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EA9FDF" w14:textId="37EC19D7" w:rsidR="00431898" w:rsidRPr="0099364B" w:rsidRDefault="002C0691">
      <w:pPr>
        <w:ind w:left="1404" w:firstLine="0"/>
        <w:jc w:val="center"/>
        <w:rPr>
          <w:rFonts w:cs="Times New Roman"/>
          <w:b/>
          <w:bCs/>
          <w:sz w:val="40"/>
          <w:szCs w:val="28"/>
          <w:rPrChange w:id="0" w:author="Tanya Hernández" w:date="2017-06-09T00:35:00Z">
            <w:rPr>
              <w:rFonts w:cs="Times New Roman"/>
              <w:b/>
              <w:bCs/>
              <w:sz w:val="28"/>
              <w:szCs w:val="28"/>
            </w:rPr>
          </w:rPrChange>
        </w:rPr>
        <w:pPrChange w:id="1" w:author="Tanya Hernández" w:date="2017-06-09T00:42:00Z">
          <w:pPr>
            <w:ind w:left="1404" w:firstLine="720"/>
            <w:jc w:val="center"/>
          </w:pPr>
        </w:pPrChange>
      </w:pPr>
      <w:bookmarkStart w:id="2" w:name="_Hlk484732199"/>
      <w:r w:rsidRPr="0099364B">
        <w:rPr>
          <w:rFonts w:cs="Times New Roman"/>
          <w:noProof/>
          <w:sz w:val="40"/>
          <w:szCs w:val="28"/>
          <w:lang w:eastAsia="es-MX"/>
          <w:rPrChange w:id="3" w:author="Tanya Hernández" w:date="2017-06-09T00:35:00Z">
            <w:rPr>
              <w:rFonts w:cs="Times New Roman"/>
              <w:noProof/>
              <w:sz w:val="28"/>
              <w:szCs w:val="28"/>
              <w:lang w:eastAsia="es-MX"/>
            </w:rPr>
          </w:rPrChange>
        </w:rPr>
        <w:drawing>
          <wp:anchor distT="0" distB="0" distL="114300" distR="114300" simplePos="0" relativeHeight="251660288" behindDoc="1" locked="0" layoutInCell="1" allowOverlap="1" wp14:anchorId="66477DB8" wp14:editId="2ADD8718">
            <wp:simplePos x="0" y="0"/>
            <wp:positionH relativeFrom="margin">
              <wp:align>right</wp:align>
            </wp:positionH>
            <wp:positionV relativeFrom="page">
              <wp:posOffset>721360</wp:posOffset>
            </wp:positionV>
            <wp:extent cx="1141095" cy="971550"/>
            <wp:effectExtent l="0" t="0" r="1905" b="0"/>
            <wp:wrapTight wrapText="bothSides">
              <wp:wrapPolygon edited="0">
                <wp:start x="1803" y="0"/>
                <wp:lineTo x="0" y="6353"/>
                <wp:lineTo x="0" y="9741"/>
                <wp:lineTo x="5048" y="13553"/>
                <wp:lineTo x="2164" y="15671"/>
                <wp:lineTo x="2885" y="21176"/>
                <wp:lineTo x="18751" y="21176"/>
                <wp:lineTo x="19472" y="15671"/>
                <wp:lineTo x="15866" y="13553"/>
                <wp:lineTo x="21275" y="9741"/>
                <wp:lineTo x="21275" y="6353"/>
                <wp:lineTo x="19833" y="0"/>
                <wp:lineTo x="1803"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esco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1095" cy="971550"/>
                    </a:xfrm>
                    <a:prstGeom prst="rect">
                      <a:avLst/>
                    </a:prstGeom>
                  </pic:spPr>
                </pic:pic>
              </a:graphicData>
            </a:graphic>
            <wp14:sizeRelH relativeFrom="margin">
              <wp14:pctWidth>0</wp14:pctWidth>
            </wp14:sizeRelH>
            <wp14:sizeRelV relativeFrom="margin">
              <wp14:pctHeight>0</wp14:pctHeight>
            </wp14:sizeRelV>
          </wp:anchor>
        </w:drawing>
      </w:r>
      <w:r w:rsidR="00431898" w:rsidRPr="0099364B">
        <w:rPr>
          <w:rFonts w:cs="Times New Roman"/>
          <w:noProof/>
          <w:sz w:val="40"/>
          <w:szCs w:val="28"/>
          <w:lang w:eastAsia="es-MX"/>
          <w:rPrChange w:id="4" w:author="Tanya Hernández" w:date="2017-06-09T00:35:00Z">
            <w:rPr>
              <w:rFonts w:cs="Times New Roman"/>
              <w:noProof/>
              <w:sz w:val="28"/>
              <w:szCs w:val="28"/>
              <w:lang w:eastAsia="es-MX"/>
            </w:rPr>
          </w:rPrChange>
        </w:rPr>
        <w:drawing>
          <wp:anchor distT="0" distB="0" distL="114300" distR="114300" simplePos="0" relativeHeight="251659264" behindDoc="1" locked="0" layoutInCell="1" allowOverlap="1" wp14:anchorId="55C93948" wp14:editId="77A8194E">
            <wp:simplePos x="0" y="0"/>
            <wp:positionH relativeFrom="margin">
              <wp:align>left</wp:align>
            </wp:positionH>
            <wp:positionV relativeFrom="margin">
              <wp:align>top</wp:align>
            </wp:positionV>
            <wp:extent cx="714375" cy="114300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n-1.png"/>
                    <pic:cNvPicPr/>
                  </pic:nvPicPr>
                  <pic:blipFill rotWithShape="1">
                    <a:blip r:embed="rId9" cstate="print">
                      <a:extLst>
                        <a:ext uri="{28A0092B-C50C-407E-A947-70E740481C1C}">
                          <a14:useLocalDpi xmlns:a14="http://schemas.microsoft.com/office/drawing/2010/main" val="0"/>
                        </a:ext>
                      </a:extLst>
                    </a:blip>
                    <a:srcRect l="11594" r="13409"/>
                    <a:stretch/>
                  </pic:blipFill>
                  <pic:spPr bwMode="auto">
                    <a:xfrm>
                      <a:off x="0" y="0"/>
                      <a:ext cx="714375" cy="114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898" w:rsidRPr="0099364B">
        <w:rPr>
          <w:rFonts w:cs="Times New Roman"/>
          <w:b/>
          <w:bCs/>
          <w:sz w:val="40"/>
          <w:szCs w:val="28"/>
          <w:rPrChange w:id="5" w:author="Tanya Hernández" w:date="2017-06-09T00:35:00Z">
            <w:rPr>
              <w:rFonts w:cs="Times New Roman"/>
              <w:b/>
              <w:bCs/>
              <w:sz w:val="28"/>
              <w:szCs w:val="28"/>
            </w:rPr>
          </w:rPrChange>
        </w:rPr>
        <w:t>INSTITUTO POLITÉCNICO NACIONAL</w:t>
      </w:r>
    </w:p>
    <w:p w14:paraId="18040DEC" w14:textId="77777777" w:rsidR="00431898" w:rsidRPr="0099364B" w:rsidRDefault="00431898">
      <w:pPr>
        <w:ind w:firstLine="0"/>
        <w:jc w:val="center"/>
        <w:rPr>
          <w:rFonts w:cs="Times New Roman"/>
          <w:b/>
          <w:bCs/>
          <w:sz w:val="32"/>
          <w:szCs w:val="28"/>
          <w:rPrChange w:id="6" w:author="Tanya Hernández" w:date="2017-06-09T00:35:00Z">
            <w:rPr>
              <w:rFonts w:cs="Times New Roman"/>
              <w:b/>
              <w:bCs/>
              <w:sz w:val="28"/>
              <w:szCs w:val="28"/>
            </w:rPr>
          </w:rPrChange>
        </w:rPr>
        <w:pPrChange w:id="7" w:author="Tanya Hernández" w:date="2017-06-09T00:42:00Z">
          <w:pPr>
            <w:ind w:firstLine="720"/>
            <w:jc w:val="center"/>
          </w:pPr>
        </w:pPrChange>
      </w:pPr>
      <w:r w:rsidRPr="0099364B">
        <w:rPr>
          <w:rFonts w:cs="Times New Roman"/>
          <w:b/>
          <w:bCs/>
          <w:sz w:val="32"/>
          <w:szCs w:val="28"/>
          <w:rPrChange w:id="8" w:author="Tanya Hernández" w:date="2017-06-09T00:35:00Z">
            <w:rPr>
              <w:rFonts w:cs="Times New Roman"/>
              <w:b/>
              <w:bCs/>
              <w:sz w:val="28"/>
              <w:szCs w:val="28"/>
            </w:rPr>
          </w:rPrChange>
        </w:rPr>
        <w:t>ESCUELA SUPERIOR DE CÓMPUTO</w:t>
      </w:r>
    </w:p>
    <w:bookmarkEnd w:id="2"/>
    <w:p w14:paraId="6E96DD64" w14:textId="2B7C4D83" w:rsidR="00431898" w:rsidRPr="0099364B" w:rsidRDefault="00713A0C">
      <w:pPr>
        <w:jc w:val="center"/>
        <w:rPr>
          <w:rFonts w:cs="Times New Roman"/>
          <w:b/>
          <w:bCs/>
          <w:sz w:val="32"/>
          <w:szCs w:val="28"/>
          <w:rPrChange w:id="9" w:author="Tanya Hernández" w:date="2017-06-09T00:35:00Z">
            <w:rPr>
              <w:rFonts w:cs="Times New Roman"/>
              <w:b/>
              <w:bCs/>
              <w:sz w:val="28"/>
              <w:szCs w:val="28"/>
            </w:rPr>
          </w:rPrChange>
        </w:rPr>
        <w:pPrChange w:id="10" w:author="Tanya Hernández" w:date="2017-06-09T00:44:00Z">
          <w:pPr/>
        </w:pPrChange>
      </w:pPr>
      <w:ins w:id="11" w:author="Tanya Hernández" w:date="2017-06-09T00:44:00Z">
        <w:r>
          <w:rPr>
            <w:rFonts w:cs="Times New Roman"/>
            <w:b/>
            <w:bCs/>
            <w:sz w:val="32"/>
            <w:szCs w:val="28"/>
          </w:rPr>
          <w:t>SUBDIRECCIÓN ACADÉMICA</w:t>
        </w:r>
      </w:ins>
    </w:p>
    <w:p w14:paraId="2CB82A2F" w14:textId="77777777" w:rsidR="00431898" w:rsidRPr="00F61F53" w:rsidRDefault="00431898" w:rsidP="00431898">
      <w:pPr>
        <w:rPr>
          <w:rFonts w:cs="Times New Roman"/>
        </w:rPr>
      </w:pPr>
    </w:p>
    <w:p w14:paraId="2C1CD585" w14:textId="06EEBD95" w:rsidR="0099364B" w:rsidRPr="00C8664D" w:rsidRDefault="0099364B">
      <w:pPr>
        <w:jc w:val="left"/>
        <w:rPr>
          <w:moveTo w:id="12" w:author="Tanya Hernández" w:date="2017-06-09T00:37:00Z"/>
          <w:rFonts w:cs="Times New Roman"/>
          <w:szCs w:val="24"/>
        </w:rPr>
        <w:pPrChange w:id="13" w:author="Tanya Hernández" w:date="2017-06-09T00:37:00Z">
          <w:pPr>
            <w:jc w:val="center"/>
          </w:pPr>
        </w:pPrChange>
      </w:pPr>
      <w:moveToRangeStart w:id="14" w:author="Tanya Hernández" w:date="2017-06-09T00:37:00Z" w:name="move484732000"/>
      <w:moveTo w:id="15" w:author="Tanya Hernández" w:date="2017-06-09T00:37:00Z">
        <w:r w:rsidRPr="00F61F53">
          <w:rPr>
            <w:rFonts w:cs="Times New Roman"/>
            <w:szCs w:val="24"/>
          </w:rPr>
          <w:t>TT:</w:t>
        </w:r>
        <w:r>
          <w:rPr>
            <w:rFonts w:cs="Times New Roman"/>
            <w:szCs w:val="24"/>
          </w:rPr>
          <w:t xml:space="preserve"> 2016-A037</w:t>
        </w:r>
      </w:moveTo>
      <w:ins w:id="16" w:author="Tanya Hernández" w:date="2017-06-09T00:38:00Z">
        <w:r>
          <w:rPr>
            <w:rFonts w:cs="Times New Roman"/>
            <w:szCs w:val="24"/>
          </w:rPr>
          <w:t xml:space="preserve">                                                                                                06-junio-2017</w:t>
        </w:r>
      </w:ins>
    </w:p>
    <w:moveToRangeEnd w:id="14"/>
    <w:p w14:paraId="4262D7A9" w14:textId="145F6E72" w:rsidR="00BE3F9E" w:rsidDel="0099364B" w:rsidRDefault="00BE3F9E">
      <w:pPr>
        <w:pStyle w:val="Textoindependiente2"/>
        <w:jc w:val="both"/>
        <w:rPr>
          <w:del w:id="17" w:author="Tanya Hernández" w:date="2017-06-09T00:37:00Z"/>
          <w:rFonts w:ascii="Times New Roman" w:hAnsi="Times New Roman"/>
          <w:sz w:val="32"/>
          <w:szCs w:val="32"/>
        </w:rPr>
        <w:pPrChange w:id="18" w:author="Tanya Hernández" w:date="2017-06-09T00:37:00Z">
          <w:pPr>
            <w:pStyle w:val="Textoindependiente2"/>
          </w:pPr>
        </w:pPrChange>
      </w:pPr>
    </w:p>
    <w:p w14:paraId="56454B5A" w14:textId="77777777" w:rsidR="00370A4A" w:rsidRDefault="00370A4A" w:rsidP="00431898">
      <w:pPr>
        <w:pStyle w:val="Textoindependiente2"/>
        <w:rPr>
          <w:rFonts w:ascii="Times New Roman" w:hAnsi="Times New Roman"/>
          <w:sz w:val="32"/>
          <w:szCs w:val="32"/>
        </w:rPr>
      </w:pPr>
    </w:p>
    <w:p w14:paraId="4BF1524E" w14:textId="60CD85AF" w:rsidR="00431898" w:rsidRPr="006123F0" w:rsidRDefault="00431898" w:rsidP="00431898">
      <w:pPr>
        <w:pStyle w:val="Textoindependiente2"/>
        <w:rPr>
          <w:rFonts w:ascii="Times New Roman" w:hAnsi="Times New Roman"/>
          <w:sz w:val="28"/>
        </w:rPr>
      </w:pPr>
      <w:bookmarkStart w:id="19" w:name="_Hlk484733044"/>
      <w:r w:rsidRPr="00F61F53">
        <w:rPr>
          <w:rFonts w:ascii="Times New Roman" w:hAnsi="Times New Roman"/>
          <w:sz w:val="32"/>
          <w:szCs w:val="32"/>
        </w:rPr>
        <w:t>“</w:t>
      </w:r>
      <w:r>
        <w:rPr>
          <w:rFonts w:ascii="Times New Roman" w:hAnsi="Times New Roman"/>
          <w:sz w:val="28"/>
        </w:rPr>
        <w:t xml:space="preserve">Prototipo de un sistema de monitoreo para personas de la 3ra. </w:t>
      </w:r>
      <w:ins w:id="20" w:author="Tanya Hernández" w:date="2017-06-09T00:55:00Z">
        <w:r w:rsidR="00141FE9">
          <w:rPr>
            <w:rFonts w:ascii="Times New Roman" w:hAnsi="Times New Roman"/>
            <w:sz w:val="28"/>
          </w:rPr>
          <w:t>e</w:t>
        </w:r>
      </w:ins>
      <w:del w:id="21" w:author="Tanya Hernández" w:date="2017-06-09T00:55:00Z">
        <w:r w:rsidDel="00141FE9">
          <w:rPr>
            <w:rFonts w:ascii="Times New Roman" w:hAnsi="Times New Roman"/>
            <w:sz w:val="28"/>
          </w:rPr>
          <w:delText>E</w:delText>
        </w:r>
      </w:del>
      <w:r>
        <w:rPr>
          <w:rFonts w:ascii="Times New Roman" w:hAnsi="Times New Roman"/>
          <w:sz w:val="28"/>
        </w:rPr>
        <w:t>dad con alguna discapacidad, mediante el uso de sensores utilizando una aplicación móvil</w:t>
      </w:r>
      <w:r w:rsidRPr="00F61F53">
        <w:rPr>
          <w:rFonts w:ascii="Times New Roman" w:hAnsi="Times New Roman"/>
          <w:sz w:val="32"/>
          <w:szCs w:val="32"/>
        </w:rPr>
        <w:t>”</w:t>
      </w:r>
    </w:p>
    <w:bookmarkEnd w:id="19"/>
    <w:p w14:paraId="3B68A5DF" w14:textId="77777777" w:rsidR="00370A4A" w:rsidRDefault="00370A4A" w:rsidP="00E93158">
      <w:pPr>
        <w:rPr>
          <w:rFonts w:cs="Times New Roman"/>
          <w:szCs w:val="24"/>
        </w:rPr>
      </w:pPr>
    </w:p>
    <w:p w14:paraId="19ABB343" w14:textId="52FA3B3C" w:rsidR="00E93158" w:rsidRPr="00C8664D" w:rsidDel="0099364B" w:rsidRDefault="00E93158" w:rsidP="00370A4A">
      <w:pPr>
        <w:jc w:val="center"/>
        <w:rPr>
          <w:moveFrom w:id="22" w:author="Tanya Hernández" w:date="2017-06-09T00:37:00Z"/>
          <w:rFonts w:cs="Times New Roman"/>
          <w:szCs w:val="24"/>
        </w:rPr>
      </w:pPr>
      <w:moveFromRangeStart w:id="23" w:author="Tanya Hernández" w:date="2017-06-09T00:37:00Z" w:name="move484732000"/>
      <w:moveFrom w:id="24" w:author="Tanya Hernández" w:date="2017-06-09T00:37:00Z">
        <w:r w:rsidRPr="00F61F53" w:rsidDel="0099364B">
          <w:rPr>
            <w:rFonts w:cs="Times New Roman"/>
            <w:szCs w:val="24"/>
          </w:rPr>
          <w:t>TT:</w:t>
        </w:r>
        <w:r w:rsidDel="0099364B">
          <w:rPr>
            <w:rFonts w:cs="Times New Roman"/>
            <w:szCs w:val="24"/>
          </w:rPr>
          <w:t xml:space="preserve"> 2016-A037</w:t>
        </w:r>
      </w:moveFrom>
    </w:p>
    <w:moveFromRangeEnd w:id="23"/>
    <w:p w14:paraId="03EF5108" w14:textId="77777777" w:rsidR="00431898" w:rsidRPr="00E541A2" w:rsidRDefault="00431898" w:rsidP="00431898">
      <w:pPr>
        <w:jc w:val="center"/>
        <w:rPr>
          <w:rFonts w:cs="Times New Roman"/>
          <w:szCs w:val="24"/>
        </w:rPr>
      </w:pPr>
    </w:p>
    <w:p w14:paraId="65A0D4AB" w14:textId="77777777" w:rsidR="002E1F20" w:rsidRDefault="002E1F20" w:rsidP="00431898">
      <w:pPr>
        <w:jc w:val="center"/>
        <w:rPr>
          <w:rFonts w:cs="Times New Roman"/>
          <w:i/>
          <w:sz w:val="28"/>
          <w:szCs w:val="28"/>
        </w:rPr>
      </w:pPr>
    </w:p>
    <w:p w14:paraId="660B96AF" w14:textId="77777777" w:rsidR="002E1F20" w:rsidRDefault="002E1F20" w:rsidP="00431898">
      <w:pPr>
        <w:jc w:val="center"/>
        <w:rPr>
          <w:rFonts w:cs="Times New Roman"/>
          <w:i/>
          <w:sz w:val="28"/>
          <w:szCs w:val="28"/>
        </w:rPr>
      </w:pPr>
    </w:p>
    <w:p w14:paraId="65A0AD5C" w14:textId="77777777" w:rsidR="002E1F20" w:rsidRDefault="002E1F20" w:rsidP="00431898">
      <w:pPr>
        <w:jc w:val="center"/>
        <w:rPr>
          <w:rFonts w:cs="Times New Roman"/>
          <w:i/>
          <w:sz w:val="28"/>
          <w:szCs w:val="28"/>
        </w:rPr>
      </w:pPr>
    </w:p>
    <w:p w14:paraId="0F045974" w14:textId="77777777" w:rsidR="00431898" w:rsidRDefault="00431898" w:rsidP="00431898">
      <w:pPr>
        <w:jc w:val="center"/>
        <w:rPr>
          <w:rFonts w:cs="Times New Roman"/>
          <w:i/>
          <w:sz w:val="28"/>
          <w:szCs w:val="28"/>
        </w:rPr>
      </w:pPr>
      <w:r w:rsidRPr="00E541A2">
        <w:rPr>
          <w:rFonts w:cs="Times New Roman"/>
          <w:i/>
          <w:sz w:val="28"/>
          <w:szCs w:val="28"/>
        </w:rPr>
        <w:t>Presentan</w:t>
      </w:r>
    </w:p>
    <w:p w14:paraId="0EABE488" w14:textId="77777777" w:rsidR="001535DF" w:rsidRPr="00E541A2" w:rsidRDefault="001535DF" w:rsidP="00431898">
      <w:pPr>
        <w:jc w:val="center"/>
        <w:rPr>
          <w:rFonts w:cs="Times New Roman"/>
          <w:i/>
          <w:sz w:val="28"/>
          <w:szCs w:val="28"/>
        </w:rPr>
      </w:pPr>
    </w:p>
    <w:p w14:paraId="34E87DCD" w14:textId="68866C72" w:rsidR="00C8664D" w:rsidRPr="00C8664D" w:rsidRDefault="00C8664D" w:rsidP="00431898">
      <w:pPr>
        <w:jc w:val="center"/>
        <w:rPr>
          <w:rFonts w:cs="Times New Roman"/>
          <w:b/>
          <w:i/>
          <w:sz w:val="28"/>
          <w:szCs w:val="28"/>
        </w:rPr>
      </w:pPr>
      <w:r w:rsidRPr="00C8664D">
        <w:rPr>
          <w:rFonts w:cs="Times New Roman"/>
          <w:b/>
          <w:i/>
          <w:sz w:val="28"/>
          <w:szCs w:val="28"/>
        </w:rPr>
        <w:t xml:space="preserve">Gerardo </w:t>
      </w:r>
      <w:r w:rsidR="001855CF" w:rsidRPr="00C8664D">
        <w:rPr>
          <w:rFonts w:cs="Times New Roman"/>
          <w:b/>
          <w:i/>
          <w:sz w:val="28"/>
          <w:szCs w:val="28"/>
        </w:rPr>
        <w:t>Jesús</w:t>
      </w:r>
      <w:r w:rsidRPr="00C8664D">
        <w:rPr>
          <w:rFonts w:cs="Times New Roman"/>
          <w:b/>
          <w:i/>
          <w:sz w:val="28"/>
          <w:szCs w:val="28"/>
        </w:rPr>
        <w:t xml:space="preserve"> Camacho Rivas</w:t>
      </w:r>
      <w:r w:rsidR="00702F08" w:rsidRPr="00702F08">
        <w:rPr>
          <w:rFonts w:cs="Times New Roman"/>
          <w:b/>
          <w:i/>
          <w:sz w:val="28"/>
          <w:szCs w:val="28"/>
          <w:vertAlign w:val="superscript"/>
        </w:rPr>
        <w:t>1</w:t>
      </w:r>
    </w:p>
    <w:p w14:paraId="562EDFF6" w14:textId="07FB493A" w:rsidR="00C8664D" w:rsidRPr="00C8664D" w:rsidRDefault="00C8664D" w:rsidP="00431898">
      <w:pPr>
        <w:jc w:val="center"/>
        <w:rPr>
          <w:rFonts w:cs="Times New Roman"/>
          <w:b/>
          <w:i/>
          <w:sz w:val="28"/>
          <w:szCs w:val="28"/>
        </w:rPr>
      </w:pPr>
      <w:r w:rsidRPr="00C8664D">
        <w:rPr>
          <w:rFonts w:cs="Times New Roman"/>
          <w:b/>
          <w:i/>
          <w:sz w:val="28"/>
          <w:szCs w:val="28"/>
        </w:rPr>
        <w:t>Diana Ivonne Chávez Correa</w:t>
      </w:r>
      <w:r w:rsidR="00702F08" w:rsidRPr="00702F08">
        <w:rPr>
          <w:rFonts w:cs="Times New Roman"/>
          <w:b/>
          <w:i/>
          <w:sz w:val="28"/>
          <w:szCs w:val="28"/>
          <w:vertAlign w:val="superscript"/>
        </w:rPr>
        <w:t>2</w:t>
      </w:r>
    </w:p>
    <w:p w14:paraId="5F52CCF0" w14:textId="4E34FA8E" w:rsidR="00C8664D" w:rsidRPr="00B06925" w:rsidRDefault="00C8664D" w:rsidP="00431898">
      <w:pPr>
        <w:jc w:val="center"/>
        <w:rPr>
          <w:rFonts w:cs="Times New Roman"/>
          <w:b/>
          <w:i/>
          <w:sz w:val="28"/>
          <w:szCs w:val="28"/>
        </w:rPr>
      </w:pPr>
      <w:r w:rsidRPr="00B06925">
        <w:rPr>
          <w:rFonts w:eastAsia="Times New Roman" w:cs="Times New Roman"/>
          <w:b/>
          <w:i/>
          <w:sz w:val="28"/>
          <w:szCs w:val="28"/>
        </w:rPr>
        <w:t>Tanya Silvana Hernández Valdez</w:t>
      </w:r>
      <w:r w:rsidR="00702F08" w:rsidRPr="00702F08">
        <w:rPr>
          <w:rFonts w:eastAsia="Times New Roman" w:cs="Times New Roman"/>
          <w:b/>
          <w:i/>
          <w:sz w:val="28"/>
          <w:szCs w:val="28"/>
          <w:vertAlign w:val="superscript"/>
        </w:rPr>
        <w:t>3</w:t>
      </w:r>
    </w:p>
    <w:p w14:paraId="068CF499" w14:textId="77777777" w:rsidR="00431898" w:rsidRDefault="00431898" w:rsidP="002E1F20">
      <w:pPr>
        <w:jc w:val="center"/>
        <w:rPr>
          <w:rFonts w:eastAsia="Times New Roman" w:cs="Times New Roman"/>
          <w:i/>
          <w:sz w:val="28"/>
          <w:szCs w:val="28"/>
        </w:rPr>
      </w:pPr>
    </w:p>
    <w:p w14:paraId="68F04451" w14:textId="77777777" w:rsidR="002E1F20" w:rsidRDefault="002E1F20" w:rsidP="00431898">
      <w:pPr>
        <w:jc w:val="center"/>
        <w:rPr>
          <w:rFonts w:eastAsia="Times New Roman" w:cs="Times New Roman"/>
          <w:i/>
          <w:sz w:val="28"/>
          <w:szCs w:val="28"/>
        </w:rPr>
      </w:pPr>
    </w:p>
    <w:p w14:paraId="6479BE4D" w14:textId="77777777" w:rsidR="002E1F20" w:rsidRDefault="002E1F20" w:rsidP="00431898">
      <w:pPr>
        <w:jc w:val="center"/>
        <w:rPr>
          <w:rFonts w:eastAsia="Times New Roman" w:cs="Times New Roman"/>
          <w:i/>
          <w:sz w:val="28"/>
          <w:szCs w:val="28"/>
        </w:rPr>
      </w:pPr>
    </w:p>
    <w:p w14:paraId="2D8678E0" w14:textId="77777777" w:rsidR="002E1F20" w:rsidRDefault="002E1F20" w:rsidP="00431898">
      <w:pPr>
        <w:jc w:val="center"/>
        <w:rPr>
          <w:rFonts w:eastAsia="Times New Roman" w:cs="Times New Roman"/>
          <w:i/>
          <w:sz w:val="28"/>
          <w:szCs w:val="28"/>
        </w:rPr>
      </w:pPr>
    </w:p>
    <w:p w14:paraId="68904A27" w14:textId="77777777" w:rsidR="00431898" w:rsidRDefault="00431898" w:rsidP="00431898">
      <w:pPr>
        <w:jc w:val="center"/>
        <w:rPr>
          <w:rFonts w:eastAsia="Times New Roman" w:cs="Times New Roman"/>
          <w:i/>
          <w:sz w:val="28"/>
          <w:szCs w:val="28"/>
        </w:rPr>
      </w:pPr>
      <w:r w:rsidRPr="00F61F53">
        <w:rPr>
          <w:rFonts w:eastAsia="Times New Roman" w:cs="Times New Roman"/>
          <w:i/>
          <w:sz w:val="28"/>
          <w:szCs w:val="28"/>
        </w:rPr>
        <w:t>Director</w:t>
      </w:r>
      <w:r>
        <w:rPr>
          <w:rFonts w:eastAsia="Times New Roman" w:cs="Times New Roman"/>
          <w:i/>
          <w:sz w:val="28"/>
          <w:szCs w:val="28"/>
        </w:rPr>
        <w:t>es</w:t>
      </w:r>
    </w:p>
    <w:p w14:paraId="736AEE80" w14:textId="77777777" w:rsidR="001535DF" w:rsidRPr="00F61F53" w:rsidRDefault="001535DF" w:rsidP="00431898">
      <w:pPr>
        <w:jc w:val="center"/>
        <w:rPr>
          <w:rFonts w:eastAsia="Times New Roman" w:cs="Times New Roman"/>
          <w:i/>
          <w:sz w:val="28"/>
          <w:szCs w:val="28"/>
        </w:rPr>
      </w:pPr>
    </w:p>
    <w:p w14:paraId="02799955" w14:textId="77777777" w:rsidR="00431898" w:rsidRPr="00520F1A" w:rsidRDefault="00431898" w:rsidP="00431898">
      <w:pPr>
        <w:jc w:val="center"/>
        <w:rPr>
          <w:rFonts w:eastAsia="Times New Roman" w:cs="Times New Roman"/>
          <w:b/>
          <w:sz w:val="28"/>
          <w:szCs w:val="28"/>
        </w:rPr>
      </w:pPr>
      <w:bookmarkStart w:id="25" w:name="_Hlk484733499"/>
      <w:r w:rsidRPr="00F61F53">
        <w:rPr>
          <w:rFonts w:eastAsia="Times New Roman" w:cs="Times New Roman"/>
          <w:b/>
          <w:sz w:val="28"/>
          <w:szCs w:val="28"/>
        </w:rPr>
        <w:t xml:space="preserve">M. en C. </w:t>
      </w:r>
      <w:r w:rsidRPr="00520F1A">
        <w:rPr>
          <w:rFonts w:eastAsia="Times New Roman" w:cs="Times New Roman"/>
          <w:b/>
          <w:sz w:val="28"/>
          <w:szCs w:val="28"/>
        </w:rPr>
        <w:t>María del Rosario</w:t>
      </w:r>
      <w:r w:rsidR="00710EBE">
        <w:rPr>
          <w:rFonts w:eastAsia="Times New Roman" w:cs="Times New Roman"/>
          <w:b/>
          <w:sz w:val="28"/>
          <w:szCs w:val="28"/>
        </w:rPr>
        <w:t xml:space="preserve"> </w:t>
      </w:r>
      <w:r w:rsidR="00710EBE" w:rsidRPr="00520F1A">
        <w:rPr>
          <w:rFonts w:eastAsia="Times New Roman" w:cs="Times New Roman"/>
          <w:b/>
          <w:sz w:val="28"/>
          <w:szCs w:val="28"/>
        </w:rPr>
        <w:t>Rocha Bernabé</w:t>
      </w:r>
    </w:p>
    <w:bookmarkEnd w:id="25"/>
    <w:p w14:paraId="0DFBF938" w14:textId="1B68794F" w:rsidR="00431898" w:rsidRDefault="00431898" w:rsidP="00431898">
      <w:pPr>
        <w:jc w:val="center"/>
        <w:rPr>
          <w:rFonts w:eastAsia="Times New Roman" w:cs="Times New Roman"/>
          <w:b/>
          <w:sz w:val="28"/>
          <w:szCs w:val="28"/>
        </w:rPr>
      </w:pPr>
      <w:r>
        <w:rPr>
          <w:rFonts w:cs="Times New Roman"/>
          <w:b/>
          <w:sz w:val="28"/>
          <w:szCs w:val="28"/>
        </w:rPr>
        <w:t>M</w:t>
      </w:r>
      <w:r w:rsidR="00C13C61">
        <w:rPr>
          <w:rFonts w:cs="Times New Roman"/>
          <w:b/>
          <w:sz w:val="28"/>
          <w:szCs w:val="28"/>
        </w:rPr>
        <w:t>.</w:t>
      </w:r>
      <w:r>
        <w:rPr>
          <w:rFonts w:cs="Times New Roman"/>
          <w:b/>
          <w:sz w:val="28"/>
          <w:szCs w:val="28"/>
        </w:rPr>
        <w:t xml:space="preserve"> en C. </w:t>
      </w:r>
      <w:bookmarkStart w:id="26" w:name="_Hlk484733632"/>
      <w:r w:rsidRPr="00520F1A">
        <w:rPr>
          <w:rFonts w:eastAsia="Times New Roman" w:cs="Times New Roman"/>
          <w:b/>
          <w:sz w:val="28"/>
          <w:szCs w:val="28"/>
        </w:rPr>
        <w:t>Juan Carlos</w:t>
      </w:r>
      <w:r w:rsidR="00710EBE">
        <w:rPr>
          <w:rFonts w:eastAsia="Times New Roman" w:cs="Times New Roman"/>
          <w:b/>
          <w:sz w:val="28"/>
          <w:szCs w:val="28"/>
        </w:rPr>
        <w:t xml:space="preserve"> </w:t>
      </w:r>
      <w:r w:rsidR="00710EBE" w:rsidRPr="00520F1A">
        <w:rPr>
          <w:rFonts w:eastAsia="Times New Roman" w:cs="Times New Roman"/>
          <w:b/>
          <w:sz w:val="28"/>
          <w:szCs w:val="28"/>
        </w:rPr>
        <w:t>Morales Cruz</w:t>
      </w:r>
      <w:bookmarkEnd w:id="26"/>
    </w:p>
    <w:p w14:paraId="16949AB0" w14:textId="77777777" w:rsidR="00C8664D" w:rsidRPr="00520F1A" w:rsidRDefault="00C8664D" w:rsidP="00431898">
      <w:pPr>
        <w:jc w:val="center"/>
        <w:rPr>
          <w:rFonts w:eastAsia="Times New Roman" w:cs="Times New Roman"/>
          <w:b/>
          <w:sz w:val="28"/>
          <w:szCs w:val="28"/>
        </w:rPr>
      </w:pPr>
    </w:p>
    <w:p w14:paraId="29EA20B9" w14:textId="77777777" w:rsidR="002E1F20" w:rsidRDefault="002E1F20" w:rsidP="00CC6A6A">
      <w:pPr>
        <w:rPr>
          <w:rFonts w:cs="Times New Roman"/>
          <w:b/>
        </w:rPr>
      </w:pPr>
      <w:bookmarkStart w:id="27" w:name="_Toc459715429"/>
      <w:bookmarkStart w:id="28" w:name="_Toc459715649"/>
      <w:bookmarkStart w:id="29" w:name="_Toc459716952"/>
      <w:bookmarkStart w:id="30" w:name="_Toc459716964"/>
      <w:bookmarkStart w:id="31" w:name="_Toc459717001"/>
      <w:bookmarkStart w:id="32" w:name="_Toc459721363"/>
      <w:bookmarkStart w:id="33" w:name="_Toc459721879"/>
      <w:bookmarkStart w:id="34" w:name="_Toc459721910"/>
    </w:p>
    <w:p w14:paraId="15F613F4" w14:textId="77777777" w:rsidR="002E1F20" w:rsidRDefault="002E1F20" w:rsidP="00CC6A6A">
      <w:pPr>
        <w:rPr>
          <w:rFonts w:cs="Times New Roman"/>
          <w:b/>
        </w:rPr>
      </w:pPr>
    </w:p>
    <w:p w14:paraId="1C683AB4" w14:textId="77777777" w:rsidR="002E1F20" w:rsidRDefault="002E1F20" w:rsidP="00CC6A6A">
      <w:pPr>
        <w:rPr>
          <w:rFonts w:cs="Times New Roman"/>
          <w:b/>
        </w:rPr>
      </w:pPr>
    </w:p>
    <w:p w14:paraId="4BB9D152" w14:textId="673084EA" w:rsidR="0099364B" w:rsidRDefault="00C8664D">
      <w:pPr>
        <w:jc w:val="center"/>
        <w:rPr>
          <w:ins w:id="35" w:author="Tanya Hernández" w:date="2017-06-09T00:36:00Z"/>
          <w:rFonts w:cs="Times New Roman"/>
        </w:rPr>
        <w:pPrChange w:id="36" w:author="Tanya Hernández" w:date="2017-06-09T00:37:00Z">
          <w:pPr/>
        </w:pPrChange>
      </w:pPr>
      <w:r w:rsidRPr="00CC6A6A">
        <w:rPr>
          <w:rFonts w:cs="Times New Roman"/>
          <w:b/>
        </w:rPr>
        <w:t>Resumen</w:t>
      </w:r>
      <w:del w:id="37" w:author="Tanya Hernández" w:date="2017-06-09T00:36:00Z">
        <w:r w:rsidRPr="00CC6A6A" w:rsidDel="0099364B">
          <w:rPr>
            <w:rFonts w:cs="Times New Roman"/>
            <w:b/>
          </w:rPr>
          <w:delText>:</w:delText>
        </w:r>
      </w:del>
    </w:p>
    <w:p w14:paraId="5DFF0509" w14:textId="6765E973" w:rsidR="00C8664D" w:rsidRPr="0007325C" w:rsidRDefault="009809BA" w:rsidP="00CC6A6A">
      <w:pPr>
        <w:rPr>
          <w:rFonts w:cs="Times New Roman"/>
          <w:sz w:val="20"/>
        </w:rPr>
      </w:pPr>
      <w:r w:rsidRPr="009809BA">
        <w:rPr>
          <w:rFonts w:cs="Times New Roman"/>
          <w:sz w:val="20"/>
          <w:szCs w:val="20"/>
        </w:rPr>
        <w:t>El presente trabajo consiste en la c</w:t>
      </w:r>
      <w:r w:rsidR="00C8664D" w:rsidRPr="009809BA">
        <w:rPr>
          <w:rFonts w:cs="Times New Roman"/>
          <w:sz w:val="20"/>
          <w:szCs w:val="20"/>
        </w:rPr>
        <w:t>reación</w:t>
      </w:r>
      <w:r w:rsidR="008562A9">
        <w:rPr>
          <w:rFonts w:cs="Times New Roman"/>
          <w:sz w:val="20"/>
        </w:rPr>
        <w:t xml:space="preserve"> de un prototipo que</w:t>
      </w:r>
      <w:r w:rsidR="00C8664D" w:rsidRPr="0007325C">
        <w:rPr>
          <w:rFonts w:cs="Times New Roman"/>
          <w:sz w:val="20"/>
        </w:rPr>
        <w:t xml:space="preserve"> permita generar alertas cuando se vean alteradas ciertas variables fisiológicas, que presenten una alteración en su funcionamiento, indicando si la persona</w:t>
      </w:r>
      <w:r>
        <w:rPr>
          <w:rFonts w:cs="Times New Roman"/>
          <w:sz w:val="20"/>
        </w:rPr>
        <w:t xml:space="preserve"> tiene algún tipo de emergencia;</w:t>
      </w:r>
      <w:r w:rsidR="00C8664D" w:rsidRPr="0007325C">
        <w:rPr>
          <w:rFonts w:cs="Times New Roman"/>
          <w:sz w:val="20"/>
        </w:rPr>
        <w:t xml:space="preserve"> </w:t>
      </w:r>
      <w:r>
        <w:rPr>
          <w:rFonts w:cs="Times New Roman"/>
          <w:sz w:val="20"/>
        </w:rPr>
        <w:t>de manera que</w:t>
      </w:r>
      <w:r w:rsidR="00DF0134">
        <w:rPr>
          <w:rFonts w:cs="Times New Roman"/>
          <w:sz w:val="20"/>
        </w:rPr>
        <w:t xml:space="preserve"> se </w:t>
      </w:r>
      <w:r w:rsidR="00181971">
        <w:rPr>
          <w:rFonts w:cs="Times New Roman"/>
          <w:sz w:val="20"/>
        </w:rPr>
        <w:t xml:space="preserve">genera </w:t>
      </w:r>
      <w:r>
        <w:rPr>
          <w:rFonts w:cs="Times New Roman"/>
          <w:sz w:val="20"/>
        </w:rPr>
        <w:t xml:space="preserve">una notificación </w:t>
      </w:r>
      <w:r w:rsidR="00C8664D" w:rsidRPr="0007325C">
        <w:rPr>
          <w:rFonts w:cs="Times New Roman"/>
          <w:sz w:val="20"/>
        </w:rPr>
        <w:t>al celular de sus familiares y/o los servicios de emergencia.</w:t>
      </w:r>
      <w:bookmarkEnd w:id="27"/>
      <w:bookmarkEnd w:id="28"/>
      <w:bookmarkEnd w:id="29"/>
      <w:bookmarkEnd w:id="30"/>
      <w:bookmarkEnd w:id="31"/>
      <w:bookmarkEnd w:id="32"/>
      <w:bookmarkEnd w:id="33"/>
      <w:bookmarkEnd w:id="34"/>
    </w:p>
    <w:p w14:paraId="1B7125D4" w14:textId="77777777" w:rsidR="00C8664D" w:rsidRDefault="00C8664D" w:rsidP="00C8664D">
      <w:pPr>
        <w:rPr>
          <w:rFonts w:cs="Times New Roman"/>
          <w:szCs w:val="24"/>
        </w:rPr>
      </w:pPr>
    </w:p>
    <w:p w14:paraId="5EC4FDA5" w14:textId="20E3B1A3" w:rsidR="00C8664D" w:rsidRPr="00C13C61" w:rsidRDefault="00C8664D" w:rsidP="00C8664D">
      <w:pPr>
        <w:shd w:val="clear" w:color="auto" w:fill="FFFFFF"/>
        <w:rPr>
          <w:rFonts w:cs="Times New Roman"/>
        </w:rPr>
      </w:pPr>
      <w:r w:rsidRPr="0007325C">
        <w:rPr>
          <w:rFonts w:cs="Times New Roman"/>
          <w:b/>
          <w:szCs w:val="24"/>
        </w:rPr>
        <w:t>Palabras clave:</w:t>
      </w:r>
      <w:r w:rsidRPr="00CF137D">
        <w:rPr>
          <w:rFonts w:cs="Times New Roman"/>
          <w:szCs w:val="24"/>
        </w:rPr>
        <w:t xml:space="preserve"> </w:t>
      </w:r>
      <w:r w:rsidR="00C13C61" w:rsidRPr="0007325C">
        <w:rPr>
          <w:rFonts w:cs="Times New Roman"/>
          <w:sz w:val="20"/>
        </w:rPr>
        <w:t>Sensores, microcontroladores, móviles, p</w:t>
      </w:r>
      <w:r w:rsidRPr="0007325C">
        <w:rPr>
          <w:rFonts w:cs="Times New Roman"/>
          <w:sz w:val="20"/>
        </w:rPr>
        <w:t xml:space="preserve">rogramación. </w:t>
      </w:r>
    </w:p>
    <w:p w14:paraId="464395A8" w14:textId="77777777" w:rsidR="00431898" w:rsidRPr="00C13C61" w:rsidRDefault="00431898" w:rsidP="00431898">
      <w:pPr>
        <w:jc w:val="center"/>
        <w:rPr>
          <w:rFonts w:cs="Times New Roman"/>
        </w:rPr>
      </w:pPr>
    </w:p>
    <w:p w14:paraId="29D12B65" w14:textId="77777777" w:rsidR="00431898" w:rsidRPr="00F61F53" w:rsidRDefault="00431898" w:rsidP="00431898">
      <w:pPr>
        <w:rPr>
          <w:szCs w:val="24"/>
        </w:rPr>
      </w:pPr>
    </w:p>
    <w:p w14:paraId="587A819B" w14:textId="77777777" w:rsidR="00431898" w:rsidRDefault="00431898" w:rsidP="00431898">
      <w:pPr>
        <w:rPr>
          <w:szCs w:val="24"/>
        </w:rPr>
      </w:pPr>
    </w:p>
    <w:p w14:paraId="6ECAEED3" w14:textId="77777777" w:rsidR="00C8664D" w:rsidRDefault="00C8664D" w:rsidP="00431898">
      <w:pPr>
        <w:rPr>
          <w:szCs w:val="24"/>
        </w:rPr>
      </w:pPr>
    </w:p>
    <w:p w14:paraId="3CA141E1" w14:textId="77777777" w:rsidR="00405339" w:rsidRDefault="00405339">
      <w:pPr>
        <w:jc w:val="center"/>
        <w:rPr>
          <w:ins w:id="38" w:author="Tanya Hernández" w:date="2017-06-09T01:14:00Z"/>
          <w:rFonts w:ascii="TimesNewRoman" w:hAnsi="TimesNewRoman"/>
          <w:b/>
          <w:bCs/>
          <w:color w:val="000000"/>
          <w:sz w:val="38"/>
          <w:szCs w:val="38"/>
        </w:rPr>
        <w:pPrChange w:id="39" w:author="Tanya Hernández" w:date="2017-06-09T01:14:00Z">
          <w:pPr/>
        </w:pPrChange>
      </w:pPr>
      <w:ins w:id="40" w:author="Tanya Hernández" w:date="2017-06-09T01:14:00Z">
        <w:r w:rsidRPr="00405339">
          <w:rPr>
            <w:rFonts w:ascii="TimesNewRoman" w:hAnsi="TimesNewRoman"/>
            <w:b/>
            <w:bCs/>
            <w:color w:val="000000"/>
            <w:sz w:val="38"/>
            <w:szCs w:val="38"/>
          </w:rPr>
          <w:t>Advertencia</w:t>
        </w:r>
      </w:ins>
    </w:p>
    <w:p w14:paraId="5F8E7E0C" w14:textId="2837D385" w:rsidR="00405339" w:rsidRDefault="00405339">
      <w:pPr>
        <w:rPr>
          <w:ins w:id="41" w:author="Tanya Hernández" w:date="2017-06-09T01:15:00Z"/>
          <w:rFonts w:ascii="TimesNewRoman" w:hAnsi="TimesNewRoman"/>
          <w:i/>
          <w:iCs/>
          <w:color w:val="000000"/>
          <w:szCs w:val="24"/>
        </w:rPr>
      </w:pPr>
      <w:ins w:id="42" w:author="Tanya Hernández" w:date="2017-06-09T01:14:00Z">
        <w:r w:rsidRPr="00405339">
          <w:rPr>
            <w:rFonts w:ascii="TimesNewRoman" w:hAnsi="TimesNewRoman"/>
            <w:b/>
            <w:bCs/>
            <w:color w:val="000000"/>
            <w:sz w:val="38"/>
            <w:szCs w:val="38"/>
          </w:rPr>
          <w:br/>
        </w:r>
        <w:r w:rsidRPr="00405339">
          <w:rPr>
            <w:rFonts w:ascii="TimesNewRoman" w:hAnsi="TimesNewRoman"/>
            <w:i/>
            <w:iCs/>
            <w:color w:val="000000"/>
            <w:szCs w:val="24"/>
          </w:rPr>
          <w:t>“Este documento contiene información desarrollada por la Escuela</w:t>
        </w:r>
        <w:r w:rsidRPr="00405339">
          <w:rPr>
            <w:rFonts w:ascii="TimesNewRoman" w:hAnsi="TimesNewRoman"/>
            <w:i/>
            <w:iCs/>
            <w:color w:val="000000"/>
          </w:rPr>
          <w:br/>
        </w:r>
        <w:r w:rsidRPr="00405339">
          <w:rPr>
            <w:rFonts w:ascii="TimesNewRoman" w:hAnsi="TimesNewRoman"/>
            <w:i/>
            <w:iCs/>
            <w:color w:val="000000"/>
            <w:szCs w:val="24"/>
          </w:rPr>
          <w:t>Superior de Cómputo del Instituto Politécnico Nacional, a partir de datos y</w:t>
        </w:r>
        <w:r w:rsidRPr="00405339">
          <w:rPr>
            <w:rFonts w:ascii="TimesNewRoman" w:hAnsi="TimesNewRoman"/>
            <w:i/>
            <w:iCs/>
            <w:color w:val="000000"/>
          </w:rPr>
          <w:br/>
        </w:r>
        <w:r w:rsidRPr="00405339">
          <w:rPr>
            <w:rFonts w:ascii="TimesNewRoman" w:hAnsi="TimesNewRoman"/>
            <w:i/>
            <w:iCs/>
            <w:color w:val="000000"/>
            <w:szCs w:val="24"/>
          </w:rPr>
          <w:t>documentos con derecho de propiedad y por lo tanto, su uso quedará</w:t>
        </w:r>
        <w:r w:rsidRPr="00405339">
          <w:rPr>
            <w:rFonts w:ascii="TimesNewRoman" w:hAnsi="TimesNewRoman"/>
            <w:i/>
            <w:iCs/>
            <w:color w:val="000000"/>
          </w:rPr>
          <w:br/>
        </w:r>
        <w:r w:rsidRPr="00405339">
          <w:rPr>
            <w:rFonts w:ascii="TimesNewRoman" w:hAnsi="TimesNewRoman"/>
            <w:i/>
            <w:iCs/>
            <w:color w:val="000000"/>
            <w:szCs w:val="24"/>
          </w:rPr>
          <w:t>restringido a las aplicaciones que explícitamente se convengan.”</w:t>
        </w:r>
      </w:ins>
    </w:p>
    <w:p w14:paraId="6616D904" w14:textId="77777777" w:rsidR="00405339" w:rsidRDefault="00405339" w:rsidP="00431898">
      <w:pPr>
        <w:rPr>
          <w:ins w:id="43" w:author="Tanya Hernández" w:date="2017-06-09T01:15:00Z"/>
          <w:rFonts w:ascii="TimesNewRoman" w:hAnsi="TimesNewRoman"/>
          <w:color w:val="000000"/>
          <w:szCs w:val="24"/>
        </w:rPr>
      </w:pPr>
      <w:ins w:id="44" w:author="Tanya Hernández" w:date="2017-06-09T01:14:00Z">
        <w:r w:rsidRPr="00405339">
          <w:rPr>
            <w:rFonts w:ascii="TimesNewRoman" w:hAnsi="TimesNewRoman"/>
            <w:i/>
            <w:iCs/>
            <w:color w:val="000000"/>
          </w:rPr>
          <w:br/>
        </w:r>
        <w:r w:rsidRPr="00405339">
          <w:rPr>
            <w:rFonts w:ascii="TimesNewRoman" w:hAnsi="TimesNewRoman"/>
            <w:color w:val="000000"/>
            <w:szCs w:val="24"/>
          </w:rPr>
          <w:t>La aplicación no convenida exime a la escuela su responsabilidad técnica y</w:t>
        </w:r>
        <w:r w:rsidRPr="00405339">
          <w:rPr>
            <w:rFonts w:ascii="TimesNewRoman" w:hAnsi="TimesNewRoman"/>
            <w:color w:val="000000"/>
          </w:rPr>
          <w:br/>
        </w:r>
        <w:r w:rsidRPr="00405339">
          <w:rPr>
            <w:rFonts w:ascii="TimesNewRoman" w:hAnsi="TimesNewRoman"/>
            <w:color w:val="000000"/>
            <w:szCs w:val="24"/>
          </w:rPr>
          <w:t>da lugar a las consecuencias legales que para tal efecto se determinen.</w:t>
        </w:r>
      </w:ins>
    </w:p>
    <w:p w14:paraId="68D83404" w14:textId="77777777" w:rsidR="00405339" w:rsidRDefault="00405339" w:rsidP="00431898">
      <w:pPr>
        <w:rPr>
          <w:ins w:id="45" w:author="Tanya Hernández" w:date="2017-06-09T01:16:00Z"/>
          <w:rFonts w:ascii="TimesNewRoman" w:hAnsi="TimesNewRoman"/>
          <w:color w:val="000000"/>
          <w:szCs w:val="24"/>
        </w:rPr>
      </w:pPr>
      <w:ins w:id="46" w:author="Tanya Hernández" w:date="2017-06-09T01:14:00Z">
        <w:r w:rsidRPr="00405339">
          <w:rPr>
            <w:rFonts w:ascii="TimesNewRoman" w:hAnsi="TimesNewRoman"/>
            <w:color w:val="000000"/>
          </w:rPr>
          <w:br/>
        </w:r>
        <w:r w:rsidRPr="00405339">
          <w:rPr>
            <w:rFonts w:ascii="TimesNewRoman" w:hAnsi="TimesNewRoman"/>
            <w:color w:val="000000"/>
            <w:szCs w:val="24"/>
          </w:rPr>
          <w:t>Información adicional sobre este reporte técnico podrá obtenerse en:</w:t>
        </w:r>
      </w:ins>
    </w:p>
    <w:p w14:paraId="5C59C298" w14:textId="6DA4EA9B" w:rsidR="00405339" w:rsidRPr="003152B0" w:rsidRDefault="00405339">
      <w:pPr>
        <w:rPr>
          <w:ins w:id="47" w:author="Tanya Hernández" w:date="2017-06-09T01:17:00Z"/>
          <w:rFonts w:ascii="TimesNewRoman" w:hAnsi="TimesNewRoman"/>
          <w:color w:val="000000"/>
          <w:szCs w:val="24"/>
          <w:rPrChange w:id="48" w:author="Tanya Hernández" w:date="2017-06-09T01:17:00Z">
            <w:rPr>
              <w:ins w:id="49" w:author="Tanya Hernández" w:date="2017-06-09T01:17:00Z"/>
              <w:szCs w:val="24"/>
            </w:rPr>
          </w:rPrChange>
        </w:rPr>
      </w:pPr>
      <w:ins w:id="50" w:author="Tanya Hernández" w:date="2017-06-09T01:14:00Z">
        <w:r w:rsidRPr="00405339">
          <w:rPr>
            <w:rFonts w:ascii="TimesNewRoman" w:hAnsi="TimesNewRoman"/>
            <w:color w:val="000000"/>
          </w:rPr>
          <w:br/>
        </w:r>
        <w:r w:rsidRPr="00405339">
          <w:rPr>
            <w:rFonts w:ascii="TimesNewRoman" w:hAnsi="TimesNewRoman"/>
            <w:color w:val="000000"/>
            <w:szCs w:val="24"/>
          </w:rPr>
          <w:t>La Subdirección Académica de la Escuela Superior de Cómputo del Instituto</w:t>
        </w:r>
        <w:r w:rsidRPr="00405339">
          <w:rPr>
            <w:rFonts w:ascii="TimesNewRoman" w:hAnsi="TimesNewRoman"/>
            <w:color w:val="000000"/>
          </w:rPr>
          <w:br/>
        </w:r>
        <w:r w:rsidRPr="00405339">
          <w:rPr>
            <w:rFonts w:ascii="TimesNewRoman" w:hAnsi="TimesNewRoman"/>
            <w:color w:val="000000"/>
            <w:szCs w:val="24"/>
          </w:rPr>
          <w:t>Politécnico Nacional, situada en Av. Juan de Dios Bátiz s/n Teléfono:</w:t>
        </w:r>
        <w:r w:rsidRPr="00405339">
          <w:rPr>
            <w:rFonts w:ascii="TimesNewRoman" w:hAnsi="TimesNewRoman"/>
            <w:color w:val="000000"/>
          </w:rPr>
          <w:br/>
        </w:r>
        <w:r w:rsidRPr="00405339">
          <w:rPr>
            <w:rFonts w:ascii="TimesNewRoman" w:hAnsi="TimesNewRoman"/>
            <w:color w:val="000000"/>
            <w:szCs w:val="24"/>
          </w:rPr>
          <w:t>57296000, extensión 52000.</w:t>
        </w:r>
      </w:ins>
      <w:ins w:id="51" w:author="Tanya Hernández" w:date="2017-06-09T01:17:00Z">
        <w:r>
          <w:rPr>
            <w:szCs w:val="24"/>
          </w:rPr>
          <w:br w:type="page"/>
        </w:r>
      </w:ins>
    </w:p>
    <w:p w14:paraId="3617B041" w14:textId="38028A56" w:rsidR="003152B0" w:rsidRDefault="003152B0">
      <w:pPr>
        <w:spacing w:after="240"/>
        <w:rPr>
          <w:ins w:id="52" w:author="Tanya Hernández" w:date="2017-06-09T01:18:00Z"/>
          <w:b/>
          <w:sz w:val="36"/>
          <w:szCs w:val="36"/>
        </w:rPr>
        <w:pPrChange w:id="53" w:author="Tanya Hernández" w:date="2017-06-09T01:18:00Z">
          <w:pPr/>
        </w:pPrChange>
      </w:pPr>
      <w:ins w:id="54" w:author="Tanya Hernández" w:date="2017-06-09T01:17:00Z">
        <w:r w:rsidRPr="003152B0">
          <w:rPr>
            <w:b/>
            <w:sz w:val="36"/>
            <w:szCs w:val="36"/>
            <w:rPrChange w:id="55" w:author="Tanya Hernández" w:date="2017-06-09T01:18:00Z">
              <w:rPr>
                <w:szCs w:val="24"/>
              </w:rPr>
            </w:rPrChange>
          </w:rPr>
          <w:lastRenderedPageBreak/>
          <w:t>Agradecimientos</w:t>
        </w:r>
      </w:ins>
    </w:p>
    <w:p w14:paraId="0C85A907" w14:textId="22236959" w:rsidR="003152B0" w:rsidRDefault="003152B0">
      <w:pPr>
        <w:spacing w:after="240"/>
        <w:ind w:firstLine="0"/>
        <w:rPr>
          <w:ins w:id="56" w:author="Tanya Hernández" w:date="2017-06-09T01:25:00Z"/>
          <w:b/>
          <w:sz w:val="36"/>
          <w:szCs w:val="36"/>
        </w:rPr>
        <w:pPrChange w:id="57" w:author="Tanya Hernández" w:date="2017-06-09T01:25:00Z">
          <w:pPr/>
        </w:pPrChange>
      </w:pPr>
    </w:p>
    <w:p w14:paraId="629F1314" w14:textId="19E73E58" w:rsidR="006C0737" w:rsidRDefault="003152B0">
      <w:pPr>
        <w:spacing w:after="240"/>
        <w:ind w:firstLine="0"/>
        <w:rPr>
          <w:ins w:id="58" w:author="Tanya Hernández" w:date="2017-06-09T01:33:00Z"/>
          <w:szCs w:val="36"/>
        </w:rPr>
        <w:pPrChange w:id="59" w:author="Tanya Hernández" w:date="2017-06-09T01:25:00Z">
          <w:pPr/>
        </w:pPrChange>
      </w:pPr>
      <w:ins w:id="60" w:author="Tanya Hernández" w:date="2017-06-09T01:25:00Z">
        <w:r>
          <w:rPr>
            <w:szCs w:val="36"/>
          </w:rPr>
          <w:t xml:space="preserve">Gracias a </w:t>
        </w:r>
        <w:r w:rsidR="006C0737">
          <w:rPr>
            <w:szCs w:val="36"/>
          </w:rPr>
          <w:t xml:space="preserve">Dios por la vida de mis padres </w:t>
        </w:r>
      </w:ins>
      <w:ins w:id="61" w:author="Tanya Hernández" w:date="2017-06-09T01:29:00Z">
        <w:r w:rsidR="006C0737">
          <w:rPr>
            <w:szCs w:val="36"/>
          </w:rPr>
          <w:t xml:space="preserve">y mi hermano, </w:t>
        </w:r>
      </w:ins>
      <w:ins w:id="62" w:author="Tanya Hernández" w:date="2017-06-09T01:25:00Z">
        <w:r>
          <w:rPr>
            <w:szCs w:val="36"/>
          </w:rPr>
          <w:t xml:space="preserve">por ser los principales promotores </w:t>
        </w:r>
      </w:ins>
      <w:ins w:id="63" w:author="Tanya Hernández" w:date="2017-06-09T01:26:00Z">
        <w:r>
          <w:rPr>
            <w:szCs w:val="36"/>
          </w:rPr>
          <w:t xml:space="preserve">de mis sueños, gracias a ellos por cada </w:t>
        </w:r>
      </w:ins>
      <w:ins w:id="64" w:author="Tanya Hernández" w:date="2017-06-09T01:27:00Z">
        <w:r>
          <w:rPr>
            <w:szCs w:val="36"/>
          </w:rPr>
          <w:t>día</w:t>
        </w:r>
      </w:ins>
      <w:ins w:id="65" w:author="Tanya Hernández" w:date="2017-06-09T01:26:00Z">
        <w:r>
          <w:rPr>
            <w:szCs w:val="36"/>
          </w:rPr>
          <w:t xml:space="preserve"> confiar y creer en </w:t>
        </w:r>
      </w:ins>
      <w:ins w:id="66" w:author="Tanya Hernández" w:date="2017-06-09T01:27:00Z">
        <w:r>
          <w:rPr>
            <w:szCs w:val="36"/>
          </w:rPr>
          <w:t>mí</w:t>
        </w:r>
      </w:ins>
      <w:ins w:id="67" w:author="Tanya Hernández" w:date="2017-06-09T01:26:00Z">
        <w:r>
          <w:rPr>
            <w:szCs w:val="36"/>
          </w:rPr>
          <w:t xml:space="preserve"> y mis e</w:t>
        </w:r>
      </w:ins>
      <w:ins w:id="68" w:author="Tanya Hernández" w:date="2017-06-09T01:27:00Z">
        <w:r>
          <w:rPr>
            <w:szCs w:val="36"/>
          </w:rPr>
          <w:t>xpectativas, gracias a la vida por este nuevo triunfo</w:t>
        </w:r>
        <w:r w:rsidR="006C0737">
          <w:rPr>
            <w:szCs w:val="36"/>
          </w:rPr>
          <w:t xml:space="preserve">, gracias a todas las personas que me apoyaron y creyeron en la </w:t>
        </w:r>
      </w:ins>
      <w:ins w:id="69" w:author="Tanya Hernández" w:date="2017-06-09T01:28:00Z">
        <w:r w:rsidR="006C0737">
          <w:rPr>
            <w:szCs w:val="36"/>
          </w:rPr>
          <w:t>realización</w:t>
        </w:r>
      </w:ins>
      <w:ins w:id="70" w:author="Tanya Hernández" w:date="2017-06-09T01:27:00Z">
        <w:r w:rsidR="006C0737">
          <w:rPr>
            <w:szCs w:val="36"/>
          </w:rPr>
          <w:t xml:space="preserve"> </w:t>
        </w:r>
      </w:ins>
      <w:ins w:id="71" w:author="Tanya Hernández" w:date="2017-06-09T01:28:00Z">
        <w:r w:rsidR="006C0737">
          <w:rPr>
            <w:szCs w:val="36"/>
          </w:rPr>
          <w:t>de este proyecto.</w:t>
        </w:r>
      </w:ins>
    </w:p>
    <w:p w14:paraId="7A8526A6" w14:textId="293ED434" w:rsidR="006C0737" w:rsidRDefault="006C0737">
      <w:pPr>
        <w:spacing w:after="240"/>
        <w:ind w:firstLine="0"/>
        <w:rPr>
          <w:ins w:id="72" w:author="Tanya Hernández" w:date="2017-06-09T01:34:00Z"/>
          <w:b/>
          <w:szCs w:val="36"/>
        </w:rPr>
        <w:pPrChange w:id="73" w:author="Tanya Hernández" w:date="2017-06-09T01:34:00Z">
          <w:pPr/>
        </w:pPrChange>
      </w:pPr>
      <w:ins w:id="74" w:author="Tanya Hernández" w:date="2017-06-09T01:33:00Z">
        <w:r w:rsidRPr="006C0737">
          <w:rPr>
            <w:szCs w:val="36"/>
          </w:rPr>
          <w:t>Intenta hasta el final,</w:t>
        </w:r>
        <w:r>
          <w:rPr>
            <w:szCs w:val="36"/>
          </w:rPr>
          <w:t xml:space="preserve"> y no te detengas ante la duda; </w:t>
        </w:r>
        <w:r w:rsidRPr="006C0737">
          <w:rPr>
            <w:szCs w:val="36"/>
          </w:rPr>
          <w:t>Nada es tan difícil, la búsqueda lo demostrará.</w:t>
        </w:r>
      </w:ins>
      <w:ins w:id="75" w:author="Tanya Hernández" w:date="2017-06-09T01:34:00Z">
        <w:r>
          <w:rPr>
            <w:szCs w:val="36"/>
          </w:rPr>
          <w:t xml:space="preserve"> </w:t>
        </w:r>
      </w:ins>
      <w:ins w:id="76" w:author="Tanya Hernández" w:date="2017-06-09T01:33:00Z">
        <w:r w:rsidRPr="006C0737">
          <w:rPr>
            <w:b/>
            <w:szCs w:val="36"/>
            <w:rPrChange w:id="77" w:author="Tanya Hernández" w:date="2017-06-09T01:34:00Z">
              <w:rPr>
                <w:szCs w:val="36"/>
              </w:rPr>
            </w:rPrChange>
          </w:rPr>
          <w:t>Robert Herrick</w:t>
        </w:r>
      </w:ins>
    </w:p>
    <w:p w14:paraId="27C43EF5" w14:textId="7442A06F" w:rsidR="000C799A" w:rsidRPr="000C799A" w:rsidRDefault="006C0737">
      <w:pPr>
        <w:spacing w:after="240"/>
        <w:ind w:firstLine="0"/>
        <w:jc w:val="right"/>
        <w:rPr>
          <w:szCs w:val="36"/>
        </w:rPr>
        <w:sectPr w:rsidR="000C799A" w:rsidRPr="000C799A" w:rsidSect="0099364B">
          <w:footerReference w:type="default" r:id="rId10"/>
          <w:footerReference w:type="first" r:id="rId11"/>
          <w:pgSz w:w="12240" w:h="15840" w:code="1"/>
          <w:pgMar w:top="1134" w:right="1134" w:bottom="1134" w:left="1701" w:header="720" w:footer="720" w:gutter="0"/>
          <w:pgNumType w:start="0"/>
          <w:cols w:space="720"/>
          <w:titlePg/>
          <w:docGrid w:linePitch="360"/>
          <w:sectPrChange w:id="78" w:author="Tanya Hernández" w:date="2017-06-09T00:35:00Z">
            <w:sectPr w:rsidR="000C799A" w:rsidRPr="000C799A" w:rsidSect="0099364B">
              <w:pgMar w:top="1123" w:right="1123" w:bottom="1123" w:left="1699" w:header="720" w:footer="720" w:gutter="0"/>
            </w:sectPr>
          </w:sectPrChange>
        </w:sectPr>
        <w:pPrChange w:id="79" w:author="Tanya Hernández" w:date="2017-06-09T01:34:00Z">
          <w:pPr/>
        </w:pPrChange>
      </w:pPr>
      <w:ins w:id="80" w:author="Tanya Hernández" w:date="2017-06-09T01:34:00Z">
        <w:r>
          <w:rPr>
            <w:b/>
            <w:szCs w:val="36"/>
          </w:rPr>
          <w:t>Tanya Silvana Hernández Valdez</w:t>
        </w:r>
      </w:ins>
    </w:p>
    <w:bookmarkStart w:id="81" w:name="_Toc480316102" w:displacedByCustomXml="next"/>
    <w:bookmarkStart w:id="82" w:name="_Toc432200020" w:displacedByCustomXml="next"/>
    <w:bookmarkStart w:id="83" w:name="_Toc435787152" w:displacedByCustomXml="next"/>
    <w:bookmarkStart w:id="84" w:name="_Toc459716965" w:displacedByCustomXml="next"/>
    <w:bookmarkStart w:id="85" w:name="_Toc459721880" w:displacedByCustomXml="next"/>
    <w:sdt>
      <w:sdtPr>
        <w:rPr>
          <w:rFonts w:eastAsiaTheme="minorEastAsia" w:cstheme="minorBidi"/>
          <w:b w:val="0"/>
          <w:sz w:val="24"/>
          <w:szCs w:val="22"/>
          <w:lang w:val="es-ES" w:eastAsia="zh-CN"/>
        </w:rPr>
        <w:id w:val="-1451464158"/>
        <w:docPartObj>
          <w:docPartGallery w:val="Table of Contents"/>
          <w:docPartUnique/>
        </w:docPartObj>
      </w:sdtPr>
      <w:sdtEndPr>
        <w:rPr>
          <w:bCs/>
          <w:lang w:val="es-MX"/>
        </w:rPr>
      </w:sdtEndPr>
      <w:sdtContent>
        <w:p w14:paraId="284CA55D" w14:textId="273C70C3" w:rsidR="003A0E94" w:rsidRDefault="003A0E94" w:rsidP="00803B69">
          <w:pPr>
            <w:pStyle w:val="TtuloTDC"/>
          </w:pPr>
          <w:r>
            <w:rPr>
              <w:lang w:val="es-ES"/>
            </w:rPr>
            <w:t>Tabla de contenido</w:t>
          </w:r>
        </w:p>
        <w:p w14:paraId="22119AD3" w14:textId="57C230D8" w:rsidR="00904827" w:rsidRDefault="003A0E94">
          <w:pPr>
            <w:pStyle w:val="TDC1"/>
            <w:rPr>
              <w:ins w:id="86" w:author="Tanya Hernández" w:date="2017-05-21T20:03:00Z"/>
              <w:sz w:val="22"/>
              <w:lang w:eastAsia="es-MX"/>
            </w:rPr>
            <w:pPrChange w:id="87" w:author="Tanya Hernández" w:date="2017-05-22T17:26:00Z">
              <w:pPr>
                <w:spacing w:before="100" w:beforeAutospacing="1"/>
                <w:ind w:left="360" w:firstLine="0"/>
                <w:jc w:val="center"/>
              </w:pPr>
            </w:pPrChange>
          </w:pPr>
          <w:r>
            <w:fldChar w:fldCharType="begin"/>
          </w:r>
          <w:r>
            <w:instrText xml:space="preserve"> TOC \o "1-3" \h \z \u </w:instrText>
          </w:r>
          <w:r>
            <w:fldChar w:fldCharType="separate"/>
          </w:r>
          <w:ins w:id="88" w:author="Tanya Hernández" w:date="2017-05-21T20:03:00Z">
            <w:r w:rsidR="00904827" w:rsidRPr="009D2E85">
              <w:rPr>
                <w:rStyle w:val="Hipervnculo"/>
              </w:rPr>
              <w:fldChar w:fldCharType="begin"/>
            </w:r>
            <w:r w:rsidR="00904827" w:rsidRPr="009D2E85">
              <w:rPr>
                <w:rStyle w:val="Hipervnculo"/>
              </w:rPr>
              <w:instrText xml:space="preserve"> </w:instrText>
            </w:r>
            <w:r w:rsidR="00904827">
              <w:rPr>
                <w:noProof/>
              </w:rPr>
              <w:instrText>HYPERLINK \l "_Toc483160327"</w:instrText>
            </w:r>
            <w:r w:rsidR="00904827" w:rsidRPr="009D2E85">
              <w:rPr>
                <w:rStyle w:val="Hipervnculo"/>
              </w:rPr>
              <w:instrText xml:space="preserve"> </w:instrText>
            </w:r>
            <w:r w:rsidR="00904827" w:rsidRPr="009D2E85">
              <w:rPr>
                <w:rStyle w:val="Hipervnculo"/>
              </w:rPr>
              <w:fldChar w:fldCharType="separate"/>
            </w:r>
            <w:r w:rsidR="00904827" w:rsidRPr="009D2E85">
              <w:rPr>
                <w:rStyle w:val="Hipervnculo"/>
              </w:rPr>
              <w:t>Índice de graficas</w:t>
            </w:r>
            <w:r w:rsidR="00904827">
              <w:rPr>
                <w:noProof/>
                <w:webHidden/>
              </w:rPr>
              <w:tab/>
            </w:r>
            <w:r w:rsidR="00904827">
              <w:rPr>
                <w:noProof/>
                <w:webHidden/>
              </w:rPr>
              <w:fldChar w:fldCharType="begin"/>
            </w:r>
            <w:r w:rsidR="00904827">
              <w:rPr>
                <w:noProof/>
                <w:webHidden/>
              </w:rPr>
              <w:instrText xml:space="preserve"> PAGEREF _Toc483160327 \h </w:instrText>
            </w:r>
          </w:ins>
          <w:r w:rsidR="00904827">
            <w:rPr>
              <w:noProof/>
              <w:webHidden/>
            </w:rPr>
          </w:r>
          <w:r w:rsidR="00904827">
            <w:rPr>
              <w:noProof/>
              <w:webHidden/>
            </w:rPr>
            <w:fldChar w:fldCharType="separate"/>
          </w:r>
          <w:ins w:id="89" w:author="Tanya Hernández" w:date="2017-05-21T21:21:00Z">
            <w:r w:rsidR="00604603">
              <w:rPr>
                <w:noProof/>
                <w:webHidden/>
              </w:rPr>
              <w:t>3</w:t>
            </w:r>
          </w:ins>
          <w:ins w:id="90" w:author="Tanya Hernández" w:date="2017-05-21T20:03:00Z">
            <w:r w:rsidR="00904827">
              <w:rPr>
                <w:noProof/>
                <w:webHidden/>
              </w:rPr>
              <w:fldChar w:fldCharType="end"/>
            </w:r>
            <w:r w:rsidR="00904827" w:rsidRPr="009D2E85">
              <w:rPr>
                <w:rStyle w:val="Hipervnculo"/>
              </w:rPr>
              <w:fldChar w:fldCharType="end"/>
            </w:r>
          </w:ins>
        </w:p>
        <w:p w14:paraId="186D53DE" w14:textId="26D638B5" w:rsidR="00904827" w:rsidRDefault="00904827">
          <w:pPr>
            <w:pStyle w:val="TDC1"/>
            <w:rPr>
              <w:ins w:id="91" w:author="Tanya Hernández" w:date="2017-05-21T20:03:00Z"/>
              <w:noProof/>
              <w:sz w:val="22"/>
              <w:szCs w:val="22"/>
              <w:lang w:eastAsia="es-MX"/>
            </w:rPr>
          </w:pPr>
          <w:ins w:id="92"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"_Toc483160328"</w:instrText>
            </w:r>
            <w:r w:rsidRPr="009D2E85">
              <w:rPr>
                <w:rStyle w:val="Hipervnculo"/>
              </w:rPr>
              <w:instrText xml:space="preserve"> </w:instrText>
            </w:r>
            <w:r w:rsidRPr="009D2E85">
              <w:rPr>
                <w:rStyle w:val="Hipervnculo"/>
              </w:rPr>
              <w:fldChar w:fldCharType="separate"/>
            </w:r>
            <w:r w:rsidRPr="009D2E85">
              <w:rPr>
                <w:rStyle w:val="Hipervnculo"/>
              </w:rPr>
              <w:t>Índice de tablas</w:t>
            </w:r>
            <w:r>
              <w:rPr>
                <w:noProof/>
                <w:webHidden/>
              </w:rPr>
              <w:tab/>
            </w:r>
            <w:r>
              <w:rPr>
                <w:noProof/>
                <w:webHidden/>
              </w:rPr>
              <w:fldChar w:fldCharType="begin"/>
            </w:r>
            <w:r>
              <w:rPr>
                <w:noProof/>
                <w:webHidden/>
              </w:rPr>
              <w:instrText xml:space="preserve"> PAGEREF _Toc483160328 \h </w:instrText>
            </w:r>
          </w:ins>
          <w:r>
            <w:rPr>
              <w:noProof/>
              <w:webHidden/>
            </w:rPr>
          </w:r>
          <w:r>
            <w:rPr>
              <w:noProof/>
              <w:webHidden/>
            </w:rPr>
            <w:fldChar w:fldCharType="separate"/>
          </w:r>
          <w:ins w:id="93" w:author="Tanya Hernández" w:date="2017-05-21T21:21:00Z">
            <w:r w:rsidR="00604603">
              <w:rPr>
                <w:noProof/>
                <w:webHidden/>
              </w:rPr>
              <w:t>3</w:t>
            </w:r>
          </w:ins>
          <w:ins w:id="94" w:author="Tanya Hernández" w:date="2017-05-21T20:03:00Z">
            <w:r>
              <w:rPr>
                <w:noProof/>
                <w:webHidden/>
              </w:rPr>
              <w:fldChar w:fldCharType="end"/>
            </w:r>
            <w:r w:rsidRPr="009D2E85">
              <w:rPr>
                <w:rStyle w:val="Hipervnculo"/>
              </w:rPr>
              <w:fldChar w:fldCharType="end"/>
            </w:r>
          </w:ins>
        </w:p>
        <w:p w14:paraId="35371C81" w14:textId="523DA784" w:rsidR="00904827" w:rsidRDefault="00904827">
          <w:pPr>
            <w:pStyle w:val="TDC1"/>
            <w:rPr>
              <w:ins w:id="95" w:author="Tanya Hernández" w:date="2017-05-21T20:03:00Z"/>
              <w:noProof/>
              <w:sz w:val="22"/>
              <w:szCs w:val="22"/>
              <w:lang w:eastAsia="es-MX"/>
            </w:rPr>
          </w:pPr>
          <w:ins w:id="96"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"_Toc483160329"</w:instrText>
            </w:r>
            <w:r w:rsidRPr="009D2E85">
              <w:rPr>
                <w:rStyle w:val="Hipervnculo"/>
              </w:rPr>
              <w:instrText xml:space="preserve"> </w:instrText>
            </w:r>
            <w:r w:rsidRPr="009D2E85">
              <w:rPr>
                <w:rStyle w:val="Hipervnculo"/>
              </w:rPr>
              <w:fldChar w:fldCharType="separate"/>
            </w:r>
            <w:r w:rsidRPr="009D2E85">
              <w:rPr>
                <w:rStyle w:val="Hipervnculo"/>
              </w:rPr>
              <w:t>Índice de figuras</w:t>
            </w:r>
            <w:r>
              <w:rPr>
                <w:noProof/>
                <w:webHidden/>
              </w:rPr>
              <w:tab/>
            </w:r>
            <w:r>
              <w:rPr>
                <w:noProof/>
                <w:webHidden/>
              </w:rPr>
              <w:fldChar w:fldCharType="begin"/>
            </w:r>
            <w:r>
              <w:rPr>
                <w:noProof/>
                <w:webHidden/>
              </w:rPr>
              <w:instrText xml:space="preserve"> PAGEREF _Toc483160329 \h </w:instrText>
            </w:r>
          </w:ins>
          <w:r>
            <w:rPr>
              <w:noProof/>
              <w:webHidden/>
            </w:rPr>
          </w:r>
          <w:r>
            <w:rPr>
              <w:noProof/>
              <w:webHidden/>
            </w:rPr>
            <w:fldChar w:fldCharType="separate"/>
          </w:r>
          <w:ins w:id="97" w:author="Tanya Hernández" w:date="2017-05-21T21:21:00Z">
            <w:r w:rsidR="00604603">
              <w:rPr>
                <w:noProof/>
                <w:webHidden/>
              </w:rPr>
              <w:t>5</w:t>
            </w:r>
          </w:ins>
          <w:ins w:id="98" w:author="Tanya Hernández" w:date="2017-05-21T20:03:00Z">
            <w:r>
              <w:rPr>
                <w:noProof/>
                <w:webHidden/>
              </w:rPr>
              <w:fldChar w:fldCharType="end"/>
            </w:r>
            <w:r w:rsidRPr="009D2E85">
              <w:rPr>
                <w:rStyle w:val="Hipervnculo"/>
              </w:rPr>
              <w:fldChar w:fldCharType="end"/>
            </w:r>
          </w:ins>
        </w:p>
        <w:p w14:paraId="1E4D44D3" w14:textId="7D2635D9" w:rsidR="00904827" w:rsidRDefault="00904827">
          <w:pPr>
            <w:pStyle w:val="TDC1"/>
            <w:rPr>
              <w:ins w:id="99" w:author="Tanya Hernández" w:date="2017-05-21T20:03:00Z"/>
              <w:noProof/>
              <w:sz w:val="22"/>
              <w:szCs w:val="22"/>
              <w:lang w:eastAsia="es-MX"/>
            </w:rPr>
          </w:pPr>
          <w:ins w:id="100"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"_Toc483160330"</w:instrText>
            </w:r>
            <w:r w:rsidRPr="009D2E85">
              <w:rPr>
                <w:rStyle w:val="Hipervnculo"/>
              </w:rPr>
              <w:instrText xml:space="preserve"> </w:instrText>
            </w:r>
            <w:r w:rsidRPr="009D2E85">
              <w:rPr>
                <w:rStyle w:val="Hipervnculo"/>
              </w:rPr>
              <w:fldChar w:fldCharType="separate"/>
            </w:r>
            <w:r w:rsidRPr="009D2E85">
              <w:rPr>
                <w:rStyle w:val="Hipervnculo"/>
              </w:rPr>
              <w:t>Índice de ecuaciones</w:t>
            </w:r>
            <w:r>
              <w:rPr>
                <w:noProof/>
                <w:webHidden/>
              </w:rPr>
              <w:tab/>
            </w:r>
            <w:r>
              <w:rPr>
                <w:noProof/>
                <w:webHidden/>
              </w:rPr>
              <w:fldChar w:fldCharType="begin"/>
            </w:r>
            <w:r>
              <w:rPr>
                <w:noProof/>
                <w:webHidden/>
              </w:rPr>
              <w:instrText xml:space="preserve"> PAGEREF _Toc483160330 \h </w:instrText>
            </w:r>
          </w:ins>
          <w:r>
            <w:rPr>
              <w:noProof/>
              <w:webHidden/>
            </w:rPr>
          </w:r>
          <w:r>
            <w:rPr>
              <w:noProof/>
              <w:webHidden/>
            </w:rPr>
            <w:fldChar w:fldCharType="separate"/>
          </w:r>
          <w:ins w:id="101" w:author="Tanya Hernández" w:date="2017-05-21T21:21:00Z">
            <w:r w:rsidR="00604603">
              <w:rPr>
                <w:noProof/>
                <w:webHidden/>
              </w:rPr>
              <w:t>7</w:t>
            </w:r>
          </w:ins>
          <w:ins w:id="102" w:author="Tanya Hernández" w:date="2017-05-21T20:03:00Z">
            <w:r>
              <w:rPr>
                <w:noProof/>
                <w:webHidden/>
              </w:rPr>
              <w:fldChar w:fldCharType="end"/>
            </w:r>
            <w:r w:rsidRPr="009D2E85">
              <w:rPr>
                <w:rStyle w:val="Hipervnculo"/>
              </w:rPr>
              <w:fldChar w:fldCharType="end"/>
            </w:r>
          </w:ins>
        </w:p>
        <w:p w14:paraId="155622D4" w14:textId="40FA27A2" w:rsidR="00904827" w:rsidRDefault="00904827">
          <w:pPr>
            <w:pStyle w:val="TDC1"/>
            <w:rPr>
              <w:ins w:id="103" w:author="Tanya Hernández" w:date="2017-05-21T20:03:00Z"/>
              <w:noProof/>
              <w:sz w:val="22"/>
              <w:szCs w:val="22"/>
              <w:lang w:eastAsia="es-MX"/>
            </w:rPr>
          </w:pPr>
          <w:ins w:id="104"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"_Toc483160331"</w:instrText>
            </w:r>
            <w:r w:rsidRPr="009D2E85">
              <w:rPr>
                <w:rStyle w:val="Hipervnculo"/>
              </w:rPr>
              <w:instrText xml:space="preserve"> </w:instrText>
            </w:r>
            <w:r w:rsidRPr="009D2E85">
              <w:rPr>
                <w:rStyle w:val="Hipervnculo"/>
              </w:rPr>
              <w:fldChar w:fldCharType="separate"/>
            </w:r>
            <w:r w:rsidRPr="009D2E85">
              <w:rPr>
                <w:rStyle w:val="Hipervnculo"/>
              </w:rPr>
              <w:t>Capítulo 1 Introducción</w:t>
            </w:r>
            <w:r>
              <w:rPr>
                <w:noProof/>
                <w:webHidden/>
              </w:rPr>
              <w:tab/>
            </w:r>
            <w:r>
              <w:rPr>
                <w:noProof/>
                <w:webHidden/>
              </w:rPr>
              <w:fldChar w:fldCharType="begin"/>
            </w:r>
            <w:r>
              <w:rPr>
                <w:noProof/>
                <w:webHidden/>
              </w:rPr>
              <w:instrText xml:space="preserve"> PAGEREF _Toc483160331 \h </w:instrText>
            </w:r>
          </w:ins>
          <w:r>
            <w:rPr>
              <w:noProof/>
              <w:webHidden/>
            </w:rPr>
          </w:r>
          <w:r>
            <w:rPr>
              <w:noProof/>
              <w:webHidden/>
            </w:rPr>
            <w:fldChar w:fldCharType="separate"/>
          </w:r>
          <w:ins w:id="105" w:author="Tanya Hernández" w:date="2017-05-21T21:21:00Z">
            <w:r w:rsidR="00604603">
              <w:rPr>
                <w:noProof/>
                <w:webHidden/>
              </w:rPr>
              <w:t>9</w:t>
            </w:r>
          </w:ins>
          <w:ins w:id="106" w:author="Tanya Hernández" w:date="2017-05-21T20:03:00Z">
            <w:r>
              <w:rPr>
                <w:noProof/>
                <w:webHidden/>
              </w:rPr>
              <w:fldChar w:fldCharType="end"/>
            </w:r>
            <w:r w:rsidRPr="009D2E85">
              <w:rPr>
                <w:rStyle w:val="Hipervnculo"/>
              </w:rPr>
              <w:fldChar w:fldCharType="end"/>
            </w:r>
          </w:ins>
        </w:p>
        <w:p w14:paraId="2482E021" w14:textId="45BA40EE" w:rsidR="00904827" w:rsidRDefault="00904827">
          <w:pPr>
            <w:pStyle w:val="TDC2"/>
            <w:tabs>
              <w:tab w:val="right" w:leader="dot" w:pos="10529"/>
            </w:tabs>
            <w:rPr>
              <w:ins w:id="107" w:author="Tanya Hernández" w:date="2017-05-21T20:03:00Z"/>
              <w:smallCaps w:val="0"/>
              <w:sz w:val="22"/>
              <w:szCs w:val="22"/>
              <w:lang w:eastAsia="es-MX"/>
            </w:rPr>
          </w:pPr>
          <w:ins w:id="108" w:author="Tanya Hernández" w:date="2017-05-21T20:03:00Z">
            <w:r w:rsidRPr="009D2E85">
              <w:rPr>
                <w:rStyle w:val="Hipervnculo"/>
              </w:rPr>
              <w:fldChar w:fldCharType="begin"/>
            </w:r>
            <w:r w:rsidRPr="009D2E85">
              <w:rPr>
                <w:rStyle w:val="Hipervnculo"/>
              </w:rPr>
              <w:instrText xml:space="preserve"> </w:instrText>
            </w:r>
            <w:r>
              <w:instrText>HYPERLINK \l "_Toc483160332"</w:instrText>
            </w:r>
            <w:r w:rsidRPr="009D2E85">
              <w:rPr>
                <w:rStyle w:val="Hipervnculo"/>
              </w:rPr>
              <w:instrText xml:space="preserve"> </w:instrText>
            </w:r>
            <w:r w:rsidRPr="009D2E85">
              <w:rPr>
                <w:rStyle w:val="Hipervnculo"/>
              </w:rPr>
              <w:fldChar w:fldCharType="separate"/>
            </w:r>
            <w:r w:rsidRPr="009D2E85">
              <w:rPr>
                <w:rStyle w:val="Hipervnculo"/>
              </w:rPr>
              <w:t>1.1 Antecedentes</w:t>
            </w:r>
            <w:r>
              <w:rPr>
                <w:webHidden/>
              </w:rPr>
              <w:tab/>
            </w:r>
            <w:r>
              <w:rPr>
                <w:webHidden/>
              </w:rPr>
              <w:fldChar w:fldCharType="begin"/>
            </w:r>
            <w:r>
              <w:rPr>
                <w:webHidden/>
              </w:rPr>
              <w:instrText xml:space="preserve"> PAGEREF _Toc483160332 \h </w:instrText>
            </w:r>
          </w:ins>
          <w:r>
            <w:rPr>
              <w:webHidden/>
            </w:rPr>
          </w:r>
          <w:r>
            <w:rPr>
              <w:webHidden/>
            </w:rPr>
            <w:fldChar w:fldCharType="separate"/>
          </w:r>
          <w:ins w:id="109" w:author="Tanya Hernández" w:date="2017-05-21T21:21:00Z">
            <w:r w:rsidR="00604603">
              <w:rPr>
                <w:webHidden/>
              </w:rPr>
              <w:t>10</w:t>
            </w:r>
          </w:ins>
          <w:ins w:id="110" w:author="Tanya Hernández" w:date="2017-05-21T20:03:00Z">
            <w:r>
              <w:rPr>
                <w:webHidden/>
              </w:rPr>
              <w:fldChar w:fldCharType="end"/>
            </w:r>
            <w:r w:rsidRPr="009D2E85">
              <w:rPr>
                <w:rStyle w:val="Hipervnculo"/>
              </w:rPr>
              <w:fldChar w:fldCharType="end"/>
            </w:r>
          </w:ins>
        </w:p>
        <w:p w14:paraId="4BDD25E8" w14:textId="314ADE72" w:rsidR="00904827" w:rsidRDefault="00904827">
          <w:pPr>
            <w:pStyle w:val="TDC3"/>
            <w:tabs>
              <w:tab w:val="right" w:leader="dot" w:pos="10529"/>
            </w:tabs>
            <w:rPr>
              <w:ins w:id="111" w:author="Tanya Hernández" w:date="2017-05-21T20:03:00Z"/>
              <w:i w:val="0"/>
              <w:iCs w:val="0"/>
              <w:sz w:val="22"/>
              <w:szCs w:val="22"/>
              <w:lang w:eastAsia="es-MX"/>
            </w:rPr>
          </w:pPr>
          <w:ins w:id="112" w:author="Tanya Hernández" w:date="2017-05-21T20:03:00Z">
            <w:r w:rsidRPr="009D2E85">
              <w:rPr>
                <w:rStyle w:val="Hipervnculo"/>
              </w:rPr>
              <w:fldChar w:fldCharType="begin"/>
            </w:r>
            <w:r w:rsidRPr="009D2E85">
              <w:rPr>
                <w:rStyle w:val="Hipervnculo"/>
              </w:rPr>
              <w:instrText xml:space="preserve"> </w:instrText>
            </w:r>
            <w:r>
              <w:instrText>HYPERLINK \l "_Toc483160333"</w:instrText>
            </w:r>
            <w:r w:rsidRPr="009D2E85">
              <w:rPr>
                <w:rStyle w:val="Hipervnculo"/>
              </w:rPr>
              <w:instrText xml:space="preserve"> </w:instrText>
            </w:r>
            <w:r w:rsidRPr="009D2E85">
              <w:rPr>
                <w:rStyle w:val="Hipervnculo"/>
              </w:rPr>
              <w:fldChar w:fldCharType="separate"/>
            </w:r>
            <w:r w:rsidRPr="009D2E85">
              <w:rPr>
                <w:rStyle w:val="Hipervnculo"/>
              </w:rPr>
              <w:t>1.1.1 Crecimiento de la población de adultos mayores</w:t>
            </w:r>
            <w:r>
              <w:rPr>
                <w:webHidden/>
              </w:rPr>
              <w:tab/>
            </w:r>
            <w:r>
              <w:rPr>
                <w:webHidden/>
              </w:rPr>
              <w:fldChar w:fldCharType="begin"/>
            </w:r>
            <w:r>
              <w:rPr>
                <w:webHidden/>
              </w:rPr>
              <w:instrText xml:space="preserve"> PAGEREF _Toc483160333 \h </w:instrText>
            </w:r>
          </w:ins>
          <w:r>
            <w:rPr>
              <w:webHidden/>
            </w:rPr>
          </w:r>
          <w:r>
            <w:rPr>
              <w:webHidden/>
            </w:rPr>
            <w:fldChar w:fldCharType="separate"/>
          </w:r>
          <w:ins w:id="113" w:author="Tanya Hernández" w:date="2017-05-21T21:21:00Z">
            <w:r w:rsidR="00604603">
              <w:rPr>
                <w:webHidden/>
              </w:rPr>
              <w:t>10</w:t>
            </w:r>
          </w:ins>
          <w:ins w:id="114" w:author="Tanya Hernández" w:date="2017-05-21T20:03:00Z">
            <w:r>
              <w:rPr>
                <w:webHidden/>
              </w:rPr>
              <w:fldChar w:fldCharType="end"/>
            </w:r>
            <w:r w:rsidRPr="009D2E85">
              <w:rPr>
                <w:rStyle w:val="Hipervnculo"/>
              </w:rPr>
              <w:fldChar w:fldCharType="end"/>
            </w:r>
          </w:ins>
        </w:p>
        <w:p w14:paraId="7E041FE7" w14:textId="0066E414" w:rsidR="00904827" w:rsidRDefault="00904827">
          <w:pPr>
            <w:pStyle w:val="TDC3"/>
            <w:tabs>
              <w:tab w:val="right" w:leader="dot" w:pos="10529"/>
            </w:tabs>
            <w:rPr>
              <w:ins w:id="115" w:author="Tanya Hernández" w:date="2017-05-21T20:03:00Z"/>
              <w:i w:val="0"/>
              <w:iCs w:val="0"/>
              <w:sz w:val="22"/>
              <w:szCs w:val="22"/>
              <w:lang w:eastAsia="es-MX"/>
            </w:rPr>
          </w:pPr>
          <w:ins w:id="116" w:author="Tanya Hernández" w:date="2017-05-21T20:03:00Z">
            <w:r w:rsidRPr="009D2E85">
              <w:rPr>
                <w:rStyle w:val="Hipervnculo"/>
              </w:rPr>
              <w:fldChar w:fldCharType="begin"/>
            </w:r>
            <w:r w:rsidRPr="009D2E85">
              <w:rPr>
                <w:rStyle w:val="Hipervnculo"/>
              </w:rPr>
              <w:instrText xml:space="preserve"> </w:instrText>
            </w:r>
            <w:r>
              <w:instrText>HYPERLINK \l "_Toc483160334"</w:instrText>
            </w:r>
            <w:r w:rsidRPr="009D2E85">
              <w:rPr>
                <w:rStyle w:val="Hipervnculo"/>
              </w:rPr>
              <w:instrText xml:space="preserve"> </w:instrText>
            </w:r>
            <w:r w:rsidRPr="009D2E85">
              <w:rPr>
                <w:rStyle w:val="Hipervnculo"/>
              </w:rPr>
              <w:fldChar w:fldCharType="separate"/>
            </w:r>
            <w:r w:rsidRPr="009D2E85">
              <w:rPr>
                <w:rStyle w:val="Hipervnculo"/>
              </w:rPr>
              <w:t>1.1.2 Discapacidades en los adultos mayores</w:t>
            </w:r>
            <w:r>
              <w:rPr>
                <w:webHidden/>
              </w:rPr>
              <w:tab/>
            </w:r>
            <w:r>
              <w:rPr>
                <w:webHidden/>
              </w:rPr>
              <w:fldChar w:fldCharType="begin"/>
            </w:r>
            <w:r>
              <w:rPr>
                <w:webHidden/>
              </w:rPr>
              <w:instrText xml:space="preserve"> PAGEREF _Toc483160334 \h </w:instrText>
            </w:r>
          </w:ins>
          <w:r>
            <w:rPr>
              <w:webHidden/>
            </w:rPr>
          </w:r>
          <w:r>
            <w:rPr>
              <w:webHidden/>
            </w:rPr>
            <w:fldChar w:fldCharType="separate"/>
          </w:r>
          <w:ins w:id="117" w:author="Tanya Hernández" w:date="2017-05-21T21:21:00Z">
            <w:r w:rsidR="00604603">
              <w:rPr>
                <w:webHidden/>
              </w:rPr>
              <w:t>10</w:t>
            </w:r>
          </w:ins>
          <w:ins w:id="118" w:author="Tanya Hernández" w:date="2017-05-21T20:03:00Z">
            <w:r>
              <w:rPr>
                <w:webHidden/>
              </w:rPr>
              <w:fldChar w:fldCharType="end"/>
            </w:r>
            <w:r w:rsidRPr="009D2E85">
              <w:rPr>
                <w:rStyle w:val="Hipervnculo"/>
              </w:rPr>
              <w:fldChar w:fldCharType="end"/>
            </w:r>
          </w:ins>
        </w:p>
        <w:p w14:paraId="7F48CCF6" w14:textId="2415FEDA" w:rsidR="00904827" w:rsidRDefault="00904827">
          <w:pPr>
            <w:pStyle w:val="TDC3"/>
            <w:tabs>
              <w:tab w:val="right" w:leader="dot" w:pos="10529"/>
            </w:tabs>
            <w:rPr>
              <w:ins w:id="119" w:author="Tanya Hernández" w:date="2017-05-21T20:03:00Z"/>
              <w:i w:val="0"/>
              <w:iCs w:val="0"/>
              <w:sz w:val="22"/>
              <w:szCs w:val="22"/>
              <w:lang w:eastAsia="es-MX"/>
            </w:rPr>
          </w:pPr>
          <w:ins w:id="120" w:author="Tanya Hernández" w:date="2017-05-21T20:03:00Z">
            <w:r w:rsidRPr="009D2E85">
              <w:rPr>
                <w:rStyle w:val="Hipervnculo"/>
              </w:rPr>
              <w:fldChar w:fldCharType="begin"/>
            </w:r>
            <w:r w:rsidRPr="009D2E85">
              <w:rPr>
                <w:rStyle w:val="Hipervnculo"/>
              </w:rPr>
              <w:instrText xml:space="preserve"> </w:instrText>
            </w:r>
            <w:r>
              <w:instrText>HYPERLINK \l "_Toc483160335"</w:instrText>
            </w:r>
            <w:r w:rsidRPr="009D2E85">
              <w:rPr>
                <w:rStyle w:val="Hipervnculo"/>
              </w:rPr>
              <w:instrText xml:space="preserve"> </w:instrText>
            </w:r>
            <w:r w:rsidRPr="009D2E85">
              <w:rPr>
                <w:rStyle w:val="Hipervnculo"/>
              </w:rPr>
              <w:fldChar w:fldCharType="separate"/>
            </w:r>
            <w:r w:rsidRPr="009D2E85">
              <w:rPr>
                <w:rStyle w:val="Hipervnculo"/>
              </w:rPr>
              <w:t>1.1.3 Discapacidad visual</w:t>
            </w:r>
            <w:r>
              <w:rPr>
                <w:webHidden/>
              </w:rPr>
              <w:tab/>
            </w:r>
            <w:r>
              <w:rPr>
                <w:webHidden/>
              </w:rPr>
              <w:fldChar w:fldCharType="begin"/>
            </w:r>
            <w:r>
              <w:rPr>
                <w:webHidden/>
              </w:rPr>
              <w:instrText xml:space="preserve"> PAGEREF _Toc483160335 \h </w:instrText>
            </w:r>
          </w:ins>
          <w:r>
            <w:rPr>
              <w:webHidden/>
            </w:rPr>
          </w:r>
          <w:r>
            <w:rPr>
              <w:webHidden/>
            </w:rPr>
            <w:fldChar w:fldCharType="separate"/>
          </w:r>
          <w:ins w:id="121" w:author="Tanya Hernández" w:date="2017-05-21T21:21:00Z">
            <w:r w:rsidR="00604603">
              <w:rPr>
                <w:webHidden/>
              </w:rPr>
              <w:t>11</w:t>
            </w:r>
          </w:ins>
          <w:ins w:id="122" w:author="Tanya Hernández" w:date="2017-05-21T20:03:00Z">
            <w:r>
              <w:rPr>
                <w:webHidden/>
              </w:rPr>
              <w:fldChar w:fldCharType="end"/>
            </w:r>
            <w:r w:rsidRPr="009D2E85">
              <w:rPr>
                <w:rStyle w:val="Hipervnculo"/>
              </w:rPr>
              <w:fldChar w:fldCharType="end"/>
            </w:r>
          </w:ins>
        </w:p>
        <w:p w14:paraId="26EBF6E0" w14:textId="4AAD3EAF" w:rsidR="00904827" w:rsidRDefault="00904827">
          <w:pPr>
            <w:pStyle w:val="TDC3"/>
            <w:tabs>
              <w:tab w:val="right" w:leader="dot" w:pos="10529"/>
            </w:tabs>
            <w:rPr>
              <w:ins w:id="123" w:author="Tanya Hernández" w:date="2017-05-21T20:03:00Z"/>
              <w:i w:val="0"/>
              <w:iCs w:val="0"/>
              <w:sz w:val="22"/>
              <w:szCs w:val="22"/>
              <w:lang w:eastAsia="es-MX"/>
            </w:rPr>
          </w:pPr>
          <w:ins w:id="124" w:author="Tanya Hernández" w:date="2017-05-21T20:03:00Z">
            <w:r w:rsidRPr="009D2E85">
              <w:rPr>
                <w:rStyle w:val="Hipervnculo"/>
              </w:rPr>
              <w:fldChar w:fldCharType="begin"/>
            </w:r>
            <w:r w:rsidRPr="009D2E85">
              <w:rPr>
                <w:rStyle w:val="Hipervnculo"/>
              </w:rPr>
              <w:instrText xml:space="preserve"> </w:instrText>
            </w:r>
            <w:r>
              <w:instrText>HYPERLINK \l "_Toc483160336"</w:instrText>
            </w:r>
            <w:r w:rsidRPr="009D2E85">
              <w:rPr>
                <w:rStyle w:val="Hipervnculo"/>
              </w:rPr>
              <w:instrText xml:space="preserve"> </w:instrText>
            </w:r>
            <w:r w:rsidRPr="009D2E85">
              <w:rPr>
                <w:rStyle w:val="Hipervnculo"/>
              </w:rPr>
              <w:fldChar w:fldCharType="separate"/>
            </w:r>
            <w:r w:rsidRPr="009D2E85">
              <w:rPr>
                <w:rStyle w:val="Hipervnculo"/>
              </w:rPr>
              <w:t>1.1.4 Discapacidad auditiva</w:t>
            </w:r>
            <w:r>
              <w:rPr>
                <w:webHidden/>
              </w:rPr>
              <w:tab/>
            </w:r>
            <w:r>
              <w:rPr>
                <w:webHidden/>
              </w:rPr>
              <w:fldChar w:fldCharType="begin"/>
            </w:r>
            <w:r>
              <w:rPr>
                <w:webHidden/>
              </w:rPr>
              <w:instrText xml:space="preserve"> PAGEREF _Toc483160336 \h </w:instrText>
            </w:r>
          </w:ins>
          <w:r>
            <w:rPr>
              <w:webHidden/>
            </w:rPr>
          </w:r>
          <w:r>
            <w:rPr>
              <w:webHidden/>
            </w:rPr>
            <w:fldChar w:fldCharType="separate"/>
          </w:r>
          <w:ins w:id="125" w:author="Tanya Hernández" w:date="2017-05-21T21:21:00Z">
            <w:r w:rsidR="00604603">
              <w:rPr>
                <w:webHidden/>
              </w:rPr>
              <w:t>12</w:t>
            </w:r>
          </w:ins>
          <w:ins w:id="126" w:author="Tanya Hernández" w:date="2017-05-21T20:03:00Z">
            <w:r>
              <w:rPr>
                <w:webHidden/>
              </w:rPr>
              <w:fldChar w:fldCharType="end"/>
            </w:r>
            <w:r w:rsidRPr="009D2E85">
              <w:rPr>
                <w:rStyle w:val="Hipervnculo"/>
              </w:rPr>
              <w:fldChar w:fldCharType="end"/>
            </w:r>
          </w:ins>
        </w:p>
        <w:p w14:paraId="456AAC71" w14:textId="107C02B7" w:rsidR="00904827" w:rsidRDefault="00904827">
          <w:pPr>
            <w:pStyle w:val="TDC3"/>
            <w:tabs>
              <w:tab w:val="right" w:leader="dot" w:pos="10529"/>
            </w:tabs>
            <w:rPr>
              <w:ins w:id="127" w:author="Tanya Hernández" w:date="2017-05-21T20:03:00Z"/>
              <w:i w:val="0"/>
              <w:iCs w:val="0"/>
              <w:sz w:val="22"/>
              <w:szCs w:val="22"/>
              <w:lang w:eastAsia="es-MX"/>
            </w:rPr>
          </w:pPr>
          <w:ins w:id="128" w:author="Tanya Hernández" w:date="2017-05-21T20:03:00Z">
            <w:r w:rsidRPr="009D2E85">
              <w:rPr>
                <w:rStyle w:val="Hipervnculo"/>
              </w:rPr>
              <w:fldChar w:fldCharType="begin"/>
            </w:r>
            <w:r w:rsidRPr="009D2E85">
              <w:rPr>
                <w:rStyle w:val="Hipervnculo"/>
              </w:rPr>
              <w:instrText xml:space="preserve"> </w:instrText>
            </w:r>
            <w:r>
              <w:instrText>HYPERLINK \l "_Toc483160337"</w:instrText>
            </w:r>
            <w:r w:rsidRPr="009D2E85">
              <w:rPr>
                <w:rStyle w:val="Hipervnculo"/>
              </w:rPr>
              <w:instrText xml:space="preserve"> </w:instrText>
            </w:r>
            <w:r w:rsidRPr="009D2E85">
              <w:rPr>
                <w:rStyle w:val="Hipervnculo"/>
              </w:rPr>
              <w:fldChar w:fldCharType="separate"/>
            </w:r>
            <w:r w:rsidRPr="009D2E85">
              <w:rPr>
                <w:rStyle w:val="Hipervnculo"/>
              </w:rPr>
              <w:t>1.1.5 Demencia</w:t>
            </w:r>
            <w:r>
              <w:rPr>
                <w:webHidden/>
              </w:rPr>
              <w:tab/>
            </w:r>
            <w:r>
              <w:rPr>
                <w:webHidden/>
              </w:rPr>
              <w:fldChar w:fldCharType="begin"/>
            </w:r>
            <w:r>
              <w:rPr>
                <w:webHidden/>
              </w:rPr>
              <w:instrText xml:space="preserve"> PAGEREF _Toc483160337 \h </w:instrText>
            </w:r>
          </w:ins>
          <w:r>
            <w:rPr>
              <w:webHidden/>
            </w:rPr>
          </w:r>
          <w:r>
            <w:rPr>
              <w:webHidden/>
            </w:rPr>
            <w:fldChar w:fldCharType="separate"/>
          </w:r>
          <w:ins w:id="129" w:author="Tanya Hernández" w:date="2017-05-21T21:21:00Z">
            <w:r w:rsidR="00604603">
              <w:rPr>
                <w:webHidden/>
              </w:rPr>
              <w:t>12</w:t>
            </w:r>
          </w:ins>
          <w:ins w:id="130" w:author="Tanya Hernández" w:date="2017-05-21T20:03:00Z">
            <w:r>
              <w:rPr>
                <w:webHidden/>
              </w:rPr>
              <w:fldChar w:fldCharType="end"/>
            </w:r>
            <w:r w:rsidRPr="009D2E85">
              <w:rPr>
                <w:rStyle w:val="Hipervnculo"/>
              </w:rPr>
              <w:fldChar w:fldCharType="end"/>
            </w:r>
          </w:ins>
        </w:p>
        <w:p w14:paraId="28664651" w14:textId="6DC2B4CE" w:rsidR="00904827" w:rsidRDefault="00904827">
          <w:pPr>
            <w:pStyle w:val="TDC3"/>
            <w:tabs>
              <w:tab w:val="right" w:leader="dot" w:pos="10529"/>
            </w:tabs>
            <w:rPr>
              <w:ins w:id="131" w:author="Tanya Hernández" w:date="2017-05-21T20:03:00Z"/>
              <w:i w:val="0"/>
              <w:iCs w:val="0"/>
              <w:sz w:val="22"/>
              <w:szCs w:val="22"/>
              <w:lang w:eastAsia="es-MX"/>
            </w:rPr>
          </w:pPr>
          <w:ins w:id="132" w:author="Tanya Hernández" w:date="2017-05-21T20:03:00Z">
            <w:r w:rsidRPr="009D2E85">
              <w:rPr>
                <w:rStyle w:val="Hipervnculo"/>
              </w:rPr>
              <w:fldChar w:fldCharType="begin"/>
            </w:r>
            <w:r w:rsidRPr="009D2E85">
              <w:rPr>
                <w:rStyle w:val="Hipervnculo"/>
              </w:rPr>
              <w:instrText xml:space="preserve"> </w:instrText>
            </w:r>
            <w:r>
              <w:instrText>HYPERLINK \l "_Toc483160338"</w:instrText>
            </w:r>
            <w:r w:rsidRPr="009D2E85">
              <w:rPr>
                <w:rStyle w:val="Hipervnculo"/>
              </w:rPr>
              <w:instrText xml:space="preserve"> </w:instrText>
            </w:r>
            <w:r w:rsidRPr="009D2E85">
              <w:rPr>
                <w:rStyle w:val="Hipervnculo"/>
              </w:rPr>
              <w:fldChar w:fldCharType="separate"/>
            </w:r>
            <w:r w:rsidRPr="009D2E85">
              <w:rPr>
                <w:rStyle w:val="Hipervnculo"/>
              </w:rPr>
              <w:t>1.1.6 Caídas</w:t>
            </w:r>
            <w:r>
              <w:rPr>
                <w:webHidden/>
              </w:rPr>
              <w:tab/>
            </w:r>
            <w:r>
              <w:rPr>
                <w:webHidden/>
              </w:rPr>
              <w:fldChar w:fldCharType="begin"/>
            </w:r>
            <w:r>
              <w:rPr>
                <w:webHidden/>
              </w:rPr>
              <w:instrText xml:space="preserve"> PAGEREF _Toc483160338 \h </w:instrText>
            </w:r>
          </w:ins>
          <w:r>
            <w:rPr>
              <w:webHidden/>
            </w:rPr>
          </w:r>
          <w:r>
            <w:rPr>
              <w:webHidden/>
            </w:rPr>
            <w:fldChar w:fldCharType="separate"/>
          </w:r>
          <w:ins w:id="133" w:author="Tanya Hernández" w:date="2017-05-21T21:21:00Z">
            <w:r w:rsidR="00604603">
              <w:rPr>
                <w:webHidden/>
              </w:rPr>
              <w:t>13</w:t>
            </w:r>
          </w:ins>
          <w:ins w:id="134" w:author="Tanya Hernández" w:date="2017-05-21T20:03:00Z">
            <w:r>
              <w:rPr>
                <w:webHidden/>
              </w:rPr>
              <w:fldChar w:fldCharType="end"/>
            </w:r>
            <w:r w:rsidRPr="009D2E85">
              <w:rPr>
                <w:rStyle w:val="Hipervnculo"/>
              </w:rPr>
              <w:fldChar w:fldCharType="end"/>
            </w:r>
          </w:ins>
        </w:p>
        <w:p w14:paraId="76A44E0A" w14:textId="361AF113" w:rsidR="00904827" w:rsidRDefault="00904827">
          <w:pPr>
            <w:pStyle w:val="TDC2"/>
            <w:tabs>
              <w:tab w:val="right" w:leader="dot" w:pos="10529"/>
            </w:tabs>
            <w:rPr>
              <w:ins w:id="135" w:author="Tanya Hernández" w:date="2017-05-21T20:03:00Z"/>
              <w:smallCaps w:val="0"/>
              <w:sz w:val="22"/>
              <w:szCs w:val="22"/>
              <w:lang w:eastAsia="es-MX"/>
            </w:rPr>
          </w:pPr>
          <w:ins w:id="136" w:author="Tanya Hernández" w:date="2017-05-21T20:03:00Z">
            <w:r w:rsidRPr="009D2E85">
              <w:rPr>
                <w:rStyle w:val="Hipervnculo"/>
              </w:rPr>
              <w:fldChar w:fldCharType="begin"/>
            </w:r>
            <w:r w:rsidRPr="009D2E85">
              <w:rPr>
                <w:rStyle w:val="Hipervnculo"/>
              </w:rPr>
              <w:instrText xml:space="preserve"> </w:instrText>
            </w:r>
            <w:r>
              <w:instrText>HYPERLINK \l "_Toc483160339"</w:instrText>
            </w:r>
            <w:r w:rsidRPr="009D2E85">
              <w:rPr>
                <w:rStyle w:val="Hipervnculo"/>
              </w:rPr>
              <w:instrText xml:space="preserve"> </w:instrText>
            </w:r>
            <w:r w:rsidRPr="009D2E85">
              <w:rPr>
                <w:rStyle w:val="Hipervnculo"/>
              </w:rPr>
              <w:fldChar w:fldCharType="separate"/>
            </w:r>
            <w:r w:rsidRPr="009D2E85">
              <w:rPr>
                <w:rStyle w:val="Hipervnculo"/>
              </w:rPr>
              <w:t>1.2 Objetivo general</w:t>
            </w:r>
            <w:r>
              <w:rPr>
                <w:webHidden/>
              </w:rPr>
              <w:tab/>
            </w:r>
            <w:r>
              <w:rPr>
                <w:webHidden/>
              </w:rPr>
              <w:fldChar w:fldCharType="begin"/>
            </w:r>
            <w:r>
              <w:rPr>
                <w:webHidden/>
              </w:rPr>
              <w:instrText xml:space="preserve"> PAGEREF _Toc483160339 \h </w:instrText>
            </w:r>
          </w:ins>
          <w:r>
            <w:rPr>
              <w:webHidden/>
            </w:rPr>
          </w:r>
          <w:r>
            <w:rPr>
              <w:webHidden/>
            </w:rPr>
            <w:fldChar w:fldCharType="separate"/>
          </w:r>
          <w:ins w:id="137" w:author="Tanya Hernández" w:date="2017-05-21T21:21:00Z">
            <w:r w:rsidR="00604603">
              <w:rPr>
                <w:webHidden/>
              </w:rPr>
              <w:t>13</w:t>
            </w:r>
          </w:ins>
          <w:ins w:id="138" w:author="Tanya Hernández" w:date="2017-05-21T20:03:00Z">
            <w:r>
              <w:rPr>
                <w:webHidden/>
              </w:rPr>
              <w:fldChar w:fldCharType="end"/>
            </w:r>
            <w:r w:rsidRPr="009D2E85">
              <w:rPr>
                <w:rStyle w:val="Hipervnculo"/>
              </w:rPr>
              <w:fldChar w:fldCharType="end"/>
            </w:r>
          </w:ins>
        </w:p>
        <w:p w14:paraId="1852D3D1" w14:textId="71185C4E" w:rsidR="00904827" w:rsidRDefault="00904827">
          <w:pPr>
            <w:pStyle w:val="TDC2"/>
            <w:tabs>
              <w:tab w:val="right" w:leader="dot" w:pos="10529"/>
            </w:tabs>
            <w:rPr>
              <w:ins w:id="139" w:author="Tanya Hernández" w:date="2017-05-21T20:03:00Z"/>
              <w:smallCaps w:val="0"/>
              <w:sz w:val="22"/>
              <w:szCs w:val="22"/>
              <w:lang w:eastAsia="es-MX"/>
            </w:rPr>
          </w:pPr>
          <w:ins w:id="140" w:author="Tanya Hernández" w:date="2017-05-21T20:03:00Z">
            <w:r w:rsidRPr="009D2E85">
              <w:rPr>
                <w:rStyle w:val="Hipervnculo"/>
              </w:rPr>
              <w:fldChar w:fldCharType="begin"/>
            </w:r>
            <w:r w:rsidRPr="009D2E85">
              <w:rPr>
                <w:rStyle w:val="Hipervnculo"/>
              </w:rPr>
              <w:instrText xml:space="preserve"> </w:instrText>
            </w:r>
            <w:r>
              <w:instrText>HYPERLINK \l "_Toc483160340"</w:instrText>
            </w:r>
            <w:r w:rsidRPr="009D2E85">
              <w:rPr>
                <w:rStyle w:val="Hipervnculo"/>
              </w:rPr>
              <w:instrText xml:space="preserve"> </w:instrText>
            </w:r>
            <w:r w:rsidRPr="009D2E85">
              <w:rPr>
                <w:rStyle w:val="Hipervnculo"/>
              </w:rPr>
              <w:fldChar w:fldCharType="separate"/>
            </w:r>
            <w:r w:rsidRPr="009D2E85">
              <w:rPr>
                <w:rStyle w:val="Hipervnculo"/>
              </w:rPr>
              <w:t>1.3 Objetivos específicos</w:t>
            </w:r>
            <w:r>
              <w:rPr>
                <w:webHidden/>
              </w:rPr>
              <w:tab/>
            </w:r>
            <w:r>
              <w:rPr>
                <w:webHidden/>
              </w:rPr>
              <w:fldChar w:fldCharType="begin"/>
            </w:r>
            <w:r>
              <w:rPr>
                <w:webHidden/>
              </w:rPr>
              <w:instrText xml:space="preserve"> PAGEREF _Toc483160340 \h </w:instrText>
            </w:r>
          </w:ins>
          <w:r>
            <w:rPr>
              <w:webHidden/>
            </w:rPr>
          </w:r>
          <w:r>
            <w:rPr>
              <w:webHidden/>
            </w:rPr>
            <w:fldChar w:fldCharType="separate"/>
          </w:r>
          <w:ins w:id="141" w:author="Tanya Hernández" w:date="2017-05-21T21:21:00Z">
            <w:r w:rsidR="00604603">
              <w:rPr>
                <w:webHidden/>
              </w:rPr>
              <w:t>13</w:t>
            </w:r>
          </w:ins>
          <w:ins w:id="142" w:author="Tanya Hernández" w:date="2017-05-21T20:03:00Z">
            <w:r>
              <w:rPr>
                <w:webHidden/>
              </w:rPr>
              <w:fldChar w:fldCharType="end"/>
            </w:r>
            <w:r w:rsidRPr="009D2E85">
              <w:rPr>
                <w:rStyle w:val="Hipervnculo"/>
              </w:rPr>
              <w:fldChar w:fldCharType="end"/>
            </w:r>
          </w:ins>
        </w:p>
        <w:p w14:paraId="3C94A7E8" w14:textId="0A008367" w:rsidR="00904827" w:rsidRDefault="00904827">
          <w:pPr>
            <w:pStyle w:val="TDC2"/>
            <w:tabs>
              <w:tab w:val="right" w:leader="dot" w:pos="10529"/>
            </w:tabs>
            <w:rPr>
              <w:ins w:id="143" w:author="Tanya Hernández" w:date="2017-05-21T20:03:00Z"/>
              <w:smallCaps w:val="0"/>
              <w:sz w:val="22"/>
              <w:szCs w:val="22"/>
              <w:lang w:eastAsia="es-MX"/>
            </w:rPr>
          </w:pPr>
          <w:ins w:id="144" w:author="Tanya Hernández" w:date="2017-05-21T20:03:00Z">
            <w:r w:rsidRPr="009D2E85">
              <w:rPr>
                <w:rStyle w:val="Hipervnculo"/>
              </w:rPr>
              <w:fldChar w:fldCharType="begin"/>
            </w:r>
            <w:r w:rsidRPr="009D2E85">
              <w:rPr>
                <w:rStyle w:val="Hipervnculo"/>
              </w:rPr>
              <w:instrText xml:space="preserve"> </w:instrText>
            </w:r>
            <w:r>
              <w:instrText>HYPERLINK \l "_Toc483160341"</w:instrText>
            </w:r>
            <w:r w:rsidRPr="009D2E85">
              <w:rPr>
                <w:rStyle w:val="Hipervnculo"/>
              </w:rPr>
              <w:instrText xml:space="preserve"> </w:instrText>
            </w:r>
            <w:r w:rsidRPr="009D2E85">
              <w:rPr>
                <w:rStyle w:val="Hipervnculo"/>
              </w:rPr>
              <w:fldChar w:fldCharType="separate"/>
            </w:r>
            <w:r w:rsidRPr="009D2E85">
              <w:rPr>
                <w:rStyle w:val="Hipervnculo"/>
              </w:rPr>
              <w:t>1.4 Justificación</w:t>
            </w:r>
            <w:r>
              <w:rPr>
                <w:webHidden/>
              </w:rPr>
              <w:tab/>
            </w:r>
            <w:r>
              <w:rPr>
                <w:webHidden/>
              </w:rPr>
              <w:fldChar w:fldCharType="begin"/>
            </w:r>
            <w:r>
              <w:rPr>
                <w:webHidden/>
              </w:rPr>
              <w:instrText xml:space="preserve"> PAGEREF _Toc483160341 \h </w:instrText>
            </w:r>
          </w:ins>
          <w:r>
            <w:rPr>
              <w:webHidden/>
            </w:rPr>
          </w:r>
          <w:r>
            <w:rPr>
              <w:webHidden/>
            </w:rPr>
            <w:fldChar w:fldCharType="separate"/>
          </w:r>
          <w:ins w:id="145" w:author="Tanya Hernández" w:date="2017-05-21T21:21:00Z">
            <w:r w:rsidR="00604603">
              <w:rPr>
                <w:webHidden/>
              </w:rPr>
              <w:t>14</w:t>
            </w:r>
          </w:ins>
          <w:ins w:id="146" w:author="Tanya Hernández" w:date="2017-05-21T20:03:00Z">
            <w:r>
              <w:rPr>
                <w:webHidden/>
              </w:rPr>
              <w:fldChar w:fldCharType="end"/>
            </w:r>
            <w:r w:rsidRPr="009D2E85">
              <w:rPr>
                <w:rStyle w:val="Hipervnculo"/>
              </w:rPr>
              <w:fldChar w:fldCharType="end"/>
            </w:r>
          </w:ins>
        </w:p>
        <w:p w14:paraId="2DFA44DA" w14:textId="1999F77A" w:rsidR="00904827" w:rsidRDefault="00904827">
          <w:pPr>
            <w:pStyle w:val="TDC2"/>
            <w:tabs>
              <w:tab w:val="right" w:leader="dot" w:pos="10529"/>
            </w:tabs>
            <w:rPr>
              <w:ins w:id="147" w:author="Tanya Hernández" w:date="2017-05-21T20:03:00Z"/>
              <w:smallCaps w:val="0"/>
              <w:sz w:val="22"/>
              <w:szCs w:val="22"/>
              <w:lang w:eastAsia="es-MX"/>
            </w:rPr>
          </w:pPr>
          <w:ins w:id="148" w:author="Tanya Hernández" w:date="2017-05-21T20:03:00Z">
            <w:r w:rsidRPr="009D2E85">
              <w:rPr>
                <w:rStyle w:val="Hipervnculo"/>
              </w:rPr>
              <w:fldChar w:fldCharType="begin"/>
            </w:r>
            <w:r w:rsidRPr="009D2E85">
              <w:rPr>
                <w:rStyle w:val="Hipervnculo"/>
              </w:rPr>
              <w:instrText xml:space="preserve"> </w:instrText>
            </w:r>
            <w:r>
              <w:instrText>HYPERLINK \l "_Toc483160342"</w:instrText>
            </w:r>
            <w:r w:rsidRPr="009D2E85">
              <w:rPr>
                <w:rStyle w:val="Hipervnculo"/>
              </w:rPr>
              <w:instrText xml:space="preserve"> </w:instrText>
            </w:r>
            <w:r w:rsidRPr="009D2E85">
              <w:rPr>
                <w:rStyle w:val="Hipervnculo"/>
              </w:rPr>
              <w:fldChar w:fldCharType="separate"/>
            </w:r>
            <w:r w:rsidRPr="009D2E85">
              <w:rPr>
                <w:rStyle w:val="Hipervnculo"/>
              </w:rPr>
              <w:t>1.5 Marco Teórico</w:t>
            </w:r>
            <w:r>
              <w:rPr>
                <w:webHidden/>
              </w:rPr>
              <w:tab/>
            </w:r>
            <w:r>
              <w:rPr>
                <w:webHidden/>
              </w:rPr>
              <w:fldChar w:fldCharType="begin"/>
            </w:r>
            <w:r>
              <w:rPr>
                <w:webHidden/>
              </w:rPr>
              <w:instrText xml:space="preserve"> PAGEREF _Toc483160342 \h </w:instrText>
            </w:r>
          </w:ins>
          <w:r>
            <w:rPr>
              <w:webHidden/>
            </w:rPr>
          </w:r>
          <w:r>
            <w:rPr>
              <w:webHidden/>
            </w:rPr>
            <w:fldChar w:fldCharType="separate"/>
          </w:r>
          <w:ins w:id="149" w:author="Tanya Hernández" w:date="2017-05-21T21:21:00Z">
            <w:r w:rsidR="00604603">
              <w:rPr>
                <w:webHidden/>
              </w:rPr>
              <w:t>15</w:t>
            </w:r>
          </w:ins>
          <w:ins w:id="150" w:author="Tanya Hernández" w:date="2017-05-21T20:03:00Z">
            <w:r>
              <w:rPr>
                <w:webHidden/>
              </w:rPr>
              <w:fldChar w:fldCharType="end"/>
            </w:r>
            <w:r w:rsidRPr="009D2E85">
              <w:rPr>
                <w:rStyle w:val="Hipervnculo"/>
              </w:rPr>
              <w:fldChar w:fldCharType="end"/>
            </w:r>
          </w:ins>
        </w:p>
        <w:p w14:paraId="7530234D" w14:textId="20C0B5AF" w:rsidR="00904827" w:rsidRDefault="00904827">
          <w:pPr>
            <w:pStyle w:val="TDC3"/>
            <w:tabs>
              <w:tab w:val="right" w:leader="dot" w:pos="10529"/>
            </w:tabs>
            <w:rPr>
              <w:ins w:id="151" w:author="Tanya Hernández" w:date="2017-05-21T20:03:00Z"/>
              <w:i w:val="0"/>
              <w:iCs w:val="0"/>
              <w:sz w:val="22"/>
              <w:szCs w:val="22"/>
              <w:lang w:eastAsia="es-MX"/>
            </w:rPr>
          </w:pPr>
          <w:ins w:id="152" w:author="Tanya Hernández" w:date="2017-05-21T20:03:00Z">
            <w:r w:rsidRPr="009D2E85">
              <w:rPr>
                <w:rStyle w:val="Hipervnculo"/>
              </w:rPr>
              <w:fldChar w:fldCharType="begin"/>
            </w:r>
            <w:r w:rsidRPr="009D2E85">
              <w:rPr>
                <w:rStyle w:val="Hipervnculo"/>
              </w:rPr>
              <w:instrText xml:space="preserve"> </w:instrText>
            </w:r>
            <w:r>
              <w:instrText>HYPERLINK \l "_Toc483160343"</w:instrText>
            </w:r>
            <w:r w:rsidRPr="009D2E85">
              <w:rPr>
                <w:rStyle w:val="Hipervnculo"/>
              </w:rPr>
              <w:instrText xml:space="preserve"> </w:instrText>
            </w:r>
            <w:r w:rsidRPr="009D2E85">
              <w:rPr>
                <w:rStyle w:val="Hipervnculo"/>
              </w:rPr>
              <w:fldChar w:fldCharType="separate"/>
            </w:r>
            <w:r w:rsidRPr="009D2E85">
              <w:rPr>
                <w:rStyle w:val="Hipervnculo"/>
              </w:rPr>
              <w:t>1.5.1 Variables a medir</w:t>
            </w:r>
            <w:r>
              <w:rPr>
                <w:webHidden/>
              </w:rPr>
              <w:tab/>
            </w:r>
            <w:r>
              <w:rPr>
                <w:webHidden/>
              </w:rPr>
              <w:fldChar w:fldCharType="begin"/>
            </w:r>
            <w:r>
              <w:rPr>
                <w:webHidden/>
              </w:rPr>
              <w:instrText xml:space="preserve"> PAGEREF _Toc483160343 \h </w:instrText>
            </w:r>
          </w:ins>
          <w:r>
            <w:rPr>
              <w:webHidden/>
            </w:rPr>
          </w:r>
          <w:r>
            <w:rPr>
              <w:webHidden/>
            </w:rPr>
            <w:fldChar w:fldCharType="separate"/>
          </w:r>
          <w:ins w:id="153" w:author="Tanya Hernández" w:date="2017-05-21T21:21:00Z">
            <w:r w:rsidR="00604603">
              <w:rPr>
                <w:webHidden/>
              </w:rPr>
              <w:t>15</w:t>
            </w:r>
          </w:ins>
          <w:ins w:id="154" w:author="Tanya Hernández" w:date="2017-05-21T20:03:00Z">
            <w:r>
              <w:rPr>
                <w:webHidden/>
              </w:rPr>
              <w:fldChar w:fldCharType="end"/>
            </w:r>
            <w:r w:rsidRPr="009D2E85">
              <w:rPr>
                <w:rStyle w:val="Hipervnculo"/>
              </w:rPr>
              <w:fldChar w:fldCharType="end"/>
            </w:r>
          </w:ins>
        </w:p>
        <w:p w14:paraId="52C74572" w14:textId="495E02BA" w:rsidR="00904827" w:rsidRDefault="00904827">
          <w:pPr>
            <w:pStyle w:val="TDC3"/>
            <w:tabs>
              <w:tab w:val="right" w:leader="dot" w:pos="10529"/>
            </w:tabs>
            <w:rPr>
              <w:ins w:id="155" w:author="Tanya Hernández" w:date="2017-05-21T20:03:00Z"/>
              <w:i w:val="0"/>
              <w:iCs w:val="0"/>
              <w:sz w:val="22"/>
              <w:szCs w:val="22"/>
              <w:lang w:eastAsia="es-MX"/>
            </w:rPr>
          </w:pPr>
          <w:ins w:id="156" w:author="Tanya Hernández" w:date="2017-05-21T20:03:00Z">
            <w:r w:rsidRPr="009D2E85">
              <w:rPr>
                <w:rStyle w:val="Hipervnculo"/>
              </w:rPr>
              <w:fldChar w:fldCharType="begin"/>
            </w:r>
            <w:r w:rsidRPr="009D2E85">
              <w:rPr>
                <w:rStyle w:val="Hipervnculo"/>
              </w:rPr>
              <w:instrText xml:space="preserve"> </w:instrText>
            </w:r>
            <w:r>
              <w:instrText>HYPERLINK \l "_Toc483160344"</w:instrText>
            </w:r>
            <w:r w:rsidRPr="009D2E85">
              <w:rPr>
                <w:rStyle w:val="Hipervnculo"/>
              </w:rPr>
              <w:instrText xml:space="preserve"> </w:instrText>
            </w:r>
            <w:r w:rsidRPr="009D2E85">
              <w:rPr>
                <w:rStyle w:val="Hipervnculo"/>
              </w:rPr>
              <w:fldChar w:fldCharType="separate"/>
            </w:r>
            <w:r w:rsidRPr="009D2E85">
              <w:rPr>
                <w:rStyle w:val="Hipervnculo"/>
              </w:rPr>
              <w:t>1.5.2 Sensores</w:t>
            </w:r>
            <w:r>
              <w:rPr>
                <w:webHidden/>
              </w:rPr>
              <w:tab/>
            </w:r>
            <w:r>
              <w:rPr>
                <w:webHidden/>
              </w:rPr>
              <w:fldChar w:fldCharType="begin"/>
            </w:r>
            <w:r>
              <w:rPr>
                <w:webHidden/>
              </w:rPr>
              <w:instrText xml:space="preserve"> PAGEREF _Toc483160344 \h </w:instrText>
            </w:r>
          </w:ins>
          <w:r>
            <w:rPr>
              <w:webHidden/>
            </w:rPr>
          </w:r>
          <w:r>
            <w:rPr>
              <w:webHidden/>
            </w:rPr>
            <w:fldChar w:fldCharType="separate"/>
          </w:r>
          <w:ins w:id="157" w:author="Tanya Hernández" w:date="2017-05-21T21:21:00Z">
            <w:r w:rsidR="00604603">
              <w:rPr>
                <w:webHidden/>
              </w:rPr>
              <w:t>19</w:t>
            </w:r>
          </w:ins>
          <w:ins w:id="158" w:author="Tanya Hernández" w:date="2017-05-21T20:03:00Z">
            <w:r>
              <w:rPr>
                <w:webHidden/>
              </w:rPr>
              <w:fldChar w:fldCharType="end"/>
            </w:r>
            <w:r w:rsidRPr="009D2E85">
              <w:rPr>
                <w:rStyle w:val="Hipervnculo"/>
              </w:rPr>
              <w:fldChar w:fldCharType="end"/>
            </w:r>
          </w:ins>
        </w:p>
        <w:p w14:paraId="41C005A6" w14:textId="068D1EF7" w:rsidR="00904827" w:rsidRDefault="00904827">
          <w:pPr>
            <w:pStyle w:val="TDC3"/>
            <w:tabs>
              <w:tab w:val="right" w:leader="dot" w:pos="10529"/>
            </w:tabs>
            <w:rPr>
              <w:ins w:id="159" w:author="Tanya Hernández" w:date="2017-05-21T20:03:00Z"/>
              <w:i w:val="0"/>
              <w:iCs w:val="0"/>
              <w:sz w:val="22"/>
              <w:szCs w:val="22"/>
              <w:lang w:eastAsia="es-MX"/>
            </w:rPr>
          </w:pPr>
          <w:ins w:id="160" w:author="Tanya Hernández" w:date="2017-05-21T20:03:00Z">
            <w:r w:rsidRPr="009D2E85">
              <w:rPr>
                <w:rStyle w:val="Hipervnculo"/>
              </w:rPr>
              <w:fldChar w:fldCharType="begin"/>
            </w:r>
            <w:r w:rsidRPr="009D2E85">
              <w:rPr>
                <w:rStyle w:val="Hipervnculo"/>
              </w:rPr>
              <w:instrText xml:space="preserve"> </w:instrText>
            </w:r>
            <w:r>
              <w:instrText>HYPERLINK \l "_Toc483160345"</w:instrText>
            </w:r>
            <w:r w:rsidRPr="009D2E85">
              <w:rPr>
                <w:rStyle w:val="Hipervnculo"/>
              </w:rPr>
              <w:instrText xml:space="preserve"> </w:instrText>
            </w:r>
            <w:r w:rsidRPr="009D2E85">
              <w:rPr>
                <w:rStyle w:val="Hipervnculo"/>
              </w:rPr>
              <w:fldChar w:fldCharType="separate"/>
            </w:r>
            <w:r w:rsidRPr="009D2E85">
              <w:rPr>
                <w:rStyle w:val="Hipervnculo"/>
              </w:rPr>
              <w:t>1.5.3 Sensor de temperatura</w:t>
            </w:r>
            <w:r>
              <w:rPr>
                <w:webHidden/>
              </w:rPr>
              <w:tab/>
            </w:r>
            <w:r>
              <w:rPr>
                <w:webHidden/>
              </w:rPr>
              <w:fldChar w:fldCharType="begin"/>
            </w:r>
            <w:r>
              <w:rPr>
                <w:webHidden/>
              </w:rPr>
              <w:instrText xml:space="preserve"> PAGEREF _Toc483160345 \h </w:instrText>
            </w:r>
          </w:ins>
          <w:r>
            <w:rPr>
              <w:webHidden/>
            </w:rPr>
          </w:r>
          <w:r>
            <w:rPr>
              <w:webHidden/>
            </w:rPr>
            <w:fldChar w:fldCharType="separate"/>
          </w:r>
          <w:ins w:id="161" w:author="Tanya Hernández" w:date="2017-05-21T21:21:00Z">
            <w:r w:rsidR="00604603">
              <w:rPr>
                <w:webHidden/>
              </w:rPr>
              <w:t>19</w:t>
            </w:r>
          </w:ins>
          <w:ins w:id="162" w:author="Tanya Hernández" w:date="2017-05-21T20:03:00Z">
            <w:r>
              <w:rPr>
                <w:webHidden/>
              </w:rPr>
              <w:fldChar w:fldCharType="end"/>
            </w:r>
            <w:r w:rsidRPr="009D2E85">
              <w:rPr>
                <w:rStyle w:val="Hipervnculo"/>
              </w:rPr>
              <w:fldChar w:fldCharType="end"/>
            </w:r>
          </w:ins>
        </w:p>
        <w:p w14:paraId="7EA585F8" w14:textId="124C76EC" w:rsidR="00904827" w:rsidRDefault="00904827">
          <w:pPr>
            <w:pStyle w:val="TDC3"/>
            <w:tabs>
              <w:tab w:val="right" w:leader="dot" w:pos="10529"/>
            </w:tabs>
            <w:rPr>
              <w:ins w:id="163" w:author="Tanya Hernández" w:date="2017-05-21T20:03:00Z"/>
              <w:i w:val="0"/>
              <w:iCs w:val="0"/>
              <w:sz w:val="22"/>
              <w:szCs w:val="22"/>
              <w:lang w:eastAsia="es-MX"/>
            </w:rPr>
          </w:pPr>
          <w:ins w:id="164" w:author="Tanya Hernández" w:date="2017-05-21T20:03:00Z">
            <w:r w:rsidRPr="009D2E85">
              <w:rPr>
                <w:rStyle w:val="Hipervnculo"/>
              </w:rPr>
              <w:fldChar w:fldCharType="begin"/>
            </w:r>
            <w:r w:rsidRPr="009D2E85">
              <w:rPr>
                <w:rStyle w:val="Hipervnculo"/>
              </w:rPr>
              <w:instrText xml:space="preserve"> </w:instrText>
            </w:r>
            <w:r>
              <w:instrText>HYPERLINK \l "_Toc483160346"</w:instrText>
            </w:r>
            <w:r w:rsidRPr="009D2E85">
              <w:rPr>
                <w:rStyle w:val="Hipervnculo"/>
              </w:rPr>
              <w:instrText xml:space="preserve"> </w:instrText>
            </w:r>
            <w:r w:rsidRPr="009D2E85">
              <w:rPr>
                <w:rStyle w:val="Hipervnculo"/>
              </w:rPr>
              <w:fldChar w:fldCharType="separate"/>
            </w:r>
            <w:r w:rsidRPr="009D2E85">
              <w:rPr>
                <w:rStyle w:val="Hipervnculo"/>
              </w:rPr>
              <w:t>1.5.4 Sensor acelerómetro</w:t>
            </w:r>
            <w:r>
              <w:rPr>
                <w:webHidden/>
              </w:rPr>
              <w:tab/>
            </w:r>
            <w:r>
              <w:rPr>
                <w:webHidden/>
              </w:rPr>
              <w:fldChar w:fldCharType="begin"/>
            </w:r>
            <w:r>
              <w:rPr>
                <w:webHidden/>
              </w:rPr>
              <w:instrText xml:space="preserve"> PAGEREF _Toc483160346 \h </w:instrText>
            </w:r>
          </w:ins>
          <w:r>
            <w:rPr>
              <w:webHidden/>
            </w:rPr>
          </w:r>
          <w:r>
            <w:rPr>
              <w:webHidden/>
            </w:rPr>
            <w:fldChar w:fldCharType="separate"/>
          </w:r>
          <w:ins w:id="165" w:author="Tanya Hernández" w:date="2017-05-21T21:21:00Z">
            <w:r w:rsidR="00604603">
              <w:rPr>
                <w:webHidden/>
              </w:rPr>
              <w:t>20</w:t>
            </w:r>
          </w:ins>
          <w:ins w:id="166" w:author="Tanya Hernández" w:date="2017-05-21T20:03:00Z">
            <w:r>
              <w:rPr>
                <w:webHidden/>
              </w:rPr>
              <w:fldChar w:fldCharType="end"/>
            </w:r>
            <w:r w:rsidRPr="009D2E85">
              <w:rPr>
                <w:rStyle w:val="Hipervnculo"/>
              </w:rPr>
              <w:fldChar w:fldCharType="end"/>
            </w:r>
          </w:ins>
        </w:p>
        <w:p w14:paraId="2F11850A" w14:textId="79E9F445" w:rsidR="00904827" w:rsidRDefault="00904827">
          <w:pPr>
            <w:pStyle w:val="TDC3"/>
            <w:tabs>
              <w:tab w:val="right" w:leader="dot" w:pos="10529"/>
            </w:tabs>
            <w:rPr>
              <w:ins w:id="167" w:author="Tanya Hernández" w:date="2017-05-21T20:03:00Z"/>
              <w:i w:val="0"/>
              <w:iCs w:val="0"/>
              <w:sz w:val="22"/>
              <w:szCs w:val="22"/>
              <w:lang w:eastAsia="es-MX"/>
            </w:rPr>
          </w:pPr>
          <w:ins w:id="168" w:author="Tanya Hernández" w:date="2017-05-21T20:03:00Z">
            <w:r w:rsidRPr="009D2E85">
              <w:rPr>
                <w:rStyle w:val="Hipervnculo"/>
              </w:rPr>
              <w:fldChar w:fldCharType="begin"/>
            </w:r>
            <w:r w:rsidRPr="009D2E85">
              <w:rPr>
                <w:rStyle w:val="Hipervnculo"/>
              </w:rPr>
              <w:instrText xml:space="preserve"> </w:instrText>
            </w:r>
            <w:r>
              <w:instrText>HYPERLINK \l "_Toc483160347"</w:instrText>
            </w:r>
            <w:r w:rsidRPr="009D2E85">
              <w:rPr>
                <w:rStyle w:val="Hipervnculo"/>
              </w:rPr>
              <w:instrText xml:space="preserve"> </w:instrText>
            </w:r>
            <w:r w:rsidRPr="009D2E85">
              <w:rPr>
                <w:rStyle w:val="Hipervnculo"/>
              </w:rPr>
              <w:fldChar w:fldCharType="separate"/>
            </w:r>
            <w:r w:rsidRPr="009D2E85">
              <w:rPr>
                <w:rStyle w:val="Hipervnculo"/>
              </w:rPr>
              <w:t>1.5.5 Sensor de frecuencia cardiaca</w:t>
            </w:r>
            <w:r>
              <w:rPr>
                <w:webHidden/>
              </w:rPr>
              <w:tab/>
            </w:r>
            <w:r>
              <w:rPr>
                <w:webHidden/>
              </w:rPr>
              <w:fldChar w:fldCharType="begin"/>
            </w:r>
            <w:r>
              <w:rPr>
                <w:webHidden/>
              </w:rPr>
              <w:instrText xml:space="preserve"> PAGEREF _Toc483160347 \h </w:instrText>
            </w:r>
          </w:ins>
          <w:r>
            <w:rPr>
              <w:webHidden/>
            </w:rPr>
          </w:r>
          <w:r>
            <w:rPr>
              <w:webHidden/>
            </w:rPr>
            <w:fldChar w:fldCharType="separate"/>
          </w:r>
          <w:ins w:id="169" w:author="Tanya Hernández" w:date="2017-05-21T21:21:00Z">
            <w:r w:rsidR="00604603">
              <w:rPr>
                <w:webHidden/>
              </w:rPr>
              <w:t>24</w:t>
            </w:r>
          </w:ins>
          <w:ins w:id="170" w:author="Tanya Hernández" w:date="2017-05-21T20:03:00Z">
            <w:r>
              <w:rPr>
                <w:webHidden/>
              </w:rPr>
              <w:fldChar w:fldCharType="end"/>
            </w:r>
            <w:r w:rsidRPr="009D2E85">
              <w:rPr>
                <w:rStyle w:val="Hipervnculo"/>
              </w:rPr>
              <w:fldChar w:fldCharType="end"/>
            </w:r>
          </w:ins>
        </w:p>
        <w:p w14:paraId="4E29938B" w14:textId="6373844D" w:rsidR="00904827" w:rsidRDefault="00904827">
          <w:pPr>
            <w:pStyle w:val="TDC3"/>
            <w:tabs>
              <w:tab w:val="right" w:leader="dot" w:pos="10529"/>
            </w:tabs>
            <w:rPr>
              <w:ins w:id="171" w:author="Tanya Hernández" w:date="2017-05-21T20:03:00Z"/>
              <w:i w:val="0"/>
              <w:iCs w:val="0"/>
              <w:sz w:val="22"/>
              <w:szCs w:val="22"/>
              <w:lang w:eastAsia="es-MX"/>
            </w:rPr>
          </w:pPr>
          <w:ins w:id="172" w:author="Tanya Hernández" w:date="2017-05-21T20:03:00Z">
            <w:r w:rsidRPr="009D2E85">
              <w:rPr>
                <w:rStyle w:val="Hipervnculo"/>
              </w:rPr>
              <w:fldChar w:fldCharType="begin"/>
            </w:r>
            <w:r w:rsidRPr="009D2E85">
              <w:rPr>
                <w:rStyle w:val="Hipervnculo"/>
              </w:rPr>
              <w:instrText xml:space="preserve"> </w:instrText>
            </w:r>
            <w:r>
              <w:instrText>HYPERLINK \l "_Toc483160348"</w:instrText>
            </w:r>
            <w:r w:rsidRPr="009D2E85">
              <w:rPr>
                <w:rStyle w:val="Hipervnculo"/>
              </w:rPr>
              <w:instrText xml:space="preserve"> </w:instrText>
            </w:r>
            <w:r w:rsidRPr="009D2E85">
              <w:rPr>
                <w:rStyle w:val="Hipervnculo"/>
              </w:rPr>
              <w:fldChar w:fldCharType="separate"/>
            </w:r>
            <w:r w:rsidRPr="009D2E85">
              <w:rPr>
                <w:rStyle w:val="Hipervnculo"/>
              </w:rPr>
              <w:t>1.5.6 Microcontroladores</w:t>
            </w:r>
            <w:r>
              <w:rPr>
                <w:webHidden/>
              </w:rPr>
              <w:tab/>
            </w:r>
            <w:r>
              <w:rPr>
                <w:webHidden/>
              </w:rPr>
              <w:fldChar w:fldCharType="begin"/>
            </w:r>
            <w:r>
              <w:rPr>
                <w:webHidden/>
              </w:rPr>
              <w:instrText xml:space="preserve"> PAGEREF _Toc483160348 \h </w:instrText>
            </w:r>
          </w:ins>
          <w:r>
            <w:rPr>
              <w:webHidden/>
            </w:rPr>
          </w:r>
          <w:r>
            <w:rPr>
              <w:webHidden/>
            </w:rPr>
            <w:fldChar w:fldCharType="separate"/>
          </w:r>
          <w:ins w:id="173" w:author="Tanya Hernández" w:date="2017-05-21T21:21:00Z">
            <w:r w:rsidR="00604603">
              <w:rPr>
                <w:webHidden/>
              </w:rPr>
              <w:t>26</w:t>
            </w:r>
          </w:ins>
          <w:ins w:id="174" w:author="Tanya Hernández" w:date="2017-05-21T20:03:00Z">
            <w:r>
              <w:rPr>
                <w:webHidden/>
              </w:rPr>
              <w:fldChar w:fldCharType="end"/>
            </w:r>
            <w:r w:rsidRPr="009D2E85">
              <w:rPr>
                <w:rStyle w:val="Hipervnculo"/>
              </w:rPr>
              <w:fldChar w:fldCharType="end"/>
            </w:r>
          </w:ins>
        </w:p>
        <w:p w14:paraId="2C0E1D34" w14:textId="6C95B016" w:rsidR="00904827" w:rsidRDefault="00904827">
          <w:pPr>
            <w:pStyle w:val="TDC3"/>
            <w:tabs>
              <w:tab w:val="right" w:leader="dot" w:pos="10529"/>
            </w:tabs>
            <w:rPr>
              <w:ins w:id="175" w:author="Tanya Hernández" w:date="2017-05-21T20:03:00Z"/>
              <w:i w:val="0"/>
              <w:iCs w:val="0"/>
              <w:sz w:val="22"/>
              <w:szCs w:val="22"/>
              <w:lang w:eastAsia="es-MX"/>
            </w:rPr>
          </w:pPr>
          <w:ins w:id="176" w:author="Tanya Hernández" w:date="2017-05-21T20:03:00Z">
            <w:r w:rsidRPr="009D2E85">
              <w:rPr>
                <w:rStyle w:val="Hipervnculo"/>
              </w:rPr>
              <w:fldChar w:fldCharType="begin"/>
            </w:r>
            <w:r w:rsidRPr="009D2E85">
              <w:rPr>
                <w:rStyle w:val="Hipervnculo"/>
              </w:rPr>
              <w:instrText xml:space="preserve"> </w:instrText>
            </w:r>
            <w:r>
              <w:instrText>HYPERLINK \l "_Toc483160349"</w:instrText>
            </w:r>
            <w:r w:rsidRPr="009D2E85">
              <w:rPr>
                <w:rStyle w:val="Hipervnculo"/>
              </w:rPr>
              <w:instrText xml:space="preserve"> </w:instrText>
            </w:r>
            <w:r w:rsidRPr="009D2E85">
              <w:rPr>
                <w:rStyle w:val="Hipervnculo"/>
              </w:rPr>
              <w:fldChar w:fldCharType="separate"/>
            </w:r>
            <w:r w:rsidRPr="009D2E85">
              <w:rPr>
                <w:rStyle w:val="Hipervnculo"/>
              </w:rPr>
              <w:t>1.5.7 Aplicación Móvil</w:t>
            </w:r>
            <w:r>
              <w:rPr>
                <w:webHidden/>
              </w:rPr>
              <w:tab/>
            </w:r>
            <w:r>
              <w:rPr>
                <w:webHidden/>
              </w:rPr>
              <w:fldChar w:fldCharType="begin"/>
            </w:r>
            <w:r>
              <w:rPr>
                <w:webHidden/>
              </w:rPr>
              <w:instrText xml:space="preserve"> PAGEREF _Toc483160349 \h </w:instrText>
            </w:r>
          </w:ins>
          <w:r>
            <w:rPr>
              <w:webHidden/>
            </w:rPr>
          </w:r>
          <w:r>
            <w:rPr>
              <w:webHidden/>
            </w:rPr>
            <w:fldChar w:fldCharType="separate"/>
          </w:r>
          <w:ins w:id="177" w:author="Tanya Hernández" w:date="2017-05-21T21:21:00Z">
            <w:r w:rsidR="00604603">
              <w:rPr>
                <w:webHidden/>
              </w:rPr>
              <w:t>30</w:t>
            </w:r>
          </w:ins>
          <w:ins w:id="178" w:author="Tanya Hernández" w:date="2017-05-21T20:03:00Z">
            <w:r>
              <w:rPr>
                <w:webHidden/>
              </w:rPr>
              <w:fldChar w:fldCharType="end"/>
            </w:r>
            <w:r w:rsidRPr="009D2E85">
              <w:rPr>
                <w:rStyle w:val="Hipervnculo"/>
              </w:rPr>
              <w:fldChar w:fldCharType="end"/>
            </w:r>
          </w:ins>
        </w:p>
        <w:p w14:paraId="34832856" w14:textId="6B442F6F" w:rsidR="00904827" w:rsidRDefault="00904827">
          <w:pPr>
            <w:pStyle w:val="TDC2"/>
            <w:tabs>
              <w:tab w:val="right" w:leader="dot" w:pos="10529"/>
            </w:tabs>
            <w:rPr>
              <w:ins w:id="179" w:author="Tanya Hernández" w:date="2017-05-21T20:03:00Z"/>
              <w:smallCaps w:val="0"/>
              <w:sz w:val="22"/>
              <w:szCs w:val="22"/>
              <w:lang w:eastAsia="es-MX"/>
            </w:rPr>
          </w:pPr>
          <w:ins w:id="180" w:author="Tanya Hernández" w:date="2017-05-21T20:03:00Z">
            <w:r w:rsidRPr="009D2E85">
              <w:rPr>
                <w:rStyle w:val="Hipervnculo"/>
              </w:rPr>
              <w:fldChar w:fldCharType="begin"/>
            </w:r>
            <w:r w:rsidRPr="009D2E85">
              <w:rPr>
                <w:rStyle w:val="Hipervnculo"/>
              </w:rPr>
              <w:instrText xml:space="preserve"> </w:instrText>
            </w:r>
            <w:r>
              <w:instrText>HYPERLINK \l "_Toc483160350"</w:instrText>
            </w:r>
            <w:r w:rsidRPr="009D2E85">
              <w:rPr>
                <w:rStyle w:val="Hipervnculo"/>
              </w:rPr>
              <w:instrText xml:space="preserve"> </w:instrText>
            </w:r>
            <w:r w:rsidRPr="009D2E85">
              <w:rPr>
                <w:rStyle w:val="Hipervnculo"/>
              </w:rPr>
              <w:fldChar w:fldCharType="separate"/>
            </w:r>
            <w:r w:rsidRPr="009D2E85">
              <w:rPr>
                <w:rStyle w:val="Hipervnculo"/>
              </w:rPr>
              <w:t>1.6 Estado del arte</w:t>
            </w:r>
            <w:r>
              <w:rPr>
                <w:webHidden/>
              </w:rPr>
              <w:tab/>
            </w:r>
            <w:r>
              <w:rPr>
                <w:webHidden/>
              </w:rPr>
              <w:fldChar w:fldCharType="begin"/>
            </w:r>
            <w:r>
              <w:rPr>
                <w:webHidden/>
              </w:rPr>
              <w:instrText xml:space="preserve"> PAGEREF _Toc483160350 \h </w:instrText>
            </w:r>
          </w:ins>
          <w:r>
            <w:rPr>
              <w:webHidden/>
            </w:rPr>
          </w:r>
          <w:r>
            <w:rPr>
              <w:webHidden/>
            </w:rPr>
            <w:fldChar w:fldCharType="separate"/>
          </w:r>
          <w:ins w:id="181" w:author="Tanya Hernández" w:date="2017-05-21T21:21:00Z">
            <w:r w:rsidR="00604603">
              <w:rPr>
                <w:webHidden/>
              </w:rPr>
              <w:t>31</w:t>
            </w:r>
          </w:ins>
          <w:ins w:id="182" w:author="Tanya Hernández" w:date="2017-05-21T20:03:00Z">
            <w:r>
              <w:rPr>
                <w:webHidden/>
              </w:rPr>
              <w:fldChar w:fldCharType="end"/>
            </w:r>
            <w:r w:rsidRPr="009D2E85">
              <w:rPr>
                <w:rStyle w:val="Hipervnculo"/>
              </w:rPr>
              <w:fldChar w:fldCharType="end"/>
            </w:r>
          </w:ins>
        </w:p>
        <w:p w14:paraId="26AF39EB" w14:textId="7A4F77D2" w:rsidR="00904827" w:rsidRDefault="00904827">
          <w:pPr>
            <w:pStyle w:val="TDC1"/>
            <w:rPr>
              <w:ins w:id="183" w:author="Tanya Hernández" w:date="2017-05-21T20:03:00Z"/>
              <w:noProof/>
              <w:sz w:val="22"/>
              <w:szCs w:val="22"/>
              <w:lang w:eastAsia="es-MX"/>
            </w:rPr>
          </w:pPr>
          <w:ins w:id="184"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"_Toc483160351"</w:instrText>
            </w:r>
            <w:r w:rsidRPr="009D2E85">
              <w:rPr>
                <w:rStyle w:val="Hipervnculo"/>
              </w:rPr>
              <w:instrText xml:space="preserve"> </w:instrText>
            </w:r>
            <w:r w:rsidRPr="009D2E85">
              <w:rPr>
                <w:rStyle w:val="Hipervnculo"/>
              </w:rPr>
              <w:fldChar w:fldCharType="separate"/>
            </w:r>
            <w:r w:rsidRPr="009D2E85">
              <w:rPr>
                <w:rStyle w:val="Hipervnculo"/>
              </w:rPr>
              <w:t>Capítulo 2 Análisis</w:t>
            </w:r>
            <w:r>
              <w:rPr>
                <w:noProof/>
                <w:webHidden/>
              </w:rPr>
              <w:tab/>
            </w:r>
            <w:r>
              <w:rPr>
                <w:noProof/>
                <w:webHidden/>
              </w:rPr>
              <w:fldChar w:fldCharType="begin"/>
            </w:r>
            <w:r>
              <w:rPr>
                <w:noProof/>
                <w:webHidden/>
              </w:rPr>
              <w:instrText xml:space="preserve"> PAGEREF _Toc483160351 \h </w:instrText>
            </w:r>
          </w:ins>
          <w:r>
            <w:rPr>
              <w:noProof/>
              <w:webHidden/>
            </w:rPr>
          </w:r>
          <w:r>
            <w:rPr>
              <w:noProof/>
              <w:webHidden/>
            </w:rPr>
            <w:fldChar w:fldCharType="separate"/>
          </w:r>
          <w:ins w:id="185" w:author="Tanya Hernández" w:date="2017-05-21T21:21:00Z">
            <w:r w:rsidR="00604603">
              <w:rPr>
                <w:noProof/>
                <w:webHidden/>
              </w:rPr>
              <w:t>35</w:t>
            </w:r>
          </w:ins>
          <w:ins w:id="186" w:author="Tanya Hernández" w:date="2017-05-21T20:03:00Z">
            <w:r>
              <w:rPr>
                <w:noProof/>
                <w:webHidden/>
              </w:rPr>
              <w:fldChar w:fldCharType="end"/>
            </w:r>
            <w:r w:rsidRPr="009D2E85">
              <w:rPr>
                <w:rStyle w:val="Hipervnculo"/>
              </w:rPr>
              <w:fldChar w:fldCharType="end"/>
            </w:r>
          </w:ins>
        </w:p>
        <w:p w14:paraId="2B4DBB92" w14:textId="0E2BF38F" w:rsidR="00904827" w:rsidRDefault="00904827">
          <w:pPr>
            <w:pStyle w:val="TDC2"/>
            <w:tabs>
              <w:tab w:val="right" w:leader="dot" w:pos="10529"/>
            </w:tabs>
            <w:rPr>
              <w:ins w:id="187" w:author="Tanya Hernández" w:date="2017-05-21T20:03:00Z"/>
              <w:smallCaps w:val="0"/>
              <w:sz w:val="22"/>
              <w:szCs w:val="22"/>
              <w:lang w:eastAsia="es-MX"/>
            </w:rPr>
          </w:pPr>
          <w:ins w:id="188" w:author="Tanya Hernández" w:date="2017-05-21T20:03:00Z">
            <w:r w:rsidRPr="009D2E85">
              <w:rPr>
                <w:rStyle w:val="Hipervnculo"/>
              </w:rPr>
              <w:fldChar w:fldCharType="begin"/>
            </w:r>
            <w:r w:rsidRPr="009D2E85">
              <w:rPr>
                <w:rStyle w:val="Hipervnculo"/>
              </w:rPr>
              <w:instrText xml:space="preserve"> </w:instrText>
            </w:r>
            <w:r>
              <w:instrText>HYPERLINK \l "_Toc483160352"</w:instrText>
            </w:r>
            <w:r w:rsidRPr="009D2E85">
              <w:rPr>
                <w:rStyle w:val="Hipervnculo"/>
              </w:rPr>
              <w:instrText xml:space="preserve"> </w:instrText>
            </w:r>
            <w:r w:rsidRPr="009D2E85">
              <w:rPr>
                <w:rStyle w:val="Hipervnculo"/>
              </w:rPr>
              <w:fldChar w:fldCharType="separate"/>
            </w:r>
            <w:r w:rsidRPr="009D2E85">
              <w:rPr>
                <w:rStyle w:val="Hipervnculo"/>
              </w:rPr>
              <w:t>2.1 Metodología</w:t>
            </w:r>
            <w:r>
              <w:rPr>
                <w:webHidden/>
              </w:rPr>
              <w:tab/>
            </w:r>
            <w:r>
              <w:rPr>
                <w:webHidden/>
              </w:rPr>
              <w:fldChar w:fldCharType="begin"/>
            </w:r>
            <w:r>
              <w:rPr>
                <w:webHidden/>
              </w:rPr>
              <w:instrText xml:space="preserve"> PAGEREF _Toc483160352 \h </w:instrText>
            </w:r>
          </w:ins>
          <w:r>
            <w:rPr>
              <w:webHidden/>
            </w:rPr>
          </w:r>
          <w:r>
            <w:rPr>
              <w:webHidden/>
            </w:rPr>
            <w:fldChar w:fldCharType="separate"/>
          </w:r>
          <w:ins w:id="189" w:author="Tanya Hernández" w:date="2017-05-21T21:21:00Z">
            <w:r w:rsidR="00604603">
              <w:rPr>
                <w:webHidden/>
              </w:rPr>
              <w:t>35</w:t>
            </w:r>
          </w:ins>
          <w:ins w:id="190" w:author="Tanya Hernández" w:date="2017-05-21T20:03:00Z">
            <w:r>
              <w:rPr>
                <w:webHidden/>
              </w:rPr>
              <w:fldChar w:fldCharType="end"/>
            </w:r>
            <w:r w:rsidRPr="009D2E85">
              <w:rPr>
                <w:rStyle w:val="Hipervnculo"/>
              </w:rPr>
              <w:fldChar w:fldCharType="end"/>
            </w:r>
          </w:ins>
        </w:p>
        <w:p w14:paraId="6021A9A7" w14:textId="67CD89B5" w:rsidR="00904827" w:rsidRDefault="00904827">
          <w:pPr>
            <w:pStyle w:val="TDC2"/>
            <w:tabs>
              <w:tab w:val="right" w:leader="dot" w:pos="10529"/>
            </w:tabs>
            <w:rPr>
              <w:ins w:id="191" w:author="Tanya Hernández" w:date="2017-05-21T20:03:00Z"/>
              <w:smallCaps w:val="0"/>
              <w:sz w:val="22"/>
              <w:szCs w:val="22"/>
              <w:lang w:eastAsia="es-MX"/>
            </w:rPr>
          </w:pPr>
          <w:ins w:id="192" w:author="Tanya Hernández" w:date="2017-05-21T20:03:00Z">
            <w:r w:rsidRPr="009D2E85">
              <w:rPr>
                <w:rStyle w:val="Hipervnculo"/>
              </w:rPr>
              <w:fldChar w:fldCharType="begin"/>
            </w:r>
            <w:r w:rsidRPr="009D2E85">
              <w:rPr>
                <w:rStyle w:val="Hipervnculo"/>
              </w:rPr>
              <w:instrText xml:space="preserve"> </w:instrText>
            </w:r>
            <w:r>
              <w:instrText>HYPERLINK \l "_Toc483160353"</w:instrText>
            </w:r>
            <w:r w:rsidRPr="009D2E85">
              <w:rPr>
                <w:rStyle w:val="Hipervnculo"/>
              </w:rPr>
              <w:instrText xml:space="preserve"> </w:instrText>
            </w:r>
            <w:r w:rsidRPr="009D2E85">
              <w:rPr>
                <w:rStyle w:val="Hipervnculo"/>
              </w:rPr>
              <w:fldChar w:fldCharType="separate"/>
            </w:r>
            <w:r w:rsidRPr="009D2E85">
              <w:rPr>
                <w:rStyle w:val="Hipervnculo"/>
              </w:rPr>
              <w:t>2.2 Métricas y estimación del personal, tiempo y esfuerzo para el desarrollo del prototipo</w:t>
            </w:r>
            <w:r>
              <w:rPr>
                <w:webHidden/>
              </w:rPr>
              <w:tab/>
            </w:r>
            <w:r>
              <w:rPr>
                <w:webHidden/>
              </w:rPr>
              <w:fldChar w:fldCharType="begin"/>
            </w:r>
            <w:r>
              <w:rPr>
                <w:webHidden/>
              </w:rPr>
              <w:instrText xml:space="preserve"> PAGEREF _Toc483160353 \h </w:instrText>
            </w:r>
          </w:ins>
          <w:r>
            <w:rPr>
              <w:webHidden/>
            </w:rPr>
          </w:r>
          <w:r>
            <w:rPr>
              <w:webHidden/>
            </w:rPr>
            <w:fldChar w:fldCharType="separate"/>
          </w:r>
          <w:ins w:id="193" w:author="Tanya Hernández" w:date="2017-05-21T21:21:00Z">
            <w:r w:rsidR="00604603">
              <w:rPr>
                <w:webHidden/>
              </w:rPr>
              <w:t>36</w:t>
            </w:r>
          </w:ins>
          <w:ins w:id="194" w:author="Tanya Hernández" w:date="2017-05-21T20:03:00Z">
            <w:r>
              <w:rPr>
                <w:webHidden/>
              </w:rPr>
              <w:fldChar w:fldCharType="end"/>
            </w:r>
            <w:r w:rsidRPr="009D2E85">
              <w:rPr>
                <w:rStyle w:val="Hipervnculo"/>
              </w:rPr>
              <w:fldChar w:fldCharType="end"/>
            </w:r>
          </w:ins>
        </w:p>
        <w:p w14:paraId="06764ECD" w14:textId="5F43E672" w:rsidR="00904827" w:rsidRDefault="00904827">
          <w:pPr>
            <w:pStyle w:val="TDC3"/>
            <w:tabs>
              <w:tab w:val="right" w:leader="dot" w:pos="10529"/>
            </w:tabs>
            <w:rPr>
              <w:ins w:id="195" w:author="Tanya Hernández" w:date="2017-05-21T20:03:00Z"/>
              <w:i w:val="0"/>
              <w:iCs w:val="0"/>
              <w:sz w:val="22"/>
              <w:szCs w:val="22"/>
              <w:lang w:eastAsia="es-MX"/>
            </w:rPr>
          </w:pPr>
          <w:ins w:id="196" w:author="Tanya Hernández" w:date="2017-05-21T20:03:00Z">
            <w:r w:rsidRPr="009D2E85">
              <w:rPr>
                <w:rStyle w:val="Hipervnculo"/>
              </w:rPr>
              <w:fldChar w:fldCharType="begin"/>
            </w:r>
            <w:r w:rsidRPr="009D2E85">
              <w:rPr>
                <w:rStyle w:val="Hipervnculo"/>
              </w:rPr>
              <w:instrText xml:space="preserve"> </w:instrText>
            </w:r>
            <w:r>
              <w:instrText>HYPERLINK \l "_Toc483160354"</w:instrText>
            </w:r>
            <w:r w:rsidRPr="009D2E85">
              <w:rPr>
                <w:rStyle w:val="Hipervnculo"/>
              </w:rPr>
              <w:instrText xml:space="preserve"> </w:instrText>
            </w:r>
            <w:r w:rsidRPr="009D2E85">
              <w:rPr>
                <w:rStyle w:val="Hipervnculo"/>
              </w:rPr>
              <w:fldChar w:fldCharType="separate"/>
            </w:r>
            <w:r w:rsidRPr="009D2E85">
              <w:rPr>
                <w:rStyle w:val="Hipervnculo"/>
              </w:rPr>
              <w:t>2.2.1 Modelo de estimación COCOMO</w:t>
            </w:r>
            <w:r>
              <w:rPr>
                <w:webHidden/>
              </w:rPr>
              <w:tab/>
            </w:r>
            <w:r>
              <w:rPr>
                <w:webHidden/>
              </w:rPr>
              <w:fldChar w:fldCharType="begin"/>
            </w:r>
            <w:r>
              <w:rPr>
                <w:webHidden/>
              </w:rPr>
              <w:instrText xml:space="preserve"> PAGEREF _Toc483160354 \h </w:instrText>
            </w:r>
          </w:ins>
          <w:r>
            <w:rPr>
              <w:webHidden/>
            </w:rPr>
          </w:r>
          <w:r>
            <w:rPr>
              <w:webHidden/>
            </w:rPr>
            <w:fldChar w:fldCharType="separate"/>
          </w:r>
          <w:ins w:id="197" w:author="Tanya Hernández" w:date="2017-05-21T21:21:00Z">
            <w:r w:rsidR="00604603">
              <w:rPr>
                <w:webHidden/>
              </w:rPr>
              <w:t>39</w:t>
            </w:r>
          </w:ins>
          <w:ins w:id="198" w:author="Tanya Hernández" w:date="2017-05-21T20:03:00Z">
            <w:r>
              <w:rPr>
                <w:webHidden/>
              </w:rPr>
              <w:fldChar w:fldCharType="end"/>
            </w:r>
            <w:r w:rsidRPr="009D2E85">
              <w:rPr>
                <w:rStyle w:val="Hipervnculo"/>
              </w:rPr>
              <w:fldChar w:fldCharType="end"/>
            </w:r>
          </w:ins>
        </w:p>
        <w:p w14:paraId="03B9CDDE" w14:textId="717EEAE4" w:rsidR="00904827" w:rsidRDefault="00904827">
          <w:pPr>
            <w:pStyle w:val="TDC2"/>
            <w:tabs>
              <w:tab w:val="right" w:leader="dot" w:pos="10529"/>
            </w:tabs>
            <w:rPr>
              <w:ins w:id="199" w:author="Tanya Hernández" w:date="2017-05-21T20:03:00Z"/>
              <w:smallCaps w:val="0"/>
              <w:sz w:val="22"/>
              <w:szCs w:val="22"/>
              <w:lang w:eastAsia="es-MX"/>
            </w:rPr>
          </w:pPr>
          <w:ins w:id="200" w:author="Tanya Hernández" w:date="2017-05-21T20:03:00Z">
            <w:r w:rsidRPr="009D2E85">
              <w:rPr>
                <w:rStyle w:val="Hipervnculo"/>
              </w:rPr>
              <w:fldChar w:fldCharType="begin"/>
            </w:r>
            <w:r w:rsidRPr="009D2E85">
              <w:rPr>
                <w:rStyle w:val="Hipervnculo"/>
              </w:rPr>
              <w:instrText xml:space="preserve"> </w:instrText>
            </w:r>
            <w:r>
              <w:instrText>HYPERLINK \l "_Toc483160355"</w:instrText>
            </w:r>
            <w:r w:rsidRPr="009D2E85">
              <w:rPr>
                <w:rStyle w:val="Hipervnculo"/>
              </w:rPr>
              <w:instrText xml:space="preserve"> </w:instrText>
            </w:r>
            <w:r w:rsidRPr="009D2E85">
              <w:rPr>
                <w:rStyle w:val="Hipervnculo"/>
              </w:rPr>
              <w:fldChar w:fldCharType="separate"/>
            </w:r>
            <w:r w:rsidRPr="009D2E85">
              <w:rPr>
                <w:rStyle w:val="Hipervnculo"/>
              </w:rPr>
              <w:t>2.3 Análisis de requerimientos</w:t>
            </w:r>
            <w:r>
              <w:rPr>
                <w:webHidden/>
              </w:rPr>
              <w:tab/>
            </w:r>
            <w:r>
              <w:rPr>
                <w:webHidden/>
              </w:rPr>
              <w:fldChar w:fldCharType="begin"/>
            </w:r>
            <w:r>
              <w:rPr>
                <w:webHidden/>
              </w:rPr>
              <w:instrText xml:space="preserve"> PAGEREF _Toc483160355 \h </w:instrText>
            </w:r>
          </w:ins>
          <w:r>
            <w:rPr>
              <w:webHidden/>
            </w:rPr>
          </w:r>
          <w:r>
            <w:rPr>
              <w:webHidden/>
            </w:rPr>
            <w:fldChar w:fldCharType="separate"/>
          </w:r>
          <w:ins w:id="201" w:author="Tanya Hernández" w:date="2017-05-21T21:21:00Z">
            <w:r w:rsidR="00604603">
              <w:rPr>
                <w:webHidden/>
              </w:rPr>
              <w:t>40</w:t>
            </w:r>
          </w:ins>
          <w:ins w:id="202" w:author="Tanya Hernández" w:date="2017-05-21T20:03:00Z">
            <w:r>
              <w:rPr>
                <w:webHidden/>
              </w:rPr>
              <w:fldChar w:fldCharType="end"/>
            </w:r>
            <w:r w:rsidRPr="009D2E85">
              <w:rPr>
                <w:rStyle w:val="Hipervnculo"/>
              </w:rPr>
              <w:fldChar w:fldCharType="end"/>
            </w:r>
          </w:ins>
        </w:p>
        <w:p w14:paraId="0A1B6464" w14:textId="5CDB6D0A" w:rsidR="00904827" w:rsidRDefault="00904827">
          <w:pPr>
            <w:pStyle w:val="TDC2"/>
            <w:tabs>
              <w:tab w:val="right" w:leader="dot" w:pos="10529"/>
            </w:tabs>
            <w:rPr>
              <w:ins w:id="203" w:author="Tanya Hernández" w:date="2017-05-21T20:03:00Z"/>
              <w:smallCaps w:val="0"/>
              <w:sz w:val="22"/>
              <w:szCs w:val="22"/>
              <w:lang w:eastAsia="es-MX"/>
            </w:rPr>
          </w:pPr>
          <w:ins w:id="204" w:author="Tanya Hernández" w:date="2017-05-21T20:03:00Z">
            <w:r w:rsidRPr="009D2E85">
              <w:rPr>
                <w:rStyle w:val="Hipervnculo"/>
              </w:rPr>
              <w:fldChar w:fldCharType="begin"/>
            </w:r>
            <w:r w:rsidRPr="009D2E85">
              <w:rPr>
                <w:rStyle w:val="Hipervnculo"/>
              </w:rPr>
              <w:instrText xml:space="preserve"> </w:instrText>
            </w:r>
            <w:r>
              <w:instrText>HYPERLINK \l "_Toc483160356"</w:instrText>
            </w:r>
            <w:r w:rsidRPr="009D2E85">
              <w:rPr>
                <w:rStyle w:val="Hipervnculo"/>
              </w:rPr>
              <w:instrText xml:space="preserve"> </w:instrText>
            </w:r>
            <w:r w:rsidRPr="009D2E85">
              <w:rPr>
                <w:rStyle w:val="Hipervnculo"/>
              </w:rPr>
              <w:fldChar w:fldCharType="separate"/>
            </w:r>
            <w:r w:rsidRPr="009D2E85">
              <w:rPr>
                <w:rStyle w:val="Hipervnculo"/>
              </w:rPr>
              <w:t>2.4 Reglas de negocio</w:t>
            </w:r>
            <w:r>
              <w:rPr>
                <w:webHidden/>
              </w:rPr>
              <w:tab/>
            </w:r>
            <w:r>
              <w:rPr>
                <w:webHidden/>
              </w:rPr>
              <w:fldChar w:fldCharType="begin"/>
            </w:r>
            <w:r>
              <w:rPr>
                <w:webHidden/>
              </w:rPr>
              <w:instrText xml:space="preserve"> PAGEREF _Toc483160356 \h </w:instrText>
            </w:r>
          </w:ins>
          <w:r>
            <w:rPr>
              <w:webHidden/>
            </w:rPr>
          </w:r>
          <w:r>
            <w:rPr>
              <w:webHidden/>
            </w:rPr>
            <w:fldChar w:fldCharType="separate"/>
          </w:r>
          <w:ins w:id="205" w:author="Tanya Hernández" w:date="2017-05-21T21:21:00Z">
            <w:r w:rsidR="00604603">
              <w:rPr>
                <w:webHidden/>
              </w:rPr>
              <w:t>42</w:t>
            </w:r>
          </w:ins>
          <w:ins w:id="206" w:author="Tanya Hernández" w:date="2017-05-21T20:03:00Z">
            <w:r>
              <w:rPr>
                <w:webHidden/>
              </w:rPr>
              <w:fldChar w:fldCharType="end"/>
            </w:r>
            <w:r w:rsidRPr="009D2E85">
              <w:rPr>
                <w:rStyle w:val="Hipervnculo"/>
              </w:rPr>
              <w:fldChar w:fldCharType="end"/>
            </w:r>
          </w:ins>
        </w:p>
        <w:p w14:paraId="57E70048" w14:textId="4DAB6257" w:rsidR="00904827" w:rsidRDefault="00904827">
          <w:pPr>
            <w:pStyle w:val="TDC2"/>
            <w:tabs>
              <w:tab w:val="right" w:leader="dot" w:pos="10529"/>
            </w:tabs>
            <w:rPr>
              <w:ins w:id="207" w:author="Tanya Hernández" w:date="2017-05-21T20:03:00Z"/>
              <w:smallCaps w:val="0"/>
              <w:sz w:val="22"/>
              <w:szCs w:val="22"/>
              <w:lang w:eastAsia="es-MX"/>
            </w:rPr>
          </w:pPr>
          <w:ins w:id="208" w:author="Tanya Hernández" w:date="2017-05-21T20:03:00Z">
            <w:r w:rsidRPr="009D2E85">
              <w:rPr>
                <w:rStyle w:val="Hipervnculo"/>
              </w:rPr>
              <w:fldChar w:fldCharType="begin"/>
            </w:r>
            <w:r w:rsidRPr="009D2E85">
              <w:rPr>
                <w:rStyle w:val="Hipervnculo"/>
              </w:rPr>
              <w:instrText xml:space="preserve"> </w:instrText>
            </w:r>
            <w:r>
              <w:instrText>HYPERLINK \l "_Toc483160357"</w:instrText>
            </w:r>
            <w:r w:rsidRPr="009D2E85">
              <w:rPr>
                <w:rStyle w:val="Hipervnculo"/>
              </w:rPr>
              <w:instrText xml:space="preserve"> </w:instrText>
            </w:r>
            <w:r w:rsidRPr="009D2E85">
              <w:rPr>
                <w:rStyle w:val="Hipervnculo"/>
              </w:rPr>
              <w:fldChar w:fldCharType="separate"/>
            </w:r>
            <w:r w:rsidRPr="009D2E85">
              <w:rPr>
                <w:rStyle w:val="Hipervnculo"/>
              </w:rPr>
              <w:t>2.5 Análisis de factibilidad</w:t>
            </w:r>
            <w:r>
              <w:rPr>
                <w:webHidden/>
              </w:rPr>
              <w:tab/>
            </w:r>
            <w:r>
              <w:rPr>
                <w:webHidden/>
              </w:rPr>
              <w:fldChar w:fldCharType="begin"/>
            </w:r>
            <w:r>
              <w:rPr>
                <w:webHidden/>
              </w:rPr>
              <w:instrText xml:space="preserve"> PAGEREF _Toc483160357 \h </w:instrText>
            </w:r>
          </w:ins>
          <w:r>
            <w:rPr>
              <w:webHidden/>
            </w:rPr>
          </w:r>
          <w:r>
            <w:rPr>
              <w:webHidden/>
            </w:rPr>
            <w:fldChar w:fldCharType="separate"/>
          </w:r>
          <w:ins w:id="209" w:author="Tanya Hernández" w:date="2017-05-21T21:21:00Z">
            <w:r w:rsidR="00604603">
              <w:rPr>
                <w:webHidden/>
              </w:rPr>
              <w:t>42</w:t>
            </w:r>
          </w:ins>
          <w:ins w:id="210" w:author="Tanya Hernández" w:date="2017-05-21T20:03:00Z">
            <w:r>
              <w:rPr>
                <w:webHidden/>
              </w:rPr>
              <w:fldChar w:fldCharType="end"/>
            </w:r>
            <w:r w:rsidRPr="009D2E85">
              <w:rPr>
                <w:rStyle w:val="Hipervnculo"/>
              </w:rPr>
              <w:fldChar w:fldCharType="end"/>
            </w:r>
          </w:ins>
        </w:p>
        <w:p w14:paraId="5402AD96" w14:textId="6DFB9ABF" w:rsidR="00904827" w:rsidRDefault="00904827">
          <w:pPr>
            <w:pStyle w:val="TDC3"/>
            <w:tabs>
              <w:tab w:val="right" w:leader="dot" w:pos="10529"/>
            </w:tabs>
            <w:rPr>
              <w:ins w:id="211" w:author="Tanya Hernández" w:date="2017-05-21T20:03:00Z"/>
              <w:i w:val="0"/>
              <w:iCs w:val="0"/>
              <w:sz w:val="22"/>
              <w:szCs w:val="22"/>
              <w:lang w:eastAsia="es-MX"/>
            </w:rPr>
          </w:pPr>
          <w:ins w:id="212" w:author="Tanya Hernández" w:date="2017-05-21T20:03:00Z">
            <w:r w:rsidRPr="009D2E85">
              <w:rPr>
                <w:rStyle w:val="Hipervnculo"/>
              </w:rPr>
              <w:fldChar w:fldCharType="begin"/>
            </w:r>
            <w:r w:rsidRPr="009D2E85">
              <w:rPr>
                <w:rStyle w:val="Hipervnculo"/>
              </w:rPr>
              <w:instrText xml:space="preserve"> </w:instrText>
            </w:r>
            <w:r>
              <w:instrText>HYPERLINK \l "_Toc483160358"</w:instrText>
            </w:r>
            <w:r w:rsidRPr="009D2E85">
              <w:rPr>
                <w:rStyle w:val="Hipervnculo"/>
              </w:rPr>
              <w:instrText xml:space="preserve"> </w:instrText>
            </w:r>
            <w:r w:rsidRPr="009D2E85">
              <w:rPr>
                <w:rStyle w:val="Hipervnculo"/>
              </w:rPr>
              <w:fldChar w:fldCharType="separate"/>
            </w:r>
            <w:r w:rsidRPr="009D2E85">
              <w:rPr>
                <w:rStyle w:val="Hipervnculo"/>
              </w:rPr>
              <w:t>2.5.1 Análisis de factibilidad técnica.</w:t>
            </w:r>
            <w:r>
              <w:rPr>
                <w:webHidden/>
              </w:rPr>
              <w:tab/>
            </w:r>
            <w:r>
              <w:rPr>
                <w:webHidden/>
              </w:rPr>
              <w:fldChar w:fldCharType="begin"/>
            </w:r>
            <w:r>
              <w:rPr>
                <w:webHidden/>
              </w:rPr>
              <w:instrText xml:space="preserve"> PAGEREF _Toc483160358 \h </w:instrText>
            </w:r>
          </w:ins>
          <w:r>
            <w:rPr>
              <w:webHidden/>
            </w:rPr>
          </w:r>
          <w:r>
            <w:rPr>
              <w:webHidden/>
            </w:rPr>
            <w:fldChar w:fldCharType="separate"/>
          </w:r>
          <w:ins w:id="213" w:author="Tanya Hernández" w:date="2017-05-21T21:21:00Z">
            <w:r w:rsidR="00604603">
              <w:rPr>
                <w:webHidden/>
              </w:rPr>
              <w:t>42</w:t>
            </w:r>
          </w:ins>
          <w:ins w:id="214" w:author="Tanya Hernández" w:date="2017-05-21T20:03:00Z">
            <w:r>
              <w:rPr>
                <w:webHidden/>
              </w:rPr>
              <w:fldChar w:fldCharType="end"/>
            </w:r>
            <w:r w:rsidRPr="009D2E85">
              <w:rPr>
                <w:rStyle w:val="Hipervnculo"/>
              </w:rPr>
              <w:fldChar w:fldCharType="end"/>
            </w:r>
          </w:ins>
        </w:p>
        <w:p w14:paraId="05CA2EC2" w14:textId="23DE706F" w:rsidR="00904827" w:rsidRDefault="00904827">
          <w:pPr>
            <w:pStyle w:val="TDC3"/>
            <w:tabs>
              <w:tab w:val="right" w:leader="dot" w:pos="10529"/>
            </w:tabs>
            <w:rPr>
              <w:ins w:id="215" w:author="Tanya Hernández" w:date="2017-05-21T20:03:00Z"/>
              <w:i w:val="0"/>
              <w:iCs w:val="0"/>
              <w:sz w:val="22"/>
              <w:szCs w:val="22"/>
              <w:lang w:eastAsia="es-MX"/>
            </w:rPr>
          </w:pPr>
          <w:ins w:id="216" w:author="Tanya Hernández" w:date="2017-05-21T20:03:00Z">
            <w:r w:rsidRPr="009D2E85">
              <w:rPr>
                <w:rStyle w:val="Hipervnculo"/>
              </w:rPr>
              <w:fldChar w:fldCharType="begin"/>
            </w:r>
            <w:r w:rsidRPr="009D2E85">
              <w:rPr>
                <w:rStyle w:val="Hipervnculo"/>
              </w:rPr>
              <w:instrText xml:space="preserve"> </w:instrText>
            </w:r>
            <w:r>
              <w:instrText>HYPERLINK \l "_Toc483160359"</w:instrText>
            </w:r>
            <w:r w:rsidRPr="009D2E85">
              <w:rPr>
                <w:rStyle w:val="Hipervnculo"/>
              </w:rPr>
              <w:instrText xml:space="preserve"> </w:instrText>
            </w:r>
            <w:r w:rsidRPr="009D2E85">
              <w:rPr>
                <w:rStyle w:val="Hipervnculo"/>
              </w:rPr>
              <w:fldChar w:fldCharType="separate"/>
            </w:r>
            <w:r w:rsidRPr="009D2E85">
              <w:rPr>
                <w:rStyle w:val="Hipervnculo"/>
              </w:rPr>
              <w:t>2.5.2 Análisis de factibilidad operativa.</w:t>
            </w:r>
            <w:r>
              <w:rPr>
                <w:webHidden/>
              </w:rPr>
              <w:tab/>
            </w:r>
            <w:r>
              <w:rPr>
                <w:webHidden/>
              </w:rPr>
              <w:fldChar w:fldCharType="begin"/>
            </w:r>
            <w:r>
              <w:rPr>
                <w:webHidden/>
              </w:rPr>
              <w:instrText xml:space="preserve"> PAGEREF _Toc483160359 \h </w:instrText>
            </w:r>
          </w:ins>
          <w:r>
            <w:rPr>
              <w:webHidden/>
            </w:rPr>
          </w:r>
          <w:r>
            <w:rPr>
              <w:webHidden/>
            </w:rPr>
            <w:fldChar w:fldCharType="separate"/>
          </w:r>
          <w:ins w:id="217" w:author="Tanya Hernández" w:date="2017-05-21T21:21:00Z">
            <w:r w:rsidR="00604603">
              <w:rPr>
                <w:webHidden/>
              </w:rPr>
              <w:t>43</w:t>
            </w:r>
          </w:ins>
          <w:ins w:id="218" w:author="Tanya Hernández" w:date="2017-05-21T20:03:00Z">
            <w:r>
              <w:rPr>
                <w:webHidden/>
              </w:rPr>
              <w:fldChar w:fldCharType="end"/>
            </w:r>
            <w:r w:rsidRPr="009D2E85">
              <w:rPr>
                <w:rStyle w:val="Hipervnculo"/>
              </w:rPr>
              <w:fldChar w:fldCharType="end"/>
            </w:r>
          </w:ins>
        </w:p>
        <w:p w14:paraId="38708518" w14:textId="46A9C2E3" w:rsidR="00904827" w:rsidRDefault="00904827">
          <w:pPr>
            <w:pStyle w:val="TDC3"/>
            <w:tabs>
              <w:tab w:val="right" w:leader="dot" w:pos="10529"/>
            </w:tabs>
            <w:rPr>
              <w:ins w:id="219" w:author="Tanya Hernández" w:date="2017-05-21T20:03:00Z"/>
              <w:i w:val="0"/>
              <w:iCs w:val="0"/>
              <w:sz w:val="22"/>
              <w:szCs w:val="22"/>
              <w:lang w:eastAsia="es-MX"/>
            </w:rPr>
          </w:pPr>
          <w:ins w:id="220" w:author="Tanya Hernández" w:date="2017-05-21T20:03:00Z">
            <w:r w:rsidRPr="009D2E85">
              <w:rPr>
                <w:rStyle w:val="Hipervnculo"/>
              </w:rPr>
              <w:fldChar w:fldCharType="begin"/>
            </w:r>
            <w:r w:rsidRPr="009D2E85">
              <w:rPr>
                <w:rStyle w:val="Hipervnculo"/>
              </w:rPr>
              <w:instrText xml:space="preserve"> </w:instrText>
            </w:r>
            <w:r>
              <w:instrText>HYPERLINK \l "_Toc483160360"</w:instrText>
            </w:r>
            <w:r w:rsidRPr="009D2E85">
              <w:rPr>
                <w:rStyle w:val="Hipervnculo"/>
              </w:rPr>
              <w:instrText xml:space="preserve"> </w:instrText>
            </w:r>
            <w:r w:rsidRPr="009D2E85">
              <w:rPr>
                <w:rStyle w:val="Hipervnculo"/>
              </w:rPr>
              <w:fldChar w:fldCharType="separate"/>
            </w:r>
            <w:r w:rsidRPr="009D2E85">
              <w:rPr>
                <w:rStyle w:val="Hipervnculo"/>
              </w:rPr>
              <w:t>2.5.3 Análisis de factibilidad económica.</w:t>
            </w:r>
            <w:r>
              <w:rPr>
                <w:webHidden/>
              </w:rPr>
              <w:tab/>
            </w:r>
            <w:r>
              <w:rPr>
                <w:webHidden/>
              </w:rPr>
              <w:fldChar w:fldCharType="begin"/>
            </w:r>
            <w:r>
              <w:rPr>
                <w:webHidden/>
              </w:rPr>
              <w:instrText xml:space="preserve"> PAGEREF _Toc483160360 \h </w:instrText>
            </w:r>
          </w:ins>
          <w:r>
            <w:rPr>
              <w:webHidden/>
            </w:rPr>
          </w:r>
          <w:r>
            <w:rPr>
              <w:webHidden/>
            </w:rPr>
            <w:fldChar w:fldCharType="separate"/>
          </w:r>
          <w:ins w:id="221" w:author="Tanya Hernández" w:date="2017-05-21T21:21:00Z">
            <w:r w:rsidR="00604603">
              <w:rPr>
                <w:webHidden/>
              </w:rPr>
              <w:t>44</w:t>
            </w:r>
          </w:ins>
          <w:ins w:id="222" w:author="Tanya Hernández" w:date="2017-05-21T20:03:00Z">
            <w:r>
              <w:rPr>
                <w:webHidden/>
              </w:rPr>
              <w:fldChar w:fldCharType="end"/>
            </w:r>
            <w:r w:rsidRPr="009D2E85">
              <w:rPr>
                <w:rStyle w:val="Hipervnculo"/>
              </w:rPr>
              <w:fldChar w:fldCharType="end"/>
            </w:r>
          </w:ins>
        </w:p>
        <w:p w14:paraId="4FAEC189" w14:textId="7F14C8CE" w:rsidR="00904827" w:rsidRDefault="00904827">
          <w:pPr>
            <w:pStyle w:val="TDC2"/>
            <w:tabs>
              <w:tab w:val="right" w:leader="dot" w:pos="10529"/>
            </w:tabs>
            <w:rPr>
              <w:ins w:id="223" w:author="Tanya Hernández" w:date="2017-05-21T20:03:00Z"/>
              <w:smallCaps w:val="0"/>
              <w:sz w:val="22"/>
              <w:szCs w:val="22"/>
              <w:lang w:eastAsia="es-MX"/>
            </w:rPr>
          </w:pPr>
          <w:ins w:id="224" w:author="Tanya Hernández" w:date="2017-05-21T20:03:00Z">
            <w:r w:rsidRPr="009D2E85">
              <w:rPr>
                <w:rStyle w:val="Hipervnculo"/>
              </w:rPr>
              <w:fldChar w:fldCharType="begin"/>
            </w:r>
            <w:r w:rsidRPr="009D2E85">
              <w:rPr>
                <w:rStyle w:val="Hipervnculo"/>
              </w:rPr>
              <w:instrText xml:space="preserve"> </w:instrText>
            </w:r>
            <w:r>
              <w:instrText>HYPERLINK \l "_Toc483160361"</w:instrText>
            </w:r>
            <w:r w:rsidRPr="009D2E85">
              <w:rPr>
                <w:rStyle w:val="Hipervnculo"/>
              </w:rPr>
              <w:instrText xml:space="preserve"> </w:instrText>
            </w:r>
            <w:r w:rsidRPr="009D2E85">
              <w:rPr>
                <w:rStyle w:val="Hipervnculo"/>
              </w:rPr>
              <w:fldChar w:fldCharType="separate"/>
            </w:r>
            <w:r w:rsidRPr="009D2E85">
              <w:rPr>
                <w:rStyle w:val="Hipervnculo"/>
              </w:rPr>
              <w:t>2.6 Análisis de Riesgos</w:t>
            </w:r>
            <w:r>
              <w:rPr>
                <w:webHidden/>
              </w:rPr>
              <w:tab/>
            </w:r>
            <w:r>
              <w:rPr>
                <w:webHidden/>
              </w:rPr>
              <w:fldChar w:fldCharType="begin"/>
            </w:r>
            <w:r>
              <w:rPr>
                <w:webHidden/>
              </w:rPr>
              <w:instrText xml:space="preserve"> PAGEREF _Toc483160361 \h </w:instrText>
            </w:r>
          </w:ins>
          <w:r>
            <w:rPr>
              <w:webHidden/>
            </w:rPr>
          </w:r>
          <w:r>
            <w:rPr>
              <w:webHidden/>
            </w:rPr>
            <w:fldChar w:fldCharType="separate"/>
          </w:r>
          <w:ins w:id="225" w:author="Tanya Hernández" w:date="2017-05-21T21:21:00Z">
            <w:r w:rsidR="00604603">
              <w:rPr>
                <w:webHidden/>
              </w:rPr>
              <w:t>45</w:t>
            </w:r>
          </w:ins>
          <w:ins w:id="226" w:author="Tanya Hernández" w:date="2017-05-21T20:03:00Z">
            <w:r>
              <w:rPr>
                <w:webHidden/>
              </w:rPr>
              <w:fldChar w:fldCharType="end"/>
            </w:r>
            <w:r w:rsidRPr="009D2E85">
              <w:rPr>
                <w:rStyle w:val="Hipervnculo"/>
              </w:rPr>
              <w:fldChar w:fldCharType="end"/>
            </w:r>
          </w:ins>
        </w:p>
        <w:p w14:paraId="7E437A1C" w14:textId="525C7009" w:rsidR="00904827" w:rsidRDefault="00904827">
          <w:pPr>
            <w:pStyle w:val="TDC2"/>
            <w:tabs>
              <w:tab w:val="right" w:leader="dot" w:pos="10529"/>
            </w:tabs>
            <w:rPr>
              <w:ins w:id="227" w:author="Tanya Hernández" w:date="2017-05-21T20:03:00Z"/>
              <w:smallCaps w:val="0"/>
              <w:sz w:val="22"/>
              <w:szCs w:val="22"/>
              <w:lang w:eastAsia="es-MX"/>
            </w:rPr>
          </w:pPr>
          <w:ins w:id="228" w:author="Tanya Hernández" w:date="2017-05-21T20:03:00Z">
            <w:r w:rsidRPr="009D2E85">
              <w:rPr>
                <w:rStyle w:val="Hipervnculo"/>
              </w:rPr>
              <w:fldChar w:fldCharType="begin"/>
            </w:r>
            <w:r w:rsidRPr="009D2E85">
              <w:rPr>
                <w:rStyle w:val="Hipervnculo"/>
              </w:rPr>
              <w:instrText xml:space="preserve"> </w:instrText>
            </w:r>
            <w:r>
              <w:instrText>HYPERLINK \l "_Toc483160362"</w:instrText>
            </w:r>
            <w:r w:rsidRPr="009D2E85">
              <w:rPr>
                <w:rStyle w:val="Hipervnculo"/>
              </w:rPr>
              <w:instrText xml:space="preserve"> </w:instrText>
            </w:r>
            <w:r w:rsidRPr="009D2E85">
              <w:rPr>
                <w:rStyle w:val="Hipervnculo"/>
              </w:rPr>
              <w:fldChar w:fldCharType="separate"/>
            </w:r>
            <w:r w:rsidRPr="009D2E85">
              <w:rPr>
                <w:rStyle w:val="Hipervnculo"/>
              </w:rPr>
              <w:t>2.7 Análisis sensor de Temperatura</w:t>
            </w:r>
            <w:r>
              <w:rPr>
                <w:webHidden/>
              </w:rPr>
              <w:tab/>
            </w:r>
            <w:r>
              <w:rPr>
                <w:webHidden/>
              </w:rPr>
              <w:fldChar w:fldCharType="begin"/>
            </w:r>
            <w:r>
              <w:rPr>
                <w:webHidden/>
              </w:rPr>
              <w:instrText xml:space="preserve"> PAGEREF _Toc483160362 \h </w:instrText>
            </w:r>
          </w:ins>
          <w:r>
            <w:rPr>
              <w:webHidden/>
            </w:rPr>
          </w:r>
          <w:r>
            <w:rPr>
              <w:webHidden/>
            </w:rPr>
            <w:fldChar w:fldCharType="separate"/>
          </w:r>
          <w:ins w:id="229" w:author="Tanya Hernández" w:date="2017-05-21T21:21:00Z">
            <w:r w:rsidR="00604603">
              <w:rPr>
                <w:webHidden/>
              </w:rPr>
              <w:t>52</w:t>
            </w:r>
          </w:ins>
          <w:ins w:id="230" w:author="Tanya Hernández" w:date="2017-05-21T20:03:00Z">
            <w:r>
              <w:rPr>
                <w:webHidden/>
              </w:rPr>
              <w:fldChar w:fldCharType="end"/>
            </w:r>
            <w:r w:rsidRPr="009D2E85">
              <w:rPr>
                <w:rStyle w:val="Hipervnculo"/>
              </w:rPr>
              <w:fldChar w:fldCharType="end"/>
            </w:r>
          </w:ins>
        </w:p>
        <w:p w14:paraId="7DB0801A" w14:textId="06EC79DF" w:rsidR="00904827" w:rsidRDefault="00904827">
          <w:pPr>
            <w:pStyle w:val="TDC3"/>
            <w:tabs>
              <w:tab w:val="right" w:leader="dot" w:pos="10529"/>
            </w:tabs>
            <w:rPr>
              <w:ins w:id="231" w:author="Tanya Hernández" w:date="2017-05-21T20:03:00Z"/>
              <w:i w:val="0"/>
              <w:iCs w:val="0"/>
              <w:sz w:val="22"/>
              <w:szCs w:val="22"/>
              <w:lang w:eastAsia="es-MX"/>
            </w:rPr>
          </w:pPr>
          <w:ins w:id="232" w:author="Tanya Hernández" w:date="2017-05-21T20:03:00Z">
            <w:r w:rsidRPr="009D2E85">
              <w:rPr>
                <w:rStyle w:val="Hipervnculo"/>
              </w:rPr>
              <w:fldChar w:fldCharType="begin"/>
            </w:r>
            <w:r w:rsidRPr="009D2E85">
              <w:rPr>
                <w:rStyle w:val="Hipervnculo"/>
              </w:rPr>
              <w:instrText xml:space="preserve"> </w:instrText>
            </w:r>
            <w:r>
              <w:instrText>HYPERLINK \l "_Toc483160363"</w:instrText>
            </w:r>
            <w:r w:rsidRPr="009D2E85">
              <w:rPr>
                <w:rStyle w:val="Hipervnculo"/>
              </w:rPr>
              <w:instrText xml:space="preserve"> </w:instrText>
            </w:r>
            <w:r w:rsidRPr="009D2E85">
              <w:rPr>
                <w:rStyle w:val="Hipervnculo"/>
              </w:rPr>
              <w:fldChar w:fldCharType="separate"/>
            </w:r>
            <w:r w:rsidRPr="009D2E85">
              <w:rPr>
                <w:rStyle w:val="Hipervnculo"/>
              </w:rPr>
              <w:t>2.7.1 Definiciones de temperatura</w:t>
            </w:r>
            <w:r>
              <w:rPr>
                <w:webHidden/>
              </w:rPr>
              <w:tab/>
            </w:r>
            <w:r>
              <w:rPr>
                <w:webHidden/>
              </w:rPr>
              <w:fldChar w:fldCharType="begin"/>
            </w:r>
            <w:r>
              <w:rPr>
                <w:webHidden/>
              </w:rPr>
              <w:instrText xml:space="preserve"> PAGEREF _Toc483160363 \h </w:instrText>
            </w:r>
          </w:ins>
          <w:r>
            <w:rPr>
              <w:webHidden/>
            </w:rPr>
          </w:r>
          <w:r>
            <w:rPr>
              <w:webHidden/>
            </w:rPr>
            <w:fldChar w:fldCharType="separate"/>
          </w:r>
          <w:ins w:id="233" w:author="Tanya Hernández" w:date="2017-05-21T21:21:00Z">
            <w:r w:rsidR="00604603">
              <w:rPr>
                <w:webHidden/>
              </w:rPr>
              <w:t>52</w:t>
            </w:r>
          </w:ins>
          <w:ins w:id="234" w:author="Tanya Hernández" w:date="2017-05-21T20:03:00Z">
            <w:r>
              <w:rPr>
                <w:webHidden/>
              </w:rPr>
              <w:fldChar w:fldCharType="end"/>
            </w:r>
            <w:r w:rsidRPr="009D2E85">
              <w:rPr>
                <w:rStyle w:val="Hipervnculo"/>
              </w:rPr>
              <w:fldChar w:fldCharType="end"/>
            </w:r>
          </w:ins>
        </w:p>
        <w:p w14:paraId="772F5011" w14:textId="1D016EDB" w:rsidR="00904827" w:rsidRDefault="00904827">
          <w:pPr>
            <w:pStyle w:val="TDC3"/>
            <w:tabs>
              <w:tab w:val="right" w:leader="dot" w:pos="10529"/>
            </w:tabs>
            <w:rPr>
              <w:ins w:id="235" w:author="Tanya Hernández" w:date="2017-05-21T20:03:00Z"/>
              <w:i w:val="0"/>
              <w:iCs w:val="0"/>
              <w:sz w:val="22"/>
              <w:szCs w:val="22"/>
              <w:lang w:eastAsia="es-MX"/>
            </w:rPr>
          </w:pPr>
          <w:ins w:id="236" w:author="Tanya Hernández" w:date="2017-05-21T20:03:00Z">
            <w:r w:rsidRPr="009D2E85">
              <w:rPr>
                <w:rStyle w:val="Hipervnculo"/>
              </w:rPr>
              <w:fldChar w:fldCharType="begin"/>
            </w:r>
            <w:r w:rsidRPr="009D2E85">
              <w:rPr>
                <w:rStyle w:val="Hipervnculo"/>
              </w:rPr>
              <w:instrText xml:space="preserve"> </w:instrText>
            </w:r>
            <w:r>
              <w:instrText>HYPERLINK \l "_Toc483160364"</w:instrText>
            </w:r>
            <w:r w:rsidRPr="009D2E85">
              <w:rPr>
                <w:rStyle w:val="Hipervnculo"/>
              </w:rPr>
              <w:instrText xml:space="preserve"> </w:instrText>
            </w:r>
            <w:r w:rsidRPr="009D2E85">
              <w:rPr>
                <w:rStyle w:val="Hipervnculo"/>
              </w:rPr>
              <w:fldChar w:fldCharType="separate"/>
            </w:r>
            <w:r w:rsidRPr="009D2E85">
              <w:rPr>
                <w:rStyle w:val="Hipervnculo"/>
              </w:rPr>
              <w:t>2.7.5 Sensores de temperatura</w:t>
            </w:r>
            <w:r>
              <w:rPr>
                <w:webHidden/>
              </w:rPr>
              <w:tab/>
            </w:r>
            <w:r>
              <w:rPr>
                <w:webHidden/>
              </w:rPr>
              <w:fldChar w:fldCharType="begin"/>
            </w:r>
            <w:r>
              <w:rPr>
                <w:webHidden/>
              </w:rPr>
              <w:instrText xml:space="preserve"> PAGEREF _Toc483160364 \h </w:instrText>
            </w:r>
          </w:ins>
          <w:r>
            <w:rPr>
              <w:webHidden/>
            </w:rPr>
          </w:r>
          <w:r>
            <w:rPr>
              <w:webHidden/>
            </w:rPr>
            <w:fldChar w:fldCharType="separate"/>
          </w:r>
          <w:ins w:id="237" w:author="Tanya Hernández" w:date="2017-05-21T21:21:00Z">
            <w:r w:rsidR="00604603">
              <w:rPr>
                <w:webHidden/>
              </w:rPr>
              <w:t>52</w:t>
            </w:r>
          </w:ins>
          <w:ins w:id="238" w:author="Tanya Hernández" w:date="2017-05-21T20:03:00Z">
            <w:r>
              <w:rPr>
                <w:webHidden/>
              </w:rPr>
              <w:fldChar w:fldCharType="end"/>
            </w:r>
            <w:r w:rsidRPr="009D2E85">
              <w:rPr>
                <w:rStyle w:val="Hipervnculo"/>
              </w:rPr>
              <w:fldChar w:fldCharType="end"/>
            </w:r>
          </w:ins>
        </w:p>
        <w:p w14:paraId="6D1F884B" w14:textId="23F56B12" w:rsidR="00904827" w:rsidRDefault="00904827">
          <w:pPr>
            <w:pStyle w:val="TDC3"/>
            <w:tabs>
              <w:tab w:val="right" w:leader="dot" w:pos="10529"/>
            </w:tabs>
            <w:rPr>
              <w:ins w:id="239" w:author="Tanya Hernández" w:date="2017-05-21T20:03:00Z"/>
              <w:i w:val="0"/>
              <w:iCs w:val="0"/>
              <w:sz w:val="22"/>
              <w:szCs w:val="22"/>
              <w:lang w:eastAsia="es-MX"/>
            </w:rPr>
          </w:pPr>
          <w:ins w:id="240" w:author="Tanya Hernández" w:date="2017-05-21T20:03:00Z">
            <w:r w:rsidRPr="009D2E85">
              <w:rPr>
                <w:rStyle w:val="Hipervnculo"/>
              </w:rPr>
              <w:fldChar w:fldCharType="begin"/>
            </w:r>
            <w:r w:rsidRPr="009D2E85">
              <w:rPr>
                <w:rStyle w:val="Hipervnculo"/>
              </w:rPr>
              <w:instrText xml:space="preserve"> </w:instrText>
            </w:r>
            <w:r>
              <w:instrText>HYPERLINK \l "_Toc483160365"</w:instrText>
            </w:r>
            <w:r w:rsidRPr="009D2E85">
              <w:rPr>
                <w:rStyle w:val="Hipervnculo"/>
              </w:rPr>
              <w:instrText xml:space="preserve"> </w:instrText>
            </w:r>
            <w:r w:rsidRPr="009D2E85">
              <w:rPr>
                <w:rStyle w:val="Hipervnculo"/>
              </w:rPr>
              <w:fldChar w:fldCharType="separate"/>
            </w:r>
            <w:r w:rsidRPr="009D2E85">
              <w:rPr>
                <w:rStyle w:val="Hipervnculo"/>
              </w:rPr>
              <w:t>2.7.6 Definición de las características eléctricas</w:t>
            </w:r>
            <w:r>
              <w:rPr>
                <w:webHidden/>
              </w:rPr>
              <w:tab/>
            </w:r>
            <w:r>
              <w:rPr>
                <w:webHidden/>
              </w:rPr>
              <w:fldChar w:fldCharType="begin"/>
            </w:r>
            <w:r>
              <w:rPr>
                <w:webHidden/>
              </w:rPr>
              <w:instrText xml:space="preserve"> PAGEREF _Toc483160365 \h </w:instrText>
            </w:r>
          </w:ins>
          <w:r>
            <w:rPr>
              <w:webHidden/>
            </w:rPr>
          </w:r>
          <w:r>
            <w:rPr>
              <w:webHidden/>
            </w:rPr>
            <w:fldChar w:fldCharType="separate"/>
          </w:r>
          <w:ins w:id="241" w:author="Tanya Hernández" w:date="2017-05-21T21:21:00Z">
            <w:r w:rsidR="00604603">
              <w:rPr>
                <w:webHidden/>
              </w:rPr>
              <w:t>52</w:t>
            </w:r>
          </w:ins>
          <w:ins w:id="242" w:author="Tanya Hernández" w:date="2017-05-21T20:03:00Z">
            <w:r>
              <w:rPr>
                <w:webHidden/>
              </w:rPr>
              <w:fldChar w:fldCharType="end"/>
            </w:r>
            <w:r w:rsidRPr="009D2E85">
              <w:rPr>
                <w:rStyle w:val="Hipervnculo"/>
              </w:rPr>
              <w:fldChar w:fldCharType="end"/>
            </w:r>
          </w:ins>
        </w:p>
        <w:p w14:paraId="6DBCA9A4" w14:textId="7D1FB217" w:rsidR="00904827" w:rsidRDefault="00904827">
          <w:pPr>
            <w:pStyle w:val="TDC3"/>
            <w:tabs>
              <w:tab w:val="right" w:leader="dot" w:pos="10529"/>
            </w:tabs>
            <w:rPr>
              <w:ins w:id="243" w:author="Tanya Hernández" w:date="2017-05-21T20:03:00Z"/>
              <w:i w:val="0"/>
              <w:iCs w:val="0"/>
              <w:sz w:val="22"/>
              <w:szCs w:val="22"/>
              <w:lang w:eastAsia="es-MX"/>
            </w:rPr>
          </w:pPr>
          <w:ins w:id="244" w:author="Tanya Hernández" w:date="2017-05-21T20:03:00Z">
            <w:r w:rsidRPr="009D2E85">
              <w:rPr>
                <w:rStyle w:val="Hipervnculo"/>
              </w:rPr>
              <w:fldChar w:fldCharType="begin"/>
            </w:r>
            <w:r w:rsidRPr="009D2E85">
              <w:rPr>
                <w:rStyle w:val="Hipervnculo"/>
              </w:rPr>
              <w:instrText xml:space="preserve"> </w:instrText>
            </w:r>
            <w:r>
              <w:instrText>HYPERLINK \l "_Toc483160366"</w:instrText>
            </w:r>
            <w:r w:rsidRPr="009D2E85">
              <w:rPr>
                <w:rStyle w:val="Hipervnculo"/>
              </w:rPr>
              <w:instrText xml:space="preserve"> </w:instrText>
            </w:r>
            <w:r w:rsidRPr="009D2E85">
              <w:rPr>
                <w:rStyle w:val="Hipervnculo"/>
              </w:rPr>
              <w:fldChar w:fldCharType="separate"/>
            </w:r>
            <w:r w:rsidRPr="009D2E85">
              <w:rPr>
                <w:rStyle w:val="Hipervnculo"/>
              </w:rPr>
              <w:t>2.7.7 Sensor MLX90614</w:t>
            </w:r>
            <w:r>
              <w:rPr>
                <w:webHidden/>
              </w:rPr>
              <w:tab/>
            </w:r>
            <w:r>
              <w:rPr>
                <w:webHidden/>
              </w:rPr>
              <w:fldChar w:fldCharType="begin"/>
            </w:r>
            <w:r>
              <w:rPr>
                <w:webHidden/>
              </w:rPr>
              <w:instrText xml:space="preserve"> PAGEREF _Toc483160366 \h </w:instrText>
            </w:r>
          </w:ins>
          <w:r>
            <w:rPr>
              <w:webHidden/>
            </w:rPr>
          </w:r>
          <w:r>
            <w:rPr>
              <w:webHidden/>
            </w:rPr>
            <w:fldChar w:fldCharType="separate"/>
          </w:r>
          <w:ins w:id="245" w:author="Tanya Hernández" w:date="2017-05-21T21:21:00Z">
            <w:r w:rsidR="00604603">
              <w:rPr>
                <w:webHidden/>
              </w:rPr>
              <w:t>53</w:t>
            </w:r>
          </w:ins>
          <w:ins w:id="246" w:author="Tanya Hernández" w:date="2017-05-21T20:03:00Z">
            <w:r>
              <w:rPr>
                <w:webHidden/>
              </w:rPr>
              <w:fldChar w:fldCharType="end"/>
            </w:r>
            <w:r w:rsidRPr="009D2E85">
              <w:rPr>
                <w:rStyle w:val="Hipervnculo"/>
              </w:rPr>
              <w:fldChar w:fldCharType="end"/>
            </w:r>
          </w:ins>
        </w:p>
        <w:p w14:paraId="79C4F747" w14:textId="53C486BA" w:rsidR="00904827" w:rsidRDefault="00904827">
          <w:pPr>
            <w:pStyle w:val="TDC2"/>
            <w:tabs>
              <w:tab w:val="right" w:leader="dot" w:pos="10529"/>
            </w:tabs>
            <w:rPr>
              <w:ins w:id="247" w:author="Tanya Hernández" w:date="2017-05-21T20:03:00Z"/>
              <w:smallCaps w:val="0"/>
              <w:sz w:val="22"/>
              <w:szCs w:val="22"/>
              <w:lang w:eastAsia="es-MX"/>
            </w:rPr>
          </w:pPr>
          <w:ins w:id="248" w:author="Tanya Hernández" w:date="2017-05-21T20:03:00Z">
            <w:r w:rsidRPr="009D2E85">
              <w:rPr>
                <w:rStyle w:val="Hipervnculo"/>
              </w:rPr>
              <w:fldChar w:fldCharType="begin"/>
            </w:r>
            <w:r w:rsidRPr="009D2E85">
              <w:rPr>
                <w:rStyle w:val="Hipervnculo"/>
              </w:rPr>
              <w:instrText xml:space="preserve"> </w:instrText>
            </w:r>
            <w:r>
              <w:instrText>HYPERLINK \l "_Toc483160367"</w:instrText>
            </w:r>
            <w:r w:rsidRPr="009D2E85">
              <w:rPr>
                <w:rStyle w:val="Hipervnculo"/>
              </w:rPr>
              <w:instrText xml:space="preserve"> </w:instrText>
            </w:r>
            <w:r w:rsidRPr="009D2E85">
              <w:rPr>
                <w:rStyle w:val="Hipervnculo"/>
              </w:rPr>
              <w:fldChar w:fldCharType="separate"/>
            </w:r>
            <w:r w:rsidRPr="009D2E85">
              <w:rPr>
                <w:rStyle w:val="Hipervnculo"/>
              </w:rPr>
              <w:t>2.8 Análisis sensor Acelerómetro</w:t>
            </w:r>
            <w:r>
              <w:rPr>
                <w:webHidden/>
              </w:rPr>
              <w:tab/>
            </w:r>
            <w:r>
              <w:rPr>
                <w:webHidden/>
              </w:rPr>
              <w:fldChar w:fldCharType="begin"/>
            </w:r>
            <w:r>
              <w:rPr>
                <w:webHidden/>
              </w:rPr>
              <w:instrText xml:space="preserve"> PAGEREF _Toc483160367 \h </w:instrText>
            </w:r>
          </w:ins>
          <w:r>
            <w:rPr>
              <w:webHidden/>
            </w:rPr>
          </w:r>
          <w:r>
            <w:rPr>
              <w:webHidden/>
            </w:rPr>
            <w:fldChar w:fldCharType="separate"/>
          </w:r>
          <w:ins w:id="249" w:author="Tanya Hernández" w:date="2017-05-21T21:21:00Z">
            <w:r w:rsidR="00604603">
              <w:rPr>
                <w:webHidden/>
              </w:rPr>
              <w:t>59</w:t>
            </w:r>
          </w:ins>
          <w:ins w:id="250" w:author="Tanya Hernández" w:date="2017-05-21T20:03:00Z">
            <w:r>
              <w:rPr>
                <w:webHidden/>
              </w:rPr>
              <w:fldChar w:fldCharType="end"/>
            </w:r>
            <w:r w:rsidRPr="009D2E85">
              <w:rPr>
                <w:rStyle w:val="Hipervnculo"/>
              </w:rPr>
              <w:fldChar w:fldCharType="end"/>
            </w:r>
          </w:ins>
        </w:p>
        <w:p w14:paraId="144F64FE" w14:textId="5B878E15" w:rsidR="00904827" w:rsidRDefault="00904827">
          <w:pPr>
            <w:pStyle w:val="TDC3"/>
            <w:tabs>
              <w:tab w:val="right" w:leader="dot" w:pos="10529"/>
            </w:tabs>
            <w:rPr>
              <w:ins w:id="251" w:author="Tanya Hernández" w:date="2017-05-21T20:03:00Z"/>
              <w:i w:val="0"/>
              <w:iCs w:val="0"/>
              <w:sz w:val="22"/>
              <w:szCs w:val="22"/>
              <w:lang w:eastAsia="es-MX"/>
            </w:rPr>
          </w:pPr>
          <w:ins w:id="252" w:author="Tanya Hernández" w:date="2017-05-21T20:03:00Z">
            <w:r w:rsidRPr="009D2E85">
              <w:rPr>
                <w:rStyle w:val="Hipervnculo"/>
              </w:rPr>
              <w:fldChar w:fldCharType="begin"/>
            </w:r>
            <w:r w:rsidRPr="009D2E85">
              <w:rPr>
                <w:rStyle w:val="Hipervnculo"/>
              </w:rPr>
              <w:instrText xml:space="preserve"> </w:instrText>
            </w:r>
            <w:r>
              <w:instrText>HYPERLINK \l "_Toc483160368"</w:instrText>
            </w:r>
            <w:r w:rsidRPr="009D2E85">
              <w:rPr>
                <w:rStyle w:val="Hipervnculo"/>
              </w:rPr>
              <w:instrText xml:space="preserve"> </w:instrText>
            </w:r>
            <w:r w:rsidRPr="009D2E85">
              <w:rPr>
                <w:rStyle w:val="Hipervnculo"/>
              </w:rPr>
              <w:fldChar w:fldCharType="separate"/>
            </w:r>
            <w:r w:rsidRPr="009D2E85">
              <w:rPr>
                <w:rStyle w:val="Hipervnculo"/>
              </w:rPr>
              <w:t>2.8.1 Etapas de una caída</w:t>
            </w:r>
            <w:r>
              <w:rPr>
                <w:webHidden/>
              </w:rPr>
              <w:tab/>
            </w:r>
            <w:r>
              <w:rPr>
                <w:webHidden/>
              </w:rPr>
              <w:fldChar w:fldCharType="begin"/>
            </w:r>
            <w:r>
              <w:rPr>
                <w:webHidden/>
              </w:rPr>
              <w:instrText xml:space="preserve"> PAGEREF _Toc483160368 \h </w:instrText>
            </w:r>
          </w:ins>
          <w:r>
            <w:rPr>
              <w:webHidden/>
            </w:rPr>
          </w:r>
          <w:r>
            <w:rPr>
              <w:webHidden/>
            </w:rPr>
            <w:fldChar w:fldCharType="separate"/>
          </w:r>
          <w:ins w:id="253" w:author="Tanya Hernández" w:date="2017-05-21T21:21:00Z">
            <w:r w:rsidR="00604603">
              <w:rPr>
                <w:webHidden/>
              </w:rPr>
              <w:t>59</w:t>
            </w:r>
          </w:ins>
          <w:ins w:id="254" w:author="Tanya Hernández" w:date="2017-05-21T20:03:00Z">
            <w:r>
              <w:rPr>
                <w:webHidden/>
              </w:rPr>
              <w:fldChar w:fldCharType="end"/>
            </w:r>
            <w:r w:rsidRPr="009D2E85">
              <w:rPr>
                <w:rStyle w:val="Hipervnculo"/>
              </w:rPr>
              <w:fldChar w:fldCharType="end"/>
            </w:r>
          </w:ins>
        </w:p>
        <w:p w14:paraId="44E2240A" w14:textId="3377497B" w:rsidR="00904827" w:rsidRDefault="00904827">
          <w:pPr>
            <w:pStyle w:val="TDC3"/>
            <w:tabs>
              <w:tab w:val="right" w:leader="dot" w:pos="10529"/>
            </w:tabs>
            <w:rPr>
              <w:ins w:id="255" w:author="Tanya Hernández" w:date="2017-05-21T20:03:00Z"/>
              <w:i w:val="0"/>
              <w:iCs w:val="0"/>
              <w:sz w:val="22"/>
              <w:szCs w:val="22"/>
              <w:lang w:eastAsia="es-MX"/>
            </w:rPr>
          </w:pPr>
          <w:ins w:id="256" w:author="Tanya Hernández" w:date="2017-05-21T20:03:00Z">
            <w:r w:rsidRPr="009D2E85">
              <w:rPr>
                <w:rStyle w:val="Hipervnculo"/>
              </w:rPr>
              <w:fldChar w:fldCharType="begin"/>
            </w:r>
            <w:r w:rsidRPr="009D2E85">
              <w:rPr>
                <w:rStyle w:val="Hipervnculo"/>
              </w:rPr>
              <w:instrText xml:space="preserve"> </w:instrText>
            </w:r>
            <w:r>
              <w:instrText>HYPERLINK \l "_Toc483160369"</w:instrText>
            </w:r>
            <w:r w:rsidRPr="009D2E85">
              <w:rPr>
                <w:rStyle w:val="Hipervnculo"/>
              </w:rPr>
              <w:instrText xml:space="preserve"> </w:instrText>
            </w:r>
            <w:r w:rsidRPr="009D2E85">
              <w:rPr>
                <w:rStyle w:val="Hipervnculo"/>
              </w:rPr>
              <w:fldChar w:fldCharType="separate"/>
            </w:r>
            <w:r w:rsidRPr="009D2E85">
              <w:rPr>
                <w:rStyle w:val="Hipervnculo"/>
              </w:rPr>
              <w:t>2.8.2 Algoritmo basado en umbrales y orientación</w:t>
            </w:r>
            <w:r>
              <w:rPr>
                <w:webHidden/>
              </w:rPr>
              <w:tab/>
            </w:r>
            <w:r>
              <w:rPr>
                <w:webHidden/>
              </w:rPr>
              <w:fldChar w:fldCharType="begin"/>
            </w:r>
            <w:r>
              <w:rPr>
                <w:webHidden/>
              </w:rPr>
              <w:instrText xml:space="preserve"> PAGEREF _Toc483160369 \h </w:instrText>
            </w:r>
          </w:ins>
          <w:r>
            <w:rPr>
              <w:webHidden/>
            </w:rPr>
          </w:r>
          <w:r>
            <w:rPr>
              <w:webHidden/>
            </w:rPr>
            <w:fldChar w:fldCharType="separate"/>
          </w:r>
          <w:ins w:id="257" w:author="Tanya Hernández" w:date="2017-05-21T21:21:00Z">
            <w:r w:rsidR="00604603">
              <w:rPr>
                <w:webHidden/>
              </w:rPr>
              <w:t>60</w:t>
            </w:r>
          </w:ins>
          <w:ins w:id="258" w:author="Tanya Hernández" w:date="2017-05-21T20:03:00Z">
            <w:r>
              <w:rPr>
                <w:webHidden/>
              </w:rPr>
              <w:fldChar w:fldCharType="end"/>
            </w:r>
            <w:r w:rsidRPr="009D2E85">
              <w:rPr>
                <w:rStyle w:val="Hipervnculo"/>
              </w:rPr>
              <w:fldChar w:fldCharType="end"/>
            </w:r>
          </w:ins>
        </w:p>
        <w:p w14:paraId="328D5D37" w14:textId="0AD25E52" w:rsidR="00904827" w:rsidRDefault="00904827">
          <w:pPr>
            <w:pStyle w:val="TDC3"/>
            <w:tabs>
              <w:tab w:val="right" w:leader="dot" w:pos="10529"/>
            </w:tabs>
            <w:rPr>
              <w:ins w:id="259" w:author="Tanya Hernández" w:date="2017-05-21T20:03:00Z"/>
              <w:i w:val="0"/>
              <w:iCs w:val="0"/>
              <w:sz w:val="22"/>
              <w:szCs w:val="22"/>
              <w:lang w:eastAsia="es-MX"/>
            </w:rPr>
          </w:pPr>
          <w:ins w:id="260" w:author="Tanya Hernández" w:date="2017-05-21T20:03:00Z">
            <w:r w:rsidRPr="009D2E85">
              <w:rPr>
                <w:rStyle w:val="Hipervnculo"/>
              </w:rPr>
              <w:fldChar w:fldCharType="begin"/>
            </w:r>
            <w:r w:rsidRPr="009D2E85">
              <w:rPr>
                <w:rStyle w:val="Hipervnculo"/>
              </w:rPr>
              <w:instrText xml:space="preserve"> </w:instrText>
            </w:r>
            <w:r>
              <w:instrText>HYPERLINK \l "_Toc483160370"</w:instrText>
            </w:r>
            <w:r w:rsidRPr="009D2E85">
              <w:rPr>
                <w:rStyle w:val="Hipervnculo"/>
              </w:rPr>
              <w:instrText xml:space="preserve"> </w:instrText>
            </w:r>
            <w:r w:rsidRPr="009D2E85">
              <w:rPr>
                <w:rStyle w:val="Hipervnculo"/>
              </w:rPr>
              <w:fldChar w:fldCharType="separate"/>
            </w:r>
            <w:r w:rsidRPr="009D2E85">
              <w:rPr>
                <w:rStyle w:val="Hipervnculo"/>
              </w:rPr>
              <w:t>2.8.3 Selección y tabla comparativa de acelerómetros</w:t>
            </w:r>
            <w:r>
              <w:rPr>
                <w:webHidden/>
              </w:rPr>
              <w:tab/>
            </w:r>
            <w:r>
              <w:rPr>
                <w:webHidden/>
              </w:rPr>
              <w:fldChar w:fldCharType="begin"/>
            </w:r>
            <w:r>
              <w:rPr>
                <w:webHidden/>
              </w:rPr>
              <w:instrText xml:space="preserve"> PAGEREF _Toc483160370 \h </w:instrText>
            </w:r>
          </w:ins>
          <w:r>
            <w:rPr>
              <w:webHidden/>
            </w:rPr>
          </w:r>
          <w:r>
            <w:rPr>
              <w:webHidden/>
            </w:rPr>
            <w:fldChar w:fldCharType="separate"/>
          </w:r>
          <w:ins w:id="261" w:author="Tanya Hernández" w:date="2017-05-21T21:21:00Z">
            <w:r w:rsidR="00604603">
              <w:rPr>
                <w:webHidden/>
              </w:rPr>
              <w:t>61</w:t>
            </w:r>
          </w:ins>
          <w:ins w:id="262" w:author="Tanya Hernández" w:date="2017-05-21T20:03:00Z">
            <w:r>
              <w:rPr>
                <w:webHidden/>
              </w:rPr>
              <w:fldChar w:fldCharType="end"/>
            </w:r>
            <w:r w:rsidRPr="009D2E85">
              <w:rPr>
                <w:rStyle w:val="Hipervnculo"/>
              </w:rPr>
              <w:fldChar w:fldCharType="end"/>
            </w:r>
          </w:ins>
        </w:p>
        <w:p w14:paraId="743DC8B1" w14:textId="1A0887D6" w:rsidR="00904827" w:rsidRDefault="00904827">
          <w:pPr>
            <w:pStyle w:val="TDC3"/>
            <w:tabs>
              <w:tab w:val="right" w:leader="dot" w:pos="10529"/>
            </w:tabs>
            <w:rPr>
              <w:ins w:id="263" w:author="Tanya Hernández" w:date="2017-05-21T20:03:00Z"/>
              <w:i w:val="0"/>
              <w:iCs w:val="0"/>
              <w:sz w:val="22"/>
              <w:szCs w:val="22"/>
              <w:lang w:eastAsia="es-MX"/>
            </w:rPr>
          </w:pPr>
          <w:ins w:id="264" w:author="Tanya Hernández" w:date="2017-05-21T20:03:00Z">
            <w:r w:rsidRPr="009D2E85">
              <w:rPr>
                <w:rStyle w:val="Hipervnculo"/>
              </w:rPr>
              <w:fldChar w:fldCharType="begin"/>
            </w:r>
            <w:r w:rsidRPr="009D2E85">
              <w:rPr>
                <w:rStyle w:val="Hipervnculo"/>
              </w:rPr>
              <w:instrText xml:space="preserve"> </w:instrText>
            </w:r>
            <w:r>
              <w:instrText>HYPERLINK \l "_Toc483160371"</w:instrText>
            </w:r>
            <w:r w:rsidRPr="009D2E85">
              <w:rPr>
                <w:rStyle w:val="Hipervnculo"/>
              </w:rPr>
              <w:instrText xml:space="preserve"> </w:instrText>
            </w:r>
            <w:r w:rsidRPr="009D2E85">
              <w:rPr>
                <w:rStyle w:val="Hipervnculo"/>
              </w:rPr>
              <w:fldChar w:fldCharType="separate"/>
            </w:r>
            <w:r w:rsidRPr="009D2E85">
              <w:rPr>
                <w:rStyle w:val="Hipervnculo"/>
              </w:rPr>
              <w:t>2.8.4 Características, especificaciones y funcionamiento interno del acelerómetro MPU-6050</w:t>
            </w:r>
            <w:r>
              <w:rPr>
                <w:webHidden/>
              </w:rPr>
              <w:tab/>
            </w:r>
            <w:r>
              <w:rPr>
                <w:webHidden/>
              </w:rPr>
              <w:fldChar w:fldCharType="begin"/>
            </w:r>
            <w:r>
              <w:rPr>
                <w:webHidden/>
              </w:rPr>
              <w:instrText xml:space="preserve"> PAGEREF _Toc483160371 \h </w:instrText>
            </w:r>
          </w:ins>
          <w:r>
            <w:rPr>
              <w:webHidden/>
            </w:rPr>
          </w:r>
          <w:r>
            <w:rPr>
              <w:webHidden/>
            </w:rPr>
            <w:fldChar w:fldCharType="separate"/>
          </w:r>
          <w:ins w:id="265" w:author="Tanya Hernández" w:date="2017-05-21T21:21:00Z">
            <w:r w:rsidR="00604603">
              <w:rPr>
                <w:webHidden/>
              </w:rPr>
              <w:t>62</w:t>
            </w:r>
          </w:ins>
          <w:ins w:id="266" w:author="Tanya Hernández" w:date="2017-05-21T20:03:00Z">
            <w:r>
              <w:rPr>
                <w:webHidden/>
              </w:rPr>
              <w:fldChar w:fldCharType="end"/>
            </w:r>
            <w:r w:rsidRPr="009D2E85">
              <w:rPr>
                <w:rStyle w:val="Hipervnculo"/>
              </w:rPr>
              <w:fldChar w:fldCharType="end"/>
            </w:r>
          </w:ins>
        </w:p>
        <w:p w14:paraId="0149139C" w14:textId="1677D48F" w:rsidR="00904827" w:rsidRDefault="00904827">
          <w:pPr>
            <w:pStyle w:val="TDC2"/>
            <w:tabs>
              <w:tab w:val="right" w:leader="dot" w:pos="10529"/>
            </w:tabs>
            <w:rPr>
              <w:ins w:id="267" w:author="Tanya Hernández" w:date="2017-05-21T20:03:00Z"/>
              <w:smallCaps w:val="0"/>
              <w:sz w:val="22"/>
              <w:szCs w:val="22"/>
              <w:lang w:eastAsia="es-MX"/>
            </w:rPr>
          </w:pPr>
          <w:ins w:id="268" w:author="Tanya Hernández" w:date="2017-05-21T20:03:00Z">
            <w:r w:rsidRPr="009D2E85">
              <w:rPr>
                <w:rStyle w:val="Hipervnculo"/>
              </w:rPr>
              <w:fldChar w:fldCharType="begin"/>
            </w:r>
            <w:r w:rsidRPr="009D2E85">
              <w:rPr>
                <w:rStyle w:val="Hipervnculo"/>
              </w:rPr>
              <w:instrText xml:space="preserve"> </w:instrText>
            </w:r>
            <w:r>
              <w:instrText>HYPERLINK \l "_Toc483160372"</w:instrText>
            </w:r>
            <w:r w:rsidRPr="009D2E85">
              <w:rPr>
                <w:rStyle w:val="Hipervnculo"/>
              </w:rPr>
              <w:instrText xml:space="preserve"> </w:instrText>
            </w:r>
            <w:r w:rsidRPr="009D2E85">
              <w:rPr>
                <w:rStyle w:val="Hipervnculo"/>
              </w:rPr>
              <w:fldChar w:fldCharType="separate"/>
            </w:r>
            <w:r w:rsidRPr="009D2E85">
              <w:rPr>
                <w:rStyle w:val="Hipervnculo"/>
              </w:rPr>
              <w:t>2.9 Análisis sensor de Pulso Cardíaco</w:t>
            </w:r>
            <w:r>
              <w:rPr>
                <w:webHidden/>
              </w:rPr>
              <w:tab/>
            </w:r>
            <w:r>
              <w:rPr>
                <w:webHidden/>
              </w:rPr>
              <w:fldChar w:fldCharType="begin"/>
            </w:r>
            <w:r>
              <w:rPr>
                <w:webHidden/>
              </w:rPr>
              <w:instrText xml:space="preserve"> PAGEREF _Toc483160372 \h </w:instrText>
            </w:r>
          </w:ins>
          <w:r>
            <w:rPr>
              <w:webHidden/>
            </w:rPr>
          </w:r>
          <w:r>
            <w:rPr>
              <w:webHidden/>
            </w:rPr>
            <w:fldChar w:fldCharType="separate"/>
          </w:r>
          <w:ins w:id="269" w:author="Tanya Hernández" w:date="2017-05-21T21:21:00Z">
            <w:r w:rsidR="00604603">
              <w:rPr>
                <w:webHidden/>
              </w:rPr>
              <w:t>63</w:t>
            </w:r>
          </w:ins>
          <w:ins w:id="270" w:author="Tanya Hernández" w:date="2017-05-21T20:03:00Z">
            <w:r>
              <w:rPr>
                <w:webHidden/>
              </w:rPr>
              <w:fldChar w:fldCharType="end"/>
            </w:r>
            <w:r w:rsidRPr="009D2E85">
              <w:rPr>
                <w:rStyle w:val="Hipervnculo"/>
              </w:rPr>
              <w:fldChar w:fldCharType="end"/>
            </w:r>
          </w:ins>
        </w:p>
        <w:p w14:paraId="6B81EAF6" w14:textId="51CE5811" w:rsidR="00904827" w:rsidRDefault="00904827">
          <w:pPr>
            <w:pStyle w:val="TDC3"/>
            <w:tabs>
              <w:tab w:val="right" w:leader="dot" w:pos="10529"/>
            </w:tabs>
            <w:rPr>
              <w:ins w:id="271" w:author="Tanya Hernández" w:date="2017-05-21T20:03:00Z"/>
              <w:i w:val="0"/>
              <w:iCs w:val="0"/>
              <w:sz w:val="22"/>
              <w:szCs w:val="22"/>
              <w:lang w:eastAsia="es-MX"/>
            </w:rPr>
          </w:pPr>
          <w:ins w:id="272" w:author="Tanya Hernández" w:date="2017-05-21T20:03:00Z">
            <w:r w:rsidRPr="009D2E85">
              <w:rPr>
                <w:rStyle w:val="Hipervnculo"/>
              </w:rPr>
              <w:fldChar w:fldCharType="begin"/>
            </w:r>
            <w:r w:rsidRPr="009D2E85">
              <w:rPr>
                <w:rStyle w:val="Hipervnculo"/>
              </w:rPr>
              <w:instrText xml:space="preserve"> </w:instrText>
            </w:r>
            <w:r>
              <w:instrText>HYPERLINK \l "_Toc483160373"</w:instrText>
            </w:r>
            <w:r w:rsidRPr="009D2E85">
              <w:rPr>
                <w:rStyle w:val="Hipervnculo"/>
              </w:rPr>
              <w:instrText xml:space="preserve"> </w:instrText>
            </w:r>
            <w:r w:rsidRPr="009D2E85">
              <w:rPr>
                <w:rStyle w:val="Hipervnculo"/>
              </w:rPr>
              <w:fldChar w:fldCharType="separate"/>
            </w:r>
            <w:r w:rsidRPr="009D2E85">
              <w:rPr>
                <w:rStyle w:val="Hipervnculo"/>
              </w:rPr>
              <w:t>2.9.1 Factores que afectan la frecuencia cardiaca</w:t>
            </w:r>
            <w:r>
              <w:rPr>
                <w:webHidden/>
              </w:rPr>
              <w:tab/>
            </w:r>
            <w:r>
              <w:rPr>
                <w:webHidden/>
              </w:rPr>
              <w:fldChar w:fldCharType="begin"/>
            </w:r>
            <w:r>
              <w:rPr>
                <w:webHidden/>
              </w:rPr>
              <w:instrText xml:space="preserve"> PAGEREF _Toc483160373 \h </w:instrText>
            </w:r>
          </w:ins>
          <w:r>
            <w:rPr>
              <w:webHidden/>
            </w:rPr>
          </w:r>
          <w:r>
            <w:rPr>
              <w:webHidden/>
            </w:rPr>
            <w:fldChar w:fldCharType="separate"/>
          </w:r>
          <w:ins w:id="273" w:author="Tanya Hernández" w:date="2017-05-21T21:21:00Z">
            <w:r w:rsidR="00604603">
              <w:rPr>
                <w:webHidden/>
              </w:rPr>
              <w:t>64</w:t>
            </w:r>
          </w:ins>
          <w:ins w:id="274" w:author="Tanya Hernández" w:date="2017-05-21T20:03:00Z">
            <w:r>
              <w:rPr>
                <w:webHidden/>
              </w:rPr>
              <w:fldChar w:fldCharType="end"/>
            </w:r>
            <w:r w:rsidRPr="009D2E85">
              <w:rPr>
                <w:rStyle w:val="Hipervnculo"/>
              </w:rPr>
              <w:fldChar w:fldCharType="end"/>
            </w:r>
          </w:ins>
        </w:p>
        <w:p w14:paraId="721FCE69" w14:textId="74262137" w:rsidR="00904827" w:rsidRDefault="00904827">
          <w:pPr>
            <w:pStyle w:val="TDC3"/>
            <w:tabs>
              <w:tab w:val="right" w:leader="dot" w:pos="10529"/>
            </w:tabs>
            <w:rPr>
              <w:ins w:id="275" w:author="Tanya Hernández" w:date="2017-05-21T20:03:00Z"/>
              <w:i w:val="0"/>
              <w:iCs w:val="0"/>
              <w:sz w:val="22"/>
              <w:szCs w:val="22"/>
              <w:lang w:eastAsia="es-MX"/>
            </w:rPr>
          </w:pPr>
          <w:ins w:id="276" w:author="Tanya Hernández" w:date="2017-05-21T20:03:00Z">
            <w:r w:rsidRPr="009D2E85">
              <w:rPr>
                <w:rStyle w:val="Hipervnculo"/>
              </w:rPr>
              <w:lastRenderedPageBreak/>
              <w:fldChar w:fldCharType="begin"/>
            </w:r>
            <w:r w:rsidRPr="009D2E85">
              <w:rPr>
                <w:rStyle w:val="Hipervnculo"/>
              </w:rPr>
              <w:instrText xml:space="preserve"> </w:instrText>
            </w:r>
            <w:r>
              <w:instrText>HYPERLINK \l "_Toc483160374"</w:instrText>
            </w:r>
            <w:r w:rsidRPr="009D2E85">
              <w:rPr>
                <w:rStyle w:val="Hipervnculo"/>
              </w:rPr>
              <w:instrText xml:space="preserve"> </w:instrText>
            </w:r>
            <w:r w:rsidRPr="009D2E85">
              <w:rPr>
                <w:rStyle w:val="Hipervnculo"/>
              </w:rPr>
              <w:fldChar w:fldCharType="separate"/>
            </w:r>
            <w:r w:rsidRPr="009D2E85">
              <w:rPr>
                <w:rStyle w:val="Hipervnculo"/>
              </w:rPr>
              <w:t>2.9.2 Métodos para medir la Frecuencia Cardiaca</w:t>
            </w:r>
            <w:r>
              <w:rPr>
                <w:webHidden/>
              </w:rPr>
              <w:tab/>
            </w:r>
            <w:r>
              <w:rPr>
                <w:webHidden/>
              </w:rPr>
              <w:fldChar w:fldCharType="begin"/>
            </w:r>
            <w:r>
              <w:rPr>
                <w:webHidden/>
              </w:rPr>
              <w:instrText xml:space="preserve"> PAGEREF _Toc483160374 \h </w:instrText>
            </w:r>
          </w:ins>
          <w:r>
            <w:rPr>
              <w:webHidden/>
            </w:rPr>
          </w:r>
          <w:r>
            <w:rPr>
              <w:webHidden/>
            </w:rPr>
            <w:fldChar w:fldCharType="separate"/>
          </w:r>
          <w:ins w:id="277" w:author="Tanya Hernández" w:date="2017-05-21T21:21:00Z">
            <w:r w:rsidR="00604603">
              <w:rPr>
                <w:webHidden/>
              </w:rPr>
              <w:t>66</w:t>
            </w:r>
          </w:ins>
          <w:ins w:id="278" w:author="Tanya Hernández" w:date="2017-05-21T20:03:00Z">
            <w:r>
              <w:rPr>
                <w:webHidden/>
              </w:rPr>
              <w:fldChar w:fldCharType="end"/>
            </w:r>
            <w:r w:rsidRPr="009D2E85">
              <w:rPr>
                <w:rStyle w:val="Hipervnculo"/>
              </w:rPr>
              <w:fldChar w:fldCharType="end"/>
            </w:r>
          </w:ins>
        </w:p>
        <w:p w14:paraId="493E7EDE" w14:textId="0F049A91" w:rsidR="00904827" w:rsidRDefault="00904827">
          <w:pPr>
            <w:pStyle w:val="TDC3"/>
            <w:tabs>
              <w:tab w:val="left" w:pos="1440"/>
              <w:tab w:val="right" w:leader="dot" w:pos="10529"/>
            </w:tabs>
            <w:rPr>
              <w:ins w:id="279" w:author="Tanya Hernández" w:date="2017-05-21T20:03:00Z"/>
              <w:i w:val="0"/>
              <w:iCs w:val="0"/>
              <w:sz w:val="22"/>
              <w:szCs w:val="22"/>
              <w:lang w:eastAsia="es-MX"/>
            </w:rPr>
          </w:pPr>
          <w:ins w:id="280" w:author="Tanya Hernández" w:date="2017-05-21T20:03:00Z">
            <w:r w:rsidRPr="009D2E85">
              <w:rPr>
                <w:rStyle w:val="Hipervnculo"/>
              </w:rPr>
              <w:fldChar w:fldCharType="begin"/>
            </w:r>
            <w:r w:rsidRPr="009D2E85">
              <w:rPr>
                <w:rStyle w:val="Hipervnculo"/>
              </w:rPr>
              <w:instrText xml:space="preserve"> </w:instrText>
            </w:r>
            <w:r>
              <w:instrText>HYPERLINK \l "_Toc483160375"</w:instrText>
            </w:r>
            <w:r w:rsidRPr="009D2E85">
              <w:rPr>
                <w:rStyle w:val="Hipervnculo"/>
              </w:rPr>
              <w:instrText xml:space="preserve"> </w:instrText>
            </w:r>
            <w:r w:rsidRPr="009D2E85">
              <w:rPr>
                <w:rStyle w:val="Hipervnculo"/>
              </w:rPr>
              <w:fldChar w:fldCharType="separate"/>
            </w:r>
            <w:r w:rsidRPr="009D2E85">
              <w:rPr>
                <w:rStyle w:val="Hipervnculo"/>
              </w:rPr>
              <w:t>2.9.3</w:t>
            </w:r>
            <w:r>
              <w:rPr>
                <w:i w:val="0"/>
                <w:iCs w:val="0"/>
                <w:sz w:val="22"/>
                <w:szCs w:val="22"/>
                <w:lang w:eastAsia="es-MX"/>
              </w:rPr>
              <w:tab/>
            </w:r>
            <w:r w:rsidRPr="009D2E85">
              <w:rPr>
                <w:rStyle w:val="Hipervnculo"/>
              </w:rPr>
              <w:t>Tabla comparativa</w:t>
            </w:r>
            <w:r>
              <w:rPr>
                <w:webHidden/>
              </w:rPr>
              <w:tab/>
            </w:r>
            <w:r>
              <w:rPr>
                <w:webHidden/>
              </w:rPr>
              <w:fldChar w:fldCharType="begin"/>
            </w:r>
            <w:r>
              <w:rPr>
                <w:webHidden/>
              </w:rPr>
              <w:instrText xml:space="preserve"> PAGEREF _Toc483160375 \h </w:instrText>
            </w:r>
          </w:ins>
          <w:r>
            <w:rPr>
              <w:webHidden/>
            </w:rPr>
          </w:r>
          <w:r>
            <w:rPr>
              <w:webHidden/>
            </w:rPr>
            <w:fldChar w:fldCharType="separate"/>
          </w:r>
          <w:ins w:id="281" w:author="Tanya Hernández" w:date="2017-05-21T21:21:00Z">
            <w:r w:rsidR="00604603">
              <w:rPr>
                <w:webHidden/>
              </w:rPr>
              <w:t>67</w:t>
            </w:r>
          </w:ins>
          <w:ins w:id="282" w:author="Tanya Hernández" w:date="2017-05-21T20:03:00Z">
            <w:r>
              <w:rPr>
                <w:webHidden/>
              </w:rPr>
              <w:fldChar w:fldCharType="end"/>
            </w:r>
            <w:r w:rsidRPr="009D2E85">
              <w:rPr>
                <w:rStyle w:val="Hipervnculo"/>
              </w:rPr>
              <w:fldChar w:fldCharType="end"/>
            </w:r>
          </w:ins>
        </w:p>
        <w:p w14:paraId="7D95D3B3" w14:textId="2B9EAE2A" w:rsidR="00904827" w:rsidRDefault="00904827">
          <w:pPr>
            <w:pStyle w:val="TDC3"/>
            <w:tabs>
              <w:tab w:val="right" w:leader="dot" w:pos="10529"/>
            </w:tabs>
            <w:rPr>
              <w:ins w:id="283" w:author="Tanya Hernández" w:date="2017-05-21T20:03:00Z"/>
              <w:i w:val="0"/>
              <w:iCs w:val="0"/>
              <w:sz w:val="22"/>
              <w:szCs w:val="22"/>
              <w:lang w:eastAsia="es-MX"/>
            </w:rPr>
          </w:pPr>
          <w:ins w:id="284" w:author="Tanya Hernández" w:date="2017-05-21T20:03:00Z">
            <w:r w:rsidRPr="009D2E85">
              <w:rPr>
                <w:rStyle w:val="Hipervnculo"/>
              </w:rPr>
              <w:fldChar w:fldCharType="begin"/>
            </w:r>
            <w:r w:rsidRPr="009D2E85">
              <w:rPr>
                <w:rStyle w:val="Hipervnculo"/>
              </w:rPr>
              <w:instrText xml:space="preserve"> </w:instrText>
            </w:r>
            <w:r>
              <w:instrText>HYPERLINK \l "_Toc483160376"</w:instrText>
            </w:r>
            <w:r w:rsidRPr="009D2E85">
              <w:rPr>
                <w:rStyle w:val="Hipervnculo"/>
              </w:rPr>
              <w:instrText xml:space="preserve"> </w:instrText>
            </w:r>
            <w:r w:rsidRPr="009D2E85">
              <w:rPr>
                <w:rStyle w:val="Hipervnculo"/>
              </w:rPr>
              <w:fldChar w:fldCharType="separate"/>
            </w:r>
            <w:r w:rsidRPr="009D2E85">
              <w:rPr>
                <w:rStyle w:val="Hipervnculo"/>
              </w:rPr>
              <w:t>2.9.4 Funcionamiento del sensor</w:t>
            </w:r>
            <w:r>
              <w:rPr>
                <w:webHidden/>
              </w:rPr>
              <w:tab/>
            </w:r>
            <w:r>
              <w:rPr>
                <w:webHidden/>
              </w:rPr>
              <w:fldChar w:fldCharType="begin"/>
            </w:r>
            <w:r>
              <w:rPr>
                <w:webHidden/>
              </w:rPr>
              <w:instrText xml:space="preserve"> PAGEREF _Toc483160376 \h </w:instrText>
            </w:r>
          </w:ins>
          <w:r>
            <w:rPr>
              <w:webHidden/>
            </w:rPr>
          </w:r>
          <w:r>
            <w:rPr>
              <w:webHidden/>
            </w:rPr>
            <w:fldChar w:fldCharType="separate"/>
          </w:r>
          <w:ins w:id="285" w:author="Tanya Hernández" w:date="2017-05-21T21:21:00Z">
            <w:r w:rsidR="00604603">
              <w:rPr>
                <w:webHidden/>
              </w:rPr>
              <w:t>68</w:t>
            </w:r>
          </w:ins>
          <w:ins w:id="286" w:author="Tanya Hernández" w:date="2017-05-21T20:03:00Z">
            <w:r>
              <w:rPr>
                <w:webHidden/>
              </w:rPr>
              <w:fldChar w:fldCharType="end"/>
            </w:r>
            <w:r w:rsidRPr="009D2E85">
              <w:rPr>
                <w:rStyle w:val="Hipervnculo"/>
              </w:rPr>
              <w:fldChar w:fldCharType="end"/>
            </w:r>
          </w:ins>
        </w:p>
        <w:p w14:paraId="77E77E0C" w14:textId="008F9FC2" w:rsidR="00904827" w:rsidRDefault="00904827">
          <w:pPr>
            <w:pStyle w:val="TDC2"/>
            <w:tabs>
              <w:tab w:val="left" w:pos="1200"/>
              <w:tab w:val="right" w:leader="dot" w:pos="10529"/>
            </w:tabs>
            <w:rPr>
              <w:ins w:id="287" w:author="Tanya Hernández" w:date="2017-05-21T20:03:00Z"/>
              <w:smallCaps w:val="0"/>
              <w:sz w:val="22"/>
              <w:szCs w:val="22"/>
              <w:lang w:eastAsia="es-MX"/>
            </w:rPr>
          </w:pPr>
          <w:ins w:id="288" w:author="Tanya Hernández" w:date="2017-05-21T20:03:00Z">
            <w:r w:rsidRPr="009D2E85">
              <w:rPr>
                <w:rStyle w:val="Hipervnculo"/>
              </w:rPr>
              <w:fldChar w:fldCharType="begin"/>
            </w:r>
            <w:r w:rsidRPr="009D2E85">
              <w:rPr>
                <w:rStyle w:val="Hipervnculo"/>
              </w:rPr>
              <w:instrText xml:space="preserve"> </w:instrText>
            </w:r>
            <w:r>
              <w:instrText>HYPERLINK \l "_Toc483160377"</w:instrText>
            </w:r>
            <w:r w:rsidRPr="009D2E85">
              <w:rPr>
                <w:rStyle w:val="Hipervnculo"/>
              </w:rPr>
              <w:instrText xml:space="preserve"> </w:instrText>
            </w:r>
            <w:r w:rsidRPr="009D2E85">
              <w:rPr>
                <w:rStyle w:val="Hipervnculo"/>
              </w:rPr>
              <w:fldChar w:fldCharType="separate"/>
            </w:r>
            <w:r w:rsidRPr="009D2E85">
              <w:rPr>
                <w:rStyle w:val="Hipervnculo"/>
                <w:rFonts w:eastAsiaTheme="minorHAnsi"/>
                <w:lang w:eastAsia="en-US"/>
              </w:rPr>
              <w:t>2.10</w:t>
            </w:r>
            <w:r>
              <w:rPr>
                <w:smallCaps w:val="0"/>
                <w:sz w:val="22"/>
                <w:szCs w:val="22"/>
                <w:lang w:eastAsia="es-MX"/>
              </w:rPr>
              <w:tab/>
            </w:r>
            <w:r w:rsidRPr="009D2E85">
              <w:rPr>
                <w:rStyle w:val="Hipervnculo"/>
                <w:rFonts w:eastAsiaTheme="minorHAnsi"/>
                <w:lang w:eastAsia="en-US"/>
              </w:rPr>
              <w:t>Microcontrolador</w:t>
            </w:r>
            <w:r>
              <w:rPr>
                <w:webHidden/>
              </w:rPr>
              <w:tab/>
            </w:r>
            <w:r>
              <w:rPr>
                <w:webHidden/>
              </w:rPr>
              <w:fldChar w:fldCharType="begin"/>
            </w:r>
            <w:r>
              <w:rPr>
                <w:webHidden/>
              </w:rPr>
              <w:instrText xml:space="preserve"> PAGEREF _Toc483160377 \h </w:instrText>
            </w:r>
          </w:ins>
          <w:r>
            <w:rPr>
              <w:webHidden/>
            </w:rPr>
          </w:r>
          <w:r>
            <w:rPr>
              <w:webHidden/>
            </w:rPr>
            <w:fldChar w:fldCharType="separate"/>
          </w:r>
          <w:ins w:id="289" w:author="Tanya Hernández" w:date="2017-05-21T21:21:00Z">
            <w:r w:rsidR="00604603">
              <w:rPr>
                <w:webHidden/>
              </w:rPr>
              <w:t>69</w:t>
            </w:r>
          </w:ins>
          <w:ins w:id="290" w:author="Tanya Hernández" w:date="2017-05-21T20:03:00Z">
            <w:r>
              <w:rPr>
                <w:webHidden/>
              </w:rPr>
              <w:fldChar w:fldCharType="end"/>
            </w:r>
            <w:r w:rsidRPr="009D2E85">
              <w:rPr>
                <w:rStyle w:val="Hipervnculo"/>
              </w:rPr>
              <w:fldChar w:fldCharType="end"/>
            </w:r>
          </w:ins>
        </w:p>
        <w:p w14:paraId="06DB94AA" w14:textId="46B19696" w:rsidR="00904827" w:rsidRDefault="00904827">
          <w:pPr>
            <w:pStyle w:val="TDC3"/>
            <w:tabs>
              <w:tab w:val="right" w:leader="dot" w:pos="10529"/>
            </w:tabs>
            <w:rPr>
              <w:ins w:id="291" w:author="Tanya Hernández" w:date="2017-05-21T20:03:00Z"/>
              <w:i w:val="0"/>
              <w:iCs w:val="0"/>
              <w:sz w:val="22"/>
              <w:szCs w:val="22"/>
              <w:lang w:eastAsia="es-MX"/>
            </w:rPr>
          </w:pPr>
          <w:ins w:id="292" w:author="Tanya Hernández" w:date="2017-05-21T20:03:00Z">
            <w:r w:rsidRPr="009D2E85">
              <w:rPr>
                <w:rStyle w:val="Hipervnculo"/>
              </w:rPr>
              <w:fldChar w:fldCharType="begin"/>
            </w:r>
            <w:r w:rsidRPr="009D2E85">
              <w:rPr>
                <w:rStyle w:val="Hipervnculo"/>
              </w:rPr>
              <w:instrText xml:space="preserve"> </w:instrText>
            </w:r>
            <w:r>
              <w:instrText>HYPERLINK \l "_Toc483160378"</w:instrText>
            </w:r>
            <w:r w:rsidRPr="009D2E85">
              <w:rPr>
                <w:rStyle w:val="Hipervnculo"/>
              </w:rPr>
              <w:instrText xml:space="preserve"> </w:instrText>
            </w:r>
            <w:r w:rsidRPr="009D2E85">
              <w:rPr>
                <w:rStyle w:val="Hipervnculo"/>
              </w:rPr>
              <w:fldChar w:fldCharType="separate"/>
            </w:r>
            <w:r w:rsidRPr="009D2E85">
              <w:rPr>
                <w:rStyle w:val="Hipervnculo"/>
              </w:rPr>
              <w:t>2.10.1 Fabricantes de microcontroladores</w:t>
            </w:r>
            <w:r>
              <w:rPr>
                <w:webHidden/>
              </w:rPr>
              <w:tab/>
            </w:r>
            <w:r>
              <w:rPr>
                <w:webHidden/>
              </w:rPr>
              <w:fldChar w:fldCharType="begin"/>
            </w:r>
            <w:r>
              <w:rPr>
                <w:webHidden/>
              </w:rPr>
              <w:instrText xml:space="preserve"> PAGEREF _Toc483160378 \h </w:instrText>
            </w:r>
          </w:ins>
          <w:r>
            <w:rPr>
              <w:webHidden/>
            </w:rPr>
          </w:r>
          <w:r>
            <w:rPr>
              <w:webHidden/>
            </w:rPr>
            <w:fldChar w:fldCharType="separate"/>
          </w:r>
          <w:ins w:id="293" w:author="Tanya Hernández" w:date="2017-05-21T21:21:00Z">
            <w:r w:rsidR="00604603">
              <w:rPr>
                <w:webHidden/>
              </w:rPr>
              <w:t>69</w:t>
            </w:r>
          </w:ins>
          <w:ins w:id="294" w:author="Tanya Hernández" w:date="2017-05-21T20:03:00Z">
            <w:r>
              <w:rPr>
                <w:webHidden/>
              </w:rPr>
              <w:fldChar w:fldCharType="end"/>
            </w:r>
            <w:r w:rsidRPr="009D2E85">
              <w:rPr>
                <w:rStyle w:val="Hipervnculo"/>
              </w:rPr>
              <w:fldChar w:fldCharType="end"/>
            </w:r>
          </w:ins>
        </w:p>
        <w:p w14:paraId="30E2EC70" w14:textId="3EF6AD08" w:rsidR="00904827" w:rsidRDefault="00904827">
          <w:pPr>
            <w:pStyle w:val="TDC3"/>
            <w:tabs>
              <w:tab w:val="right" w:leader="dot" w:pos="10529"/>
            </w:tabs>
            <w:rPr>
              <w:ins w:id="295" w:author="Tanya Hernández" w:date="2017-05-21T20:03:00Z"/>
              <w:i w:val="0"/>
              <w:iCs w:val="0"/>
              <w:sz w:val="22"/>
              <w:szCs w:val="22"/>
              <w:lang w:eastAsia="es-MX"/>
            </w:rPr>
          </w:pPr>
          <w:ins w:id="296" w:author="Tanya Hernández" w:date="2017-05-21T20:03:00Z">
            <w:r w:rsidRPr="009D2E85">
              <w:rPr>
                <w:rStyle w:val="Hipervnculo"/>
              </w:rPr>
              <w:fldChar w:fldCharType="begin"/>
            </w:r>
            <w:r w:rsidRPr="009D2E85">
              <w:rPr>
                <w:rStyle w:val="Hipervnculo"/>
              </w:rPr>
              <w:instrText xml:space="preserve"> </w:instrText>
            </w:r>
            <w:r>
              <w:instrText>HYPERLINK \l "_Toc483160379"</w:instrText>
            </w:r>
            <w:r w:rsidRPr="009D2E85">
              <w:rPr>
                <w:rStyle w:val="Hipervnculo"/>
              </w:rPr>
              <w:instrText xml:space="preserve"> </w:instrText>
            </w:r>
            <w:r w:rsidRPr="009D2E85">
              <w:rPr>
                <w:rStyle w:val="Hipervnculo"/>
              </w:rPr>
              <w:fldChar w:fldCharType="separate"/>
            </w:r>
            <w:r w:rsidRPr="009D2E85">
              <w:rPr>
                <w:rStyle w:val="Hipervnculo"/>
              </w:rPr>
              <w:t>2.10.2 Registro SFR (registro de función especial)</w:t>
            </w:r>
            <w:r>
              <w:rPr>
                <w:webHidden/>
              </w:rPr>
              <w:tab/>
            </w:r>
            <w:r>
              <w:rPr>
                <w:webHidden/>
              </w:rPr>
              <w:fldChar w:fldCharType="begin"/>
            </w:r>
            <w:r>
              <w:rPr>
                <w:webHidden/>
              </w:rPr>
              <w:instrText xml:space="preserve"> PAGEREF _Toc483160379 \h </w:instrText>
            </w:r>
          </w:ins>
          <w:r>
            <w:rPr>
              <w:webHidden/>
            </w:rPr>
          </w:r>
          <w:r>
            <w:rPr>
              <w:webHidden/>
            </w:rPr>
            <w:fldChar w:fldCharType="separate"/>
          </w:r>
          <w:ins w:id="297" w:author="Tanya Hernández" w:date="2017-05-21T21:21:00Z">
            <w:r w:rsidR="00604603">
              <w:rPr>
                <w:webHidden/>
              </w:rPr>
              <w:t>72</w:t>
            </w:r>
          </w:ins>
          <w:ins w:id="298" w:author="Tanya Hernández" w:date="2017-05-21T20:03:00Z">
            <w:r>
              <w:rPr>
                <w:webHidden/>
              </w:rPr>
              <w:fldChar w:fldCharType="end"/>
            </w:r>
            <w:r w:rsidRPr="009D2E85">
              <w:rPr>
                <w:rStyle w:val="Hipervnculo"/>
              </w:rPr>
              <w:fldChar w:fldCharType="end"/>
            </w:r>
          </w:ins>
        </w:p>
        <w:p w14:paraId="0C9564C0" w14:textId="25DA1D68" w:rsidR="00904827" w:rsidRDefault="00904827">
          <w:pPr>
            <w:pStyle w:val="TDC2"/>
            <w:tabs>
              <w:tab w:val="left" w:pos="1200"/>
              <w:tab w:val="right" w:leader="dot" w:pos="10529"/>
            </w:tabs>
            <w:rPr>
              <w:ins w:id="299" w:author="Tanya Hernández" w:date="2017-05-21T20:03:00Z"/>
              <w:smallCaps w:val="0"/>
              <w:sz w:val="22"/>
              <w:szCs w:val="22"/>
              <w:lang w:eastAsia="es-MX"/>
            </w:rPr>
          </w:pPr>
          <w:ins w:id="300" w:author="Tanya Hernández" w:date="2017-05-21T20:03:00Z">
            <w:r w:rsidRPr="009D2E85">
              <w:rPr>
                <w:rStyle w:val="Hipervnculo"/>
              </w:rPr>
              <w:fldChar w:fldCharType="begin"/>
            </w:r>
            <w:r w:rsidRPr="009D2E85">
              <w:rPr>
                <w:rStyle w:val="Hipervnculo"/>
              </w:rPr>
              <w:instrText xml:space="preserve"> </w:instrText>
            </w:r>
            <w:r>
              <w:instrText>HYPERLINK \l "_Toc483160380"</w:instrText>
            </w:r>
            <w:r w:rsidRPr="009D2E85">
              <w:rPr>
                <w:rStyle w:val="Hipervnculo"/>
              </w:rPr>
              <w:instrText xml:space="preserve"> </w:instrText>
            </w:r>
            <w:r w:rsidRPr="009D2E85">
              <w:rPr>
                <w:rStyle w:val="Hipervnculo"/>
              </w:rPr>
              <w:fldChar w:fldCharType="separate"/>
            </w:r>
            <w:r w:rsidRPr="009D2E85">
              <w:rPr>
                <w:rStyle w:val="Hipervnculo"/>
                <w:rFonts w:eastAsiaTheme="minorHAnsi"/>
                <w:lang w:eastAsia="en-US"/>
              </w:rPr>
              <w:t>2.11</w:t>
            </w:r>
            <w:r>
              <w:rPr>
                <w:smallCaps w:val="0"/>
                <w:sz w:val="22"/>
                <w:szCs w:val="22"/>
                <w:lang w:eastAsia="es-MX"/>
              </w:rPr>
              <w:tab/>
            </w:r>
            <w:r w:rsidRPr="009D2E85">
              <w:rPr>
                <w:rStyle w:val="Hipervnculo"/>
                <w:rFonts w:eastAsiaTheme="minorHAnsi"/>
                <w:lang w:eastAsia="en-US"/>
              </w:rPr>
              <w:t>Módulo WIFI</w:t>
            </w:r>
            <w:r>
              <w:rPr>
                <w:webHidden/>
              </w:rPr>
              <w:tab/>
            </w:r>
            <w:r>
              <w:rPr>
                <w:webHidden/>
              </w:rPr>
              <w:fldChar w:fldCharType="begin"/>
            </w:r>
            <w:r>
              <w:rPr>
                <w:webHidden/>
              </w:rPr>
              <w:instrText xml:space="preserve"> PAGEREF _Toc483160380 \h </w:instrText>
            </w:r>
          </w:ins>
          <w:r>
            <w:rPr>
              <w:webHidden/>
            </w:rPr>
          </w:r>
          <w:r>
            <w:rPr>
              <w:webHidden/>
            </w:rPr>
            <w:fldChar w:fldCharType="separate"/>
          </w:r>
          <w:ins w:id="301" w:author="Tanya Hernández" w:date="2017-05-21T21:21:00Z">
            <w:r w:rsidR="00604603">
              <w:rPr>
                <w:webHidden/>
              </w:rPr>
              <w:t>82</w:t>
            </w:r>
          </w:ins>
          <w:ins w:id="302" w:author="Tanya Hernández" w:date="2017-05-21T20:03:00Z">
            <w:r>
              <w:rPr>
                <w:webHidden/>
              </w:rPr>
              <w:fldChar w:fldCharType="end"/>
            </w:r>
            <w:r w:rsidRPr="009D2E85">
              <w:rPr>
                <w:rStyle w:val="Hipervnculo"/>
              </w:rPr>
              <w:fldChar w:fldCharType="end"/>
            </w:r>
          </w:ins>
        </w:p>
        <w:p w14:paraId="5A46C7FB" w14:textId="0A8F37A2" w:rsidR="00904827" w:rsidRDefault="00904827">
          <w:pPr>
            <w:pStyle w:val="TDC2"/>
            <w:tabs>
              <w:tab w:val="right" w:leader="dot" w:pos="10529"/>
            </w:tabs>
            <w:rPr>
              <w:ins w:id="303" w:author="Tanya Hernández" w:date="2017-05-21T20:03:00Z"/>
              <w:smallCaps w:val="0"/>
              <w:sz w:val="22"/>
              <w:szCs w:val="22"/>
              <w:lang w:eastAsia="es-MX"/>
            </w:rPr>
          </w:pPr>
          <w:ins w:id="304" w:author="Tanya Hernández" w:date="2017-05-21T20:03:00Z">
            <w:r w:rsidRPr="009D2E85">
              <w:rPr>
                <w:rStyle w:val="Hipervnculo"/>
              </w:rPr>
              <w:fldChar w:fldCharType="begin"/>
            </w:r>
            <w:r w:rsidRPr="009D2E85">
              <w:rPr>
                <w:rStyle w:val="Hipervnculo"/>
              </w:rPr>
              <w:instrText xml:space="preserve"> </w:instrText>
            </w:r>
            <w:r>
              <w:instrText>HYPERLINK \l "_Toc483160381"</w:instrText>
            </w:r>
            <w:r w:rsidRPr="009D2E85">
              <w:rPr>
                <w:rStyle w:val="Hipervnculo"/>
              </w:rPr>
              <w:instrText xml:space="preserve"> </w:instrText>
            </w:r>
            <w:r w:rsidRPr="009D2E85">
              <w:rPr>
                <w:rStyle w:val="Hipervnculo"/>
              </w:rPr>
              <w:fldChar w:fldCharType="separate"/>
            </w:r>
            <w:r w:rsidRPr="009D2E85">
              <w:rPr>
                <w:rStyle w:val="Hipervnculo"/>
                <w:rFonts w:eastAsiaTheme="minorHAnsi"/>
                <w:lang w:eastAsia="en-US"/>
              </w:rPr>
              <w:t>2.12 Aplicaciones móviles</w:t>
            </w:r>
            <w:r>
              <w:rPr>
                <w:webHidden/>
              </w:rPr>
              <w:tab/>
            </w:r>
            <w:r>
              <w:rPr>
                <w:webHidden/>
              </w:rPr>
              <w:fldChar w:fldCharType="begin"/>
            </w:r>
            <w:r>
              <w:rPr>
                <w:webHidden/>
              </w:rPr>
              <w:instrText xml:space="preserve"> PAGEREF _Toc483160381 \h </w:instrText>
            </w:r>
          </w:ins>
          <w:r>
            <w:rPr>
              <w:webHidden/>
            </w:rPr>
          </w:r>
          <w:r>
            <w:rPr>
              <w:webHidden/>
            </w:rPr>
            <w:fldChar w:fldCharType="separate"/>
          </w:r>
          <w:ins w:id="305" w:author="Tanya Hernández" w:date="2017-05-21T21:21:00Z">
            <w:r w:rsidR="00604603">
              <w:rPr>
                <w:webHidden/>
              </w:rPr>
              <w:t>87</w:t>
            </w:r>
          </w:ins>
          <w:ins w:id="306" w:author="Tanya Hernández" w:date="2017-05-21T20:03:00Z">
            <w:r>
              <w:rPr>
                <w:webHidden/>
              </w:rPr>
              <w:fldChar w:fldCharType="end"/>
            </w:r>
            <w:r w:rsidRPr="009D2E85">
              <w:rPr>
                <w:rStyle w:val="Hipervnculo"/>
              </w:rPr>
              <w:fldChar w:fldCharType="end"/>
            </w:r>
          </w:ins>
        </w:p>
        <w:p w14:paraId="6872C4CB" w14:textId="05945377" w:rsidR="00904827" w:rsidRDefault="00904827">
          <w:pPr>
            <w:pStyle w:val="TDC3"/>
            <w:tabs>
              <w:tab w:val="right" w:leader="dot" w:pos="10529"/>
            </w:tabs>
            <w:rPr>
              <w:ins w:id="307" w:author="Tanya Hernández" w:date="2017-05-21T20:03:00Z"/>
              <w:i w:val="0"/>
              <w:iCs w:val="0"/>
              <w:sz w:val="22"/>
              <w:szCs w:val="22"/>
              <w:lang w:eastAsia="es-MX"/>
            </w:rPr>
          </w:pPr>
          <w:ins w:id="308" w:author="Tanya Hernández" w:date="2017-05-21T20:03:00Z">
            <w:r w:rsidRPr="009D2E85">
              <w:rPr>
                <w:rStyle w:val="Hipervnculo"/>
              </w:rPr>
              <w:fldChar w:fldCharType="begin"/>
            </w:r>
            <w:r w:rsidRPr="009D2E85">
              <w:rPr>
                <w:rStyle w:val="Hipervnculo"/>
              </w:rPr>
              <w:instrText xml:space="preserve"> </w:instrText>
            </w:r>
            <w:r>
              <w:instrText>HYPERLINK \l "_Toc483160382"</w:instrText>
            </w:r>
            <w:r w:rsidRPr="009D2E85">
              <w:rPr>
                <w:rStyle w:val="Hipervnculo"/>
              </w:rPr>
              <w:instrText xml:space="preserve"> </w:instrText>
            </w:r>
            <w:r w:rsidRPr="009D2E85">
              <w:rPr>
                <w:rStyle w:val="Hipervnculo"/>
              </w:rPr>
              <w:fldChar w:fldCharType="separate"/>
            </w:r>
            <w:r w:rsidRPr="009D2E85">
              <w:rPr>
                <w:rStyle w:val="Hipervnculo"/>
              </w:rPr>
              <w:t>2.12.1Tipos de aplicaciones para móviles</w:t>
            </w:r>
            <w:r>
              <w:rPr>
                <w:webHidden/>
              </w:rPr>
              <w:tab/>
            </w:r>
            <w:r>
              <w:rPr>
                <w:webHidden/>
              </w:rPr>
              <w:fldChar w:fldCharType="begin"/>
            </w:r>
            <w:r>
              <w:rPr>
                <w:webHidden/>
              </w:rPr>
              <w:instrText xml:space="preserve"> PAGEREF _Toc483160382 \h </w:instrText>
            </w:r>
          </w:ins>
          <w:r>
            <w:rPr>
              <w:webHidden/>
            </w:rPr>
          </w:r>
          <w:r>
            <w:rPr>
              <w:webHidden/>
            </w:rPr>
            <w:fldChar w:fldCharType="separate"/>
          </w:r>
          <w:ins w:id="309" w:author="Tanya Hernández" w:date="2017-05-21T21:21:00Z">
            <w:r w:rsidR="00604603">
              <w:rPr>
                <w:webHidden/>
              </w:rPr>
              <w:t>87</w:t>
            </w:r>
          </w:ins>
          <w:ins w:id="310" w:author="Tanya Hernández" w:date="2017-05-21T20:03:00Z">
            <w:r>
              <w:rPr>
                <w:webHidden/>
              </w:rPr>
              <w:fldChar w:fldCharType="end"/>
            </w:r>
            <w:r w:rsidRPr="009D2E85">
              <w:rPr>
                <w:rStyle w:val="Hipervnculo"/>
              </w:rPr>
              <w:fldChar w:fldCharType="end"/>
            </w:r>
          </w:ins>
        </w:p>
        <w:p w14:paraId="15F48D12" w14:textId="4CD5484E" w:rsidR="00904827" w:rsidRDefault="00904827">
          <w:pPr>
            <w:pStyle w:val="TDC3"/>
            <w:tabs>
              <w:tab w:val="right" w:leader="dot" w:pos="10529"/>
            </w:tabs>
            <w:rPr>
              <w:ins w:id="311" w:author="Tanya Hernández" w:date="2017-05-21T20:03:00Z"/>
              <w:i w:val="0"/>
              <w:iCs w:val="0"/>
              <w:sz w:val="22"/>
              <w:szCs w:val="22"/>
              <w:lang w:eastAsia="es-MX"/>
            </w:rPr>
          </w:pPr>
          <w:ins w:id="312" w:author="Tanya Hernández" w:date="2017-05-21T20:03:00Z">
            <w:r w:rsidRPr="009D2E85">
              <w:rPr>
                <w:rStyle w:val="Hipervnculo"/>
              </w:rPr>
              <w:fldChar w:fldCharType="begin"/>
            </w:r>
            <w:r w:rsidRPr="009D2E85">
              <w:rPr>
                <w:rStyle w:val="Hipervnculo"/>
              </w:rPr>
              <w:instrText xml:space="preserve"> </w:instrText>
            </w:r>
            <w:r>
              <w:instrText>HYPERLINK \l "_Toc483160383"</w:instrText>
            </w:r>
            <w:r w:rsidRPr="009D2E85">
              <w:rPr>
                <w:rStyle w:val="Hipervnculo"/>
              </w:rPr>
              <w:instrText xml:space="preserve"> </w:instrText>
            </w:r>
            <w:r w:rsidRPr="009D2E85">
              <w:rPr>
                <w:rStyle w:val="Hipervnculo"/>
              </w:rPr>
              <w:fldChar w:fldCharType="separate"/>
            </w:r>
            <w:r w:rsidRPr="009D2E85">
              <w:rPr>
                <w:rStyle w:val="Hipervnculo"/>
              </w:rPr>
              <w:t>2.12.2 Tabla comparativa de las plataformas para móviles</w:t>
            </w:r>
            <w:r>
              <w:rPr>
                <w:webHidden/>
              </w:rPr>
              <w:tab/>
            </w:r>
            <w:r>
              <w:rPr>
                <w:webHidden/>
              </w:rPr>
              <w:fldChar w:fldCharType="begin"/>
            </w:r>
            <w:r>
              <w:rPr>
                <w:webHidden/>
              </w:rPr>
              <w:instrText xml:space="preserve"> PAGEREF _Toc483160383 \h </w:instrText>
            </w:r>
          </w:ins>
          <w:r>
            <w:rPr>
              <w:webHidden/>
            </w:rPr>
          </w:r>
          <w:r>
            <w:rPr>
              <w:webHidden/>
            </w:rPr>
            <w:fldChar w:fldCharType="separate"/>
          </w:r>
          <w:ins w:id="313" w:author="Tanya Hernández" w:date="2017-05-21T21:21:00Z">
            <w:r w:rsidR="00604603">
              <w:rPr>
                <w:webHidden/>
              </w:rPr>
              <w:t>89</w:t>
            </w:r>
          </w:ins>
          <w:ins w:id="314" w:author="Tanya Hernández" w:date="2017-05-21T20:03:00Z">
            <w:r>
              <w:rPr>
                <w:webHidden/>
              </w:rPr>
              <w:fldChar w:fldCharType="end"/>
            </w:r>
            <w:r w:rsidRPr="009D2E85">
              <w:rPr>
                <w:rStyle w:val="Hipervnculo"/>
              </w:rPr>
              <w:fldChar w:fldCharType="end"/>
            </w:r>
          </w:ins>
        </w:p>
        <w:p w14:paraId="61D49F8A" w14:textId="1A4DAC0E" w:rsidR="00904827" w:rsidRDefault="00904827">
          <w:pPr>
            <w:pStyle w:val="TDC3"/>
            <w:tabs>
              <w:tab w:val="right" w:leader="dot" w:pos="10529"/>
            </w:tabs>
            <w:rPr>
              <w:ins w:id="315" w:author="Tanya Hernández" w:date="2017-05-21T20:03:00Z"/>
              <w:i w:val="0"/>
              <w:iCs w:val="0"/>
              <w:sz w:val="22"/>
              <w:szCs w:val="22"/>
              <w:lang w:eastAsia="es-MX"/>
            </w:rPr>
          </w:pPr>
          <w:ins w:id="316" w:author="Tanya Hernández" w:date="2017-05-21T20:03:00Z">
            <w:r w:rsidRPr="009D2E85">
              <w:rPr>
                <w:rStyle w:val="Hipervnculo"/>
              </w:rPr>
              <w:fldChar w:fldCharType="begin"/>
            </w:r>
            <w:r w:rsidRPr="009D2E85">
              <w:rPr>
                <w:rStyle w:val="Hipervnculo"/>
              </w:rPr>
              <w:instrText xml:space="preserve"> </w:instrText>
            </w:r>
            <w:r>
              <w:instrText>HYPERLINK \l "_Toc483160384"</w:instrText>
            </w:r>
            <w:r w:rsidRPr="009D2E85">
              <w:rPr>
                <w:rStyle w:val="Hipervnculo"/>
              </w:rPr>
              <w:instrText xml:space="preserve"> </w:instrText>
            </w:r>
            <w:r w:rsidRPr="009D2E85">
              <w:rPr>
                <w:rStyle w:val="Hipervnculo"/>
              </w:rPr>
              <w:fldChar w:fldCharType="separate"/>
            </w:r>
            <w:r w:rsidRPr="009D2E85">
              <w:rPr>
                <w:rStyle w:val="Hipervnculo"/>
              </w:rPr>
              <w:t>2.12.3 Descripción y características de la plataforma seleccionada</w:t>
            </w:r>
            <w:r>
              <w:rPr>
                <w:webHidden/>
              </w:rPr>
              <w:tab/>
            </w:r>
            <w:r>
              <w:rPr>
                <w:webHidden/>
              </w:rPr>
              <w:fldChar w:fldCharType="begin"/>
            </w:r>
            <w:r>
              <w:rPr>
                <w:webHidden/>
              </w:rPr>
              <w:instrText xml:space="preserve"> PAGEREF _Toc483160384 \h </w:instrText>
            </w:r>
          </w:ins>
          <w:r>
            <w:rPr>
              <w:webHidden/>
            </w:rPr>
          </w:r>
          <w:r>
            <w:rPr>
              <w:webHidden/>
            </w:rPr>
            <w:fldChar w:fldCharType="separate"/>
          </w:r>
          <w:ins w:id="317" w:author="Tanya Hernández" w:date="2017-05-21T21:21:00Z">
            <w:r w:rsidR="00604603">
              <w:rPr>
                <w:webHidden/>
              </w:rPr>
              <w:t>90</w:t>
            </w:r>
          </w:ins>
          <w:ins w:id="318" w:author="Tanya Hernández" w:date="2017-05-21T20:03:00Z">
            <w:r>
              <w:rPr>
                <w:webHidden/>
              </w:rPr>
              <w:fldChar w:fldCharType="end"/>
            </w:r>
            <w:r w:rsidRPr="009D2E85">
              <w:rPr>
                <w:rStyle w:val="Hipervnculo"/>
              </w:rPr>
              <w:fldChar w:fldCharType="end"/>
            </w:r>
          </w:ins>
        </w:p>
        <w:p w14:paraId="34F94D38" w14:textId="76FBB460" w:rsidR="00904827" w:rsidRDefault="00904827">
          <w:pPr>
            <w:pStyle w:val="TDC2"/>
            <w:tabs>
              <w:tab w:val="left" w:pos="1200"/>
              <w:tab w:val="right" w:leader="dot" w:pos="10529"/>
            </w:tabs>
            <w:rPr>
              <w:ins w:id="319" w:author="Tanya Hernández" w:date="2017-05-21T20:03:00Z"/>
              <w:smallCaps w:val="0"/>
              <w:sz w:val="22"/>
              <w:szCs w:val="22"/>
              <w:lang w:eastAsia="es-MX"/>
            </w:rPr>
          </w:pPr>
          <w:ins w:id="320" w:author="Tanya Hernández" w:date="2017-05-21T20:03:00Z">
            <w:r w:rsidRPr="009D2E85">
              <w:rPr>
                <w:rStyle w:val="Hipervnculo"/>
              </w:rPr>
              <w:fldChar w:fldCharType="begin"/>
            </w:r>
            <w:r w:rsidRPr="009D2E85">
              <w:rPr>
                <w:rStyle w:val="Hipervnculo"/>
              </w:rPr>
              <w:instrText xml:space="preserve"> </w:instrText>
            </w:r>
            <w:r>
              <w:instrText>HYPERLINK \l "_Toc483160385"</w:instrText>
            </w:r>
            <w:r w:rsidRPr="009D2E85">
              <w:rPr>
                <w:rStyle w:val="Hipervnculo"/>
              </w:rPr>
              <w:instrText xml:space="preserve"> </w:instrText>
            </w:r>
            <w:r w:rsidRPr="009D2E85">
              <w:rPr>
                <w:rStyle w:val="Hipervnculo"/>
              </w:rPr>
              <w:fldChar w:fldCharType="separate"/>
            </w:r>
            <w:r w:rsidRPr="009D2E85">
              <w:rPr>
                <w:rStyle w:val="Hipervnculo"/>
                <w:rFonts w:eastAsiaTheme="minorHAnsi"/>
                <w:lang w:eastAsia="en-US"/>
              </w:rPr>
              <w:t>2.13</w:t>
            </w:r>
            <w:r>
              <w:rPr>
                <w:smallCaps w:val="0"/>
                <w:sz w:val="22"/>
                <w:szCs w:val="22"/>
                <w:lang w:eastAsia="es-MX"/>
              </w:rPr>
              <w:tab/>
            </w:r>
            <w:r w:rsidRPr="009D2E85">
              <w:rPr>
                <w:rStyle w:val="Hipervnculo"/>
                <w:rFonts w:eastAsiaTheme="minorHAnsi"/>
                <w:lang w:eastAsia="en-US"/>
              </w:rPr>
              <w:t>Análisis de las baterías</w:t>
            </w:r>
            <w:r>
              <w:rPr>
                <w:webHidden/>
              </w:rPr>
              <w:tab/>
            </w:r>
            <w:r>
              <w:rPr>
                <w:webHidden/>
              </w:rPr>
              <w:fldChar w:fldCharType="begin"/>
            </w:r>
            <w:r>
              <w:rPr>
                <w:webHidden/>
              </w:rPr>
              <w:instrText xml:space="preserve"> PAGEREF _Toc483160385 \h </w:instrText>
            </w:r>
          </w:ins>
          <w:r>
            <w:rPr>
              <w:webHidden/>
            </w:rPr>
          </w:r>
          <w:r>
            <w:rPr>
              <w:webHidden/>
            </w:rPr>
            <w:fldChar w:fldCharType="separate"/>
          </w:r>
          <w:ins w:id="321" w:author="Tanya Hernández" w:date="2017-05-21T21:21:00Z">
            <w:r w:rsidR="00604603">
              <w:rPr>
                <w:webHidden/>
              </w:rPr>
              <w:t>91</w:t>
            </w:r>
          </w:ins>
          <w:ins w:id="322" w:author="Tanya Hernández" w:date="2017-05-21T20:03:00Z">
            <w:r>
              <w:rPr>
                <w:webHidden/>
              </w:rPr>
              <w:fldChar w:fldCharType="end"/>
            </w:r>
            <w:r w:rsidRPr="009D2E85">
              <w:rPr>
                <w:rStyle w:val="Hipervnculo"/>
              </w:rPr>
              <w:fldChar w:fldCharType="end"/>
            </w:r>
          </w:ins>
        </w:p>
        <w:p w14:paraId="5B14403F" w14:textId="0E9B2EA3" w:rsidR="00904827" w:rsidRDefault="00904827">
          <w:pPr>
            <w:pStyle w:val="TDC3"/>
            <w:tabs>
              <w:tab w:val="right" w:leader="dot" w:pos="10529"/>
            </w:tabs>
            <w:rPr>
              <w:ins w:id="323" w:author="Tanya Hernández" w:date="2017-05-21T20:03:00Z"/>
              <w:i w:val="0"/>
              <w:iCs w:val="0"/>
              <w:sz w:val="22"/>
              <w:szCs w:val="22"/>
              <w:lang w:eastAsia="es-MX"/>
            </w:rPr>
          </w:pPr>
          <w:ins w:id="324" w:author="Tanya Hernández" w:date="2017-05-21T20:03:00Z">
            <w:r w:rsidRPr="009D2E85">
              <w:rPr>
                <w:rStyle w:val="Hipervnculo"/>
              </w:rPr>
              <w:fldChar w:fldCharType="begin"/>
            </w:r>
            <w:r w:rsidRPr="009D2E85">
              <w:rPr>
                <w:rStyle w:val="Hipervnculo"/>
              </w:rPr>
              <w:instrText xml:space="preserve"> </w:instrText>
            </w:r>
            <w:r>
              <w:instrText>HYPERLINK \l "_Toc483160386"</w:instrText>
            </w:r>
            <w:r w:rsidRPr="009D2E85">
              <w:rPr>
                <w:rStyle w:val="Hipervnculo"/>
              </w:rPr>
              <w:instrText xml:space="preserve"> </w:instrText>
            </w:r>
            <w:r w:rsidRPr="009D2E85">
              <w:rPr>
                <w:rStyle w:val="Hipervnculo"/>
              </w:rPr>
              <w:fldChar w:fldCharType="separate"/>
            </w:r>
            <w:r w:rsidRPr="009D2E85">
              <w:rPr>
                <w:rStyle w:val="Hipervnculo"/>
              </w:rPr>
              <w:t>Capacidades de las pilas recargables</w:t>
            </w:r>
            <w:r>
              <w:rPr>
                <w:webHidden/>
              </w:rPr>
              <w:tab/>
            </w:r>
            <w:r>
              <w:rPr>
                <w:webHidden/>
              </w:rPr>
              <w:fldChar w:fldCharType="begin"/>
            </w:r>
            <w:r>
              <w:rPr>
                <w:webHidden/>
              </w:rPr>
              <w:instrText xml:space="preserve"> PAGEREF _Toc483160386 \h </w:instrText>
            </w:r>
          </w:ins>
          <w:r>
            <w:rPr>
              <w:webHidden/>
            </w:rPr>
          </w:r>
          <w:r>
            <w:rPr>
              <w:webHidden/>
            </w:rPr>
            <w:fldChar w:fldCharType="separate"/>
          </w:r>
          <w:ins w:id="325" w:author="Tanya Hernández" w:date="2017-05-21T21:21:00Z">
            <w:r w:rsidR="00604603">
              <w:rPr>
                <w:webHidden/>
              </w:rPr>
              <w:t>91</w:t>
            </w:r>
          </w:ins>
          <w:ins w:id="326" w:author="Tanya Hernández" w:date="2017-05-21T20:03:00Z">
            <w:r>
              <w:rPr>
                <w:webHidden/>
              </w:rPr>
              <w:fldChar w:fldCharType="end"/>
            </w:r>
            <w:r w:rsidRPr="009D2E85">
              <w:rPr>
                <w:rStyle w:val="Hipervnculo"/>
              </w:rPr>
              <w:fldChar w:fldCharType="end"/>
            </w:r>
          </w:ins>
        </w:p>
        <w:p w14:paraId="32F1A819" w14:textId="58DD0BAF" w:rsidR="00904827" w:rsidRDefault="00904827">
          <w:pPr>
            <w:pStyle w:val="TDC1"/>
            <w:rPr>
              <w:ins w:id="327" w:author="Tanya Hernández" w:date="2017-05-21T20:03:00Z"/>
              <w:noProof/>
              <w:sz w:val="22"/>
              <w:szCs w:val="22"/>
              <w:lang w:eastAsia="es-MX"/>
            </w:rPr>
          </w:pPr>
          <w:ins w:id="328"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"_Toc483160387"</w:instrText>
            </w:r>
            <w:r w:rsidRPr="009D2E85">
              <w:rPr>
                <w:rStyle w:val="Hipervnculo"/>
              </w:rPr>
              <w:instrText xml:space="preserve"> </w:instrText>
            </w:r>
            <w:r w:rsidRPr="009D2E85">
              <w:rPr>
                <w:rStyle w:val="Hipervnculo"/>
              </w:rPr>
              <w:fldChar w:fldCharType="separate"/>
            </w:r>
            <w:r w:rsidRPr="009D2E85">
              <w:rPr>
                <w:rStyle w:val="Hipervnculo"/>
              </w:rPr>
              <w:t>Capítulo 3 Diseño</w:t>
            </w:r>
            <w:r>
              <w:rPr>
                <w:noProof/>
                <w:webHidden/>
              </w:rPr>
              <w:tab/>
            </w:r>
            <w:r>
              <w:rPr>
                <w:noProof/>
                <w:webHidden/>
              </w:rPr>
              <w:fldChar w:fldCharType="begin"/>
            </w:r>
            <w:r>
              <w:rPr>
                <w:noProof/>
                <w:webHidden/>
              </w:rPr>
              <w:instrText xml:space="preserve"> PAGEREF _Toc483160387 \h </w:instrText>
            </w:r>
          </w:ins>
          <w:r>
            <w:rPr>
              <w:noProof/>
              <w:webHidden/>
            </w:rPr>
          </w:r>
          <w:r>
            <w:rPr>
              <w:noProof/>
              <w:webHidden/>
            </w:rPr>
            <w:fldChar w:fldCharType="separate"/>
          </w:r>
          <w:ins w:id="329" w:author="Tanya Hernández" w:date="2017-05-21T21:21:00Z">
            <w:r w:rsidR="00604603">
              <w:rPr>
                <w:noProof/>
                <w:webHidden/>
              </w:rPr>
              <w:t>93</w:t>
            </w:r>
          </w:ins>
          <w:ins w:id="330" w:author="Tanya Hernández" w:date="2017-05-21T20:03:00Z">
            <w:r>
              <w:rPr>
                <w:noProof/>
                <w:webHidden/>
              </w:rPr>
              <w:fldChar w:fldCharType="end"/>
            </w:r>
            <w:r w:rsidRPr="009D2E85">
              <w:rPr>
                <w:rStyle w:val="Hipervnculo"/>
              </w:rPr>
              <w:fldChar w:fldCharType="end"/>
            </w:r>
          </w:ins>
        </w:p>
        <w:p w14:paraId="7BCAA08B" w14:textId="7004073B" w:rsidR="00904827" w:rsidRDefault="00904827">
          <w:pPr>
            <w:pStyle w:val="TDC2"/>
            <w:tabs>
              <w:tab w:val="right" w:leader="dot" w:pos="10529"/>
            </w:tabs>
            <w:rPr>
              <w:ins w:id="331" w:author="Tanya Hernández" w:date="2017-05-21T20:03:00Z"/>
              <w:smallCaps w:val="0"/>
              <w:sz w:val="22"/>
              <w:szCs w:val="22"/>
              <w:lang w:eastAsia="es-MX"/>
            </w:rPr>
          </w:pPr>
          <w:ins w:id="332" w:author="Tanya Hernández" w:date="2017-05-21T20:03:00Z">
            <w:r w:rsidRPr="009D2E85">
              <w:rPr>
                <w:rStyle w:val="Hipervnculo"/>
              </w:rPr>
              <w:fldChar w:fldCharType="begin"/>
            </w:r>
            <w:r w:rsidRPr="009D2E85">
              <w:rPr>
                <w:rStyle w:val="Hipervnculo"/>
              </w:rPr>
              <w:instrText xml:space="preserve"> </w:instrText>
            </w:r>
            <w:r>
              <w:instrText>HYPERLINK \l "_Toc483160388"</w:instrText>
            </w:r>
            <w:r w:rsidRPr="009D2E85">
              <w:rPr>
                <w:rStyle w:val="Hipervnculo"/>
              </w:rPr>
              <w:instrText xml:space="preserve"> </w:instrText>
            </w:r>
            <w:r w:rsidRPr="009D2E85">
              <w:rPr>
                <w:rStyle w:val="Hipervnculo"/>
              </w:rPr>
              <w:fldChar w:fldCharType="separate"/>
            </w:r>
            <w:r w:rsidRPr="009D2E85">
              <w:rPr>
                <w:rStyle w:val="Hipervnculo"/>
              </w:rPr>
              <w:t>3.1 Diagrama a Bloques</w:t>
            </w:r>
            <w:r>
              <w:rPr>
                <w:webHidden/>
              </w:rPr>
              <w:tab/>
            </w:r>
            <w:r>
              <w:rPr>
                <w:webHidden/>
              </w:rPr>
              <w:fldChar w:fldCharType="begin"/>
            </w:r>
            <w:r>
              <w:rPr>
                <w:webHidden/>
              </w:rPr>
              <w:instrText xml:space="preserve"> PAGEREF _Toc483160388 \h </w:instrText>
            </w:r>
          </w:ins>
          <w:r>
            <w:rPr>
              <w:webHidden/>
            </w:rPr>
          </w:r>
          <w:r>
            <w:rPr>
              <w:webHidden/>
            </w:rPr>
            <w:fldChar w:fldCharType="separate"/>
          </w:r>
          <w:ins w:id="333" w:author="Tanya Hernández" w:date="2017-05-21T21:21:00Z">
            <w:r w:rsidR="00604603">
              <w:rPr>
                <w:webHidden/>
              </w:rPr>
              <w:t>93</w:t>
            </w:r>
          </w:ins>
          <w:ins w:id="334" w:author="Tanya Hernández" w:date="2017-05-21T20:03:00Z">
            <w:r>
              <w:rPr>
                <w:webHidden/>
              </w:rPr>
              <w:fldChar w:fldCharType="end"/>
            </w:r>
            <w:r w:rsidRPr="009D2E85">
              <w:rPr>
                <w:rStyle w:val="Hipervnculo"/>
              </w:rPr>
              <w:fldChar w:fldCharType="end"/>
            </w:r>
          </w:ins>
        </w:p>
        <w:p w14:paraId="277DF00E" w14:textId="527E798D" w:rsidR="00904827" w:rsidRDefault="00904827">
          <w:pPr>
            <w:pStyle w:val="TDC2"/>
            <w:tabs>
              <w:tab w:val="right" w:leader="dot" w:pos="10529"/>
            </w:tabs>
            <w:rPr>
              <w:ins w:id="335" w:author="Tanya Hernández" w:date="2017-05-21T20:03:00Z"/>
              <w:smallCaps w:val="0"/>
              <w:sz w:val="22"/>
              <w:szCs w:val="22"/>
              <w:lang w:eastAsia="es-MX"/>
            </w:rPr>
          </w:pPr>
          <w:ins w:id="336" w:author="Tanya Hernández" w:date="2017-05-21T20:03:00Z">
            <w:r w:rsidRPr="009D2E85">
              <w:rPr>
                <w:rStyle w:val="Hipervnculo"/>
              </w:rPr>
              <w:fldChar w:fldCharType="begin"/>
            </w:r>
            <w:r w:rsidRPr="009D2E85">
              <w:rPr>
                <w:rStyle w:val="Hipervnculo"/>
              </w:rPr>
              <w:instrText xml:space="preserve"> </w:instrText>
            </w:r>
            <w:r>
              <w:instrText>HYPERLINK \l "_Toc483160389"</w:instrText>
            </w:r>
            <w:r w:rsidRPr="009D2E85">
              <w:rPr>
                <w:rStyle w:val="Hipervnculo"/>
              </w:rPr>
              <w:instrText xml:space="preserve"> </w:instrText>
            </w:r>
            <w:r w:rsidRPr="009D2E85">
              <w:rPr>
                <w:rStyle w:val="Hipervnculo"/>
              </w:rPr>
              <w:fldChar w:fldCharType="separate"/>
            </w:r>
            <w:r w:rsidRPr="009D2E85">
              <w:rPr>
                <w:rStyle w:val="Hipervnculo"/>
              </w:rPr>
              <w:t>3.2 Diagrama de casos de uso</w:t>
            </w:r>
            <w:r>
              <w:rPr>
                <w:webHidden/>
              </w:rPr>
              <w:tab/>
            </w:r>
            <w:r>
              <w:rPr>
                <w:webHidden/>
              </w:rPr>
              <w:fldChar w:fldCharType="begin"/>
            </w:r>
            <w:r>
              <w:rPr>
                <w:webHidden/>
              </w:rPr>
              <w:instrText xml:space="preserve"> PAGEREF _Toc483160389 \h </w:instrText>
            </w:r>
          </w:ins>
          <w:r>
            <w:rPr>
              <w:webHidden/>
            </w:rPr>
          </w:r>
          <w:r>
            <w:rPr>
              <w:webHidden/>
            </w:rPr>
            <w:fldChar w:fldCharType="separate"/>
          </w:r>
          <w:ins w:id="337" w:author="Tanya Hernández" w:date="2017-05-21T21:21:00Z">
            <w:r w:rsidR="00604603">
              <w:rPr>
                <w:webHidden/>
              </w:rPr>
              <w:t>94</w:t>
            </w:r>
          </w:ins>
          <w:ins w:id="338" w:author="Tanya Hernández" w:date="2017-05-21T20:03:00Z">
            <w:r>
              <w:rPr>
                <w:webHidden/>
              </w:rPr>
              <w:fldChar w:fldCharType="end"/>
            </w:r>
            <w:r w:rsidRPr="009D2E85">
              <w:rPr>
                <w:rStyle w:val="Hipervnculo"/>
              </w:rPr>
              <w:fldChar w:fldCharType="end"/>
            </w:r>
          </w:ins>
        </w:p>
        <w:p w14:paraId="256F10CB" w14:textId="6EACF793" w:rsidR="00904827" w:rsidRDefault="00904827">
          <w:pPr>
            <w:pStyle w:val="TDC2"/>
            <w:tabs>
              <w:tab w:val="right" w:leader="dot" w:pos="10529"/>
            </w:tabs>
            <w:rPr>
              <w:ins w:id="339" w:author="Tanya Hernández" w:date="2017-05-21T20:03:00Z"/>
              <w:smallCaps w:val="0"/>
              <w:sz w:val="22"/>
              <w:szCs w:val="22"/>
              <w:lang w:eastAsia="es-MX"/>
            </w:rPr>
          </w:pPr>
          <w:ins w:id="340" w:author="Tanya Hernández" w:date="2017-05-21T20:03:00Z">
            <w:r w:rsidRPr="009D2E85">
              <w:rPr>
                <w:rStyle w:val="Hipervnculo"/>
              </w:rPr>
              <w:fldChar w:fldCharType="begin"/>
            </w:r>
            <w:r w:rsidRPr="009D2E85">
              <w:rPr>
                <w:rStyle w:val="Hipervnculo"/>
              </w:rPr>
              <w:instrText xml:space="preserve"> </w:instrText>
            </w:r>
            <w:r>
              <w:instrText>HYPERLINK \l "_Toc483160390"</w:instrText>
            </w:r>
            <w:r w:rsidRPr="009D2E85">
              <w:rPr>
                <w:rStyle w:val="Hipervnculo"/>
              </w:rPr>
              <w:instrText xml:space="preserve"> </w:instrText>
            </w:r>
            <w:r w:rsidRPr="009D2E85">
              <w:rPr>
                <w:rStyle w:val="Hipervnculo"/>
              </w:rPr>
              <w:fldChar w:fldCharType="separate"/>
            </w:r>
            <w:r w:rsidRPr="009D2E85">
              <w:rPr>
                <w:rStyle w:val="Hipervnculo"/>
              </w:rPr>
              <w:t>3.3 Diagrama de clases</w:t>
            </w:r>
            <w:r>
              <w:rPr>
                <w:webHidden/>
              </w:rPr>
              <w:tab/>
            </w:r>
            <w:r>
              <w:rPr>
                <w:webHidden/>
              </w:rPr>
              <w:fldChar w:fldCharType="begin"/>
            </w:r>
            <w:r>
              <w:rPr>
                <w:webHidden/>
              </w:rPr>
              <w:instrText xml:space="preserve"> PAGEREF _Toc483160390 \h </w:instrText>
            </w:r>
          </w:ins>
          <w:r>
            <w:rPr>
              <w:webHidden/>
            </w:rPr>
          </w:r>
          <w:r>
            <w:rPr>
              <w:webHidden/>
            </w:rPr>
            <w:fldChar w:fldCharType="separate"/>
          </w:r>
          <w:ins w:id="341" w:author="Tanya Hernández" w:date="2017-05-21T21:21:00Z">
            <w:r w:rsidR="00604603">
              <w:rPr>
                <w:webHidden/>
              </w:rPr>
              <w:t>110</w:t>
            </w:r>
          </w:ins>
          <w:ins w:id="342" w:author="Tanya Hernández" w:date="2017-05-21T20:03:00Z">
            <w:r>
              <w:rPr>
                <w:webHidden/>
              </w:rPr>
              <w:fldChar w:fldCharType="end"/>
            </w:r>
            <w:r w:rsidRPr="009D2E85">
              <w:rPr>
                <w:rStyle w:val="Hipervnculo"/>
              </w:rPr>
              <w:fldChar w:fldCharType="end"/>
            </w:r>
          </w:ins>
        </w:p>
        <w:p w14:paraId="30E40F11" w14:textId="09C5F4DB" w:rsidR="00904827" w:rsidRDefault="00904827">
          <w:pPr>
            <w:pStyle w:val="TDC2"/>
            <w:tabs>
              <w:tab w:val="right" w:leader="dot" w:pos="10529"/>
            </w:tabs>
            <w:rPr>
              <w:ins w:id="343" w:author="Tanya Hernández" w:date="2017-05-21T20:03:00Z"/>
              <w:smallCaps w:val="0"/>
              <w:sz w:val="22"/>
              <w:szCs w:val="22"/>
              <w:lang w:eastAsia="es-MX"/>
            </w:rPr>
          </w:pPr>
          <w:ins w:id="344" w:author="Tanya Hernández" w:date="2017-05-21T20:03:00Z">
            <w:r w:rsidRPr="009D2E85">
              <w:rPr>
                <w:rStyle w:val="Hipervnculo"/>
              </w:rPr>
              <w:fldChar w:fldCharType="begin"/>
            </w:r>
            <w:r w:rsidRPr="009D2E85">
              <w:rPr>
                <w:rStyle w:val="Hipervnculo"/>
              </w:rPr>
              <w:instrText xml:space="preserve"> </w:instrText>
            </w:r>
            <w:r>
              <w:instrText>HYPERLINK \l "_Toc483160391"</w:instrText>
            </w:r>
            <w:r w:rsidRPr="009D2E85">
              <w:rPr>
                <w:rStyle w:val="Hipervnculo"/>
              </w:rPr>
              <w:instrText xml:space="preserve"> </w:instrText>
            </w:r>
            <w:r w:rsidRPr="009D2E85">
              <w:rPr>
                <w:rStyle w:val="Hipervnculo"/>
              </w:rPr>
              <w:fldChar w:fldCharType="separate"/>
            </w:r>
            <w:r w:rsidRPr="009D2E85">
              <w:rPr>
                <w:rStyle w:val="Hipervnculo"/>
              </w:rPr>
              <w:t>3.4 Diagrama de secuencias</w:t>
            </w:r>
            <w:r>
              <w:rPr>
                <w:webHidden/>
              </w:rPr>
              <w:tab/>
            </w:r>
            <w:r>
              <w:rPr>
                <w:webHidden/>
              </w:rPr>
              <w:fldChar w:fldCharType="begin"/>
            </w:r>
            <w:r>
              <w:rPr>
                <w:webHidden/>
              </w:rPr>
              <w:instrText xml:space="preserve"> PAGEREF _Toc483160391 \h </w:instrText>
            </w:r>
          </w:ins>
          <w:r>
            <w:rPr>
              <w:webHidden/>
            </w:rPr>
          </w:r>
          <w:r>
            <w:rPr>
              <w:webHidden/>
            </w:rPr>
            <w:fldChar w:fldCharType="separate"/>
          </w:r>
          <w:ins w:id="345" w:author="Tanya Hernández" w:date="2017-05-21T21:21:00Z">
            <w:r w:rsidR="00604603">
              <w:rPr>
                <w:webHidden/>
              </w:rPr>
              <w:t>111</w:t>
            </w:r>
          </w:ins>
          <w:ins w:id="346" w:author="Tanya Hernández" w:date="2017-05-21T20:03:00Z">
            <w:r>
              <w:rPr>
                <w:webHidden/>
              </w:rPr>
              <w:fldChar w:fldCharType="end"/>
            </w:r>
            <w:r w:rsidRPr="009D2E85">
              <w:rPr>
                <w:rStyle w:val="Hipervnculo"/>
              </w:rPr>
              <w:fldChar w:fldCharType="end"/>
            </w:r>
          </w:ins>
        </w:p>
        <w:p w14:paraId="3822D86B" w14:textId="1BDFF92F" w:rsidR="00904827" w:rsidRDefault="00904827">
          <w:pPr>
            <w:pStyle w:val="TDC2"/>
            <w:tabs>
              <w:tab w:val="right" w:leader="dot" w:pos="10529"/>
            </w:tabs>
            <w:rPr>
              <w:ins w:id="347" w:author="Tanya Hernández" w:date="2017-05-21T20:03:00Z"/>
              <w:smallCaps w:val="0"/>
              <w:sz w:val="22"/>
              <w:szCs w:val="22"/>
              <w:lang w:eastAsia="es-MX"/>
            </w:rPr>
          </w:pPr>
          <w:ins w:id="348" w:author="Tanya Hernández" w:date="2017-05-21T20:03:00Z">
            <w:r w:rsidRPr="009D2E85">
              <w:rPr>
                <w:rStyle w:val="Hipervnculo"/>
              </w:rPr>
              <w:fldChar w:fldCharType="begin"/>
            </w:r>
            <w:r w:rsidRPr="009D2E85">
              <w:rPr>
                <w:rStyle w:val="Hipervnculo"/>
              </w:rPr>
              <w:instrText xml:space="preserve"> </w:instrText>
            </w:r>
            <w:r>
              <w:instrText>HYPERLINK \l "_Toc483160392"</w:instrText>
            </w:r>
            <w:r w:rsidRPr="009D2E85">
              <w:rPr>
                <w:rStyle w:val="Hipervnculo"/>
              </w:rPr>
              <w:instrText xml:space="preserve"> </w:instrText>
            </w:r>
            <w:r w:rsidRPr="009D2E85">
              <w:rPr>
                <w:rStyle w:val="Hipervnculo"/>
              </w:rPr>
              <w:fldChar w:fldCharType="separate"/>
            </w:r>
            <w:r w:rsidRPr="009D2E85">
              <w:rPr>
                <w:rStyle w:val="Hipervnculo"/>
              </w:rPr>
              <w:t>3.5 Diagrama de actividades</w:t>
            </w:r>
            <w:r>
              <w:rPr>
                <w:webHidden/>
              </w:rPr>
              <w:tab/>
            </w:r>
            <w:r>
              <w:rPr>
                <w:webHidden/>
              </w:rPr>
              <w:fldChar w:fldCharType="begin"/>
            </w:r>
            <w:r>
              <w:rPr>
                <w:webHidden/>
              </w:rPr>
              <w:instrText xml:space="preserve"> PAGEREF _Toc483160392 \h </w:instrText>
            </w:r>
          </w:ins>
          <w:r>
            <w:rPr>
              <w:webHidden/>
            </w:rPr>
          </w:r>
          <w:r>
            <w:rPr>
              <w:webHidden/>
            </w:rPr>
            <w:fldChar w:fldCharType="separate"/>
          </w:r>
          <w:ins w:id="349" w:author="Tanya Hernández" w:date="2017-05-21T21:21:00Z">
            <w:r w:rsidR="00604603">
              <w:rPr>
                <w:webHidden/>
              </w:rPr>
              <w:t>111</w:t>
            </w:r>
          </w:ins>
          <w:ins w:id="350" w:author="Tanya Hernández" w:date="2017-05-21T20:03:00Z">
            <w:r>
              <w:rPr>
                <w:webHidden/>
              </w:rPr>
              <w:fldChar w:fldCharType="end"/>
            </w:r>
            <w:r w:rsidRPr="009D2E85">
              <w:rPr>
                <w:rStyle w:val="Hipervnculo"/>
              </w:rPr>
              <w:fldChar w:fldCharType="end"/>
            </w:r>
          </w:ins>
        </w:p>
        <w:p w14:paraId="2BD54129" w14:textId="64AA3476" w:rsidR="00904827" w:rsidRDefault="00904827">
          <w:pPr>
            <w:pStyle w:val="TDC2"/>
            <w:tabs>
              <w:tab w:val="right" w:leader="dot" w:pos="10529"/>
            </w:tabs>
            <w:rPr>
              <w:ins w:id="351" w:author="Tanya Hernández" w:date="2017-05-21T20:03:00Z"/>
              <w:smallCaps w:val="0"/>
              <w:sz w:val="22"/>
              <w:szCs w:val="22"/>
              <w:lang w:eastAsia="es-MX"/>
            </w:rPr>
          </w:pPr>
          <w:ins w:id="352" w:author="Tanya Hernández" w:date="2017-05-21T20:03:00Z">
            <w:r w:rsidRPr="009D2E85">
              <w:rPr>
                <w:rStyle w:val="Hipervnculo"/>
              </w:rPr>
              <w:fldChar w:fldCharType="begin"/>
            </w:r>
            <w:r w:rsidRPr="009D2E85">
              <w:rPr>
                <w:rStyle w:val="Hipervnculo"/>
              </w:rPr>
              <w:instrText xml:space="preserve"> </w:instrText>
            </w:r>
            <w:r>
              <w:instrText>HYPERLINK \l "_Toc483160393"</w:instrText>
            </w:r>
            <w:r w:rsidRPr="009D2E85">
              <w:rPr>
                <w:rStyle w:val="Hipervnculo"/>
              </w:rPr>
              <w:instrText xml:space="preserve"> </w:instrText>
            </w:r>
            <w:r w:rsidRPr="009D2E85">
              <w:rPr>
                <w:rStyle w:val="Hipervnculo"/>
              </w:rPr>
              <w:fldChar w:fldCharType="separate"/>
            </w:r>
            <w:r w:rsidRPr="009D2E85">
              <w:rPr>
                <w:rStyle w:val="Hipervnculo"/>
              </w:rPr>
              <w:t>3.6 Diagrama Entidad-Relación</w:t>
            </w:r>
            <w:r>
              <w:rPr>
                <w:webHidden/>
              </w:rPr>
              <w:tab/>
            </w:r>
            <w:r>
              <w:rPr>
                <w:webHidden/>
              </w:rPr>
              <w:fldChar w:fldCharType="begin"/>
            </w:r>
            <w:r>
              <w:rPr>
                <w:webHidden/>
              </w:rPr>
              <w:instrText xml:space="preserve"> PAGEREF _Toc483160393 \h </w:instrText>
            </w:r>
          </w:ins>
          <w:r>
            <w:rPr>
              <w:webHidden/>
            </w:rPr>
          </w:r>
          <w:r>
            <w:rPr>
              <w:webHidden/>
            </w:rPr>
            <w:fldChar w:fldCharType="separate"/>
          </w:r>
          <w:ins w:id="353" w:author="Tanya Hernández" w:date="2017-05-21T21:21:00Z">
            <w:r w:rsidR="00604603">
              <w:rPr>
                <w:webHidden/>
              </w:rPr>
              <w:t>112</w:t>
            </w:r>
          </w:ins>
          <w:ins w:id="354" w:author="Tanya Hernández" w:date="2017-05-21T20:03:00Z">
            <w:r>
              <w:rPr>
                <w:webHidden/>
              </w:rPr>
              <w:fldChar w:fldCharType="end"/>
            </w:r>
            <w:r w:rsidRPr="009D2E85">
              <w:rPr>
                <w:rStyle w:val="Hipervnculo"/>
              </w:rPr>
              <w:fldChar w:fldCharType="end"/>
            </w:r>
          </w:ins>
        </w:p>
        <w:p w14:paraId="2F3195E4" w14:textId="7E338DDE" w:rsidR="00904827" w:rsidRDefault="00904827">
          <w:pPr>
            <w:pStyle w:val="TDC2"/>
            <w:tabs>
              <w:tab w:val="right" w:leader="dot" w:pos="10529"/>
            </w:tabs>
            <w:rPr>
              <w:ins w:id="355" w:author="Tanya Hernández" w:date="2017-05-21T20:03:00Z"/>
              <w:smallCaps w:val="0"/>
              <w:sz w:val="22"/>
              <w:szCs w:val="22"/>
              <w:lang w:eastAsia="es-MX"/>
            </w:rPr>
          </w:pPr>
          <w:ins w:id="356" w:author="Tanya Hernández" w:date="2017-05-21T20:03:00Z">
            <w:r w:rsidRPr="009D2E85">
              <w:rPr>
                <w:rStyle w:val="Hipervnculo"/>
              </w:rPr>
              <w:fldChar w:fldCharType="begin"/>
            </w:r>
            <w:r w:rsidRPr="009D2E85">
              <w:rPr>
                <w:rStyle w:val="Hipervnculo"/>
              </w:rPr>
              <w:instrText xml:space="preserve"> </w:instrText>
            </w:r>
            <w:r>
              <w:instrText>HYPERLINK \l "_Toc483160394"</w:instrText>
            </w:r>
            <w:r w:rsidRPr="009D2E85">
              <w:rPr>
                <w:rStyle w:val="Hipervnculo"/>
              </w:rPr>
              <w:instrText xml:space="preserve"> </w:instrText>
            </w:r>
            <w:r w:rsidRPr="009D2E85">
              <w:rPr>
                <w:rStyle w:val="Hipervnculo"/>
              </w:rPr>
              <w:fldChar w:fldCharType="separate"/>
            </w:r>
            <w:r w:rsidRPr="009D2E85">
              <w:rPr>
                <w:rStyle w:val="Hipervnculo"/>
              </w:rPr>
              <w:t>3.7 Diagrama de arquitectura</w:t>
            </w:r>
            <w:r>
              <w:rPr>
                <w:webHidden/>
              </w:rPr>
              <w:tab/>
            </w:r>
            <w:r>
              <w:rPr>
                <w:webHidden/>
              </w:rPr>
              <w:fldChar w:fldCharType="begin"/>
            </w:r>
            <w:r>
              <w:rPr>
                <w:webHidden/>
              </w:rPr>
              <w:instrText xml:space="preserve"> PAGEREF _Toc483160394 \h </w:instrText>
            </w:r>
          </w:ins>
          <w:r>
            <w:rPr>
              <w:webHidden/>
            </w:rPr>
          </w:r>
          <w:r>
            <w:rPr>
              <w:webHidden/>
            </w:rPr>
            <w:fldChar w:fldCharType="separate"/>
          </w:r>
          <w:ins w:id="357" w:author="Tanya Hernández" w:date="2017-05-21T21:21:00Z">
            <w:r w:rsidR="00604603">
              <w:rPr>
                <w:webHidden/>
              </w:rPr>
              <w:t>113</w:t>
            </w:r>
          </w:ins>
          <w:ins w:id="358" w:author="Tanya Hernández" w:date="2017-05-21T20:03:00Z">
            <w:r>
              <w:rPr>
                <w:webHidden/>
              </w:rPr>
              <w:fldChar w:fldCharType="end"/>
            </w:r>
            <w:r w:rsidRPr="009D2E85">
              <w:rPr>
                <w:rStyle w:val="Hipervnculo"/>
              </w:rPr>
              <w:fldChar w:fldCharType="end"/>
            </w:r>
          </w:ins>
        </w:p>
        <w:p w14:paraId="1C50170F" w14:textId="3064F46E" w:rsidR="00904827" w:rsidRDefault="00904827">
          <w:pPr>
            <w:pStyle w:val="TDC1"/>
            <w:rPr>
              <w:ins w:id="359" w:author="Tanya Hernández" w:date="2017-05-21T20:03:00Z"/>
              <w:noProof/>
              <w:sz w:val="22"/>
              <w:szCs w:val="22"/>
              <w:lang w:eastAsia="es-MX"/>
            </w:rPr>
          </w:pPr>
          <w:ins w:id="360"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"_Toc483160395"</w:instrText>
            </w:r>
            <w:r w:rsidRPr="009D2E85">
              <w:rPr>
                <w:rStyle w:val="Hipervnculo"/>
              </w:rPr>
              <w:instrText xml:space="preserve"> </w:instrText>
            </w:r>
            <w:r w:rsidRPr="009D2E85">
              <w:rPr>
                <w:rStyle w:val="Hipervnculo"/>
              </w:rPr>
              <w:fldChar w:fldCharType="separate"/>
            </w:r>
            <w:r w:rsidRPr="009D2E85">
              <w:rPr>
                <w:rStyle w:val="Hipervnculo"/>
              </w:rPr>
              <w:t>Capítulo 4 Desarrollo</w:t>
            </w:r>
            <w:r>
              <w:rPr>
                <w:noProof/>
                <w:webHidden/>
              </w:rPr>
              <w:tab/>
            </w:r>
            <w:r>
              <w:rPr>
                <w:noProof/>
                <w:webHidden/>
              </w:rPr>
              <w:fldChar w:fldCharType="begin"/>
            </w:r>
            <w:r>
              <w:rPr>
                <w:noProof/>
                <w:webHidden/>
              </w:rPr>
              <w:instrText xml:space="preserve"> PAGEREF _Toc483160395 \h </w:instrText>
            </w:r>
          </w:ins>
          <w:r>
            <w:rPr>
              <w:noProof/>
              <w:webHidden/>
            </w:rPr>
          </w:r>
          <w:r>
            <w:rPr>
              <w:noProof/>
              <w:webHidden/>
            </w:rPr>
            <w:fldChar w:fldCharType="separate"/>
          </w:r>
          <w:ins w:id="361" w:author="Tanya Hernández" w:date="2017-05-21T21:21:00Z">
            <w:r w:rsidR="00604603">
              <w:rPr>
                <w:noProof/>
                <w:webHidden/>
              </w:rPr>
              <w:t>114</w:t>
            </w:r>
          </w:ins>
          <w:ins w:id="362" w:author="Tanya Hernández" w:date="2017-05-21T20:03:00Z">
            <w:r>
              <w:rPr>
                <w:noProof/>
                <w:webHidden/>
              </w:rPr>
              <w:fldChar w:fldCharType="end"/>
            </w:r>
            <w:r w:rsidRPr="009D2E85">
              <w:rPr>
                <w:rStyle w:val="Hipervnculo"/>
              </w:rPr>
              <w:fldChar w:fldCharType="end"/>
            </w:r>
          </w:ins>
        </w:p>
        <w:p w14:paraId="47915C03" w14:textId="5E41540A" w:rsidR="00904827" w:rsidRDefault="00904827">
          <w:pPr>
            <w:pStyle w:val="TDC2"/>
            <w:tabs>
              <w:tab w:val="right" w:leader="dot" w:pos="10529"/>
            </w:tabs>
            <w:rPr>
              <w:ins w:id="363" w:author="Tanya Hernández" w:date="2017-05-21T20:03:00Z"/>
              <w:smallCaps w:val="0"/>
              <w:sz w:val="22"/>
              <w:szCs w:val="22"/>
              <w:lang w:eastAsia="es-MX"/>
            </w:rPr>
          </w:pPr>
          <w:ins w:id="364" w:author="Tanya Hernández" w:date="2017-05-21T20:03:00Z">
            <w:r w:rsidRPr="009D2E85">
              <w:rPr>
                <w:rStyle w:val="Hipervnculo"/>
              </w:rPr>
              <w:fldChar w:fldCharType="begin"/>
            </w:r>
            <w:r w:rsidRPr="009D2E85">
              <w:rPr>
                <w:rStyle w:val="Hipervnculo"/>
              </w:rPr>
              <w:instrText xml:space="preserve"> </w:instrText>
            </w:r>
            <w:r>
              <w:instrText>HYPERLINK \l "_Toc483160396"</w:instrText>
            </w:r>
            <w:r w:rsidRPr="009D2E85">
              <w:rPr>
                <w:rStyle w:val="Hipervnculo"/>
              </w:rPr>
              <w:instrText xml:space="preserve"> </w:instrText>
            </w:r>
            <w:r w:rsidRPr="009D2E85">
              <w:rPr>
                <w:rStyle w:val="Hipervnculo"/>
              </w:rPr>
              <w:fldChar w:fldCharType="separate"/>
            </w:r>
            <w:r w:rsidRPr="009D2E85">
              <w:rPr>
                <w:rStyle w:val="Hipervnculo"/>
              </w:rPr>
              <w:t>4.1 Desarrollo de prototipo parte hardware</w:t>
            </w:r>
            <w:r>
              <w:rPr>
                <w:webHidden/>
              </w:rPr>
              <w:tab/>
            </w:r>
            <w:r>
              <w:rPr>
                <w:webHidden/>
              </w:rPr>
              <w:fldChar w:fldCharType="begin"/>
            </w:r>
            <w:r>
              <w:rPr>
                <w:webHidden/>
              </w:rPr>
              <w:instrText xml:space="preserve"> PAGEREF _Toc483160396 \h </w:instrText>
            </w:r>
          </w:ins>
          <w:r>
            <w:rPr>
              <w:webHidden/>
            </w:rPr>
          </w:r>
          <w:r>
            <w:rPr>
              <w:webHidden/>
            </w:rPr>
            <w:fldChar w:fldCharType="separate"/>
          </w:r>
          <w:ins w:id="365" w:author="Tanya Hernández" w:date="2017-05-21T21:21:00Z">
            <w:r w:rsidR="00604603">
              <w:rPr>
                <w:webHidden/>
              </w:rPr>
              <w:t>114</w:t>
            </w:r>
          </w:ins>
          <w:ins w:id="366" w:author="Tanya Hernández" w:date="2017-05-21T20:03:00Z">
            <w:r>
              <w:rPr>
                <w:webHidden/>
              </w:rPr>
              <w:fldChar w:fldCharType="end"/>
            </w:r>
            <w:r w:rsidRPr="009D2E85">
              <w:rPr>
                <w:rStyle w:val="Hipervnculo"/>
              </w:rPr>
              <w:fldChar w:fldCharType="end"/>
            </w:r>
          </w:ins>
        </w:p>
        <w:p w14:paraId="2E83B675" w14:textId="786A21AB" w:rsidR="00904827" w:rsidRDefault="00904827">
          <w:pPr>
            <w:pStyle w:val="TDC3"/>
            <w:tabs>
              <w:tab w:val="right" w:leader="dot" w:pos="10529"/>
            </w:tabs>
            <w:rPr>
              <w:ins w:id="367" w:author="Tanya Hernández" w:date="2017-05-21T20:03:00Z"/>
              <w:i w:val="0"/>
              <w:iCs w:val="0"/>
              <w:sz w:val="22"/>
              <w:szCs w:val="22"/>
              <w:lang w:eastAsia="es-MX"/>
            </w:rPr>
          </w:pPr>
          <w:ins w:id="368" w:author="Tanya Hernández" w:date="2017-05-21T20:03:00Z">
            <w:r w:rsidRPr="009D2E85">
              <w:rPr>
                <w:rStyle w:val="Hipervnculo"/>
              </w:rPr>
              <w:fldChar w:fldCharType="begin"/>
            </w:r>
            <w:r w:rsidRPr="009D2E85">
              <w:rPr>
                <w:rStyle w:val="Hipervnculo"/>
              </w:rPr>
              <w:instrText xml:space="preserve"> </w:instrText>
            </w:r>
            <w:r>
              <w:instrText>HYPERLINK \l "_Toc483160397"</w:instrText>
            </w:r>
            <w:r w:rsidRPr="009D2E85">
              <w:rPr>
                <w:rStyle w:val="Hipervnculo"/>
              </w:rPr>
              <w:instrText xml:space="preserve"> </w:instrText>
            </w:r>
            <w:r w:rsidRPr="009D2E85">
              <w:rPr>
                <w:rStyle w:val="Hipervnculo"/>
              </w:rPr>
              <w:fldChar w:fldCharType="separate"/>
            </w:r>
            <w:r w:rsidRPr="009D2E85">
              <w:rPr>
                <w:rStyle w:val="Hipervnculo"/>
              </w:rPr>
              <w:t>4.1.1 Módulo de comunicación USART (Receptor y Transmisor Asíncrono Síncrono Universal)</w:t>
            </w:r>
            <w:r>
              <w:rPr>
                <w:webHidden/>
              </w:rPr>
              <w:tab/>
            </w:r>
            <w:r>
              <w:rPr>
                <w:webHidden/>
              </w:rPr>
              <w:fldChar w:fldCharType="begin"/>
            </w:r>
            <w:r>
              <w:rPr>
                <w:webHidden/>
              </w:rPr>
              <w:instrText xml:space="preserve"> PAGEREF _Toc483160397 \h </w:instrText>
            </w:r>
          </w:ins>
          <w:r>
            <w:rPr>
              <w:webHidden/>
            </w:rPr>
          </w:r>
          <w:r>
            <w:rPr>
              <w:webHidden/>
            </w:rPr>
            <w:fldChar w:fldCharType="separate"/>
          </w:r>
          <w:ins w:id="369" w:author="Tanya Hernández" w:date="2017-05-21T21:21:00Z">
            <w:r w:rsidR="00604603">
              <w:rPr>
                <w:webHidden/>
              </w:rPr>
              <w:t>114</w:t>
            </w:r>
          </w:ins>
          <w:ins w:id="370" w:author="Tanya Hernández" w:date="2017-05-21T20:03:00Z">
            <w:r>
              <w:rPr>
                <w:webHidden/>
              </w:rPr>
              <w:fldChar w:fldCharType="end"/>
            </w:r>
            <w:r w:rsidRPr="009D2E85">
              <w:rPr>
                <w:rStyle w:val="Hipervnculo"/>
              </w:rPr>
              <w:fldChar w:fldCharType="end"/>
            </w:r>
          </w:ins>
        </w:p>
        <w:p w14:paraId="0DFB7867" w14:textId="3997DF35" w:rsidR="00904827" w:rsidRDefault="00904827">
          <w:pPr>
            <w:pStyle w:val="TDC3"/>
            <w:tabs>
              <w:tab w:val="right" w:leader="dot" w:pos="10529"/>
            </w:tabs>
            <w:rPr>
              <w:ins w:id="371" w:author="Tanya Hernández" w:date="2017-05-21T20:03:00Z"/>
              <w:i w:val="0"/>
              <w:iCs w:val="0"/>
              <w:sz w:val="22"/>
              <w:szCs w:val="22"/>
              <w:lang w:eastAsia="es-MX"/>
            </w:rPr>
          </w:pPr>
          <w:ins w:id="372" w:author="Tanya Hernández" w:date="2017-05-21T20:03:00Z">
            <w:r w:rsidRPr="009D2E85">
              <w:rPr>
                <w:rStyle w:val="Hipervnculo"/>
              </w:rPr>
              <w:fldChar w:fldCharType="begin"/>
            </w:r>
            <w:r w:rsidRPr="009D2E85">
              <w:rPr>
                <w:rStyle w:val="Hipervnculo"/>
              </w:rPr>
              <w:instrText xml:space="preserve"> </w:instrText>
            </w:r>
            <w:r>
              <w:instrText>HYPERLINK \l "_Toc483160398"</w:instrText>
            </w:r>
            <w:r w:rsidRPr="009D2E85">
              <w:rPr>
                <w:rStyle w:val="Hipervnculo"/>
              </w:rPr>
              <w:instrText xml:space="preserve"> </w:instrText>
            </w:r>
            <w:r w:rsidRPr="009D2E85">
              <w:rPr>
                <w:rStyle w:val="Hipervnculo"/>
              </w:rPr>
              <w:fldChar w:fldCharType="separate"/>
            </w:r>
            <w:r w:rsidRPr="009D2E85">
              <w:rPr>
                <w:rStyle w:val="Hipervnculo"/>
              </w:rPr>
              <w:t>4.1.2 Configuración de emisivilidad y rangos de temperatura</w:t>
            </w:r>
            <w:r>
              <w:rPr>
                <w:webHidden/>
              </w:rPr>
              <w:tab/>
            </w:r>
            <w:r>
              <w:rPr>
                <w:webHidden/>
              </w:rPr>
              <w:fldChar w:fldCharType="begin"/>
            </w:r>
            <w:r>
              <w:rPr>
                <w:webHidden/>
              </w:rPr>
              <w:instrText xml:space="preserve"> PAGEREF _Toc483160398 \h </w:instrText>
            </w:r>
          </w:ins>
          <w:r>
            <w:rPr>
              <w:webHidden/>
            </w:rPr>
          </w:r>
          <w:r>
            <w:rPr>
              <w:webHidden/>
            </w:rPr>
            <w:fldChar w:fldCharType="separate"/>
          </w:r>
          <w:ins w:id="373" w:author="Tanya Hernández" w:date="2017-05-21T21:21:00Z">
            <w:r w:rsidR="00604603">
              <w:rPr>
                <w:webHidden/>
              </w:rPr>
              <w:t>117</w:t>
            </w:r>
          </w:ins>
          <w:ins w:id="374" w:author="Tanya Hernández" w:date="2017-05-21T20:03:00Z">
            <w:r>
              <w:rPr>
                <w:webHidden/>
              </w:rPr>
              <w:fldChar w:fldCharType="end"/>
            </w:r>
            <w:r w:rsidRPr="009D2E85">
              <w:rPr>
                <w:rStyle w:val="Hipervnculo"/>
              </w:rPr>
              <w:fldChar w:fldCharType="end"/>
            </w:r>
          </w:ins>
        </w:p>
        <w:p w14:paraId="0346CF5A" w14:textId="3E317C74" w:rsidR="00904827" w:rsidRDefault="00904827">
          <w:pPr>
            <w:pStyle w:val="TDC3"/>
            <w:tabs>
              <w:tab w:val="right" w:leader="dot" w:pos="10529"/>
            </w:tabs>
            <w:rPr>
              <w:ins w:id="375" w:author="Tanya Hernández" w:date="2017-05-21T20:03:00Z"/>
              <w:i w:val="0"/>
              <w:iCs w:val="0"/>
              <w:sz w:val="22"/>
              <w:szCs w:val="22"/>
              <w:lang w:eastAsia="es-MX"/>
            </w:rPr>
          </w:pPr>
          <w:ins w:id="376" w:author="Tanya Hernández" w:date="2017-05-21T20:03:00Z">
            <w:r w:rsidRPr="009D2E85">
              <w:rPr>
                <w:rStyle w:val="Hipervnculo"/>
              </w:rPr>
              <w:fldChar w:fldCharType="begin"/>
            </w:r>
            <w:r w:rsidRPr="009D2E85">
              <w:rPr>
                <w:rStyle w:val="Hipervnculo"/>
              </w:rPr>
              <w:instrText xml:space="preserve"> </w:instrText>
            </w:r>
            <w:r>
              <w:instrText>HYPERLINK \l "_Toc483160399"</w:instrText>
            </w:r>
            <w:r w:rsidRPr="009D2E85">
              <w:rPr>
                <w:rStyle w:val="Hipervnculo"/>
              </w:rPr>
              <w:instrText xml:space="preserve"> </w:instrText>
            </w:r>
            <w:r w:rsidRPr="009D2E85">
              <w:rPr>
                <w:rStyle w:val="Hipervnculo"/>
              </w:rPr>
              <w:fldChar w:fldCharType="separate"/>
            </w:r>
            <w:r w:rsidRPr="009D2E85">
              <w:rPr>
                <w:rStyle w:val="Hipervnculo"/>
              </w:rPr>
              <w:t>4.1.3 Emisivilidad</w:t>
            </w:r>
            <w:r>
              <w:rPr>
                <w:webHidden/>
              </w:rPr>
              <w:tab/>
            </w:r>
            <w:r>
              <w:rPr>
                <w:webHidden/>
              </w:rPr>
              <w:fldChar w:fldCharType="begin"/>
            </w:r>
            <w:r>
              <w:rPr>
                <w:webHidden/>
              </w:rPr>
              <w:instrText xml:space="preserve"> PAGEREF _Toc483160399 \h </w:instrText>
            </w:r>
          </w:ins>
          <w:r>
            <w:rPr>
              <w:webHidden/>
            </w:rPr>
          </w:r>
          <w:r>
            <w:rPr>
              <w:webHidden/>
            </w:rPr>
            <w:fldChar w:fldCharType="separate"/>
          </w:r>
          <w:ins w:id="377" w:author="Tanya Hernández" w:date="2017-05-21T21:21:00Z">
            <w:r w:rsidR="00604603">
              <w:rPr>
                <w:webHidden/>
              </w:rPr>
              <w:t>118</w:t>
            </w:r>
          </w:ins>
          <w:ins w:id="378" w:author="Tanya Hernández" w:date="2017-05-21T20:03:00Z">
            <w:r>
              <w:rPr>
                <w:webHidden/>
              </w:rPr>
              <w:fldChar w:fldCharType="end"/>
            </w:r>
            <w:r w:rsidRPr="009D2E85">
              <w:rPr>
                <w:rStyle w:val="Hipervnculo"/>
              </w:rPr>
              <w:fldChar w:fldCharType="end"/>
            </w:r>
          </w:ins>
        </w:p>
        <w:p w14:paraId="4E8D718F" w14:textId="550E0611" w:rsidR="00904827" w:rsidRDefault="00904827">
          <w:pPr>
            <w:pStyle w:val="TDC3"/>
            <w:tabs>
              <w:tab w:val="right" w:leader="dot" w:pos="10529"/>
            </w:tabs>
            <w:rPr>
              <w:ins w:id="379" w:author="Tanya Hernández" w:date="2017-05-21T20:03:00Z"/>
              <w:i w:val="0"/>
              <w:iCs w:val="0"/>
              <w:sz w:val="22"/>
              <w:szCs w:val="22"/>
              <w:lang w:eastAsia="es-MX"/>
            </w:rPr>
          </w:pPr>
          <w:ins w:id="380" w:author="Tanya Hernández" w:date="2017-05-21T20:03:00Z">
            <w:r w:rsidRPr="009D2E85">
              <w:rPr>
                <w:rStyle w:val="Hipervnculo"/>
              </w:rPr>
              <w:fldChar w:fldCharType="begin"/>
            </w:r>
            <w:r w:rsidRPr="009D2E85">
              <w:rPr>
                <w:rStyle w:val="Hipervnculo"/>
              </w:rPr>
              <w:instrText xml:space="preserve"> </w:instrText>
            </w:r>
            <w:r>
              <w:instrText>HYPERLINK \l "_Toc483160400"</w:instrText>
            </w:r>
            <w:r w:rsidRPr="009D2E85">
              <w:rPr>
                <w:rStyle w:val="Hipervnculo"/>
              </w:rPr>
              <w:instrText xml:space="preserve"> </w:instrText>
            </w:r>
            <w:r w:rsidRPr="009D2E85">
              <w:rPr>
                <w:rStyle w:val="Hipervnculo"/>
              </w:rPr>
              <w:fldChar w:fldCharType="separate"/>
            </w:r>
            <w:r w:rsidRPr="009D2E85">
              <w:rPr>
                <w:rStyle w:val="Hipervnculo"/>
              </w:rPr>
              <w:t>4.1.4 Límites de temperatura</w:t>
            </w:r>
            <w:r>
              <w:rPr>
                <w:webHidden/>
              </w:rPr>
              <w:tab/>
            </w:r>
            <w:r>
              <w:rPr>
                <w:webHidden/>
              </w:rPr>
              <w:fldChar w:fldCharType="begin"/>
            </w:r>
            <w:r>
              <w:rPr>
                <w:webHidden/>
              </w:rPr>
              <w:instrText xml:space="preserve"> PAGEREF _Toc483160400 \h </w:instrText>
            </w:r>
          </w:ins>
          <w:r>
            <w:rPr>
              <w:webHidden/>
            </w:rPr>
          </w:r>
          <w:r>
            <w:rPr>
              <w:webHidden/>
            </w:rPr>
            <w:fldChar w:fldCharType="separate"/>
          </w:r>
          <w:ins w:id="381" w:author="Tanya Hernández" w:date="2017-05-21T21:21:00Z">
            <w:r w:rsidR="00604603">
              <w:rPr>
                <w:webHidden/>
              </w:rPr>
              <w:t>118</w:t>
            </w:r>
          </w:ins>
          <w:ins w:id="382" w:author="Tanya Hernández" w:date="2017-05-21T20:03:00Z">
            <w:r>
              <w:rPr>
                <w:webHidden/>
              </w:rPr>
              <w:fldChar w:fldCharType="end"/>
            </w:r>
            <w:r w:rsidRPr="009D2E85">
              <w:rPr>
                <w:rStyle w:val="Hipervnculo"/>
              </w:rPr>
              <w:fldChar w:fldCharType="end"/>
            </w:r>
          </w:ins>
        </w:p>
        <w:p w14:paraId="234A47D4" w14:textId="5867AA86" w:rsidR="00904827" w:rsidRDefault="00904827">
          <w:pPr>
            <w:pStyle w:val="TDC3"/>
            <w:tabs>
              <w:tab w:val="right" w:leader="dot" w:pos="10529"/>
            </w:tabs>
            <w:rPr>
              <w:ins w:id="383" w:author="Tanya Hernández" w:date="2017-05-21T20:03:00Z"/>
              <w:i w:val="0"/>
              <w:iCs w:val="0"/>
              <w:sz w:val="22"/>
              <w:szCs w:val="22"/>
              <w:lang w:eastAsia="es-MX"/>
            </w:rPr>
          </w:pPr>
          <w:ins w:id="384" w:author="Tanya Hernández" w:date="2017-05-21T20:03:00Z">
            <w:r w:rsidRPr="009D2E85">
              <w:rPr>
                <w:rStyle w:val="Hipervnculo"/>
              </w:rPr>
              <w:fldChar w:fldCharType="begin"/>
            </w:r>
            <w:r w:rsidRPr="009D2E85">
              <w:rPr>
                <w:rStyle w:val="Hipervnculo"/>
              </w:rPr>
              <w:instrText xml:space="preserve"> </w:instrText>
            </w:r>
            <w:r>
              <w:instrText>HYPERLINK \l "_Toc483160401"</w:instrText>
            </w:r>
            <w:r w:rsidRPr="009D2E85">
              <w:rPr>
                <w:rStyle w:val="Hipervnculo"/>
              </w:rPr>
              <w:instrText xml:space="preserve"> </w:instrText>
            </w:r>
            <w:r w:rsidRPr="009D2E85">
              <w:rPr>
                <w:rStyle w:val="Hipervnculo"/>
              </w:rPr>
              <w:fldChar w:fldCharType="separate"/>
            </w:r>
            <w:r w:rsidRPr="009D2E85">
              <w:rPr>
                <w:rStyle w:val="Hipervnculo"/>
              </w:rPr>
              <w:t>4.1.5 Pruebas sensor de temperatura MLX90614</w:t>
            </w:r>
            <w:r>
              <w:rPr>
                <w:webHidden/>
              </w:rPr>
              <w:tab/>
            </w:r>
            <w:r>
              <w:rPr>
                <w:webHidden/>
              </w:rPr>
              <w:fldChar w:fldCharType="begin"/>
            </w:r>
            <w:r>
              <w:rPr>
                <w:webHidden/>
              </w:rPr>
              <w:instrText xml:space="preserve"> PAGEREF _Toc483160401 \h </w:instrText>
            </w:r>
          </w:ins>
          <w:r>
            <w:rPr>
              <w:webHidden/>
            </w:rPr>
          </w:r>
          <w:r>
            <w:rPr>
              <w:webHidden/>
            </w:rPr>
            <w:fldChar w:fldCharType="separate"/>
          </w:r>
          <w:ins w:id="385" w:author="Tanya Hernández" w:date="2017-05-21T21:21:00Z">
            <w:r w:rsidR="00604603">
              <w:rPr>
                <w:webHidden/>
              </w:rPr>
              <w:t>119</w:t>
            </w:r>
          </w:ins>
          <w:ins w:id="386" w:author="Tanya Hernández" w:date="2017-05-21T20:03:00Z">
            <w:r>
              <w:rPr>
                <w:webHidden/>
              </w:rPr>
              <w:fldChar w:fldCharType="end"/>
            </w:r>
            <w:r w:rsidRPr="009D2E85">
              <w:rPr>
                <w:rStyle w:val="Hipervnculo"/>
              </w:rPr>
              <w:fldChar w:fldCharType="end"/>
            </w:r>
          </w:ins>
        </w:p>
        <w:p w14:paraId="73B2686E" w14:textId="24B2E910" w:rsidR="00904827" w:rsidRDefault="00904827">
          <w:pPr>
            <w:pStyle w:val="TDC3"/>
            <w:tabs>
              <w:tab w:val="right" w:leader="dot" w:pos="10529"/>
            </w:tabs>
            <w:rPr>
              <w:ins w:id="387" w:author="Tanya Hernández" w:date="2017-05-21T20:03:00Z"/>
              <w:i w:val="0"/>
              <w:iCs w:val="0"/>
              <w:sz w:val="22"/>
              <w:szCs w:val="22"/>
              <w:lang w:eastAsia="es-MX"/>
            </w:rPr>
          </w:pPr>
          <w:ins w:id="388" w:author="Tanya Hernández" w:date="2017-05-21T20:03:00Z">
            <w:r w:rsidRPr="009D2E85">
              <w:rPr>
                <w:rStyle w:val="Hipervnculo"/>
              </w:rPr>
              <w:fldChar w:fldCharType="begin"/>
            </w:r>
            <w:r w:rsidRPr="009D2E85">
              <w:rPr>
                <w:rStyle w:val="Hipervnculo"/>
              </w:rPr>
              <w:instrText xml:space="preserve"> </w:instrText>
            </w:r>
            <w:r>
              <w:instrText>HYPERLINK \l "_Toc483160402"</w:instrText>
            </w:r>
            <w:r w:rsidRPr="009D2E85">
              <w:rPr>
                <w:rStyle w:val="Hipervnculo"/>
              </w:rPr>
              <w:instrText xml:space="preserve"> </w:instrText>
            </w:r>
            <w:r w:rsidRPr="009D2E85">
              <w:rPr>
                <w:rStyle w:val="Hipervnculo"/>
              </w:rPr>
              <w:fldChar w:fldCharType="separate"/>
            </w:r>
            <w:r w:rsidRPr="009D2E85">
              <w:rPr>
                <w:rStyle w:val="Hipervnculo"/>
              </w:rPr>
              <w:t>4.1.6 Comunicación TWI con el sensor MAX30100</w:t>
            </w:r>
            <w:r>
              <w:rPr>
                <w:webHidden/>
              </w:rPr>
              <w:tab/>
            </w:r>
            <w:r>
              <w:rPr>
                <w:webHidden/>
              </w:rPr>
              <w:fldChar w:fldCharType="begin"/>
            </w:r>
            <w:r>
              <w:rPr>
                <w:webHidden/>
              </w:rPr>
              <w:instrText xml:space="preserve"> PAGEREF _Toc483160402 \h </w:instrText>
            </w:r>
          </w:ins>
          <w:r>
            <w:rPr>
              <w:webHidden/>
            </w:rPr>
          </w:r>
          <w:r>
            <w:rPr>
              <w:webHidden/>
            </w:rPr>
            <w:fldChar w:fldCharType="separate"/>
          </w:r>
          <w:ins w:id="389" w:author="Tanya Hernández" w:date="2017-05-21T21:21:00Z">
            <w:r w:rsidR="00604603">
              <w:rPr>
                <w:webHidden/>
              </w:rPr>
              <w:t>121</w:t>
            </w:r>
          </w:ins>
          <w:ins w:id="390" w:author="Tanya Hernández" w:date="2017-05-21T20:03:00Z">
            <w:r>
              <w:rPr>
                <w:webHidden/>
              </w:rPr>
              <w:fldChar w:fldCharType="end"/>
            </w:r>
            <w:r w:rsidRPr="009D2E85">
              <w:rPr>
                <w:rStyle w:val="Hipervnculo"/>
              </w:rPr>
              <w:fldChar w:fldCharType="end"/>
            </w:r>
          </w:ins>
        </w:p>
        <w:p w14:paraId="1E5D2AB1" w14:textId="6E8AE33A" w:rsidR="00904827" w:rsidRDefault="00904827">
          <w:pPr>
            <w:pStyle w:val="TDC3"/>
            <w:tabs>
              <w:tab w:val="right" w:leader="dot" w:pos="10529"/>
            </w:tabs>
            <w:rPr>
              <w:ins w:id="391" w:author="Tanya Hernández" w:date="2017-05-21T20:03:00Z"/>
              <w:i w:val="0"/>
              <w:iCs w:val="0"/>
              <w:sz w:val="22"/>
              <w:szCs w:val="22"/>
              <w:lang w:eastAsia="es-MX"/>
            </w:rPr>
          </w:pPr>
          <w:ins w:id="392" w:author="Tanya Hernández" w:date="2017-05-21T20:03:00Z">
            <w:r w:rsidRPr="009D2E85">
              <w:rPr>
                <w:rStyle w:val="Hipervnculo"/>
              </w:rPr>
              <w:fldChar w:fldCharType="begin"/>
            </w:r>
            <w:r w:rsidRPr="009D2E85">
              <w:rPr>
                <w:rStyle w:val="Hipervnculo"/>
              </w:rPr>
              <w:instrText xml:space="preserve"> </w:instrText>
            </w:r>
            <w:r>
              <w:instrText>HYPERLINK \l "_Toc483160403"</w:instrText>
            </w:r>
            <w:r w:rsidRPr="009D2E85">
              <w:rPr>
                <w:rStyle w:val="Hipervnculo"/>
              </w:rPr>
              <w:instrText xml:space="preserve"> </w:instrText>
            </w:r>
            <w:r w:rsidRPr="009D2E85">
              <w:rPr>
                <w:rStyle w:val="Hipervnculo"/>
              </w:rPr>
              <w:fldChar w:fldCharType="separate"/>
            </w:r>
            <w:r w:rsidRPr="009D2E85">
              <w:rPr>
                <w:rStyle w:val="Hipervnculo"/>
              </w:rPr>
              <w:t>4.1.7 Principio de funcionamiento</w:t>
            </w:r>
            <w:r>
              <w:rPr>
                <w:webHidden/>
              </w:rPr>
              <w:tab/>
            </w:r>
            <w:r>
              <w:rPr>
                <w:webHidden/>
              </w:rPr>
              <w:fldChar w:fldCharType="begin"/>
            </w:r>
            <w:r>
              <w:rPr>
                <w:webHidden/>
              </w:rPr>
              <w:instrText xml:space="preserve"> PAGEREF _Toc483160403 \h </w:instrText>
            </w:r>
          </w:ins>
          <w:r>
            <w:rPr>
              <w:webHidden/>
            </w:rPr>
          </w:r>
          <w:r>
            <w:rPr>
              <w:webHidden/>
            </w:rPr>
            <w:fldChar w:fldCharType="separate"/>
          </w:r>
          <w:ins w:id="393" w:author="Tanya Hernández" w:date="2017-05-21T21:21:00Z">
            <w:r w:rsidR="00604603">
              <w:rPr>
                <w:webHidden/>
              </w:rPr>
              <w:t>122</w:t>
            </w:r>
          </w:ins>
          <w:ins w:id="394" w:author="Tanya Hernández" w:date="2017-05-21T20:03:00Z">
            <w:r>
              <w:rPr>
                <w:webHidden/>
              </w:rPr>
              <w:fldChar w:fldCharType="end"/>
            </w:r>
            <w:r w:rsidRPr="009D2E85">
              <w:rPr>
                <w:rStyle w:val="Hipervnculo"/>
              </w:rPr>
              <w:fldChar w:fldCharType="end"/>
            </w:r>
          </w:ins>
        </w:p>
        <w:p w14:paraId="773B7CF9" w14:textId="5BE796EB" w:rsidR="00904827" w:rsidRDefault="00904827">
          <w:pPr>
            <w:pStyle w:val="TDC3"/>
            <w:tabs>
              <w:tab w:val="right" w:leader="dot" w:pos="10529"/>
            </w:tabs>
            <w:rPr>
              <w:ins w:id="395" w:author="Tanya Hernández" w:date="2017-05-21T20:03:00Z"/>
              <w:i w:val="0"/>
              <w:iCs w:val="0"/>
              <w:sz w:val="22"/>
              <w:szCs w:val="22"/>
              <w:lang w:eastAsia="es-MX"/>
            </w:rPr>
          </w:pPr>
          <w:ins w:id="396" w:author="Tanya Hernández" w:date="2017-05-21T20:03:00Z">
            <w:r w:rsidRPr="009D2E85">
              <w:rPr>
                <w:rStyle w:val="Hipervnculo"/>
              </w:rPr>
              <w:fldChar w:fldCharType="begin"/>
            </w:r>
            <w:r w:rsidRPr="009D2E85">
              <w:rPr>
                <w:rStyle w:val="Hipervnculo"/>
              </w:rPr>
              <w:instrText xml:space="preserve"> </w:instrText>
            </w:r>
            <w:r>
              <w:instrText>HYPERLINK \l "_Toc483160404"</w:instrText>
            </w:r>
            <w:r w:rsidRPr="009D2E85">
              <w:rPr>
                <w:rStyle w:val="Hipervnculo"/>
              </w:rPr>
              <w:instrText xml:space="preserve"> </w:instrText>
            </w:r>
            <w:r w:rsidRPr="009D2E85">
              <w:rPr>
                <w:rStyle w:val="Hipervnculo"/>
              </w:rPr>
              <w:fldChar w:fldCharType="separate"/>
            </w:r>
            <w:r w:rsidRPr="009D2E85">
              <w:rPr>
                <w:rStyle w:val="Hipervnculo"/>
              </w:rPr>
              <w:t>4.1.8 Comunicación TWI en el sensor MAX30100</w:t>
            </w:r>
            <w:r>
              <w:rPr>
                <w:webHidden/>
              </w:rPr>
              <w:tab/>
            </w:r>
            <w:r>
              <w:rPr>
                <w:webHidden/>
              </w:rPr>
              <w:fldChar w:fldCharType="begin"/>
            </w:r>
            <w:r>
              <w:rPr>
                <w:webHidden/>
              </w:rPr>
              <w:instrText xml:space="preserve"> PAGEREF _Toc483160404 \h </w:instrText>
            </w:r>
          </w:ins>
          <w:r>
            <w:rPr>
              <w:webHidden/>
            </w:rPr>
          </w:r>
          <w:r>
            <w:rPr>
              <w:webHidden/>
            </w:rPr>
            <w:fldChar w:fldCharType="separate"/>
          </w:r>
          <w:ins w:id="397" w:author="Tanya Hernández" w:date="2017-05-21T21:21:00Z">
            <w:r w:rsidR="00604603">
              <w:rPr>
                <w:webHidden/>
              </w:rPr>
              <w:t>122</w:t>
            </w:r>
          </w:ins>
          <w:ins w:id="398" w:author="Tanya Hernández" w:date="2017-05-21T20:03:00Z">
            <w:r>
              <w:rPr>
                <w:webHidden/>
              </w:rPr>
              <w:fldChar w:fldCharType="end"/>
            </w:r>
            <w:r w:rsidRPr="009D2E85">
              <w:rPr>
                <w:rStyle w:val="Hipervnculo"/>
              </w:rPr>
              <w:fldChar w:fldCharType="end"/>
            </w:r>
          </w:ins>
        </w:p>
        <w:p w14:paraId="403650E5" w14:textId="2A61BF44" w:rsidR="00904827" w:rsidRDefault="00904827">
          <w:pPr>
            <w:pStyle w:val="TDC3"/>
            <w:tabs>
              <w:tab w:val="right" w:leader="dot" w:pos="10529"/>
            </w:tabs>
            <w:rPr>
              <w:ins w:id="399" w:author="Tanya Hernández" w:date="2017-05-21T20:03:00Z"/>
              <w:i w:val="0"/>
              <w:iCs w:val="0"/>
              <w:sz w:val="22"/>
              <w:szCs w:val="22"/>
              <w:lang w:eastAsia="es-MX"/>
            </w:rPr>
          </w:pPr>
          <w:ins w:id="400" w:author="Tanya Hernández" w:date="2017-05-21T20:03:00Z">
            <w:r w:rsidRPr="009D2E85">
              <w:rPr>
                <w:rStyle w:val="Hipervnculo"/>
              </w:rPr>
              <w:fldChar w:fldCharType="begin"/>
            </w:r>
            <w:r w:rsidRPr="009D2E85">
              <w:rPr>
                <w:rStyle w:val="Hipervnculo"/>
              </w:rPr>
              <w:instrText xml:space="preserve"> </w:instrText>
            </w:r>
            <w:r>
              <w:instrText>HYPERLINK \l "_Toc483160405"</w:instrText>
            </w:r>
            <w:r w:rsidRPr="009D2E85">
              <w:rPr>
                <w:rStyle w:val="Hipervnculo"/>
              </w:rPr>
              <w:instrText xml:space="preserve"> </w:instrText>
            </w:r>
            <w:r w:rsidRPr="009D2E85">
              <w:rPr>
                <w:rStyle w:val="Hipervnculo"/>
              </w:rPr>
              <w:fldChar w:fldCharType="separate"/>
            </w:r>
            <w:r w:rsidRPr="009D2E85">
              <w:rPr>
                <w:rStyle w:val="Hipervnculo"/>
              </w:rPr>
              <w:t>4.1.9 Sensor MPU-6050 (Acelerómetro)</w:t>
            </w:r>
            <w:r>
              <w:rPr>
                <w:webHidden/>
              </w:rPr>
              <w:tab/>
            </w:r>
            <w:r>
              <w:rPr>
                <w:webHidden/>
              </w:rPr>
              <w:fldChar w:fldCharType="begin"/>
            </w:r>
            <w:r>
              <w:rPr>
                <w:webHidden/>
              </w:rPr>
              <w:instrText xml:space="preserve"> PAGEREF _Toc483160405 \h </w:instrText>
            </w:r>
          </w:ins>
          <w:r>
            <w:rPr>
              <w:webHidden/>
            </w:rPr>
          </w:r>
          <w:r>
            <w:rPr>
              <w:webHidden/>
            </w:rPr>
            <w:fldChar w:fldCharType="separate"/>
          </w:r>
          <w:ins w:id="401" w:author="Tanya Hernández" w:date="2017-05-21T21:21:00Z">
            <w:r w:rsidR="00604603">
              <w:rPr>
                <w:webHidden/>
              </w:rPr>
              <w:t>122</w:t>
            </w:r>
          </w:ins>
          <w:ins w:id="402" w:author="Tanya Hernández" w:date="2017-05-21T20:03:00Z">
            <w:r>
              <w:rPr>
                <w:webHidden/>
              </w:rPr>
              <w:fldChar w:fldCharType="end"/>
            </w:r>
            <w:r w:rsidRPr="009D2E85">
              <w:rPr>
                <w:rStyle w:val="Hipervnculo"/>
              </w:rPr>
              <w:fldChar w:fldCharType="end"/>
            </w:r>
          </w:ins>
        </w:p>
        <w:p w14:paraId="7ECA4584" w14:textId="4CA202FE" w:rsidR="00904827" w:rsidRDefault="00904827">
          <w:pPr>
            <w:pStyle w:val="TDC3"/>
            <w:tabs>
              <w:tab w:val="right" w:leader="dot" w:pos="10529"/>
            </w:tabs>
            <w:rPr>
              <w:ins w:id="403" w:author="Tanya Hernández" w:date="2017-05-21T20:03:00Z"/>
              <w:i w:val="0"/>
              <w:iCs w:val="0"/>
              <w:sz w:val="22"/>
              <w:szCs w:val="22"/>
              <w:lang w:eastAsia="es-MX"/>
            </w:rPr>
          </w:pPr>
          <w:ins w:id="404" w:author="Tanya Hernández" w:date="2017-05-21T20:03:00Z">
            <w:r w:rsidRPr="009D2E85">
              <w:rPr>
                <w:rStyle w:val="Hipervnculo"/>
              </w:rPr>
              <w:fldChar w:fldCharType="begin"/>
            </w:r>
            <w:r w:rsidRPr="009D2E85">
              <w:rPr>
                <w:rStyle w:val="Hipervnculo"/>
              </w:rPr>
              <w:instrText xml:space="preserve"> </w:instrText>
            </w:r>
            <w:r>
              <w:instrText>HYPERLINK \l "_Toc483160406"</w:instrText>
            </w:r>
            <w:r w:rsidRPr="009D2E85">
              <w:rPr>
                <w:rStyle w:val="Hipervnculo"/>
              </w:rPr>
              <w:instrText xml:space="preserve"> </w:instrText>
            </w:r>
            <w:r w:rsidRPr="009D2E85">
              <w:rPr>
                <w:rStyle w:val="Hipervnculo"/>
              </w:rPr>
              <w:fldChar w:fldCharType="separate"/>
            </w:r>
            <w:r w:rsidRPr="009D2E85">
              <w:rPr>
                <w:rStyle w:val="Hipervnculo"/>
              </w:rPr>
              <w:t>4.1.10 Módulo WiFi</w:t>
            </w:r>
            <w:r>
              <w:rPr>
                <w:webHidden/>
              </w:rPr>
              <w:tab/>
            </w:r>
            <w:r>
              <w:rPr>
                <w:webHidden/>
              </w:rPr>
              <w:fldChar w:fldCharType="begin"/>
            </w:r>
            <w:r>
              <w:rPr>
                <w:webHidden/>
              </w:rPr>
              <w:instrText xml:space="preserve"> PAGEREF _Toc483160406 \h </w:instrText>
            </w:r>
          </w:ins>
          <w:r>
            <w:rPr>
              <w:webHidden/>
            </w:rPr>
          </w:r>
          <w:r>
            <w:rPr>
              <w:webHidden/>
            </w:rPr>
            <w:fldChar w:fldCharType="separate"/>
          </w:r>
          <w:ins w:id="405" w:author="Tanya Hernández" w:date="2017-05-21T21:21:00Z">
            <w:r w:rsidR="00604603">
              <w:rPr>
                <w:webHidden/>
              </w:rPr>
              <w:t>125</w:t>
            </w:r>
          </w:ins>
          <w:ins w:id="406" w:author="Tanya Hernández" w:date="2017-05-21T20:03:00Z">
            <w:r>
              <w:rPr>
                <w:webHidden/>
              </w:rPr>
              <w:fldChar w:fldCharType="end"/>
            </w:r>
            <w:r w:rsidRPr="009D2E85">
              <w:rPr>
                <w:rStyle w:val="Hipervnculo"/>
              </w:rPr>
              <w:fldChar w:fldCharType="end"/>
            </w:r>
          </w:ins>
        </w:p>
        <w:p w14:paraId="30D9E179" w14:textId="4E814627" w:rsidR="00904827" w:rsidRDefault="00904827">
          <w:pPr>
            <w:pStyle w:val="TDC3"/>
            <w:tabs>
              <w:tab w:val="right" w:leader="dot" w:pos="10529"/>
            </w:tabs>
            <w:rPr>
              <w:ins w:id="407" w:author="Tanya Hernández" w:date="2017-05-21T20:03:00Z"/>
              <w:i w:val="0"/>
              <w:iCs w:val="0"/>
              <w:sz w:val="22"/>
              <w:szCs w:val="22"/>
              <w:lang w:eastAsia="es-MX"/>
            </w:rPr>
          </w:pPr>
          <w:ins w:id="408" w:author="Tanya Hernández" w:date="2017-05-21T20:03:00Z">
            <w:r w:rsidRPr="009D2E85">
              <w:rPr>
                <w:rStyle w:val="Hipervnculo"/>
              </w:rPr>
              <w:fldChar w:fldCharType="begin"/>
            </w:r>
            <w:r w:rsidRPr="009D2E85">
              <w:rPr>
                <w:rStyle w:val="Hipervnculo"/>
              </w:rPr>
              <w:instrText xml:space="preserve"> </w:instrText>
            </w:r>
            <w:r>
              <w:instrText>HYPERLINK \l "_Toc483160407"</w:instrText>
            </w:r>
            <w:r w:rsidRPr="009D2E85">
              <w:rPr>
                <w:rStyle w:val="Hipervnculo"/>
              </w:rPr>
              <w:instrText xml:space="preserve"> </w:instrText>
            </w:r>
            <w:r w:rsidRPr="009D2E85">
              <w:rPr>
                <w:rStyle w:val="Hipervnculo"/>
              </w:rPr>
              <w:fldChar w:fldCharType="separate"/>
            </w:r>
            <w:r w:rsidRPr="009D2E85">
              <w:rPr>
                <w:rStyle w:val="Hipervnculo"/>
              </w:rPr>
              <w:t>4.1.11 Conexión del módulo WiFi ESP8266 con el FTD</w:t>
            </w:r>
            <w:r>
              <w:rPr>
                <w:webHidden/>
              </w:rPr>
              <w:tab/>
            </w:r>
            <w:r>
              <w:rPr>
                <w:webHidden/>
              </w:rPr>
              <w:fldChar w:fldCharType="begin"/>
            </w:r>
            <w:r>
              <w:rPr>
                <w:webHidden/>
              </w:rPr>
              <w:instrText xml:space="preserve"> PAGEREF _Toc483160407 \h </w:instrText>
            </w:r>
          </w:ins>
          <w:r>
            <w:rPr>
              <w:webHidden/>
            </w:rPr>
          </w:r>
          <w:r>
            <w:rPr>
              <w:webHidden/>
            </w:rPr>
            <w:fldChar w:fldCharType="separate"/>
          </w:r>
          <w:ins w:id="409" w:author="Tanya Hernández" w:date="2017-05-21T21:21:00Z">
            <w:r w:rsidR="00604603">
              <w:rPr>
                <w:webHidden/>
              </w:rPr>
              <w:t>126</w:t>
            </w:r>
          </w:ins>
          <w:ins w:id="410" w:author="Tanya Hernández" w:date="2017-05-21T20:03:00Z">
            <w:r>
              <w:rPr>
                <w:webHidden/>
              </w:rPr>
              <w:fldChar w:fldCharType="end"/>
            </w:r>
            <w:r w:rsidRPr="009D2E85">
              <w:rPr>
                <w:rStyle w:val="Hipervnculo"/>
              </w:rPr>
              <w:fldChar w:fldCharType="end"/>
            </w:r>
          </w:ins>
        </w:p>
        <w:p w14:paraId="31ABB700" w14:textId="0474C9C8" w:rsidR="00904827" w:rsidRDefault="00904827">
          <w:pPr>
            <w:pStyle w:val="TDC3"/>
            <w:tabs>
              <w:tab w:val="right" w:leader="dot" w:pos="10529"/>
            </w:tabs>
            <w:rPr>
              <w:ins w:id="411" w:author="Tanya Hernández" w:date="2017-05-21T20:03:00Z"/>
              <w:i w:val="0"/>
              <w:iCs w:val="0"/>
              <w:sz w:val="22"/>
              <w:szCs w:val="22"/>
              <w:lang w:eastAsia="es-MX"/>
            </w:rPr>
          </w:pPr>
          <w:ins w:id="412" w:author="Tanya Hernández" w:date="2017-05-21T20:03:00Z">
            <w:r w:rsidRPr="009D2E85">
              <w:rPr>
                <w:rStyle w:val="Hipervnculo"/>
              </w:rPr>
              <w:fldChar w:fldCharType="begin"/>
            </w:r>
            <w:r w:rsidRPr="009D2E85">
              <w:rPr>
                <w:rStyle w:val="Hipervnculo"/>
              </w:rPr>
              <w:instrText xml:space="preserve"> </w:instrText>
            </w:r>
            <w:r>
              <w:instrText>HYPERLINK \l "_Toc483160408"</w:instrText>
            </w:r>
            <w:r w:rsidRPr="009D2E85">
              <w:rPr>
                <w:rStyle w:val="Hipervnculo"/>
              </w:rPr>
              <w:instrText xml:space="preserve"> </w:instrText>
            </w:r>
            <w:r w:rsidRPr="009D2E85">
              <w:rPr>
                <w:rStyle w:val="Hipervnculo"/>
              </w:rPr>
              <w:fldChar w:fldCharType="separate"/>
            </w:r>
            <w:r w:rsidRPr="009D2E85">
              <w:rPr>
                <w:rStyle w:val="Hipervnculo"/>
              </w:rPr>
              <w:t>4.1.12 Configuración del módulo WiFi ESP8266</w:t>
            </w:r>
            <w:r>
              <w:rPr>
                <w:webHidden/>
              </w:rPr>
              <w:tab/>
            </w:r>
            <w:r>
              <w:rPr>
                <w:webHidden/>
              </w:rPr>
              <w:fldChar w:fldCharType="begin"/>
            </w:r>
            <w:r>
              <w:rPr>
                <w:webHidden/>
              </w:rPr>
              <w:instrText xml:space="preserve"> PAGEREF _Toc483160408 \h </w:instrText>
            </w:r>
          </w:ins>
          <w:r>
            <w:rPr>
              <w:webHidden/>
            </w:rPr>
          </w:r>
          <w:r>
            <w:rPr>
              <w:webHidden/>
            </w:rPr>
            <w:fldChar w:fldCharType="separate"/>
          </w:r>
          <w:ins w:id="413" w:author="Tanya Hernández" w:date="2017-05-21T21:21:00Z">
            <w:r w:rsidR="00604603">
              <w:rPr>
                <w:webHidden/>
              </w:rPr>
              <w:t>127</w:t>
            </w:r>
          </w:ins>
          <w:ins w:id="414" w:author="Tanya Hernández" w:date="2017-05-21T20:03:00Z">
            <w:r>
              <w:rPr>
                <w:webHidden/>
              </w:rPr>
              <w:fldChar w:fldCharType="end"/>
            </w:r>
            <w:r w:rsidRPr="009D2E85">
              <w:rPr>
                <w:rStyle w:val="Hipervnculo"/>
              </w:rPr>
              <w:fldChar w:fldCharType="end"/>
            </w:r>
          </w:ins>
        </w:p>
        <w:p w14:paraId="23983EE3" w14:textId="00BAD9CD" w:rsidR="00904827" w:rsidRDefault="00904827">
          <w:pPr>
            <w:pStyle w:val="TDC3"/>
            <w:tabs>
              <w:tab w:val="right" w:leader="dot" w:pos="10529"/>
            </w:tabs>
            <w:rPr>
              <w:ins w:id="415" w:author="Tanya Hernández" w:date="2017-05-21T20:03:00Z"/>
              <w:i w:val="0"/>
              <w:iCs w:val="0"/>
              <w:sz w:val="22"/>
              <w:szCs w:val="22"/>
              <w:lang w:eastAsia="es-MX"/>
            </w:rPr>
          </w:pPr>
          <w:ins w:id="416" w:author="Tanya Hernández" w:date="2017-05-21T20:03:00Z">
            <w:r w:rsidRPr="009D2E85">
              <w:rPr>
                <w:rStyle w:val="Hipervnculo"/>
              </w:rPr>
              <w:fldChar w:fldCharType="begin"/>
            </w:r>
            <w:r w:rsidRPr="009D2E85">
              <w:rPr>
                <w:rStyle w:val="Hipervnculo"/>
              </w:rPr>
              <w:instrText xml:space="preserve"> </w:instrText>
            </w:r>
            <w:r>
              <w:instrText>HYPERLINK \l "_Toc483160409"</w:instrText>
            </w:r>
            <w:r w:rsidRPr="009D2E85">
              <w:rPr>
                <w:rStyle w:val="Hipervnculo"/>
              </w:rPr>
              <w:instrText xml:space="preserve"> </w:instrText>
            </w:r>
            <w:r w:rsidRPr="009D2E85">
              <w:rPr>
                <w:rStyle w:val="Hipervnculo"/>
              </w:rPr>
              <w:fldChar w:fldCharType="separate"/>
            </w:r>
            <w:r w:rsidRPr="009D2E85">
              <w:rPr>
                <w:rStyle w:val="Hipervnculo"/>
              </w:rPr>
              <w:t>4.1.13 Configuración de velocidad</w:t>
            </w:r>
            <w:r>
              <w:rPr>
                <w:webHidden/>
              </w:rPr>
              <w:tab/>
            </w:r>
            <w:r>
              <w:rPr>
                <w:webHidden/>
              </w:rPr>
              <w:fldChar w:fldCharType="begin"/>
            </w:r>
            <w:r>
              <w:rPr>
                <w:webHidden/>
              </w:rPr>
              <w:instrText xml:space="preserve"> PAGEREF _Toc483160409 \h </w:instrText>
            </w:r>
          </w:ins>
          <w:r>
            <w:rPr>
              <w:webHidden/>
            </w:rPr>
          </w:r>
          <w:r>
            <w:rPr>
              <w:webHidden/>
            </w:rPr>
            <w:fldChar w:fldCharType="separate"/>
          </w:r>
          <w:ins w:id="417" w:author="Tanya Hernández" w:date="2017-05-21T21:21:00Z">
            <w:r w:rsidR="00604603">
              <w:rPr>
                <w:webHidden/>
              </w:rPr>
              <w:t>129</w:t>
            </w:r>
          </w:ins>
          <w:ins w:id="418" w:author="Tanya Hernández" w:date="2017-05-21T20:03:00Z">
            <w:r>
              <w:rPr>
                <w:webHidden/>
              </w:rPr>
              <w:fldChar w:fldCharType="end"/>
            </w:r>
            <w:r w:rsidRPr="009D2E85">
              <w:rPr>
                <w:rStyle w:val="Hipervnculo"/>
              </w:rPr>
              <w:fldChar w:fldCharType="end"/>
            </w:r>
          </w:ins>
        </w:p>
        <w:p w14:paraId="22B153AC" w14:textId="56190F17" w:rsidR="00904827" w:rsidRDefault="00904827">
          <w:pPr>
            <w:pStyle w:val="TDC3"/>
            <w:tabs>
              <w:tab w:val="right" w:leader="dot" w:pos="10529"/>
            </w:tabs>
            <w:rPr>
              <w:ins w:id="419" w:author="Tanya Hernández" w:date="2017-05-21T20:03:00Z"/>
              <w:i w:val="0"/>
              <w:iCs w:val="0"/>
              <w:sz w:val="22"/>
              <w:szCs w:val="22"/>
              <w:lang w:eastAsia="es-MX"/>
            </w:rPr>
          </w:pPr>
          <w:ins w:id="420" w:author="Tanya Hernández" w:date="2017-05-21T20:03:00Z">
            <w:r w:rsidRPr="009D2E85">
              <w:rPr>
                <w:rStyle w:val="Hipervnculo"/>
              </w:rPr>
              <w:fldChar w:fldCharType="begin"/>
            </w:r>
            <w:r w:rsidRPr="009D2E85">
              <w:rPr>
                <w:rStyle w:val="Hipervnculo"/>
              </w:rPr>
              <w:instrText xml:space="preserve"> </w:instrText>
            </w:r>
            <w:r>
              <w:instrText>HYPERLINK \l "_Toc483160410"</w:instrText>
            </w:r>
            <w:r w:rsidRPr="009D2E85">
              <w:rPr>
                <w:rStyle w:val="Hipervnculo"/>
              </w:rPr>
              <w:instrText xml:space="preserve"> </w:instrText>
            </w:r>
            <w:r w:rsidRPr="009D2E85">
              <w:rPr>
                <w:rStyle w:val="Hipervnculo"/>
              </w:rPr>
              <w:fldChar w:fldCharType="separate"/>
            </w:r>
            <w:r w:rsidRPr="009D2E85">
              <w:rPr>
                <w:rStyle w:val="Hipervnculo"/>
              </w:rPr>
              <w:t>4.1.14 Definición de las funciones que utiliza el microcontrolador para enviar los datos mediante el módulo WiFi</w:t>
            </w:r>
            <w:r>
              <w:rPr>
                <w:webHidden/>
              </w:rPr>
              <w:tab/>
            </w:r>
            <w:r>
              <w:rPr>
                <w:webHidden/>
              </w:rPr>
              <w:fldChar w:fldCharType="begin"/>
            </w:r>
            <w:r>
              <w:rPr>
                <w:webHidden/>
              </w:rPr>
              <w:instrText xml:space="preserve"> PAGEREF _Toc483160410 \h </w:instrText>
            </w:r>
          </w:ins>
          <w:r>
            <w:rPr>
              <w:webHidden/>
            </w:rPr>
          </w:r>
          <w:r>
            <w:rPr>
              <w:webHidden/>
            </w:rPr>
            <w:fldChar w:fldCharType="separate"/>
          </w:r>
          <w:ins w:id="421" w:author="Tanya Hernández" w:date="2017-05-21T21:21:00Z">
            <w:r w:rsidR="00604603">
              <w:rPr>
                <w:webHidden/>
              </w:rPr>
              <w:t>131</w:t>
            </w:r>
          </w:ins>
          <w:ins w:id="422" w:author="Tanya Hernández" w:date="2017-05-21T20:03:00Z">
            <w:r>
              <w:rPr>
                <w:webHidden/>
              </w:rPr>
              <w:fldChar w:fldCharType="end"/>
            </w:r>
            <w:r w:rsidRPr="009D2E85">
              <w:rPr>
                <w:rStyle w:val="Hipervnculo"/>
              </w:rPr>
              <w:fldChar w:fldCharType="end"/>
            </w:r>
          </w:ins>
        </w:p>
        <w:p w14:paraId="07E3B2B9" w14:textId="271A3686" w:rsidR="00904827" w:rsidRDefault="00904827">
          <w:pPr>
            <w:pStyle w:val="TDC3"/>
            <w:tabs>
              <w:tab w:val="right" w:leader="dot" w:pos="10529"/>
            </w:tabs>
            <w:rPr>
              <w:ins w:id="423" w:author="Tanya Hernández" w:date="2017-05-21T20:03:00Z"/>
              <w:i w:val="0"/>
              <w:iCs w:val="0"/>
              <w:sz w:val="22"/>
              <w:szCs w:val="22"/>
              <w:lang w:eastAsia="es-MX"/>
            </w:rPr>
          </w:pPr>
          <w:ins w:id="424" w:author="Tanya Hernández" w:date="2017-05-21T20:03:00Z">
            <w:r w:rsidRPr="009D2E85">
              <w:rPr>
                <w:rStyle w:val="Hipervnculo"/>
              </w:rPr>
              <w:fldChar w:fldCharType="begin"/>
            </w:r>
            <w:r w:rsidRPr="009D2E85">
              <w:rPr>
                <w:rStyle w:val="Hipervnculo"/>
              </w:rPr>
              <w:instrText xml:space="preserve"> </w:instrText>
            </w:r>
            <w:r>
              <w:instrText>HYPERLINK \l "_Toc483160411"</w:instrText>
            </w:r>
            <w:r w:rsidRPr="009D2E85">
              <w:rPr>
                <w:rStyle w:val="Hipervnculo"/>
              </w:rPr>
              <w:instrText xml:space="preserve"> </w:instrText>
            </w:r>
            <w:r w:rsidRPr="009D2E85">
              <w:rPr>
                <w:rStyle w:val="Hipervnculo"/>
              </w:rPr>
              <w:fldChar w:fldCharType="separate"/>
            </w:r>
            <w:r w:rsidRPr="009D2E85">
              <w:rPr>
                <w:rStyle w:val="Hipervnculo"/>
                <w:lang w:val="pt-PT"/>
              </w:rPr>
              <w:t>4.1.15 Creacion y diseño de la placa con el microcontrolador y sensores</w:t>
            </w:r>
            <w:r>
              <w:rPr>
                <w:webHidden/>
              </w:rPr>
              <w:tab/>
            </w:r>
            <w:r>
              <w:rPr>
                <w:webHidden/>
              </w:rPr>
              <w:fldChar w:fldCharType="begin"/>
            </w:r>
            <w:r>
              <w:rPr>
                <w:webHidden/>
              </w:rPr>
              <w:instrText xml:space="preserve"> PAGEREF _Toc483160411 \h </w:instrText>
            </w:r>
          </w:ins>
          <w:r>
            <w:rPr>
              <w:webHidden/>
            </w:rPr>
          </w:r>
          <w:r>
            <w:rPr>
              <w:webHidden/>
            </w:rPr>
            <w:fldChar w:fldCharType="separate"/>
          </w:r>
          <w:ins w:id="425" w:author="Tanya Hernández" w:date="2017-05-21T21:21:00Z">
            <w:r w:rsidR="00604603">
              <w:rPr>
                <w:webHidden/>
              </w:rPr>
              <w:t>132</w:t>
            </w:r>
          </w:ins>
          <w:ins w:id="426" w:author="Tanya Hernández" w:date="2017-05-21T20:03:00Z">
            <w:r>
              <w:rPr>
                <w:webHidden/>
              </w:rPr>
              <w:fldChar w:fldCharType="end"/>
            </w:r>
            <w:r w:rsidRPr="009D2E85">
              <w:rPr>
                <w:rStyle w:val="Hipervnculo"/>
              </w:rPr>
              <w:fldChar w:fldCharType="end"/>
            </w:r>
          </w:ins>
        </w:p>
        <w:p w14:paraId="454C1064" w14:textId="2FD527E3" w:rsidR="00904827" w:rsidRDefault="00904827">
          <w:pPr>
            <w:pStyle w:val="TDC2"/>
            <w:tabs>
              <w:tab w:val="right" w:leader="dot" w:pos="10529"/>
            </w:tabs>
            <w:rPr>
              <w:ins w:id="427" w:author="Tanya Hernández" w:date="2017-05-21T20:03:00Z"/>
              <w:smallCaps w:val="0"/>
              <w:sz w:val="22"/>
              <w:szCs w:val="22"/>
              <w:lang w:eastAsia="es-MX"/>
            </w:rPr>
          </w:pPr>
          <w:ins w:id="428" w:author="Tanya Hernández" w:date="2017-05-21T20:03:00Z">
            <w:r w:rsidRPr="009D2E85">
              <w:rPr>
                <w:rStyle w:val="Hipervnculo"/>
              </w:rPr>
              <w:fldChar w:fldCharType="begin"/>
            </w:r>
            <w:r w:rsidRPr="009D2E85">
              <w:rPr>
                <w:rStyle w:val="Hipervnculo"/>
              </w:rPr>
              <w:instrText xml:space="preserve"> </w:instrText>
            </w:r>
            <w:r>
              <w:instrText>HYPERLINK \l "_Toc483160412"</w:instrText>
            </w:r>
            <w:r w:rsidRPr="009D2E85">
              <w:rPr>
                <w:rStyle w:val="Hipervnculo"/>
              </w:rPr>
              <w:instrText xml:space="preserve"> </w:instrText>
            </w:r>
            <w:r w:rsidRPr="009D2E85">
              <w:rPr>
                <w:rStyle w:val="Hipervnculo"/>
              </w:rPr>
              <w:fldChar w:fldCharType="separate"/>
            </w:r>
            <w:r w:rsidRPr="009D2E85">
              <w:rPr>
                <w:rStyle w:val="Hipervnculo"/>
              </w:rPr>
              <w:t>4.2 Desarrollo de prototipo parte software</w:t>
            </w:r>
            <w:r>
              <w:rPr>
                <w:webHidden/>
              </w:rPr>
              <w:tab/>
            </w:r>
            <w:r>
              <w:rPr>
                <w:webHidden/>
              </w:rPr>
              <w:fldChar w:fldCharType="begin"/>
            </w:r>
            <w:r>
              <w:rPr>
                <w:webHidden/>
              </w:rPr>
              <w:instrText xml:space="preserve"> PAGEREF _Toc483160412 \h </w:instrText>
            </w:r>
          </w:ins>
          <w:r>
            <w:rPr>
              <w:webHidden/>
            </w:rPr>
          </w:r>
          <w:r>
            <w:rPr>
              <w:webHidden/>
            </w:rPr>
            <w:fldChar w:fldCharType="separate"/>
          </w:r>
          <w:ins w:id="429" w:author="Tanya Hernández" w:date="2017-05-21T21:21:00Z">
            <w:r w:rsidR="00604603">
              <w:rPr>
                <w:webHidden/>
              </w:rPr>
              <w:t>133</w:t>
            </w:r>
          </w:ins>
          <w:ins w:id="430" w:author="Tanya Hernández" w:date="2017-05-21T20:03:00Z">
            <w:r>
              <w:rPr>
                <w:webHidden/>
              </w:rPr>
              <w:fldChar w:fldCharType="end"/>
            </w:r>
            <w:r w:rsidRPr="009D2E85">
              <w:rPr>
                <w:rStyle w:val="Hipervnculo"/>
              </w:rPr>
              <w:fldChar w:fldCharType="end"/>
            </w:r>
          </w:ins>
        </w:p>
        <w:p w14:paraId="121D941D" w14:textId="747C0F8A" w:rsidR="00904827" w:rsidRDefault="00904827">
          <w:pPr>
            <w:pStyle w:val="TDC3"/>
            <w:tabs>
              <w:tab w:val="left" w:pos="1440"/>
              <w:tab w:val="right" w:leader="dot" w:pos="10529"/>
            </w:tabs>
            <w:rPr>
              <w:ins w:id="431" w:author="Tanya Hernández" w:date="2017-05-21T20:03:00Z"/>
              <w:i w:val="0"/>
              <w:iCs w:val="0"/>
              <w:sz w:val="22"/>
              <w:szCs w:val="22"/>
              <w:lang w:eastAsia="es-MX"/>
            </w:rPr>
          </w:pPr>
          <w:ins w:id="432" w:author="Tanya Hernández" w:date="2017-05-21T20:03:00Z">
            <w:r w:rsidRPr="009D2E85">
              <w:rPr>
                <w:rStyle w:val="Hipervnculo"/>
              </w:rPr>
              <w:fldChar w:fldCharType="begin"/>
            </w:r>
            <w:r w:rsidRPr="009D2E85">
              <w:rPr>
                <w:rStyle w:val="Hipervnculo"/>
              </w:rPr>
              <w:instrText xml:space="preserve"> </w:instrText>
            </w:r>
            <w:r>
              <w:instrText>HYPERLINK \l "_Toc483160413"</w:instrText>
            </w:r>
            <w:r w:rsidRPr="009D2E85">
              <w:rPr>
                <w:rStyle w:val="Hipervnculo"/>
              </w:rPr>
              <w:instrText xml:space="preserve"> </w:instrText>
            </w:r>
            <w:r w:rsidRPr="009D2E85">
              <w:rPr>
                <w:rStyle w:val="Hipervnculo"/>
              </w:rPr>
              <w:fldChar w:fldCharType="separate"/>
            </w:r>
            <w:r w:rsidRPr="009D2E85">
              <w:rPr>
                <w:rStyle w:val="Hipervnculo"/>
              </w:rPr>
              <w:t>4.2.1</w:t>
            </w:r>
            <w:r>
              <w:rPr>
                <w:i w:val="0"/>
                <w:iCs w:val="0"/>
                <w:sz w:val="22"/>
                <w:szCs w:val="22"/>
                <w:lang w:eastAsia="es-MX"/>
              </w:rPr>
              <w:tab/>
            </w:r>
            <w:r w:rsidRPr="009D2E85">
              <w:rPr>
                <w:rStyle w:val="Hipervnculo"/>
              </w:rPr>
              <w:t>Tecnologías utilizadas para el desarrollo de software</w:t>
            </w:r>
            <w:r>
              <w:rPr>
                <w:webHidden/>
              </w:rPr>
              <w:tab/>
            </w:r>
            <w:r>
              <w:rPr>
                <w:webHidden/>
              </w:rPr>
              <w:fldChar w:fldCharType="begin"/>
            </w:r>
            <w:r>
              <w:rPr>
                <w:webHidden/>
              </w:rPr>
              <w:instrText xml:space="preserve"> PAGEREF _Toc483160413 \h </w:instrText>
            </w:r>
          </w:ins>
          <w:r>
            <w:rPr>
              <w:webHidden/>
            </w:rPr>
          </w:r>
          <w:r>
            <w:rPr>
              <w:webHidden/>
            </w:rPr>
            <w:fldChar w:fldCharType="separate"/>
          </w:r>
          <w:ins w:id="433" w:author="Tanya Hernández" w:date="2017-05-21T21:21:00Z">
            <w:r w:rsidR="00604603">
              <w:rPr>
                <w:webHidden/>
              </w:rPr>
              <w:t>133</w:t>
            </w:r>
          </w:ins>
          <w:ins w:id="434" w:author="Tanya Hernández" w:date="2017-05-21T20:03:00Z">
            <w:r>
              <w:rPr>
                <w:webHidden/>
              </w:rPr>
              <w:fldChar w:fldCharType="end"/>
            </w:r>
            <w:r w:rsidRPr="009D2E85">
              <w:rPr>
                <w:rStyle w:val="Hipervnculo"/>
              </w:rPr>
              <w:fldChar w:fldCharType="end"/>
            </w:r>
          </w:ins>
        </w:p>
        <w:p w14:paraId="13C7D077" w14:textId="3417ACD1" w:rsidR="00904827" w:rsidRDefault="00904827">
          <w:pPr>
            <w:pStyle w:val="TDC3"/>
            <w:tabs>
              <w:tab w:val="right" w:leader="dot" w:pos="10529"/>
            </w:tabs>
            <w:rPr>
              <w:ins w:id="435" w:author="Tanya Hernández" w:date="2017-05-21T20:03:00Z"/>
              <w:i w:val="0"/>
              <w:iCs w:val="0"/>
              <w:sz w:val="22"/>
              <w:szCs w:val="22"/>
              <w:lang w:eastAsia="es-MX"/>
            </w:rPr>
          </w:pPr>
          <w:ins w:id="436" w:author="Tanya Hernández" w:date="2017-05-21T20:03:00Z">
            <w:r w:rsidRPr="009D2E85">
              <w:rPr>
                <w:rStyle w:val="Hipervnculo"/>
              </w:rPr>
              <w:fldChar w:fldCharType="begin"/>
            </w:r>
            <w:r w:rsidRPr="009D2E85">
              <w:rPr>
                <w:rStyle w:val="Hipervnculo"/>
              </w:rPr>
              <w:instrText xml:space="preserve"> </w:instrText>
            </w:r>
            <w:r>
              <w:instrText>HYPERLINK \l "_Toc483160414"</w:instrText>
            </w:r>
            <w:r w:rsidRPr="009D2E85">
              <w:rPr>
                <w:rStyle w:val="Hipervnculo"/>
              </w:rPr>
              <w:instrText xml:space="preserve"> </w:instrText>
            </w:r>
            <w:r w:rsidRPr="009D2E85">
              <w:rPr>
                <w:rStyle w:val="Hipervnculo"/>
              </w:rPr>
              <w:fldChar w:fldCharType="separate"/>
            </w:r>
            <w:r w:rsidRPr="009D2E85">
              <w:rPr>
                <w:rStyle w:val="Hipervnculo"/>
              </w:rPr>
              <w:t>4.2.2 Alojamiento de la base de datos remota, creación del webservices y del dominio</w:t>
            </w:r>
            <w:r>
              <w:rPr>
                <w:webHidden/>
              </w:rPr>
              <w:tab/>
            </w:r>
            <w:r>
              <w:rPr>
                <w:webHidden/>
              </w:rPr>
              <w:fldChar w:fldCharType="begin"/>
            </w:r>
            <w:r>
              <w:rPr>
                <w:webHidden/>
              </w:rPr>
              <w:instrText xml:space="preserve"> PAGEREF _Toc483160414 \h </w:instrText>
            </w:r>
          </w:ins>
          <w:r>
            <w:rPr>
              <w:webHidden/>
            </w:rPr>
          </w:r>
          <w:r>
            <w:rPr>
              <w:webHidden/>
            </w:rPr>
            <w:fldChar w:fldCharType="separate"/>
          </w:r>
          <w:ins w:id="437" w:author="Tanya Hernández" w:date="2017-05-21T21:21:00Z">
            <w:r w:rsidR="00604603">
              <w:rPr>
                <w:webHidden/>
              </w:rPr>
              <w:t>138</w:t>
            </w:r>
          </w:ins>
          <w:ins w:id="438" w:author="Tanya Hernández" w:date="2017-05-21T20:03:00Z">
            <w:r>
              <w:rPr>
                <w:webHidden/>
              </w:rPr>
              <w:fldChar w:fldCharType="end"/>
            </w:r>
            <w:r w:rsidRPr="009D2E85">
              <w:rPr>
                <w:rStyle w:val="Hipervnculo"/>
              </w:rPr>
              <w:fldChar w:fldCharType="end"/>
            </w:r>
          </w:ins>
        </w:p>
        <w:p w14:paraId="739513FC" w14:textId="3C6F0448" w:rsidR="00904827" w:rsidRDefault="00904827">
          <w:pPr>
            <w:pStyle w:val="TDC3"/>
            <w:tabs>
              <w:tab w:val="right" w:leader="dot" w:pos="10529"/>
            </w:tabs>
            <w:rPr>
              <w:ins w:id="439" w:author="Tanya Hernández" w:date="2017-05-21T20:03:00Z"/>
              <w:i w:val="0"/>
              <w:iCs w:val="0"/>
              <w:sz w:val="22"/>
              <w:szCs w:val="22"/>
              <w:lang w:eastAsia="es-MX"/>
            </w:rPr>
          </w:pPr>
          <w:ins w:id="440" w:author="Tanya Hernández" w:date="2017-05-21T20:03:00Z">
            <w:r w:rsidRPr="009D2E85">
              <w:rPr>
                <w:rStyle w:val="Hipervnculo"/>
              </w:rPr>
              <w:fldChar w:fldCharType="begin"/>
            </w:r>
            <w:r w:rsidRPr="009D2E85">
              <w:rPr>
                <w:rStyle w:val="Hipervnculo"/>
              </w:rPr>
              <w:instrText xml:space="preserve"> </w:instrText>
            </w:r>
            <w:r>
              <w:instrText>HYPERLINK \l "_Toc483160415"</w:instrText>
            </w:r>
            <w:r w:rsidRPr="009D2E85">
              <w:rPr>
                <w:rStyle w:val="Hipervnculo"/>
              </w:rPr>
              <w:instrText xml:space="preserve"> </w:instrText>
            </w:r>
            <w:r w:rsidRPr="009D2E85">
              <w:rPr>
                <w:rStyle w:val="Hipervnculo"/>
              </w:rPr>
              <w:fldChar w:fldCharType="separate"/>
            </w:r>
            <w:r w:rsidRPr="009D2E85">
              <w:rPr>
                <w:rStyle w:val="Hipervnculo"/>
              </w:rPr>
              <w:t>4.2.3 Creación del diseño de las vistas y pruebas con el módulo de inicio de sesión</w:t>
            </w:r>
            <w:r>
              <w:rPr>
                <w:webHidden/>
              </w:rPr>
              <w:tab/>
            </w:r>
            <w:r>
              <w:rPr>
                <w:webHidden/>
              </w:rPr>
              <w:fldChar w:fldCharType="begin"/>
            </w:r>
            <w:r>
              <w:rPr>
                <w:webHidden/>
              </w:rPr>
              <w:instrText xml:space="preserve"> PAGEREF _Toc483160415 \h </w:instrText>
            </w:r>
          </w:ins>
          <w:r>
            <w:rPr>
              <w:webHidden/>
            </w:rPr>
          </w:r>
          <w:r>
            <w:rPr>
              <w:webHidden/>
            </w:rPr>
            <w:fldChar w:fldCharType="separate"/>
          </w:r>
          <w:ins w:id="441" w:author="Tanya Hernández" w:date="2017-05-21T21:21:00Z">
            <w:r w:rsidR="00604603">
              <w:rPr>
                <w:webHidden/>
              </w:rPr>
              <w:t>139</w:t>
            </w:r>
          </w:ins>
          <w:ins w:id="442" w:author="Tanya Hernández" w:date="2017-05-21T20:03:00Z">
            <w:r>
              <w:rPr>
                <w:webHidden/>
              </w:rPr>
              <w:fldChar w:fldCharType="end"/>
            </w:r>
            <w:r w:rsidRPr="009D2E85">
              <w:rPr>
                <w:rStyle w:val="Hipervnculo"/>
              </w:rPr>
              <w:fldChar w:fldCharType="end"/>
            </w:r>
          </w:ins>
        </w:p>
        <w:p w14:paraId="392C9193" w14:textId="59EE453F" w:rsidR="00904827" w:rsidRDefault="00904827">
          <w:pPr>
            <w:pStyle w:val="TDC3"/>
            <w:tabs>
              <w:tab w:val="right" w:leader="dot" w:pos="10529"/>
            </w:tabs>
            <w:rPr>
              <w:ins w:id="443" w:author="Tanya Hernández" w:date="2017-05-21T20:03:00Z"/>
              <w:i w:val="0"/>
              <w:iCs w:val="0"/>
              <w:sz w:val="22"/>
              <w:szCs w:val="22"/>
              <w:lang w:eastAsia="es-MX"/>
            </w:rPr>
          </w:pPr>
          <w:ins w:id="444" w:author="Tanya Hernández" w:date="2017-05-21T20:03:00Z">
            <w:r w:rsidRPr="009D2E85">
              <w:rPr>
                <w:rStyle w:val="Hipervnculo"/>
              </w:rPr>
              <w:fldChar w:fldCharType="begin"/>
            </w:r>
            <w:r w:rsidRPr="009D2E85">
              <w:rPr>
                <w:rStyle w:val="Hipervnculo"/>
              </w:rPr>
              <w:instrText xml:space="preserve"> </w:instrText>
            </w:r>
            <w:r>
              <w:instrText>HYPERLINK \l "_Toc483160416"</w:instrText>
            </w:r>
            <w:r w:rsidRPr="009D2E85">
              <w:rPr>
                <w:rStyle w:val="Hipervnculo"/>
              </w:rPr>
              <w:instrText xml:space="preserve"> </w:instrText>
            </w:r>
            <w:r w:rsidRPr="009D2E85">
              <w:rPr>
                <w:rStyle w:val="Hipervnculo"/>
              </w:rPr>
              <w:fldChar w:fldCharType="separate"/>
            </w:r>
            <w:r w:rsidRPr="009D2E85">
              <w:rPr>
                <w:rStyle w:val="Hipervnculo"/>
              </w:rPr>
              <w:t>4.2.4 Diseño de las vistas de la aplicación móvil</w:t>
            </w:r>
            <w:r>
              <w:rPr>
                <w:webHidden/>
              </w:rPr>
              <w:tab/>
            </w:r>
            <w:r>
              <w:rPr>
                <w:webHidden/>
              </w:rPr>
              <w:fldChar w:fldCharType="begin"/>
            </w:r>
            <w:r>
              <w:rPr>
                <w:webHidden/>
              </w:rPr>
              <w:instrText xml:space="preserve"> PAGEREF _Toc483160416 \h </w:instrText>
            </w:r>
          </w:ins>
          <w:r>
            <w:rPr>
              <w:webHidden/>
            </w:rPr>
          </w:r>
          <w:r>
            <w:rPr>
              <w:webHidden/>
            </w:rPr>
            <w:fldChar w:fldCharType="separate"/>
          </w:r>
          <w:ins w:id="445" w:author="Tanya Hernández" w:date="2017-05-21T21:21:00Z">
            <w:r w:rsidR="00604603">
              <w:rPr>
                <w:webHidden/>
              </w:rPr>
              <w:t>141</w:t>
            </w:r>
          </w:ins>
          <w:ins w:id="446" w:author="Tanya Hernández" w:date="2017-05-21T20:03:00Z">
            <w:r>
              <w:rPr>
                <w:webHidden/>
              </w:rPr>
              <w:fldChar w:fldCharType="end"/>
            </w:r>
            <w:r w:rsidRPr="009D2E85">
              <w:rPr>
                <w:rStyle w:val="Hipervnculo"/>
              </w:rPr>
              <w:fldChar w:fldCharType="end"/>
            </w:r>
          </w:ins>
        </w:p>
        <w:p w14:paraId="7DD984F2" w14:textId="44B5388A" w:rsidR="00904827" w:rsidRDefault="00904827">
          <w:pPr>
            <w:pStyle w:val="TDC1"/>
            <w:rPr>
              <w:ins w:id="447" w:author="Tanya Hernández" w:date="2017-05-21T20:03:00Z"/>
              <w:noProof/>
              <w:sz w:val="22"/>
              <w:szCs w:val="22"/>
              <w:lang w:eastAsia="es-MX"/>
            </w:rPr>
          </w:pPr>
          <w:ins w:id="448"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"_Toc483160417"</w:instrText>
            </w:r>
            <w:r w:rsidRPr="009D2E85">
              <w:rPr>
                <w:rStyle w:val="Hipervnculo"/>
              </w:rPr>
              <w:instrText xml:space="preserve"> </w:instrText>
            </w:r>
            <w:r w:rsidRPr="009D2E85">
              <w:rPr>
                <w:rStyle w:val="Hipervnculo"/>
              </w:rPr>
              <w:fldChar w:fldCharType="separate"/>
            </w:r>
            <w:r w:rsidRPr="009D2E85">
              <w:rPr>
                <w:rStyle w:val="Hipervnculo"/>
              </w:rPr>
              <w:t>Capítulo 5 Implementación</w:t>
            </w:r>
            <w:r>
              <w:rPr>
                <w:noProof/>
                <w:webHidden/>
              </w:rPr>
              <w:tab/>
            </w:r>
            <w:r>
              <w:rPr>
                <w:noProof/>
                <w:webHidden/>
              </w:rPr>
              <w:fldChar w:fldCharType="begin"/>
            </w:r>
            <w:r>
              <w:rPr>
                <w:noProof/>
                <w:webHidden/>
              </w:rPr>
              <w:instrText xml:space="preserve"> PAGEREF _Toc483160417 \h </w:instrText>
            </w:r>
          </w:ins>
          <w:r>
            <w:rPr>
              <w:noProof/>
              <w:webHidden/>
            </w:rPr>
          </w:r>
          <w:r>
            <w:rPr>
              <w:noProof/>
              <w:webHidden/>
            </w:rPr>
            <w:fldChar w:fldCharType="separate"/>
          </w:r>
          <w:ins w:id="449" w:author="Tanya Hernández" w:date="2017-05-21T21:21:00Z">
            <w:r w:rsidR="00604603">
              <w:rPr>
                <w:noProof/>
                <w:webHidden/>
              </w:rPr>
              <w:t>143</w:t>
            </w:r>
          </w:ins>
          <w:ins w:id="450" w:author="Tanya Hernández" w:date="2017-05-21T20:03:00Z">
            <w:r>
              <w:rPr>
                <w:noProof/>
                <w:webHidden/>
              </w:rPr>
              <w:fldChar w:fldCharType="end"/>
            </w:r>
            <w:r w:rsidRPr="009D2E85">
              <w:rPr>
                <w:rStyle w:val="Hipervnculo"/>
              </w:rPr>
              <w:fldChar w:fldCharType="end"/>
            </w:r>
          </w:ins>
        </w:p>
        <w:p w14:paraId="1CCE423C" w14:textId="7519847B" w:rsidR="00904827" w:rsidRDefault="00904827">
          <w:pPr>
            <w:pStyle w:val="TDC2"/>
            <w:tabs>
              <w:tab w:val="right" w:leader="dot" w:pos="10529"/>
            </w:tabs>
            <w:rPr>
              <w:ins w:id="451" w:author="Tanya Hernández" w:date="2017-05-21T20:03:00Z"/>
              <w:smallCaps w:val="0"/>
              <w:sz w:val="22"/>
              <w:szCs w:val="22"/>
              <w:lang w:eastAsia="es-MX"/>
            </w:rPr>
          </w:pPr>
          <w:ins w:id="452" w:author="Tanya Hernández" w:date="2017-05-21T20:03:00Z">
            <w:r w:rsidRPr="009D2E85">
              <w:rPr>
                <w:rStyle w:val="Hipervnculo"/>
              </w:rPr>
              <w:fldChar w:fldCharType="begin"/>
            </w:r>
            <w:r w:rsidRPr="009D2E85">
              <w:rPr>
                <w:rStyle w:val="Hipervnculo"/>
              </w:rPr>
              <w:instrText xml:space="preserve"> </w:instrText>
            </w:r>
            <w:r>
              <w:instrText>HYPERLINK \l "_Toc483160418"</w:instrText>
            </w:r>
            <w:r w:rsidRPr="009D2E85">
              <w:rPr>
                <w:rStyle w:val="Hipervnculo"/>
              </w:rPr>
              <w:instrText xml:space="preserve"> </w:instrText>
            </w:r>
            <w:r w:rsidRPr="009D2E85">
              <w:rPr>
                <w:rStyle w:val="Hipervnculo"/>
              </w:rPr>
              <w:fldChar w:fldCharType="separate"/>
            </w:r>
            <w:r w:rsidRPr="009D2E85">
              <w:rPr>
                <w:rStyle w:val="Hipervnculo"/>
              </w:rPr>
              <w:t>5.1 Implementación de los sensores</w:t>
            </w:r>
            <w:r>
              <w:rPr>
                <w:webHidden/>
              </w:rPr>
              <w:tab/>
            </w:r>
            <w:r>
              <w:rPr>
                <w:webHidden/>
              </w:rPr>
              <w:fldChar w:fldCharType="begin"/>
            </w:r>
            <w:r>
              <w:rPr>
                <w:webHidden/>
              </w:rPr>
              <w:instrText xml:space="preserve"> PAGEREF _Toc483160418 \h </w:instrText>
            </w:r>
          </w:ins>
          <w:r>
            <w:rPr>
              <w:webHidden/>
            </w:rPr>
          </w:r>
          <w:r>
            <w:rPr>
              <w:webHidden/>
            </w:rPr>
            <w:fldChar w:fldCharType="separate"/>
          </w:r>
          <w:ins w:id="453" w:author="Tanya Hernández" w:date="2017-05-21T21:21:00Z">
            <w:r w:rsidR="00604603">
              <w:rPr>
                <w:webHidden/>
              </w:rPr>
              <w:t>143</w:t>
            </w:r>
          </w:ins>
          <w:ins w:id="454" w:author="Tanya Hernández" w:date="2017-05-21T20:03:00Z">
            <w:r>
              <w:rPr>
                <w:webHidden/>
              </w:rPr>
              <w:fldChar w:fldCharType="end"/>
            </w:r>
            <w:r w:rsidRPr="009D2E85">
              <w:rPr>
                <w:rStyle w:val="Hipervnculo"/>
              </w:rPr>
              <w:fldChar w:fldCharType="end"/>
            </w:r>
          </w:ins>
        </w:p>
        <w:p w14:paraId="2FCFB743" w14:textId="6045946C" w:rsidR="00904827" w:rsidRDefault="00904827">
          <w:pPr>
            <w:pStyle w:val="TDC2"/>
            <w:tabs>
              <w:tab w:val="right" w:leader="dot" w:pos="10529"/>
            </w:tabs>
            <w:rPr>
              <w:ins w:id="455" w:author="Tanya Hernández" w:date="2017-05-21T20:03:00Z"/>
              <w:smallCaps w:val="0"/>
              <w:sz w:val="22"/>
              <w:szCs w:val="22"/>
              <w:lang w:eastAsia="es-MX"/>
            </w:rPr>
          </w:pPr>
          <w:ins w:id="456" w:author="Tanya Hernández" w:date="2017-05-21T20:03:00Z">
            <w:r w:rsidRPr="009D2E85">
              <w:rPr>
                <w:rStyle w:val="Hipervnculo"/>
              </w:rPr>
              <w:fldChar w:fldCharType="begin"/>
            </w:r>
            <w:r w:rsidRPr="009D2E85">
              <w:rPr>
                <w:rStyle w:val="Hipervnculo"/>
              </w:rPr>
              <w:instrText xml:space="preserve"> </w:instrText>
            </w:r>
            <w:r>
              <w:instrText>HYPERLINK \l "_Toc483160419"</w:instrText>
            </w:r>
            <w:r w:rsidRPr="009D2E85">
              <w:rPr>
                <w:rStyle w:val="Hipervnculo"/>
              </w:rPr>
              <w:instrText xml:space="preserve"> </w:instrText>
            </w:r>
            <w:r w:rsidRPr="009D2E85">
              <w:rPr>
                <w:rStyle w:val="Hipervnculo"/>
              </w:rPr>
              <w:fldChar w:fldCharType="separate"/>
            </w:r>
            <w:r w:rsidRPr="009D2E85">
              <w:rPr>
                <w:rStyle w:val="Hipervnculo"/>
              </w:rPr>
              <w:t>5.2 Implementación aplicación móvil</w:t>
            </w:r>
            <w:r>
              <w:rPr>
                <w:webHidden/>
              </w:rPr>
              <w:tab/>
            </w:r>
            <w:r>
              <w:rPr>
                <w:webHidden/>
              </w:rPr>
              <w:fldChar w:fldCharType="begin"/>
            </w:r>
            <w:r>
              <w:rPr>
                <w:webHidden/>
              </w:rPr>
              <w:instrText xml:space="preserve"> PAGEREF _Toc483160419 \h </w:instrText>
            </w:r>
          </w:ins>
          <w:r>
            <w:rPr>
              <w:webHidden/>
            </w:rPr>
          </w:r>
          <w:r>
            <w:rPr>
              <w:webHidden/>
            </w:rPr>
            <w:fldChar w:fldCharType="separate"/>
          </w:r>
          <w:ins w:id="457" w:author="Tanya Hernández" w:date="2017-05-21T21:21:00Z">
            <w:r w:rsidR="00604603">
              <w:rPr>
                <w:webHidden/>
              </w:rPr>
              <w:t>144</w:t>
            </w:r>
          </w:ins>
          <w:ins w:id="458" w:author="Tanya Hernández" w:date="2017-05-21T20:03:00Z">
            <w:r>
              <w:rPr>
                <w:webHidden/>
              </w:rPr>
              <w:fldChar w:fldCharType="end"/>
            </w:r>
            <w:r w:rsidRPr="009D2E85">
              <w:rPr>
                <w:rStyle w:val="Hipervnculo"/>
              </w:rPr>
              <w:fldChar w:fldCharType="end"/>
            </w:r>
          </w:ins>
        </w:p>
        <w:p w14:paraId="4EB65969" w14:textId="26471306" w:rsidR="00904827" w:rsidRDefault="00904827">
          <w:pPr>
            <w:pStyle w:val="TDC1"/>
            <w:rPr>
              <w:ins w:id="459" w:author="Tanya Hernández" w:date="2017-05-21T20:03:00Z"/>
              <w:noProof/>
              <w:sz w:val="22"/>
              <w:szCs w:val="22"/>
              <w:lang w:eastAsia="es-MX"/>
            </w:rPr>
          </w:pPr>
          <w:ins w:id="460"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"_Toc483160420"</w:instrText>
            </w:r>
            <w:r w:rsidRPr="009D2E85">
              <w:rPr>
                <w:rStyle w:val="Hipervnculo"/>
              </w:rPr>
              <w:instrText xml:space="preserve"> </w:instrText>
            </w:r>
            <w:r w:rsidRPr="009D2E85">
              <w:rPr>
                <w:rStyle w:val="Hipervnculo"/>
              </w:rPr>
              <w:fldChar w:fldCharType="separate"/>
            </w:r>
            <w:r w:rsidRPr="009D2E85">
              <w:rPr>
                <w:rStyle w:val="Hipervnculo"/>
              </w:rPr>
              <w:t>Capítulo 6 Pruebas</w:t>
            </w:r>
            <w:r>
              <w:rPr>
                <w:noProof/>
                <w:webHidden/>
              </w:rPr>
              <w:tab/>
            </w:r>
            <w:r>
              <w:rPr>
                <w:noProof/>
                <w:webHidden/>
              </w:rPr>
              <w:fldChar w:fldCharType="begin"/>
            </w:r>
            <w:r>
              <w:rPr>
                <w:noProof/>
                <w:webHidden/>
              </w:rPr>
              <w:instrText xml:space="preserve"> PAGEREF _Toc483160420 \h </w:instrText>
            </w:r>
          </w:ins>
          <w:r>
            <w:rPr>
              <w:noProof/>
              <w:webHidden/>
            </w:rPr>
          </w:r>
          <w:r>
            <w:rPr>
              <w:noProof/>
              <w:webHidden/>
            </w:rPr>
            <w:fldChar w:fldCharType="separate"/>
          </w:r>
          <w:ins w:id="461" w:author="Tanya Hernández" w:date="2017-05-21T21:21:00Z">
            <w:r w:rsidR="00604603">
              <w:rPr>
                <w:noProof/>
                <w:webHidden/>
              </w:rPr>
              <w:t>151</w:t>
            </w:r>
          </w:ins>
          <w:ins w:id="462" w:author="Tanya Hernández" w:date="2017-05-21T20:03:00Z">
            <w:r>
              <w:rPr>
                <w:noProof/>
                <w:webHidden/>
              </w:rPr>
              <w:fldChar w:fldCharType="end"/>
            </w:r>
            <w:r w:rsidRPr="009D2E85">
              <w:rPr>
                <w:rStyle w:val="Hipervnculo"/>
              </w:rPr>
              <w:fldChar w:fldCharType="end"/>
            </w:r>
          </w:ins>
        </w:p>
        <w:p w14:paraId="4490E357" w14:textId="29002EED" w:rsidR="00904827" w:rsidRDefault="00904827">
          <w:pPr>
            <w:pStyle w:val="TDC2"/>
            <w:tabs>
              <w:tab w:val="left" w:pos="1200"/>
              <w:tab w:val="right" w:leader="dot" w:pos="10529"/>
            </w:tabs>
            <w:rPr>
              <w:ins w:id="463" w:author="Tanya Hernández" w:date="2017-05-21T20:03:00Z"/>
              <w:smallCaps w:val="0"/>
              <w:sz w:val="22"/>
              <w:szCs w:val="22"/>
              <w:lang w:eastAsia="es-MX"/>
            </w:rPr>
          </w:pPr>
          <w:ins w:id="464" w:author="Tanya Hernández" w:date="2017-05-21T20:03:00Z">
            <w:r w:rsidRPr="009D2E85">
              <w:rPr>
                <w:rStyle w:val="Hipervnculo"/>
              </w:rPr>
              <w:fldChar w:fldCharType="begin"/>
            </w:r>
            <w:r w:rsidRPr="009D2E85">
              <w:rPr>
                <w:rStyle w:val="Hipervnculo"/>
              </w:rPr>
              <w:instrText xml:space="preserve"> </w:instrText>
            </w:r>
            <w:r>
              <w:instrText>HYPERLINK \l "_Toc483160421"</w:instrText>
            </w:r>
            <w:r w:rsidRPr="009D2E85">
              <w:rPr>
                <w:rStyle w:val="Hipervnculo"/>
              </w:rPr>
              <w:instrText xml:space="preserve"> </w:instrText>
            </w:r>
            <w:r w:rsidRPr="009D2E85">
              <w:rPr>
                <w:rStyle w:val="Hipervnculo"/>
              </w:rPr>
              <w:fldChar w:fldCharType="separate"/>
            </w:r>
            <w:r w:rsidRPr="009D2E85">
              <w:rPr>
                <w:rStyle w:val="Hipervnculo"/>
              </w:rPr>
              <w:t>6.1</w:t>
            </w:r>
            <w:r>
              <w:rPr>
                <w:smallCaps w:val="0"/>
                <w:sz w:val="22"/>
                <w:szCs w:val="22"/>
                <w:lang w:eastAsia="es-MX"/>
              </w:rPr>
              <w:tab/>
            </w:r>
            <w:r w:rsidRPr="009D2E85">
              <w:rPr>
                <w:rStyle w:val="Hipervnculo"/>
              </w:rPr>
              <w:t>Pruebas con los sensores</w:t>
            </w:r>
            <w:r>
              <w:rPr>
                <w:webHidden/>
              </w:rPr>
              <w:tab/>
            </w:r>
            <w:r>
              <w:rPr>
                <w:webHidden/>
              </w:rPr>
              <w:fldChar w:fldCharType="begin"/>
            </w:r>
            <w:r>
              <w:rPr>
                <w:webHidden/>
              </w:rPr>
              <w:instrText xml:space="preserve"> PAGEREF _Toc483160421 \h </w:instrText>
            </w:r>
          </w:ins>
          <w:r>
            <w:rPr>
              <w:webHidden/>
            </w:rPr>
          </w:r>
          <w:r>
            <w:rPr>
              <w:webHidden/>
            </w:rPr>
            <w:fldChar w:fldCharType="separate"/>
          </w:r>
          <w:ins w:id="465" w:author="Tanya Hernández" w:date="2017-05-21T21:21:00Z">
            <w:r w:rsidR="00604603">
              <w:rPr>
                <w:webHidden/>
              </w:rPr>
              <w:t>151</w:t>
            </w:r>
          </w:ins>
          <w:ins w:id="466" w:author="Tanya Hernández" w:date="2017-05-21T20:03:00Z">
            <w:r>
              <w:rPr>
                <w:webHidden/>
              </w:rPr>
              <w:fldChar w:fldCharType="end"/>
            </w:r>
            <w:r w:rsidRPr="009D2E85">
              <w:rPr>
                <w:rStyle w:val="Hipervnculo"/>
              </w:rPr>
              <w:fldChar w:fldCharType="end"/>
            </w:r>
          </w:ins>
        </w:p>
        <w:p w14:paraId="056E646A" w14:textId="4DFE379E" w:rsidR="00904827" w:rsidRDefault="00904827">
          <w:pPr>
            <w:pStyle w:val="TDC3"/>
            <w:tabs>
              <w:tab w:val="right" w:leader="dot" w:pos="10529"/>
            </w:tabs>
            <w:rPr>
              <w:ins w:id="467" w:author="Tanya Hernández" w:date="2017-05-21T20:03:00Z"/>
              <w:i w:val="0"/>
              <w:iCs w:val="0"/>
              <w:sz w:val="22"/>
              <w:szCs w:val="22"/>
              <w:lang w:eastAsia="es-MX"/>
            </w:rPr>
          </w:pPr>
          <w:ins w:id="468" w:author="Tanya Hernández" w:date="2017-05-21T20:03:00Z">
            <w:r w:rsidRPr="009D2E85">
              <w:rPr>
                <w:rStyle w:val="Hipervnculo"/>
              </w:rPr>
              <w:fldChar w:fldCharType="begin"/>
            </w:r>
            <w:r w:rsidRPr="009D2E85">
              <w:rPr>
                <w:rStyle w:val="Hipervnculo"/>
              </w:rPr>
              <w:instrText xml:space="preserve"> </w:instrText>
            </w:r>
            <w:r>
              <w:instrText>HYPERLINK \l "_Toc483160422"</w:instrText>
            </w:r>
            <w:r w:rsidRPr="009D2E85">
              <w:rPr>
                <w:rStyle w:val="Hipervnculo"/>
              </w:rPr>
              <w:instrText xml:space="preserve"> </w:instrText>
            </w:r>
            <w:r w:rsidRPr="009D2E85">
              <w:rPr>
                <w:rStyle w:val="Hipervnculo"/>
              </w:rPr>
              <w:fldChar w:fldCharType="separate"/>
            </w:r>
            <w:r w:rsidRPr="009D2E85">
              <w:rPr>
                <w:rStyle w:val="Hipervnculo"/>
              </w:rPr>
              <w:t>6.1.1 Prueba sensor de temperatura MLX90614</w:t>
            </w:r>
            <w:r>
              <w:rPr>
                <w:webHidden/>
              </w:rPr>
              <w:tab/>
            </w:r>
            <w:r>
              <w:rPr>
                <w:webHidden/>
              </w:rPr>
              <w:fldChar w:fldCharType="begin"/>
            </w:r>
            <w:r>
              <w:rPr>
                <w:webHidden/>
              </w:rPr>
              <w:instrText xml:space="preserve"> PAGEREF _Toc483160422 \h </w:instrText>
            </w:r>
          </w:ins>
          <w:r>
            <w:rPr>
              <w:webHidden/>
            </w:rPr>
          </w:r>
          <w:r>
            <w:rPr>
              <w:webHidden/>
            </w:rPr>
            <w:fldChar w:fldCharType="separate"/>
          </w:r>
          <w:ins w:id="469" w:author="Tanya Hernández" w:date="2017-05-21T21:21:00Z">
            <w:r w:rsidR="00604603">
              <w:rPr>
                <w:webHidden/>
              </w:rPr>
              <w:t>151</w:t>
            </w:r>
          </w:ins>
          <w:ins w:id="470" w:author="Tanya Hernández" w:date="2017-05-21T20:03:00Z">
            <w:r>
              <w:rPr>
                <w:webHidden/>
              </w:rPr>
              <w:fldChar w:fldCharType="end"/>
            </w:r>
            <w:r w:rsidRPr="009D2E85">
              <w:rPr>
                <w:rStyle w:val="Hipervnculo"/>
              </w:rPr>
              <w:fldChar w:fldCharType="end"/>
            </w:r>
          </w:ins>
        </w:p>
        <w:p w14:paraId="770EE7E2" w14:textId="5A17531F" w:rsidR="00904827" w:rsidRDefault="00904827">
          <w:pPr>
            <w:pStyle w:val="TDC3"/>
            <w:tabs>
              <w:tab w:val="right" w:leader="dot" w:pos="10529"/>
            </w:tabs>
            <w:rPr>
              <w:ins w:id="471" w:author="Tanya Hernández" w:date="2017-05-21T20:03:00Z"/>
              <w:i w:val="0"/>
              <w:iCs w:val="0"/>
              <w:sz w:val="22"/>
              <w:szCs w:val="22"/>
              <w:lang w:eastAsia="es-MX"/>
            </w:rPr>
          </w:pPr>
          <w:ins w:id="472" w:author="Tanya Hernández" w:date="2017-05-21T20:03:00Z">
            <w:r w:rsidRPr="009D2E85">
              <w:rPr>
                <w:rStyle w:val="Hipervnculo"/>
              </w:rPr>
              <w:fldChar w:fldCharType="begin"/>
            </w:r>
            <w:r w:rsidRPr="009D2E85">
              <w:rPr>
                <w:rStyle w:val="Hipervnculo"/>
              </w:rPr>
              <w:instrText xml:space="preserve"> </w:instrText>
            </w:r>
            <w:r>
              <w:instrText>HYPERLINK \l "_Toc483160423"</w:instrText>
            </w:r>
            <w:r w:rsidRPr="009D2E85">
              <w:rPr>
                <w:rStyle w:val="Hipervnculo"/>
              </w:rPr>
              <w:instrText xml:space="preserve"> </w:instrText>
            </w:r>
            <w:r w:rsidRPr="009D2E85">
              <w:rPr>
                <w:rStyle w:val="Hipervnculo"/>
              </w:rPr>
              <w:fldChar w:fldCharType="separate"/>
            </w:r>
            <w:r w:rsidRPr="009D2E85">
              <w:rPr>
                <w:rStyle w:val="Hipervnculo"/>
              </w:rPr>
              <w:t>6.1.2 Prueba sensor acelerómetro MPU- 6050</w:t>
            </w:r>
            <w:r>
              <w:rPr>
                <w:webHidden/>
              </w:rPr>
              <w:tab/>
            </w:r>
            <w:r>
              <w:rPr>
                <w:webHidden/>
              </w:rPr>
              <w:fldChar w:fldCharType="begin"/>
            </w:r>
            <w:r>
              <w:rPr>
                <w:webHidden/>
              </w:rPr>
              <w:instrText xml:space="preserve"> PAGEREF _Toc483160423 \h </w:instrText>
            </w:r>
          </w:ins>
          <w:r>
            <w:rPr>
              <w:webHidden/>
            </w:rPr>
          </w:r>
          <w:r>
            <w:rPr>
              <w:webHidden/>
            </w:rPr>
            <w:fldChar w:fldCharType="separate"/>
          </w:r>
          <w:ins w:id="473" w:author="Tanya Hernández" w:date="2017-05-21T21:21:00Z">
            <w:r w:rsidR="00604603">
              <w:rPr>
                <w:webHidden/>
              </w:rPr>
              <w:t>152</w:t>
            </w:r>
          </w:ins>
          <w:ins w:id="474" w:author="Tanya Hernández" w:date="2017-05-21T20:03:00Z">
            <w:r>
              <w:rPr>
                <w:webHidden/>
              </w:rPr>
              <w:fldChar w:fldCharType="end"/>
            </w:r>
            <w:r w:rsidRPr="009D2E85">
              <w:rPr>
                <w:rStyle w:val="Hipervnculo"/>
              </w:rPr>
              <w:fldChar w:fldCharType="end"/>
            </w:r>
          </w:ins>
        </w:p>
        <w:p w14:paraId="11E2BDD8" w14:textId="6BABFBCE" w:rsidR="00904827" w:rsidRDefault="00904827">
          <w:pPr>
            <w:pStyle w:val="TDC1"/>
            <w:rPr>
              <w:ins w:id="475" w:author="Tanya Hernández" w:date="2017-05-21T20:03:00Z"/>
              <w:noProof/>
              <w:sz w:val="22"/>
              <w:szCs w:val="22"/>
              <w:lang w:eastAsia="es-MX"/>
            </w:rPr>
          </w:pPr>
          <w:ins w:id="476" w:author="Tanya Hernández" w:date="2017-05-21T20:03:00Z">
            <w:r w:rsidRPr="009D2E85">
              <w:rPr>
                <w:rStyle w:val="Hipervnculo"/>
              </w:rPr>
              <w:lastRenderedPageBreak/>
              <w:fldChar w:fldCharType="begin"/>
            </w:r>
            <w:r w:rsidRPr="009D2E85">
              <w:rPr>
                <w:rStyle w:val="Hipervnculo"/>
              </w:rPr>
              <w:instrText xml:space="preserve"> </w:instrText>
            </w:r>
            <w:r>
              <w:rPr>
                <w:noProof/>
              </w:rPr>
              <w:instrText>HYPERLINK \l "_Toc483160424"</w:instrText>
            </w:r>
            <w:r w:rsidRPr="009D2E85">
              <w:rPr>
                <w:rStyle w:val="Hipervnculo"/>
              </w:rPr>
              <w:instrText xml:space="preserve"> </w:instrText>
            </w:r>
            <w:r w:rsidRPr="009D2E85">
              <w:rPr>
                <w:rStyle w:val="Hipervnculo"/>
              </w:rPr>
              <w:fldChar w:fldCharType="separate"/>
            </w:r>
            <w:r w:rsidRPr="009D2E85">
              <w:rPr>
                <w:rStyle w:val="Hipervnculo"/>
              </w:rPr>
              <w:t>Capítulo 7 Conclusiones y trabajo a futuro</w:t>
            </w:r>
            <w:r>
              <w:rPr>
                <w:noProof/>
                <w:webHidden/>
              </w:rPr>
              <w:tab/>
            </w:r>
            <w:r>
              <w:rPr>
                <w:noProof/>
                <w:webHidden/>
              </w:rPr>
              <w:fldChar w:fldCharType="begin"/>
            </w:r>
            <w:r>
              <w:rPr>
                <w:noProof/>
                <w:webHidden/>
              </w:rPr>
              <w:instrText xml:space="preserve"> PAGEREF _Toc483160424 \h </w:instrText>
            </w:r>
          </w:ins>
          <w:r>
            <w:rPr>
              <w:noProof/>
              <w:webHidden/>
            </w:rPr>
          </w:r>
          <w:r>
            <w:rPr>
              <w:noProof/>
              <w:webHidden/>
            </w:rPr>
            <w:fldChar w:fldCharType="separate"/>
          </w:r>
          <w:ins w:id="477" w:author="Tanya Hernández" w:date="2017-05-21T21:21:00Z">
            <w:r w:rsidR="00604603">
              <w:rPr>
                <w:noProof/>
                <w:webHidden/>
              </w:rPr>
              <w:t>155</w:t>
            </w:r>
          </w:ins>
          <w:ins w:id="478" w:author="Tanya Hernández" w:date="2017-05-21T20:03:00Z">
            <w:r>
              <w:rPr>
                <w:noProof/>
                <w:webHidden/>
              </w:rPr>
              <w:fldChar w:fldCharType="end"/>
            </w:r>
            <w:r w:rsidRPr="009D2E85">
              <w:rPr>
                <w:rStyle w:val="Hipervnculo"/>
              </w:rPr>
              <w:fldChar w:fldCharType="end"/>
            </w:r>
          </w:ins>
        </w:p>
        <w:p w14:paraId="4299BAF2" w14:textId="402558C8" w:rsidR="00904827" w:rsidRDefault="00904827">
          <w:pPr>
            <w:pStyle w:val="TDC2"/>
            <w:tabs>
              <w:tab w:val="right" w:leader="dot" w:pos="10529"/>
            </w:tabs>
            <w:rPr>
              <w:ins w:id="479" w:author="Tanya Hernández" w:date="2017-05-21T20:03:00Z"/>
              <w:smallCaps w:val="0"/>
              <w:sz w:val="22"/>
              <w:szCs w:val="22"/>
              <w:lang w:eastAsia="es-MX"/>
            </w:rPr>
          </w:pPr>
          <w:ins w:id="480" w:author="Tanya Hernández" w:date="2017-05-21T20:03:00Z">
            <w:r w:rsidRPr="009D2E85">
              <w:rPr>
                <w:rStyle w:val="Hipervnculo"/>
              </w:rPr>
              <w:fldChar w:fldCharType="begin"/>
            </w:r>
            <w:r w:rsidRPr="009D2E85">
              <w:rPr>
                <w:rStyle w:val="Hipervnculo"/>
              </w:rPr>
              <w:instrText xml:space="preserve"> </w:instrText>
            </w:r>
            <w:r>
              <w:instrText>HYPERLINK \l "_Toc483160425"</w:instrText>
            </w:r>
            <w:r w:rsidRPr="009D2E85">
              <w:rPr>
                <w:rStyle w:val="Hipervnculo"/>
              </w:rPr>
              <w:instrText xml:space="preserve"> </w:instrText>
            </w:r>
            <w:r w:rsidRPr="009D2E85">
              <w:rPr>
                <w:rStyle w:val="Hipervnculo"/>
              </w:rPr>
              <w:fldChar w:fldCharType="separate"/>
            </w:r>
            <w:r w:rsidRPr="009D2E85">
              <w:rPr>
                <w:rStyle w:val="Hipervnculo"/>
              </w:rPr>
              <w:t>7.1 Conclusiones</w:t>
            </w:r>
            <w:r>
              <w:rPr>
                <w:webHidden/>
              </w:rPr>
              <w:tab/>
            </w:r>
            <w:r>
              <w:rPr>
                <w:webHidden/>
              </w:rPr>
              <w:fldChar w:fldCharType="begin"/>
            </w:r>
            <w:r>
              <w:rPr>
                <w:webHidden/>
              </w:rPr>
              <w:instrText xml:space="preserve"> PAGEREF _Toc483160425 \h </w:instrText>
            </w:r>
          </w:ins>
          <w:r>
            <w:rPr>
              <w:webHidden/>
            </w:rPr>
          </w:r>
          <w:r>
            <w:rPr>
              <w:webHidden/>
            </w:rPr>
            <w:fldChar w:fldCharType="separate"/>
          </w:r>
          <w:ins w:id="481" w:author="Tanya Hernández" w:date="2017-05-21T21:21:00Z">
            <w:r w:rsidR="00604603">
              <w:rPr>
                <w:webHidden/>
              </w:rPr>
              <w:t>155</w:t>
            </w:r>
          </w:ins>
          <w:ins w:id="482" w:author="Tanya Hernández" w:date="2017-05-21T20:03:00Z">
            <w:r>
              <w:rPr>
                <w:webHidden/>
              </w:rPr>
              <w:fldChar w:fldCharType="end"/>
            </w:r>
            <w:r w:rsidRPr="009D2E85">
              <w:rPr>
                <w:rStyle w:val="Hipervnculo"/>
              </w:rPr>
              <w:fldChar w:fldCharType="end"/>
            </w:r>
          </w:ins>
        </w:p>
        <w:p w14:paraId="1EA5A797" w14:textId="6D520E3A" w:rsidR="00904827" w:rsidRDefault="00904827">
          <w:pPr>
            <w:pStyle w:val="TDC2"/>
            <w:tabs>
              <w:tab w:val="right" w:leader="dot" w:pos="10529"/>
            </w:tabs>
            <w:rPr>
              <w:ins w:id="483" w:author="Tanya Hernández" w:date="2017-05-21T20:03:00Z"/>
              <w:smallCaps w:val="0"/>
              <w:sz w:val="22"/>
              <w:szCs w:val="22"/>
              <w:lang w:eastAsia="es-MX"/>
            </w:rPr>
          </w:pPr>
          <w:ins w:id="484" w:author="Tanya Hernández" w:date="2017-05-21T20:03:00Z">
            <w:r w:rsidRPr="009D2E85">
              <w:rPr>
                <w:rStyle w:val="Hipervnculo"/>
              </w:rPr>
              <w:fldChar w:fldCharType="begin"/>
            </w:r>
            <w:r w:rsidRPr="009D2E85">
              <w:rPr>
                <w:rStyle w:val="Hipervnculo"/>
              </w:rPr>
              <w:instrText xml:space="preserve"> </w:instrText>
            </w:r>
            <w:r>
              <w:instrText>HYPERLINK \l "_Toc483160426"</w:instrText>
            </w:r>
            <w:r w:rsidRPr="009D2E85">
              <w:rPr>
                <w:rStyle w:val="Hipervnculo"/>
              </w:rPr>
              <w:instrText xml:space="preserve"> </w:instrText>
            </w:r>
            <w:r w:rsidRPr="009D2E85">
              <w:rPr>
                <w:rStyle w:val="Hipervnculo"/>
              </w:rPr>
              <w:fldChar w:fldCharType="separate"/>
            </w:r>
            <w:r w:rsidRPr="009D2E85">
              <w:rPr>
                <w:rStyle w:val="Hipervnculo"/>
              </w:rPr>
              <w:t>7.2 Trabajo a futuro</w:t>
            </w:r>
            <w:r>
              <w:rPr>
                <w:webHidden/>
              </w:rPr>
              <w:tab/>
            </w:r>
            <w:r>
              <w:rPr>
                <w:webHidden/>
              </w:rPr>
              <w:fldChar w:fldCharType="begin"/>
            </w:r>
            <w:r>
              <w:rPr>
                <w:webHidden/>
              </w:rPr>
              <w:instrText xml:space="preserve"> PAGEREF _Toc483160426 \h </w:instrText>
            </w:r>
          </w:ins>
          <w:r>
            <w:rPr>
              <w:webHidden/>
            </w:rPr>
          </w:r>
          <w:r>
            <w:rPr>
              <w:webHidden/>
            </w:rPr>
            <w:fldChar w:fldCharType="separate"/>
          </w:r>
          <w:ins w:id="485" w:author="Tanya Hernández" w:date="2017-05-21T21:21:00Z">
            <w:r w:rsidR="00604603">
              <w:rPr>
                <w:webHidden/>
              </w:rPr>
              <w:t>155</w:t>
            </w:r>
          </w:ins>
          <w:ins w:id="486" w:author="Tanya Hernández" w:date="2017-05-21T20:03:00Z">
            <w:r>
              <w:rPr>
                <w:webHidden/>
              </w:rPr>
              <w:fldChar w:fldCharType="end"/>
            </w:r>
            <w:r w:rsidRPr="009D2E85">
              <w:rPr>
                <w:rStyle w:val="Hipervnculo"/>
              </w:rPr>
              <w:fldChar w:fldCharType="end"/>
            </w:r>
          </w:ins>
        </w:p>
        <w:p w14:paraId="541AFEE1" w14:textId="04582D52" w:rsidR="00904827" w:rsidRDefault="00904827">
          <w:pPr>
            <w:pStyle w:val="TDC1"/>
            <w:rPr>
              <w:ins w:id="487" w:author="Tanya Hernández" w:date="2017-05-21T20:03:00Z"/>
              <w:noProof/>
              <w:sz w:val="22"/>
              <w:szCs w:val="22"/>
              <w:lang w:eastAsia="es-MX"/>
            </w:rPr>
          </w:pPr>
          <w:ins w:id="488"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"_Toc483160427"</w:instrText>
            </w:r>
            <w:r w:rsidRPr="009D2E85">
              <w:rPr>
                <w:rStyle w:val="Hipervnculo"/>
              </w:rPr>
              <w:instrText xml:space="preserve"> </w:instrText>
            </w:r>
            <w:r w:rsidRPr="009D2E85">
              <w:rPr>
                <w:rStyle w:val="Hipervnculo"/>
              </w:rPr>
              <w:fldChar w:fldCharType="separate"/>
            </w:r>
            <w:r w:rsidRPr="009D2E85">
              <w:rPr>
                <w:rStyle w:val="Hipervnculo"/>
              </w:rPr>
              <w:t>Referencias</w:t>
            </w:r>
            <w:r>
              <w:rPr>
                <w:noProof/>
                <w:webHidden/>
              </w:rPr>
              <w:tab/>
            </w:r>
            <w:r>
              <w:rPr>
                <w:noProof/>
                <w:webHidden/>
              </w:rPr>
              <w:fldChar w:fldCharType="begin"/>
            </w:r>
            <w:r>
              <w:rPr>
                <w:noProof/>
                <w:webHidden/>
              </w:rPr>
              <w:instrText xml:space="preserve"> PAGEREF _Toc483160427 \h </w:instrText>
            </w:r>
          </w:ins>
          <w:r>
            <w:rPr>
              <w:noProof/>
              <w:webHidden/>
            </w:rPr>
          </w:r>
          <w:r>
            <w:rPr>
              <w:noProof/>
              <w:webHidden/>
            </w:rPr>
            <w:fldChar w:fldCharType="separate"/>
          </w:r>
          <w:ins w:id="489" w:author="Tanya Hernández" w:date="2017-05-21T21:21:00Z">
            <w:r w:rsidR="00604603">
              <w:rPr>
                <w:noProof/>
                <w:webHidden/>
              </w:rPr>
              <w:t>156</w:t>
            </w:r>
          </w:ins>
          <w:ins w:id="490" w:author="Tanya Hernández" w:date="2017-05-21T20:03:00Z">
            <w:r>
              <w:rPr>
                <w:noProof/>
                <w:webHidden/>
              </w:rPr>
              <w:fldChar w:fldCharType="end"/>
            </w:r>
            <w:r w:rsidRPr="009D2E85">
              <w:rPr>
                <w:rStyle w:val="Hipervnculo"/>
              </w:rPr>
              <w:fldChar w:fldCharType="end"/>
            </w:r>
          </w:ins>
        </w:p>
        <w:p w14:paraId="2AB0F254" w14:textId="3E94BBB8" w:rsidR="00904827" w:rsidRDefault="00904827">
          <w:pPr>
            <w:pStyle w:val="TDC1"/>
            <w:rPr>
              <w:ins w:id="491" w:author="Tanya Hernández" w:date="2017-05-21T20:03:00Z"/>
              <w:noProof/>
              <w:sz w:val="22"/>
              <w:szCs w:val="22"/>
              <w:lang w:eastAsia="es-MX"/>
            </w:rPr>
          </w:pPr>
          <w:ins w:id="492"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"_Toc483160428"</w:instrText>
            </w:r>
            <w:r w:rsidRPr="009D2E85">
              <w:rPr>
                <w:rStyle w:val="Hipervnculo"/>
              </w:rPr>
              <w:instrText xml:space="preserve"> </w:instrText>
            </w:r>
            <w:r w:rsidRPr="009D2E85">
              <w:rPr>
                <w:rStyle w:val="Hipervnculo"/>
              </w:rPr>
              <w:fldChar w:fldCharType="separate"/>
            </w:r>
            <w:r w:rsidRPr="009D2E85">
              <w:rPr>
                <w:rStyle w:val="Hipervnculo"/>
              </w:rPr>
              <w:t>Glosario</w:t>
            </w:r>
            <w:r>
              <w:rPr>
                <w:noProof/>
                <w:webHidden/>
              </w:rPr>
              <w:tab/>
            </w:r>
            <w:r>
              <w:rPr>
                <w:noProof/>
                <w:webHidden/>
              </w:rPr>
              <w:fldChar w:fldCharType="begin"/>
            </w:r>
            <w:r>
              <w:rPr>
                <w:noProof/>
                <w:webHidden/>
              </w:rPr>
              <w:instrText xml:space="preserve"> PAGEREF _Toc483160428 \h </w:instrText>
            </w:r>
          </w:ins>
          <w:r>
            <w:rPr>
              <w:noProof/>
              <w:webHidden/>
            </w:rPr>
          </w:r>
          <w:r>
            <w:rPr>
              <w:noProof/>
              <w:webHidden/>
            </w:rPr>
            <w:fldChar w:fldCharType="separate"/>
          </w:r>
          <w:ins w:id="493" w:author="Tanya Hernández" w:date="2017-05-21T21:21:00Z">
            <w:r w:rsidR="00604603">
              <w:rPr>
                <w:noProof/>
                <w:webHidden/>
              </w:rPr>
              <w:t>161</w:t>
            </w:r>
          </w:ins>
          <w:ins w:id="494" w:author="Tanya Hernández" w:date="2017-05-21T20:03:00Z">
            <w:r>
              <w:rPr>
                <w:noProof/>
                <w:webHidden/>
              </w:rPr>
              <w:fldChar w:fldCharType="end"/>
            </w:r>
            <w:r w:rsidRPr="009D2E85">
              <w:rPr>
                <w:rStyle w:val="Hipervnculo"/>
              </w:rPr>
              <w:fldChar w:fldCharType="end"/>
            </w:r>
          </w:ins>
        </w:p>
        <w:p w14:paraId="614D4C44" w14:textId="6F66523A" w:rsidR="00904827" w:rsidRDefault="00904827">
          <w:pPr>
            <w:pStyle w:val="TDC1"/>
            <w:rPr>
              <w:ins w:id="495" w:author="Tanya Hernández" w:date="2017-05-21T20:03:00Z"/>
              <w:noProof/>
              <w:sz w:val="22"/>
              <w:szCs w:val="22"/>
              <w:lang w:eastAsia="es-MX"/>
            </w:rPr>
          </w:pPr>
          <w:ins w:id="496" w:author="Tanya Hernández" w:date="2017-05-21T20:03:00Z">
            <w:r w:rsidRPr="009D2E85">
              <w:rPr>
                <w:rStyle w:val="Hipervnculo"/>
              </w:rPr>
              <w:fldChar w:fldCharType="begin"/>
            </w:r>
            <w:r w:rsidRPr="009D2E85">
              <w:rPr>
                <w:rStyle w:val="Hipervnculo"/>
              </w:rPr>
              <w:instrText xml:space="preserve"> </w:instrText>
            </w:r>
            <w:r>
              <w:rPr>
                <w:noProof/>
              </w:rPr>
              <w:instrText>HYPERLINK \l "_Toc483160429"</w:instrText>
            </w:r>
            <w:r w:rsidRPr="009D2E85">
              <w:rPr>
                <w:rStyle w:val="Hipervnculo"/>
              </w:rPr>
              <w:instrText xml:space="preserve"> </w:instrText>
            </w:r>
            <w:r w:rsidRPr="009D2E85">
              <w:rPr>
                <w:rStyle w:val="Hipervnculo"/>
              </w:rPr>
              <w:fldChar w:fldCharType="separate"/>
            </w:r>
            <w:r w:rsidRPr="009D2E85">
              <w:rPr>
                <w:rStyle w:val="Hipervnculo"/>
              </w:rPr>
              <w:t>Anexos</w:t>
            </w:r>
            <w:r>
              <w:rPr>
                <w:noProof/>
                <w:webHidden/>
              </w:rPr>
              <w:tab/>
            </w:r>
            <w:r>
              <w:rPr>
                <w:noProof/>
                <w:webHidden/>
              </w:rPr>
              <w:fldChar w:fldCharType="begin"/>
            </w:r>
            <w:r>
              <w:rPr>
                <w:noProof/>
                <w:webHidden/>
              </w:rPr>
              <w:instrText xml:space="preserve"> PAGEREF _Toc483160429 \h </w:instrText>
            </w:r>
          </w:ins>
          <w:r>
            <w:rPr>
              <w:noProof/>
              <w:webHidden/>
            </w:rPr>
          </w:r>
          <w:r>
            <w:rPr>
              <w:noProof/>
              <w:webHidden/>
            </w:rPr>
            <w:fldChar w:fldCharType="separate"/>
          </w:r>
          <w:ins w:id="497" w:author="Tanya Hernández" w:date="2017-05-21T21:21:00Z">
            <w:r w:rsidR="00604603">
              <w:rPr>
                <w:noProof/>
                <w:webHidden/>
              </w:rPr>
              <w:t>163</w:t>
            </w:r>
          </w:ins>
          <w:ins w:id="498" w:author="Tanya Hernández" w:date="2017-05-21T20:03:00Z">
            <w:r>
              <w:rPr>
                <w:noProof/>
                <w:webHidden/>
              </w:rPr>
              <w:fldChar w:fldCharType="end"/>
            </w:r>
            <w:r w:rsidRPr="009D2E85">
              <w:rPr>
                <w:rStyle w:val="Hipervnculo"/>
              </w:rPr>
              <w:fldChar w:fldCharType="end"/>
            </w:r>
          </w:ins>
        </w:p>
        <w:p w14:paraId="0D34F259" w14:textId="7DD9A811" w:rsidR="009C62B7" w:rsidDel="00F865B4" w:rsidRDefault="009C62B7">
          <w:pPr>
            <w:pStyle w:val="TDC1"/>
            <w:tabs>
              <w:tab w:val="right" w:leader="dot" w:pos="10529"/>
            </w:tabs>
            <w:rPr>
              <w:del w:id="499" w:author="Tanya Hernández" w:date="2017-05-16T02:45:00Z"/>
              <w:bCs w:val="0"/>
              <w:caps w:val="0"/>
              <w:noProof/>
              <w:sz w:val="22"/>
              <w:szCs w:val="22"/>
              <w:lang w:eastAsia="es-MX"/>
            </w:rPr>
          </w:pPr>
          <w:del w:id="500" w:author="Tanya Hernández" w:date="2017-05-16T02:45:00Z">
            <w:r w:rsidRPr="00F865B4" w:rsidDel="00F865B4">
              <w:rPr>
                <w:rPrChange w:id="501" w:author="Tanya Hernández" w:date="2017-05-16T02:45:00Z">
                  <w:rPr>
                    <w:rStyle w:val="Hipervnculo"/>
                    <w:bCs w:val="0"/>
                    <w:caps w:val="0"/>
                  </w:rPr>
                </w:rPrChange>
              </w:rPr>
              <w:delText>Índice de graficas</w:delText>
            </w:r>
            <w:r w:rsidDel="00F865B4">
              <w:rPr>
                <w:noProof/>
                <w:webHidden/>
              </w:rPr>
              <w:tab/>
            </w:r>
            <w:r w:rsidR="005B2C04" w:rsidDel="00F865B4">
              <w:rPr>
                <w:noProof/>
                <w:webHidden/>
              </w:rPr>
              <w:delText>3</w:delText>
            </w:r>
          </w:del>
        </w:p>
        <w:p w14:paraId="4341FD8C" w14:textId="18A4C2B5" w:rsidR="009C62B7" w:rsidDel="00F865B4" w:rsidRDefault="009C62B7">
          <w:pPr>
            <w:pStyle w:val="TDC1"/>
            <w:tabs>
              <w:tab w:val="right" w:leader="dot" w:pos="10529"/>
            </w:tabs>
            <w:rPr>
              <w:del w:id="502" w:author="Tanya Hernández" w:date="2017-05-16T02:45:00Z"/>
              <w:bCs w:val="0"/>
              <w:caps w:val="0"/>
              <w:noProof/>
              <w:sz w:val="22"/>
              <w:szCs w:val="22"/>
              <w:lang w:eastAsia="es-MX"/>
            </w:rPr>
          </w:pPr>
          <w:del w:id="503" w:author="Tanya Hernández" w:date="2017-05-16T02:45:00Z">
            <w:r w:rsidRPr="00F865B4" w:rsidDel="00F865B4">
              <w:rPr>
                <w:rPrChange w:id="504" w:author="Tanya Hernández" w:date="2017-05-16T02:45:00Z">
                  <w:rPr>
                    <w:rStyle w:val="Hipervnculo"/>
                    <w:bCs w:val="0"/>
                    <w:caps w:val="0"/>
                  </w:rPr>
                </w:rPrChange>
              </w:rPr>
              <w:delText>Índice de tablas</w:delText>
            </w:r>
            <w:r w:rsidDel="00F865B4">
              <w:rPr>
                <w:noProof/>
                <w:webHidden/>
              </w:rPr>
              <w:tab/>
            </w:r>
            <w:r w:rsidR="005B2C04" w:rsidDel="00F865B4">
              <w:rPr>
                <w:noProof/>
                <w:webHidden/>
              </w:rPr>
              <w:delText>3</w:delText>
            </w:r>
          </w:del>
        </w:p>
        <w:p w14:paraId="55A8CD0F" w14:textId="3928BFA4" w:rsidR="009C62B7" w:rsidDel="00F865B4" w:rsidRDefault="009C62B7">
          <w:pPr>
            <w:pStyle w:val="TDC1"/>
            <w:tabs>
              <w:tab w:val="right" w:leader="dot" w:pos="10529"/>
            </w:tabs>
            <w:rPr>
              <w:del w:id="505" w:author="Tanya Hernández" w:date="2017-05-16T02:45:00Z"/>
              <w:bCs w:val="0"/>
              <w:caps w:val="0"/>
              <w:noProof/>
              <w:sz w:val="22"/>
              <w:szCs w:val="22"/>
              <w:lang w:eastAsia="es-MX"/>
            </w:rPr>
          </w:pPr>
          <w:del w:id="506" w:author="Tanya Hernández" w:date="2017-05-16T02:45:00Z">
            <w:r w:rsidRPr="00F865B4" w:rsidDel="00F865B4">
              <w:rPr>
                <w:rPrChange w:id="507" w:author="Tanya Hernández" w:date="2017-05-16T02:45:00Z">
                  <w:rPr>
                    <w:rStyle w:val="Hipervnculo"/>
                    <w:bCs w:val="0"/>
                    <w:caps w:val="0"/>
                  </w:rPr>
                </w:rPrChange>
              </w:rPr>
              <w:delText>Índice de figuras</w:delText>
            </w:r>
            <w:r w:rsidDel="00F865B4">
              <w:rPr>
                <w:noProof/>
                <w:webHidden/>
              </w:rPr>
              <w:tab/>
            </w:r>
            <w:r w:rsidR="005B2C04" w:rsidDel="00F865B4">
              <w:rPr>
                <w:noProof/>
                <w:webHidden/>
              </w:rPr>
              <w:delText>5</w:delText>
            </w:r>
          </w:del>
        </w:p>
        <w:p w14:paraId="47CF9330" w14:textId="40DEFF24" w:rsidR="009C62B7" w:rsidDel="00F865B4" w:rsidRDefault="009C62B7">
          <w:pPr>
            <w:pStyle w:val="TDC1"/>
            <w:tabs>
              <w:tab w:val="right" w:leader="dot" w:pos="10529"/>
            </w:tabs>
            <w:rPr>
              <w:del w:id="508" w:author="Tanya Hernández" w:date="2017-05-16T02:45:00Z"/>
              <w:bCs w:val="0"/>
              <w:caps w:val="0"/>
              <w:noProof/>
              <w:sz w:val="22"/>
              <w:szCs w:val="22"/>
              <w:lang w:eastAsia="es-MX"/>
            </w:rPr>
          </w:pPr>
          <w:del w:id="509" w:author="Tanya Hernández" w:date="2017-05-16T02:45:00Z">
            <w:r w:rsidRPr="00F865B4" w:rsidDel="00F865B4">
              <w:rPr>
                <w:rPrChange w:id="510" w:author="Tanya Hernández" w:date="2017-05-16T02:45:00Z">
                  <w:rPr>
                    <w:rStyle w:val="Hipervnculo"/>
                    <w:bCs w:val="0"/>
                    <w:caps w:val="0"/>
                  </w:rPr>
                </w:rPrChange>
              </w:rPr>
              <w:delText>Índice de ecuaciones</w:delText>
            </w:r>
            <w:r w:rsidDel="00F865B4">
              <w:rPr>
                <w:noProof/>
                <w:webHidden/>
              </w:rPr>
              <w:tab/>
            </w:r>
            <w:r w:rsidR="005B2C04" w:rsidDel="00F865B4">
              <w:rPr>
                <w:noProof/>
                <w:webHidden/>
              </w:rPr>
              <w:delText>7</w:delText>
            </w:r>
          </w:del>
        </w:p>
        <w:p w14:paraId="014E7102" w14:textId="1B502F83" w:rsidR="009C62B7" w:rsidDel="00F865B4" w:rsidRDefault="009C62B7">
          <w:pPr>
            <w:pStyle w:val="TDC1"/>
            <w:tabs>
              <w:tab w:val="right" w:leader="dot" w:pos="10529"/>
            </w:tabs>
            <w:rPr>
              <w:del w:id="511" w:author="Tanya Hernández" w:date="2017-05-16T02:45:00Z"/>
              <w:bCs w:val="0"/>
              <w:caps w:val="0"/>
              <w:noProof/>
              <w:sz w:val="22"/>
              <w:szCs w:val="22"/>
              <w:lang w:eastAsia="es-MX"/>
            </w:rPr>
          </w:pPr>
          <w:del w:id="512" w:author="Tanya Hernández" w:date="2017-05-16T02:45:00Z">
            <w:r w:rsidRPr="00F865B4" w:rsidDel="00F865B4">
              <w:rPr>
                <w:rPrChange w:id="513" w:author="Tanya Hernández" w:date="2017-05-16T02:45:00Z">
                  <w:rPr>
                    <w:rStyle w:val="Hipervnculo"/>
                    <w:bCs w:val="0"/>
                    <w:caps w:val="0"/>
                  </w:rPr>
                </w:rPrChange>
              </w:rPr>
              <w:delText>Capítulo 1 Introducción</w:delText>
            </w:r>
            <w:r w:rsidDel="00F865B4">
              <w:rPr>
                <w:noProof/>
                <w:webHidden/>
              </w:rPr>
              <w:tab/>
            </w:r>
            <w:r w:rsidR="005B2C04" w:rsidDel="00F865B4">
              <w:rPr>
                <w:noProof/>
                <w:webHidden/>
              </w:rPr>
              <w:delText>9</w:delText>
            </w:r>
          </w:del>
        </w:p>
        <w:p w14:paraId="395201AA" w14:textId="440E5403" w:rsidR="009C62B7" w:rsidDel="00F865B4" w:rsidRDefault="009C62B7">
          <w:pPr>
            <w:pStyle w:val="TDC2"/>
            <w:tabs>
              <w:tab w:val="right" w:leader="dot" w:pos="10529"/>
            </w:tabs>
            <w:rPr>
              <w:del w:id="514" w:author="Tanya Hernández" w:date="2017-05-16T02:45:00Z"/>
              <w:smallCaps w:val="0"/>
              <w:sz w:val="22"/>
              <w:szCs w:val="22"/>
              <w:lang w:eastAsia="es-MX"/>
            </w:rPr>
          </w:pPr>
          <w:del w:id="515" w:author="Tanya Hernández" w:date="2017-05-16T02:45:00Z">
            <w:r w:rsidRPr="00F865B4" w:rsidDel="00F865B4">
              <w:rPr>
                <w:rPrChange w:id="516" w:author="Tanya Hernández" w:date="2017-05-16T02:45:00Z">
                  <w:rPr>
                    <w:rStyle w:val="Hipervnculo"/>
                    <w:smallCaps w:val="0"/>
                  </w:rPr>
                </w:rPrChange>
              </w:rPr>
              <w:delText>1.1 Antecedentes</w:delText>
            </w:r>
            <w:r w:rsidDel="00F865B4">
              <w:rPr>
                <w:webHidden/>
              </w:rPr>
              <w:tab/>
            </w:r>
            <w:r w:rsidR="005B2C04" w:rsidDel="00F865B4">
              <w:rPr>
                <w:webHidden/>
              </w:rPr>
              <w:delText>10</w:delText>
            </w:r>
          </w:del>
        </w:p>
        <w:p w14:paraId="1A16A97C" w14:textId="6B30A17A" w:rsidR="009C62B7" w:rsidDel="00F865B4" w:rsidRDefault="009C62B7">
          <w:pPr>
            <w:pStyle w:val="TDC3"/>
            <w:tabs>
              <w:tab w:val="right" w:leader="dot" w:pos="10529"/>
            </w:tabs>
            <w:rPr>
              <w:del w:id="517" w:author="Tanya Hernández" w:date="2017-05-16T02:45:00Z"/>
              <w:i w:val="0"/>
              <w:iCs w:val="0"/>
              <w:sz w:val="22"/>
              <w:szCs w:val="22"/>
              <w:lang w:eastAsia="es-MX"/>
            </w:rPr>
          </w:pPr>
          <w:del w:id="518" w:author="Tanya Hernández" w:date="2017-05-16T02:45:00Z">
            <w:r w:rsidRPr="00F865B4" w:rsidDel="00F865B4">
              <w:rPr>
                <w:rPrChange w:id="519" w:author="Tanya Hernández" w:date="2017-05-16T02:45:00Z">
                  <w:rPr>
                    <w:rStyle w:val="Hipervnculo"/>
                    <w:i w:val="0"/>
                    <w:iCs w:val="0"/>
                  </w:rPr>
                </w:rPrChange>
              </w:rPr>
              <w:delText>1.1.1 Crecimiento de la población de adultos mayores</w:delText>
            </w:r>
            <w:r w:rsidDel="00F865B4">
              <w:rPr>
                <w:webHidden/>
              </w:rPr>
              <w:tab/>
            </w:r>
            <w:r w:rsidR="005B2C04" w:rsidDel="00F865B4">
              <w:rPr>
                <w:webHidden/>
              </w:rPr>
              <w:delText>10</w:delText>
            </w:r>
          </w:del>
        </w:p>
        <w:p w14:paraId="7270A700" w14:textId="6D40DB64" w:rsidR="009C62B7" w:rsidDel="00F865B4" w:rsidRDefault="009C62B7">
          <w:pPr>
            <w:pStyle w:val="TDC3"/>
            <w:tabs>
              <w:tab w:val="right" w:leader="dot" w:pos="10529"/>
            </w:tabs>
            <w:rPr>
              <w:del w:id="520" w:author="Tanya Hernández" w:date="2017-05-16T02:45:00Z"/>
              <w:i w:val="0"/>
              <w:iCs w:val="0"/>
              <w:sz w:val="22"/>
              <w:szCs w:val="22"/>
              <w:lang w:eastAsia="es-MX"/>
            </w:rPr>
          </w:pPr>
          <w:del w:id="521" w:author="Tanya Hernández" w:date="2017-05-16T02:45:00Z">
            <w:r w:rsidRPr="00F865B4" w:rsidDel="00F865B4">
              <w:rPr>
                <w:rPrChange w:id="522" w:author="Tanya Hernández" w:date="2017-05-16T02:45:00Z">
                  <w:rPr>
                    <w:rStyle w:val="Hipervnculo"/>
                    <w:i w:val="0"/>
                    <w:iCs w:val="0"/>
                  </w:rPr>
                </w:rPrChange>
              </w:rPr>
              <w:delText>1.1.2 Discapacidades en los adultos mayores</w:delText>
            </w:r>
            <w:r w:rsidDel="00F865B4">
              <w:rPr>
                <w:webHidden/>
              </w:rPr>
              <w:tab/>
            </w:r>
            <w:r w:rsidR="005B2C04" w:rsidDel="00F865B4">
              <w:rPr>
                <w:webHidden/>
              </w:rPr>
              <w:delText>10</w:delText>
            </w:r>
          </w:del>
        </w:p>
        <w:p w14:paraId="66C3AA9A" w14:textId="6F9B2BD1" w:rsidR="009C62B7" w:rsidDel="00F865B4" w:rsidRDefault="009C62B7">
          <w:pPr>
            <w:pStyle w:val="TDC3"/>
            <w:tabs>
              <w:tab w:val="right" w:leader="dot" w:pos="10529"/>
            </w:tabs>
            <w:rPr>
              <w:del w:id="523" w:author="Tanya Hernández" w:date="2017-05-16T02:45:00Z"/>
              <w:i w:val="0"/>
              <w:iCs w:val="0"/>
              <w:sz w:val="22"/>
              <w:szCs w:val="22"/>
              <w:lang w:eastAsia="es-MX"/>
            </w:rPr>
          </w:pPr>
          <w:del w:id="524" w:author="Tanya Hernández" w:date="2017-05-16T02:45:00Z">
            <w:r w:rsidRPr="00F865B4" w:rsidDel="00F865B4">
              <w:rPr>
                <w:rPrChange w:id="525" w:author="Tanya Hernández" w:date="2017-05-16T02:45:00Z">
                  <w:rPr>
                    <w:rStyle w:val="Hipervnculo"/>
                    <w:i w:val="0"/>
                    <w:iCs w:val="0"/>
                  </w:rPr>
                </w:rPrChange>
              </w:rPr>
              <w:delText>1.1.3 Discapacidad visual</w:delText>
            </w:r>
            <w:r w:rsidDel="00F865B4">
              <w:rPr>
                <w:webHidden/>
              </w:rPr>
              <w:tab/>
            </w:r>
            <w:r w:rsidR="005B2C04" w:rsidDel="00F865B4">
              <w:rPr>
                <w:webHidden/>
              </w:rPr>
              <w:delText>11</w:delText>
            </w:r>
          </w:del>
        </w:p>
        <w:p w14:paraId="7B74BCAB" w14:textId="193F4C7B" w:rsidR="009C62B7" w:rsidDel="00F865B4" w:rsidRDefault="009C62B7">
          <w:pPr>
            <w:pStyle w:val="TDC3"/>
            <w:tabs>
              <w:tab w:val="right" w:leader="dot" w:pos="10529"/>
            </w:tabs>
            <w:rPr>
              <w:del w:id="526" w:author="Tanya Hernández" w:date="2017-05-16T02:45:00Z"/>
              <w:i w:val="0"/>
              <w:iCs w:val="0"/>
              <w:sz w:val="22"/>
              <w:szCs w:val="22"/>
              <w:lang w:eastAsia="es-MX"/>
            </w:rPr>
          </w:pPr>
          <w:del w:id="527" w:author="Tanya Hernández" w:date="2017-05-16T02:45:00Z">
            <w:r w:rsidRPr="00F865B4" w:rsidDel="00F865B4">
              <w:rPr>
                <w:rPrChange w:id="528" w:author="Tanya Hernández" w:date="2017-05-16T02:45:00Z">
                  <w:rPr>
                    <w:rStyle w:val="Hipervnculo"/>
                    <w:i w:val="0"/>
                    <w:iCs w:val="0"/>
                  </w:rPr>
                </w:rPrChange>
              </w:rPr>
              <w:delText>1.1.4 Discapacidad auditiva</w:delText>
            </w:r>
            <w:r w:rsidDel="00F865B4">
              <w:rPr>
                <w:webHidden/>
              </w:rPr>
              <w:tab/>
            </w:r>
            <w:r w:rsidR="005B2C04" w:rsidDel="00F865B4">
              <w:rPr>
                <w:webHidden/>
              </w:rPr>
              <w:delText>12</w:delText>
            </w:r>
          </w:del>
        </w:p>
        <w:p w14:paraId="4876ED72" w14:textId="7CD2D799" w:rsidR="009C62B7" w:rsidDel="00F865B4" w:rsidRDefault="009C62B7">
          <w:pPr>
            <w:pStyle w:val="TDC3"/>
            <w:tabs>
              <w:tab w:val="right" w:leader="dot" w:pos="10529"/>
            </w:tabs>
            <w:rPr>
              <w:del w:id="529" w:author="Tanya Hernández" w:date="2017-05-16T02:45:00Z"/>
              <w:i w:val="0"/>
              <w:iCs w:val="0"/>
              <w:sz w:val="22"/>
              <w:szCs w:val="22"/>
              <w:lang w:eastAsia="es-MX"/>
            </w:rPr>
          </w:pPr>
          <w:del w:id="530" w:author="Tanya Hernández" w:date="2017-05-16T02:45:00Z">
            <w:r w:rsidRPr="00F865B4" w:rsidDel="00F865B4">
              <w:rPr>
                <w:rPrChange w:id="531" w:author="Tanya Hernández" w:date="2017-05-16T02:45:00Z">
                  <w:rPr>
                    <w:rStyle w:val="Hipervnculo"/>
                    <w:i w:val="0"/>
                    <w:iCs w:val="0"/>
                  </w:rPr>
                </w:rPrChange>
              </w:rPr>
              <w:delText>1.1.5 Demencia</w:delText>
            </w:r>
            <w:r w:rsidDel="00F865B4">
              <w:rPr>
                <w:webHidden/>
              </w:rPr>
              <w:tab/>
            </w:r>
            <w:r w:rsidR="005B2C04" w:rsidDel="00F865B4">
              <w:rPr>
                <w:webHidden/>
              </w:rPr>
              <w:delText>12</w:delText>
            </w:r>
          </w:del>
        </w:p>
        <w:p w14:paraId="15801C09" w14:textId="66E80C7E" w:rsidR="009C62B7" w:rsidDel="00F865B4" w:rsidRDefault="009C62B7">
          <w:pPr>
            <w:pStyle w:val="TDC3"/>
            <w:tabs>
              <w:tab w:val="right" w:leader="dot" w:pos="10529"/>
            </w:tabs>
            <w:rPr>
              <w:del w:id="532" w:author="Tanya Hernández" w:date="2017-05-16T02:45:00Z"/>
              <w:i w:val="0"/>
              <w:iCs w:val="0"/>
              <w:sz w:val="22"/>
              <w:szCs w:val="22"/>
              <w:lang w:eastAsia="es-MX"/>
            </w:rPr>
          </w:pPr>
          <w:del w:id="533" w:author="Tanya Hernández" w:date="2017-05-16T02:45:00Z">
            <w:r w:rsidRPr="00F865B4" w:rsidDel="00F865B4">
              <w:rPr>
                <w:rPrChange w:id="534" w:author="Tanya Hernández" w:date="2017-05-16T02:45:00Z">
                  <w:rPr>
                    <w:rStyle w:val="Hipervnculo"/>
                    <w:i w:val="0"/>
                    <w:iCs w:val="0"/>
                  </w:rPr>
                </w:rPrChange>
              </w:rPr>
              <w:delText>1.1.6 Caídas</w:delText>
            </w:r>
            <w:r w:rsidDel="00F865B4">
              <w:rPr>
                <w:webHidden/>
              </w:rPr>
              <w:tab/>
            </w:r>
            <w:r w:rsidR="005B2C04" w:rsidDel="00F865B4">
              <w:rPr>
                <w:webHidden/>
              </w:rPr>
              <w:delText>13</w:delText>
            </w:r>
          </w:del>
        </w:p>
        <w:p w14:paraId="6EC05524" w14:textId="1CA8572B" w:rsidR="009C62B7" w:rsidDel="00F865B4" w:rsidRDefault="009C62B7">
          <w:pPr>
            <w:pStyle w:val="TDC2"/>
            <w:tabs>
              <w:tab w:val="right" w:leader="dot" w:pos="10529"/>
            </w:tabs>
            <w:rPr>
              <w:del w:id="535" w:author="Tanya Hernández" w:date="2017-05-16T02:45:00Z"/>
              <w:smallCaps w:val="0"/>
              <w:sz w:val="22"/>
              <w:szCs w:val="22"/>
              <w:lang w:eastAsia="es-MX"/>
            </w:rPr>
          </w:pPr>
          <w:del w:id="536" w:author="Tanya Hernández" w:date="2017-05-16T02:45:00Z">
            <w:r w:rsidRPr="00F865B4" w:rsidDel="00F865B4">
              <w:rPr>
                <w:rPrChange w:id="537" w:author="Tanya Hernández" w:date="2017-05-16T02:45:00Z">
                  <w:rPr>
                    <w:rStyle w:val="Hipervnculo"/>
                    <w:smallCaps w:val="0"/>
                  </w:rPr>
                </w:rPrChange>
              </w:rPr>
              <w:delText>1.2 Objetivo general</w:delText>
            </w:r>
            <w:r w:rsidDel="00F865B4">
              <w:rPr>
                <w:webHidden/>
              </w:rPr>
              <w:tab/>
            </w:r>
            <w:r w:rsidR="005B2C04" w:rsidDel="00F865B4">
              <w:rPr>
                <w:webHidden/>
              </w:rPr>
              <w:delText>13</w:delText>
            </w:r>
          </w:del>
        </w:p>
        <w:p w14:paraId="638F380B" w14:textId="0B4DE422" w:rsidR="009C62B7" w:rsidDel="00F865B4" w:rsidRDefault="009C62B7">
          <w:pPr>
            <w:pStyle w:val="TDC2"/>
            <w:tabs>
              <w:tab w:val="right" w:leader="dot" w:pos="10529"/>
            </w:tabs>
            <w:rPr>
              <w:del w:id="538" w:author="Tanya Hernández" w:date="2017-05-16T02:45:00Z"/>
              <w:smallCaps w:val="0"/>
              <w:sz w:val="22"/>
              <w:szCs w:val="22"/>
              <w:lang w:eastAsia="es-MX"/>
            </w:rPr>
          </w:pPr>
          <w:del w:id="539" w:author="Tanya Hernández" w:date="2017-05-16T02:45:00Z">
            <w:r w:rsidRPr="00F865B4" w:rsidDel="00F865B4">
              <w:rPr>
                <w:rPrChange w:id="540" w:author="Tanya Hernández" w:date="2017-05-16T02:45:00Z">
                  <w:rPr>
                    <w:rStyle w:val="Hipervnculo"/>
                    <w:smallCaps w:val="0"/>
                  </w:rPr>
                </w:rPrChange>
              </w:rPr>
              <w:delText>1.3 Objetivos específicos</w:delText>
            </w:r>
            <w:r w:rsidDel="00F865B4">
              <w:rPr>
                <w:webHidden/>
              </w:rPr>
              <w:tab/>
            </w:r>
            <w:r w:rsidR="005B2C04" w:rsidDel="00F865B4">
              <w:rPr>
                <w:webHidden/>
              </w:rPr>
              <w:delText>13</w:delText>
            </w:r>
          </w:del>
        </w:p>
        <w:p w14:paraId="0865E27B" w14:textId="56CC0925" w:rsidR="009C62B7" w:rsidDel="00F865B4" w:rsidRDefault="009C62B7">
          <w:pPr>
            <w:pStyle w:val="TDC2"/>
            <w:tabs>
              <w:tab w:val="right" w:leader="dot" w:pos="10529"/>
            </w:tabs>
            <w:rPr>
              <w:del w:id="541" w:author="Tanya Hernández" w:date="2017-05-16T02:45:00Z"/>
              <w:smallCaps w:val="0"/>
              <w:sz w:val="22"/>
              <w:szCs w:val="22"/>
              <w:lang w:eastAsia="es-MX"/>
            </w:rPr>
          </w:pPr>
          <w:del w:id="542" w:author="Tanya Hernández" w:date="2017-05-16T02:45:00Z">
            <w:r w:rsidRPr="00F865B4" w:rsidDel="00F865B4">
              <w:rPr>
                <w:rPrChange w:id="543" w:author="Tanya Hernández" w:date="2017-05-16T02:45:00Z">
                  <w:rPr>
                    <w:rStyle w:val="Hipervnculo"/>
                    <w:smallCaps w:val="0"/>
                  </w:rPr>
                </w:rPrChange>
              </w:rPr>
              <w:delText>1.4 Justificación</w:delText>
            </w:r>
            <w:r w:rsidDel="00F865B4">
              <w:rPr>
                <w:webHidden/>
              </w:rPr>
              <w:tab/>
            </w:r>
            <w:r w:rsidR="005B2C04" w:rsidDel="00F865B4">
              <w:rPr>
                <w:webHidden/>
              </w:rPr>
              <w:delText>14</w:delText>
            </w:r>
          </w:del>
        </w:p>
        <w:p w14:paraId="47AE2C0D" w14:textId="64A12734" w:rsidR="009C62B7" w:rsidDel="00F865B4" w:rsidRDefault="009C62B7">
          <w:pPr>
            <w:pStyle w:val="TDC2"/>
            <w:tabs>
              <w:tab w:val="right" w:leader="dot" w:pos="10529"/>
            </w:tabs>
            <w:rPr>
              <w:del w:id="544" w:author="Tanya Hernández" w:date="2017-05-16T02:45:00Z"/>
              <w:smallCaps w:val="0"/>
              <w:sz w:val="22"/>
              <w:szCs w:val="22"/>
              <w:lang w:eastAsia="es-MX"/>
            </w:rPr>
          </w:pPr>
          <w:del w:id="545" w:author="Tanya Hernández" w:date="2017-05-16T02:45:00Z">
            <w:r w:rsidRPr="00F865B4" w:rsidDel="00F865B4">
              <w:rPr>
                <w:rPrChange w:id="546" w:author="Tanya Hernández" w:date="2017-05-16T02:45:00Z">
                  <w:rPr>
                    <w:rStyle w:val="Hipervnculo"/>
                    <w:smallCaps w:val="0"/>
                  </w:rPr>
                </w:rPrChange>
              </w:rPr>
              <w:delText>1.5 Marco Teórico</w:delText>
            </w:r>
            <w:r w:rsidDel="00F865B4">
              <w:rPr>
                <w:webHidden/>
              </w:rPr>
              <w:tab/>
            </w:r>
            <w:r w:rsidR="005B2C04" w:rsidDel="00F865B4">
              <w:rPr>
                <w:webHidden/>
              </w:rPr>
              <w:delText>15</w:delText>
            </w:r>
          </w:del>
        </w:p>
        <w:p w14:paraId="7FDCBE5E" w14:textId="3FA82CEB" w:rsidR="009C62B7" w:rsidDel="00F865B4" w:rsidRDefault="009C62B7">
          <w:pPr>
            <w:pStyle w:val="TDC3"/>
            <w:tabs>
              <w:tab w:val="right" w:leader="dot" w:pos="10529"/>
            </w:tabs>
            <w:rPr>
              <w:del w:id="547" w:author="Tanya Hernández" w:date="2017-05-16T02:45:00Z"/>
              <w:i w:val="0"/>
              <w:iCs w:val="0"/>
              <w:sz w:val="22"/>
              <w:szCs w:val="22"/>
              <w:lang w:eastAsia="es-MX"/>
            </w:rPr>
          </w:pPr>
          <w:del w:id="548" w:author="Tanya Hernández" w:date="2017-05-16T02:45:00Z">
            <w:r w:rsidRPr="00F865B4" w:rsidDel="00F865B4">
              <w:rPr>
                <w:rPrChange w:id="549" w:author="Tanya Hernández" w:date="2017-05-16T02:45:00Z">
                  <w:rPr>
                    <w:rStyle w:val="Hipervnculo"/>
                    <w:i w:val="0"/>
                    <w:iCs w:val="0"/>
                  </w:rPr>
                </w:rPrChange>
              </w:rPr>
              <w:delText>1.5.1 Variables a medir</w:delText>
            </w:r>
            <w:r w:rsidDel="00F865B4">
              <w:rPr>
                <w:webHidden/>
              </w:rPr>
              <w:tab/>
            </w:r>
            <w:r w:rsidR="005B2C04" w:rsidDel="00F865B4">
              <w:rPr>
                <w:webHidden/>
              </w:rPr>
              <w:delText>15</w:delText>
            </w:r>
          </w:del>
        </w:p>
        <w:p w14:paraId="52801F92" w14:textId="2B22C489" w:rsidR="009C62B7" w:rsidDel="00F865B4" w:rsidRDefault="009C62B7">
          <w:pPr>
            <w:pStyle w:val="TDC3"/>
            <w:tabs>
              <w:tab w:val="right" w:leader="dot" w:pos="10529"/>
            </w:tabs>
            <w:rPr>
              <w:del w:id="550" w:author="Tanya Hernández" w:date="2017-05-16T02:45:00Z"/>
              <w:i w:val="0"/>
              <w:iCs w:val="0"/>
              <w:sz w:val="22"/>
              <w:szCs w:val="22"/>
              <w:lang w:eastAsia="es-MX"/>
            </w:rPr>
          </w:pPr>
          <w:del w:id="551" w:author="Tanya Hernández" w:date="2017-05-16T02:45:00Z">
            <w:r w:rsidRPr="00F865B4" w:rsidDel="00F865B4">
              <w:rPr>
                <w:rPrChange w:id="552" w:author="Tanya Hernández" w:date="2017-05-16T02:45:00Z">
                  <w:rPr>
                    <w:rStyle w:val="Hipervnculo"/>
                    <w:i w:val="0"/>
                    <w:iCs w:val="0"/>
                  </w:rPr>
                </w:rPrChange>
              </w:rPr>
              <w:delText>1.5.2 Sensores</w:delText>
            </w:r>
            <w:r w:rsidDel="00F865B4">
              <w:rPr>
                <w:webHidden/>
              </w:rPr>
              <w:tab/>
            </w:r>
            <w:r w:rsidR="005B2C04" w:rsidDel="00F865B4">
              <w:rPr>
                <w:webHidden/>
              </w:rPr>
              <w:delText>19</w:delText>
            </w:r>
          </w:del>
        </w:p>
        <w:p w14:paraId="184814F5" w14:textId="0A3A21EC" w:rsidR="009C62B7" w:rsidDel="00F865B4" w:rsidRDefault="009C62B7">
          <w:pPr>
            <w:pStyle w:val="TDC3"/>
            <w:tabs>
              <w:tab w:val="right" w:leader="dot" w:pos="10529"/>
            </w:tabs>
            <w:rPr>
              <w:del w:id="553" w:author="Tanya Hernández" w:date="2017-05-16T02:45:00Z"/>
              <w:i w:val="0"/>
              <w:iCs w:val="0"/>
              <w:sz w:val="22"/>
              <w:szCs w:val="22"/>
              <w:lang w:eastAsia="es-MX"/>
            </w:rPr>
          </w:pPr>
          <w:del w:id="554" w:author="Tanya Hernández" w:date="2017-05-16T02:45:00Z">
            <w:r w:rsidRPr="00F865B4" w:rsidDel="00F865B4">
              <w:rPr>
                <w:rPrChange w:id="555" w:author="Tanya Hernández" w:date="2017-05-16T02:45:00Z">
                  <w:rPr>
                    <w:rStyle w:val="Hipervnculo"/>
                    <w:i w:val="0"/>
                    <w:iCs w:val="0"/>
                  </w:rPr>
                </w:rPrChange>
              </w:rPr>
              <w:delText>1.5.3 Sensor de temperatura</w:delText>
            </w:r>
            <w:r w:rsidDel="00F865B4">
              <w:rPr>
                <w:webHidden/>
              </w:rPr>
              <w:tab/>
            </w:r>
            <w:r w:rsidR="005B2C04" w:rsidDel="00F865B4">
              <w:rPr>
                <w:webHidden/>
              </w:rPr>
              <w:delText>19</w:delText>
            </w:r>
          </w:del>
        </w:p>
        <w:p w14:paraId="2058CA94" w14:textId="00BD7D3C" w:rsidR="009C62B7" w:rsidDel="00F865B4" w:rsidRDefault="009C62B7">
          <w:pPr>
            <w:pStyle w:val="TDC3"/>
            <w:tabs>
              <w:tab w:val="right" w:leader="dot" w:pos="10529"/>
            </w:tabs>
            <w:rPr>
              <w:del w:id="556" w:author="Tanya Hernández" w:date="2017-05-16T02:45:00Z"/>
              <w:i w:val="0"/>
              <w:iCs w:val="0"/>
              <w:sz w:val="22"/>
              <w:szCs w:val="22"/>
              <w:lang w:eastAsia="es-MX"/>
            </w:rPr>
          </w:pPr>
          <w:del w:id="557" w:author="Tanya Hernández" w:date="2017-05-16T02:45:00Z">
            <w:r w:rsidRPr="00F865B4" w:rsidDel="00F865B4">
              <w:rPr>
                <w:rPrChange w:id="558" w:author="Tanya Hernández" w:date="2017-05-16T02:45:00Z">
                  <w:rPr>
                    <w:rStyle w:val="Hipervnculo"/>
                    <w:i w:val="0"/>
                    <w:iCs w:val="0"/>
                  </w:rPr>
                </w:rPrChange>
              </w:rPr>
              <w:delText>1.5.4 Sensor acelerómetro</w:delText>
            </w:r>
            <w:r w:rsidDel="00F865B4">
              <w:rPr>
                <w:webHidden/>
              </w:rPr>
              <w:tab/>
            </w:r>
            <w:r w:rsidR="005B2C04" w:rsidDel="00F865B4">
              <w:rPr>
                <w:webHidden/>
              </w:rPr>
              <w:delText>20</w:delText>
            </w:r>
          </w:del>
        </w:p>
        <w:p w14:paraId="096065DD" w14:textId="6BA11FB0" w:rsidR="009C62B7" w:rsidDel="00F865B4" w:rsidRDefault="009C62B7">
          <w:pPr>
            <w:pStyle w:val="TDC3"/>
            <w:tabs>
              <w:tab w:val="right" w:leader="dot" w:pos="10529"/>
            </w:tabs>
            <w:rPr>
              <w:del w:id="559" w:author="Tanya Hernández" w:date="2017-05-16T02:45:00Z"/>
              <w:i w:val="0"/>
              <w:iCs w:val="0"/>
              <w:sz w:val="22"/>
              <w:szCs w:val="22"/>
              <w:lang w:eastAsia="es-MX"/>
            </w:rPr>
          </w:pPr>
          <w:del w:id="560" w:author="Tanya Hernández" w:date="2017-05-16T02:45:00Z">
            <w:r w:rsidRPr="00F865B4" w:rsidDel="00F865B4">
              <w:rPr>
                <w:rPrChange w:id="561" w:author="Tanya Hernández" w:date="2017-05-16T02:45:00Z">
                  <w:rPr>
                    <w:rStyle w:val="Hipervnculo"/>
                    <w:i w:val="0"/>
                    <w:iCs w:val="0"/>
                  </w:rPr>
                </w:rPrChange>
              </w:rPr>
              <w:delText>1.5.5 Sensor de frecuencia cardiaca</w:delText>
            </w:r>
            <w:r w:rsidDel="00F865B4">
              <w:rPr>
                <w:webHidden/>
              </w:rPr>
              <w:tab/>
            </w:r>
            <w:r w:rsidR="005B2C04" w:rsidDel="00F865B4">
              <w:rPr>
                <w:webHidden/>
              </w:rPr>
              <w:delText>24</w:delText>
            </w:r>
          </w:del>
        </w:p>
        <w:p w14:paraId="52307772" w14:textId="172047B0" w:rsidR="009C62B7" w:rsidDel="00F865B4" w:rsidRDefault="009C62B7">
          <w:pPr>
            <w:pStyle w:val="TDC3"/>
            <w:tabs>
              <w:tab w:val="right" w:leader="dot" w:pos="10529"/>
            </w:tabs>
            <w:rPr>
              <w:del w:id="562" w:author="Tanya Hernández" w:date="2017-05-16T02:45:00Z"/>
              <w:i w:val="0"/>
              <w:iCs w:val="0"/>
              <w:sz w:val="22"/>
              <w:szCs w:val="22"/>
              <w:lang w:eastAsia="es-MX"/>
            </w:rPr>
          </w:pPr>
          <w:del w:id="563" w:author="Tanya Hernández" w:date="2017-05-16T02:45:00Z">
            <w:r w:rsidRPr="00F865B4" w:rsidDel="00F865B4">
              <w:rPr>
                <w:rPrChange w:id="564" w:author="Tanya Hernández" w:date="2017-05-16T02:45:00Z">
                  <w:rPr>
                    <w:rStyle w:val="Hipervnculo"/>
                    <w:i w:val="0"/>
                    <w:iCs w:val="0"/>
                  </w:rPr>
                </w:rPrChange>
              </w:rPr>
              <w:delText>1.5.6 Microcontroladores</w:delText>
            </w:r>
            <w:r w:rsidDel="00F865B4">
              <w:rPr>
                <w:webHidden/>
              </w:rPr>
              <w:tab/>
            </w:r>
            <w:r w:rsidR="005B2C04" w:rsidDel="00F865B4">
              <w:rPr>
                <w:webHidden/>
              </w:rPr>
              <w:delText>26</w:delText>
            </w:r>
          </w:del>
        </w:p>
        <w:p w14:paraId="2863380B" w14:textId="0B3A0203" w:rsidR="009C62B7" w:rsidDel="00F865B4" w:rsidRDefault="009C62B7">
          <w:pPr>
            <w:pStyle w:val="TDC3"/>
            <w:tabs>
              <w:tab w:val="right" w:leader="dot" w:pos="10529"/>
            </w:tabs>
            <w:rPr>
              <w:del w:id="565" w:author="Tanya Hernández" w:date="2017-05-16T02:45:00Z"/>
              <w:i w:val="0"/>
              <w:iCs w:val="0"/>
              <w:sz w:val="22"/>
              <w:szCs w:val="22"/>
              <w:lang w:eastAsia="es-MX"/>
            </w:rPr>
          </w:pPr>
          <w:del w:id="566" w:author="Tanya Hernández" w:date="2017-05-16T02:45:00Z">
            <w:r w:rsidRPr="00F865B4" w:rsidDel="00F865B4">
              <w:rPr>
                <w:rPrChange w:id="567" w:author="Tanya Hernández" w:date="2017-05-16T02:45:00Z">
                  <w:rPr>
                    <w:rStyle w:val="Hipervnculo"/>
                    <w:i w:val="0"/>
                    <w:iCs w:val="0"/>
                  </w:rPr>
                </w:rPrChange>
              </w:rPr>
              <w:delText>1.5.7 Aplicación Móvil</w:delText>
            </w:r>
            <w:r w:rsidDel="00F865B4">
              <w:rPr>
                <w:webHidden/>
              </w:rPr>
              <w:tab/>
            </w:r>
            <w:r w:rsidR="005B2C04" w:rsidDel="00F865B4">
              <w:rPr>
                <w:webHidden/>
              </w:rPr>
              <w:delText>30</w:delText>
            </w:r>
          </w:del>
        </w:p>
        <w:p w14:paraId="0169B97E" w14:textId="0B50924F" w:rsidR="009C62B7" w:rsidDel="00F865B4" w:rsidRDefault="009C62B7">
          <w:pPr>
            <w:pStyle w:val="TDC2"/>
            <w:tabs>
              <w:tab w:val="right" w:leader="dot" w:pos="10529"/>
            </w:tabs>
            <w:rPr>
              <w:del w:id="568" w:author="Tanya Hernández" w:date="2017-05-16T02:45:00Z"/>
              <w:smallCaps w:val="0"/>
              <w:sz w:val="22"/>
              <w:szCs w:val="22"/>
              <w:lang w:eastAsia="es-MX"/>
            </w:rPr>
          </w:pPr>
          <w:del w:id="569" w:author="Tanya Hernández" w:date="2017-05-16T02:45:00Z">
            <w:r w:rsidRPr="00F865B4" w:rsidDel="00F865B4">
              <w:rPr>
                <w:rPrChange w:id="570" w:author="Tanya Hernández" w:date="2017-05-16T02:45:00Z">
                  <w:rPr>
                    <w:rStyle w:val="Hipervnculo"/>
                    <w:smallCaps w:val="0"/>
                  </w:rPr>
                </w:rPrChange>
              </w:rPr>
              <w:delText>1.6 Estado del arte</w:delText>
            </w:r>
            <w:r w:rsidDel="00F865B4">
              <w:rPr>
                <w:webHidden/>
              </w:rPr>
              <w:tab/>
            </w:r>
            <w:r w:rsidR="005B2C04" w:rsidDel="00F865B4">
              <w:rPr>
                <w:webHidden/>
              </w:rPr>
              <w:delText>31</w:delText>
            </w:r>
          </w:del>
        </w:p>
        <w:p w14:paraId="4FFDD2CA" w14:textId="05F37C76" w:rsidR="009C62B7" w:rsidDel="00F865B4" w:rsidRDefault="009C62B7">
          <w:pPr>
            <w:pStyle w:val="TDC1"/>
            <w:tabs>
              <w:tab w:val="right" w:leader="dot" w:pos="10529"/>
            </w:tabs>
            <w:rPr>
              <w:del w:id="571" w:author="Tanya Hernández" w:date="2017-05-16T02:45:00Z"/>
              <w:bCs w:val="0"/>
              <w:caps w:val="0"/>
              <w:noProof/>
              <w:sz w:val="22"/>
              <w:szCs w:val="22"/>
              <w:lang w:eastAsia="es-MX"/>
            </w:rPr>
          </w:pPr>
          <w:del w:id="572" w:author="Tanya Hernández" w:date="2017-05-16T02:45:00Z">
            <w:r w:rsidRPr="00F865B4" w:rsidDel="00F865B4">
              <w:rPr>
                <w:rPrChange w:id="573" w:author="Tanya Hernández" w:date="2017-05-16T02:45:00Z">
                  <w:rPr>
                    <w:rStyle w:val="Hipervnculo"/>
                    <w:bCs w:val="0"/>
                    <w:caps w:val="0"/>
                  </w:rPr>
                </w:rPrChange>
              </w:rPr>
              <w:delText>Capítulo 2 Análisis</w:delText>
            </w:r>
            <w:r w:rsidDel="00F865B4">
              <w:rPr>
                <w:noProof/>
                <w:webHidden/>
              </w:rPr>
              <w:tab/>
            </w:r>
            <w:r w:rsidR="005B2C04" w:rsidDel="00F865B4">
              <w:rPr>
                <w:noProof/>
                <w:webHidden/>
              </w:rPr>
              <w:delText>35</w:delText>
            </w:r>
          </w:del>
        </w:p>
        <w:p w14:paraId="578C7C2E" w14:textId="66934EAC" w:rsidR="009C62B7" w:rsidDel="00F865B4" w:rsidRDefault="009C62B7">
          <w:pPr>
            <w:pStyle w:val="TDC2"/>
            <w:tabs>
              <w:tab w:val="right" w:leader="dot" w:pos="10529"/>
            </w:tabs>
            <w:rPr>
              <w:del w:id="574" w:author="Tanya Hernández" w:date="2017-05-16T02:45:00Z"/>
              <w:smallCaps w:val="0"/>
              <w:sz w:val="22"/>
              <w:szCs w:val="22"/>
              <w:lang w:eastAsia="es-MX"/>
            </w:rPr>
          </w:pPr>
          <w:del w:id="575" w:author="Tanya Hernández" w:date="2017-05-16T02:45:00Z">
            <w:r w:rsidRPr="00F865B4" w:rsidDel="00F865B4">
              <w:rPr>
                <w:rPrChange w:id="576" w:author="Tanya Hernández" w:date="2017-05-16T02:45:00Z">
                  <w:rPr>
                    <w:rStyle w:val="Hipervnculo"/>
                    <w:smallCaps w:val="0"/>
                  </w:rPr>
                </w:rPrChange>
              </w:rPr>
              <w:delText>2.1 Metodología</w:delText>
            </w:r>
            <w:r w:rsidDel="00F865B4">
              <w:rPr>
                <w:webHidden/>
              </w:rPr>
              <w:tab/>
            </w:r>
            <w:r w:rsidR="005B2C04" w:rsidDel="00F865B4">
              <w:rPr>
                <w:webHidden/>
              </w:rPr>
              <w:delText>35</w:delText>
            </w:r>
          </w:del>
        </w:p>
        <w:p w14:paraId="4384CC20" w14:textId="3F801587" w:rsidR="009C62B7" w:rsidDel="00F865B4" w:rsidRDefault="009C62B7">
          <w:pPr>
            <w:pStyle w:val="TDC2"/>
            <w:tabs>
              <w:tab w:val="right" w:leader="dot" w:pos="10529"/>
            </w:tabs>
            <w:rPr>
              <w:del w:id="577" w:author="Tanya Hernández" w:date="2017-05-16T02:45:00Z"/>
              <w:smallCaps w:val="0"/>
              <w:sz w:val="22"/>
              <w:szCs w:val="22"/>
              <w:lang w:eastAsia="es-MX"/>
            </w:rPr>
          </w:pPr>
          <w:del w:id="578" w:author="Tanya Hernández" w:date="2017-05-16T02:45:00Z">
            <w:r w:rsidRPr="00F865B4" w:rsidDel="00F865B4">
              <w:rPr>
                <w:rPrChange w:id="579" w:author="Tanya Hernández" w:date="2017-05-16T02:45:00Z">
                  <w:rPr>
                    <w:rStyle w:val="Hipervnculo"/>
                    <w:smallCaps w:val="0"/>
                  </w:rPr>
                </w:rPrChange>
              </w:rPr>
              <w:delText>2.2 Métricas y estimación del personal, tiempo y esfuerzo para el desarrollo del prototipo</w:delText>
            </w:r>
            <w:r w:rsidDel="00F865B4">
              <w:rPr>
                <w:webHidden/>
              </w:rPr>
              <w:tab/>
            </w:r>
            <w:r w:rsidR="005B2C04" w:rsidDel="00F865B4">
              <w:rPr>
                <w:webHidden/>
              </w:rPr>
              <w:delText>36</w:delText>
            </w:r>
          </w:del>
        </w:p>
        <w:p w14:paraId="5897B22D" w14:textId="4B818840" w:rsidR="009C62B7" w:rsidDel="00F865B4" w:rsidRDefault="009C62B7">
          <w:pPr>
            <w:pStyle w:val="TDC3"/>
            <w:tabs>
              <w:tab w:val="right" w:leader="dot" w:pos="10529"/>
            </w:tabs>
            <w:rPr>
              <w:del w:id="580" w:author="Tanya Hernández" w:date="2017-05-16T02:45:00Z"/>
              <w:i w:val="0"/>
              <w:iCs w:val="0"/>
              <w:sz w:val="22"/>
              <w:szCs w:val="22"/>
              <w:lang w:eastAsia="es-MX"/>
            </w:rPr>
          </w:pPr>
          <w:del w:id="581" w:author="Tanya Hernández" w:date="2017-05-16T02:45:00Z">
            <w:r w:rsidRPr="00F865B4" w:rsidDel="00F865B4">
              <w:rPr>
                <w:rPrChange w:id="582" w:author="Tanya Hernández" w:date="2017-05-16T02:45:00Z">
                  <w:rPr>
                    <w:rStyle w:val="Hipervnculo"/>
                    <w:i w:val="0"/>
                    <w:iCs w:val="0"/>
                  </w:rPr>
                </w:rPrChange>
              </w:rPr>
              <w:delText>2.2.1 Modelo de estimación COCOMO</w:delText>
            </w:r>
            <w:r w:rsidDel="00F865B4">
              <w:rPr>
                <w:webHidden/>
              </w:rPr>
              <w:tab/>
            </w:r>
            <w:r w:rsidR="005B2C04" w:rsidDel="00F865B4">
              <w:rPr>
                <w:webHidden/>
              </w:rPr>
              <w:delText>39</w:delText>
            </w:r>
          </w:del>
        </w:p>
        <w:p w14:paraId="4E9B5E49" w14:textId="06275A76" w:rsidR="009C62B7" w:rsidDel="00F865B4" w:rsidRDefault="009C62B7">
          <w:pPr>
            <w:pStyle w:val="TDC2"/>
            <w:tabs>
              <w:tab w:val="right" w:leader="dot" w:pos="10529"/>
            </w:tabs>
            <w:rPr>
              <w:del w:id="583" w:author="Tanya Hernández" w:date="2017-05-16T02:45:00Z"/>
              <w:smallCaps w:val="0"/>
              <w:sz w:val="22"/>
              <w:szCs w:val="22"/>
              <w:lang w:eastAsia="es-MX"/>
            </w:rPr>
          </w:pPr>
          <w:del w:id="584" w:author="Tanya Hernández" w:date="2017-05-16T02:45:00Z">
            <w:r w:rsidRPr="00F865B4" w:rsidDel="00F865B4">
              <w:rPr>
                <w:rPrChange w:id="585" w:author="Tanya Hernández" w:date="2017-05-16T02:45:00Z">
                  <w:rPr>
                    <w:rStyle w:val="Hipervnculo"/>
                    <w:smallCaps w:val="0"/>
                  </w:rPr>
                </w:rPrChange>
              </w:rPr>
              <w:delText>2.3 Análisis de requerimientos</w:delText>
            </w:r>
            <w:r w:rsidDel="00F865B4">
              <w:rPr>
                <w:webHidden/>
              </w:rPr>
              <w:tab/>
            </w:r>
            <w:r w:rsidR="005B2C04" w:rsidDel="00F865B4">
              <w:rPr>
                <w:webHidden/>
              </w:rPr>
              <w:delText>41</w:delText>
            </w:r>
          </w:del>
        </w:p>
        <w:p w14:paraId="397CEC9D" w14:textId="1BA5C3E1" w:rsidR="009C62B7" w:rsidDel="00F865B4" w:rsidRDefault="009C62B7">
          <w:pPr>
            <w:pStyle w:val="TDC2"/>
            <w:tabs>
              <w:tab w:val="right" w:leader="dot" w:pos="10529"/>
            </w:tabs>
            <w:rPr>
              <w:del w:id="586" w:author="Tanya Hernández" w:date="2017-05-16T02:45:00Z"/>
              <w:smallCaps w:val="0"/>
              <w:sz w:val="22"/>
              <w:szCs w:val="22"/>
              <w:lang w:eastAsia="es-MX"/>
            </w:rPr>
          </w:pPr>
          <w:del w:id="587" w:author="Tanya Hernández" w:date="2017-05-16T02:45:00Z">
            <w:r w:rsidRPr="00F865B4" w:rsidDel="00F865B4">
              <w:rPr>
                <w:rPrChange w:id="588" w:author="Tanya Hernández" w:date="2017-05-16T02:45:00Z">
                  <w:rPr>
                    <w:rStyle w:val="Hipervnculo"/>
                    <w:smallCaps w:val="0"/>
                  </w:rPr>
                </w:rPrChange>
              </w:rPr>
              <w:delText>2.4 Reglas de negocio</w:delText>
            </w:r>
            <w:r w:rsidDel="00F865B4">
              <w:rPr>
                <w:webHidden/>
              </w:rPr>
              <w:tab/>
            </w:r>
            <w:r w:rsidR="005B2C04" w:rsidDel="00F865B4">
              <w:rPr>
                <w:webHidden/>
              </w:rPr>
              <w:delText>42</w:delText>
            </w:r>
          </w:del>
        </w:p>
        <w:p w14:paraId="088E1190" w14:textId="36CD3D74" w:rsidR="009C62B7" w:rsidDel="00F865B4" w:rsidRDefault="009C62B7">
          <w:pPr>
            <w:pStyle w:val="TDC2"/>
            <w:tabs>
              <w:tab w:val="right" w:leader="dot" w:pos="10529"/>
            </w:tabs>
            <w:rPr>
              <w:del w:id="589" w:author="Tanya Hernández" w:date="2017-05-16T02:45:00Z"/>
              <w:smallCaps w:val="0"/>
              <w:sz w:val="22"/>
              <w:szCs w:val="22"/>
              <w:lang w:eastAsia="es-MX"/>
            </w:rPr>
          </w:pPr>
          <w:del w:id="590" w:author="Tanya Hernández" w:date="2017-05-16T02:45:00Z">
            <w:r w:rsidRPr="00F865B4" w:rsidDel="00F865B4">
              <w:rPr>
                <w:rPrChange w:id="591" w:author="Tanya Hernández" w:date="2017-05-16T02:45:00Z">
                  <w:rPr>
                    <w:rStyle w:val="Hipervnculo"/>
                    <w:smallCaps w:val="0"/>
                  </w:rPr>
                </w:rPrChange>
              </w:rPr>
              <w:delText>2.5 Análisis de factibilidad</w:delText>
            </w:r>
            <w:r w:rsidDel="00F865B4">
              <w:rPr>
                <w:webHidden/>
              </w:rPr>
              <w:tab/>
            </w:r>
            <w:r w:rsidR="005B2C04" w:rsidDel="00F865B4">
              <w:rPr>
                <w:webHidden/>
              </w:rPr>
              <w:delText>43</w:delText>
            </w:r>
          </w:del>
        </w:p>
        <w:p w14:paraId="4D448293" w14:textId="6F105246" w:rsidR="009C62B7" w:rsidDel="00F865B4" w:rsidRDefault="009C62B7">
          <w:pPr>
            <w:pStyle w:val="TDC3"/>
            <w:tabs>
              <w:tab w:val="right" w:leader="dot" w:pos="10529"/>
            </w:tabs>
            <w:rPr>
              <w:del w:id="592" w:author="Tanya Hernández" w:date="2017-05-16T02:45:00Z"/>
              <w:i w:val="0"/>
              <w:iCs w:val="0"/>
              <w:sz w:val="22"/>
              <w:szCs w:val="22"/>
              <w:lang w:eastAsia="es-MX"/>
            </w:rPr>
          </w:pPr>
          <w:del w:id="593" w:author="Tanya Hernández" w:date="2017-05-16T02:45:00Z">
            <w:r w:rsidRPr="00F865B4" w:rsidDel="00F865B4">
              <w:rPr>
                <w:rPrChange w:id="594" w:author="Tanya Hernández" w:date="2017-05-16T02:45:00Z">
                  <w:rPr>
                    <w:rStyle w:val="Hipervnculo"/>
                    <w:i w:val="0"/>
                    <w:iCs w:val="0"/>
                  </w:rPr>
                </w:rPrChange>
              </w:rPr>
              <w:delText>2.5.1 Análisis de factibilidad técnica.</w:delText>
            </w:r>
            <w:r w:rsidDel="00F865B4">
              <w:rPr>
                <w:webHidden/>
              </w:rPr>
              <w:tab/>
            </w:r>
            <w:r w:rsidR="005B2C04" w:rsidDel="00F865B4">
              <w:rPr>
                <w:webHidden/>
              </w:rPr>
              <w:delText>43</w:delText>
            </w:r>
          </w:del>
        </w:p>
        <w:p w14:paraId="58522342" w14:textId="205DD5F7" w:rsidR="009C62B7" w:rsidDel="00F865B4" w:rsidRDefault="009C62B7">
          <w:pPr>
            <w:pStyle w:val="TDC3"/>
            <w:tabs>
              <w:tab w:val="right" w:leader="dot" w:pos="10529"/>
            </w:tabs>
            <w:rPr>
              <w:del w:id="595" w:author="Tanya Hernández" w:date="2017-05-16T02:45:00Z"/>
              <w:i w:val="0"/>
              <w:iCs w:val="0"/>
              <w:sz w:val="22"/>
              <w:szCs w:val="22"/>
              <w:lang w:eastAsia="es-MX"/>
            </w:rPr>
          </w:pPr>
          <w:del w:id="596" w:author="Tanya Hernández" w:date="2017-05-16T02:45:00Z">
            <w:r w:rsidRPr="00F865B4" w:rsidDel="00F865B4">
              <w:rPr>
                <w:rPrChange w:id="597" w:author="Tanya Hernández" w:date="2017-05-16T02:45:00Z">
                  <w:rPr>
                    <w:rStyle w:val="Hipervnculo"/>
                    <w:i w:val="0"/>
                    <w:iCs w:val="0"/>
                  </w:rPr>
                </w:rPrChange>
              </w:rPr>
              <w:delText>2.5.2 Análisis de factibilidad operativa.</w:delText>
            </w:r>
            <w:r w:rsidDel="00F865B4">
              <w:rPr>
                <w:webHidden/>
              </w:rPr>
              <w:tab/>
            </w:r>
            <w:r w:rsidR="005B2C04" w:rsidDel="00F865B4">
              <w:rPr>
                <w:webHidden/>
              </w:rPr>
              <w:delText>44</w:delText>
            </w:r>
          </w:del>
        </w:p>
        <w:p w14:paraId="621F7D5B" w14:textId="231B8595" w:rsidR="009C62B7" w:rsidDel="00F865B4" w:rsidRDefault="009C62B7">
          <w:pPr>
            <w:pStyle w:val="TDC3"/>
            <w:tabs>
              <w:tab w:val="right" w:leader="dot" w:pos="10529"/>
            </w:tabs>
            <w:rPr>
              <w:del w:id="598" w:author="Tanya Hernández" w:date="2017-05-16T02:45:00Z"/>
              <w:i w:val="0"/>
              <w:iCs w:val="0"/>
              <w:sz w:val="22"/>
              <w:szCs w:val="22"/>
              <w:lang w:eastAsia="es-MX"/>
            </w:rPr>
          </w:pPr>
          <w:del w:id="599" w:author="Tanya Hernández" w:date="2017-05-16T02:45:00Z">
            <w:r w:rsidRPr="00F865B4" w:rsidDel="00F865B4">
              <w:rPr>
                <w:rPrChange w:id="600" w:author="Tanya Hernández" w:date="2017-05-16T02:45:00Z">
                  <w:rPr>
                    <w:rStyle w:val="Hipervnculo"/>
                    <w:i w:val="0"/>
                    <w:iCs w:val="0"/>
                  </w:rPr>
                </w:rPrChange>
              </w:rPr>
              <w:delText>2.5.3 Análisis de factibilidad económica.</w:delText>
            </w:r>
            <w:r w:rsidDel="00F865B4">
              <w:rPr>
                <w:webHidden/>
              </w:rPr>
              <w:tab/>
            </w:r>
            <w:r w:rsidR="005B2C04" w:rsidDel="00F865B4">
              <w:rPr>
                <w:webHidden/>
              </w:rPr>
              <w:delText>44</w:delText>
            </w:r>
          </w:del>
        </w:p>
        <w:p w14:paraId="6D18F8DA" w14:textId="7CD42844" w:rsidR="009C62B7" w:rsidDel="00F865B4" w:rsidRDefault="009C62B7">
          <w:pPr>
            <w:pStyle w:val="TDC2"/>
            <w:tabs>
              <w:tab w:val="right" w:leader="dot" w:pos="10529"/>
            </w:tabs>
            <w:rPr>
              <w:del w:id="601" w:author="Tanya Hernández" w:date="2017-05-16T02:45:00Z"/>
              <w:smallCaps w:val="0"/>
              <w:sz w:val="22"/>
              <w:szCs w:val="22"/>
              <w:lang w:eastAsia="es-MX"/>
            </w:rPr>
          </w:pPr>
          <w:del w:id="602" w:author="Tanya Hernández" w:date="2017-05-16T02:45:00Z">
            <w:r w:rsidRPr="00F865B4" w:rsidDel="00F865B4">
              <w:rPr>
                <w:rPrChange w:id="603" w:author="Tanya Hernández" w:date="2017-05-16T02:45:00Z">
                  <w:rPr>
                    <w:rStyle w:val="Hipervnculo"/>
                    <w:smallCaps w:val="0"/>
                  </w:rPr>
                </w:rPrChange>
              </w:rPr>
              <w:delText>2.6 Análisis de Riesgos</w:delText>
            </w:r>
            <w:r w:rsidDel="00F865B4">
              <w:rPr>
                <w:webHidden/>
              </w:rPr>
              <w:tab/>
            </w:r>
            <w:r w:rsidR="005B2C04" w:rsidDel="00F865B4">
              <w:rPr>
                <w:webHidden/>
              </w:rPr>
              <w:delText>45</w:delText>
            </w:r>
          </w:del>
        </w:p>
        <w:p w14:paraId="720FB981" w14:textId="483CADB1" w:rsidR="009C62B7" w:rsidDel="00F865B4" w:rsidRDefault="009C62B7">
          <w:pPr>
            <w:pStyle w:val="TDC2"/>
            <w:tabs>
              <w:tab w:val="right" w:leader="dot" w:pos="10529"/>
            </w:tabs>
            <w:rPr>
              <w:del w:id="604" w:author="Tanya Hernández" w:date="2017-05-16T02:45:00Z"/>
              <w:smallCaps w:val="0"/>
              <w:sz w:val="22"/>
              <w:szCs w:val="22"/>
              <w:lang w:eastAsia="es-MX"/>
            </w:rPr>
          </w:pPr>
          <w:del w:id="605" w:author="Tanya Hernández" w:date="2017-05-16T02:45:00Z">
            <w:r w:rsidRPr="00F865B4" w:rsidDel="00F865B4">
              <w:rPr>
                <w:rPrChange w:id="606" w:author="Tanya Hernández" w:date="2017-05-16T02:45:00Z">
                  <w:rPr>
                    <w:rStyle w:val="Hipervnculo"/>
                    <w:smallCaps w:val="0"/>
                  </w:rPr>
                </w:rPrChange>
              </w:rPr>
              <w:delText>2.7 Análisis sensor de Temperatura</w:delText>
            </w:r>
            <w:r w:rsidDel="00F865B4">
              <w:rPr>
                <w:webHidden/>
              </w:rPr>
              <w:tab/>
            </w:r>
            <w:r w:rsidR="005B2C04" w:rsidDel="00F865B4">
              <w:rPr>
                <w:webHidden/>
              </w:rPr>
              <w:delText>52</w:delText>
            </w:r>
          </w:del>
        </w:p>
        <w:p w14:paraId="604C82DF" w14:textId="1335B423" w:rsidR="009C62B7" w:rsidDel="00F865B4" w:rsidRDefault="009C62B7">
          <w:pPr>
            <w:pStyle w:val="TDC3"/>
            <w:tabs>
              <w:tab w:val="right" w:leader="dot" w:pos="10529"/>
            </w:tabs>
            <w:rPr>
              <w:del w:id="607" w:author="Tanya Hernández" w:date="2017-05-16T02:45:00Z"/>
              <w:i w:val="0"/>
              <w:iCs w:val="0"/>
              <w:sz w:val="22"/>
              <w:szCs w:val="22"/>
              <w:lang w:eastAsia="es-MX"/>
            </w:rPr>
          </w:pPr>
          <w:del w:id="608" w:author="Tanya Hernández" w:date="2017-05-16T02:45:00Z">
            <w:r w:rsidRPr="00F865B4" w:rsidDel="00F865B4">
              <w:rPr>
                <w:rPrChange w:id="609" w:author="Tanya Hernández" w:date="2017-05-16T02:45:00Z">
                  <w:rPr>
                    <w:rStyle w:val="Hipervnculo"/>
                    <w:i w:val="0"/>
                    <w:iCs w:val="0"/>
                  </w:rPr>
                </w:rPrChange>
              </w:rPr>
              <w:delText>2.7.1 Definiciones de temperatura</w:delText>
            </w:r>
            <w:r w:rsidDel="00F865B4">
              <w:rPr>
                <w:webHidden/>
              </w:rPr>
              <w:tab/>
            </w:r>
            <w:r w:rsidR="005B2C04" w:rsidDel="00F865B4">
              <w:rPr>
                <w:webHidden/>
              </w:rPr>
              <w:delText>52</w:delText>
            </w:r>
          </w:del>
        </w:p>
        <w:p w14:paraId="72458C56" w14:textId="3DDA929E" w:rsidR="009C62B7" w:rsidDel="00F865B4" w:rsidRDefault="009C62B7">
          <w:pPr>
            <w:pStyle w:val="TDC3"/>
            <w:tabs>
              <w:tab w:val="right" w:leader="dot" w:pos="10529"/>
            </w:tabs>
            <w:rPr>
              <w:del w:id="610" w:author="Tanya Hernández" w:date="2017-05-16T02:45:00Z"/>
              <w:i w:val="0"/>
              <w:iCs w:val="0"/>
              <w:sz w:val="22"/>
              <w:szCs w:val="22"/>
              <w:lang w:eastAsia="es-MX"/>
            </w:rPr>
          </w:pPr>
          <w:del w:id="611" w:author="Tanya Hernández" w:date="2017-05-16T02:45:00Z">
            <w:r w:rsidRPr="00F865B4" w:rsidDel="00F865B4">
              <w:rPr>
                <w:rPrChange w:id="612" w:author="Tanya Hernández" w:date="2017-05-16T02:45:00Z">
                  <w:rPr>
                    <w:rStyle w:val="Hipervnculo"/>
                    <w:i w:val="0"/>
                    <w:iCs w:val="0"/>
                  </w:rPr>
                </w:rPrChange>
              </w:rPr>
              <w:delText>2.7.5 Sensores de temperatura</w:delText>
            </w:r>
            <w:r w:rsidDel="00F865B4">
              <w:rPr>
                <w:webHidden/>
              </w:rPr>
              <w:tab/>
            </w:r>
            <w:r w:rsidR="005B2C04" w:rsidDel="00F865B4">
              <w:rPr>
                <w:webHidden/>
              </w:rPr>
              <w:delText>52</w:delText>
            </w:r>
          </w:del>
        </w:p>
        <w:p w14:paraId="7125AB96" w14:textId="617AC185" w:rsidR="009C62B7" w:rsidDel="00F865B4" w:rsidRDefault="009C62B7">
          <w:pPr>
            <w:pStyle w:val="TDC3"/>
            <w:tabs>
              <w:tab w:val="right" w:leader="dot" w:pos="10529"/>
            </w:tabs>
            <w:rPr>
              <w:del w:id="613" w:author="Tanya Hernández" w:date="2017-05-16T02:45:00Z"/>
              <w:i w:val="0"/>
              <w:iCs w:val="0"/>
              <w:sz w:val="22"/>
              <w:szCs w:val="22"/>
              <w:lang w:eastAsia="es-MX"/>
            </w:rPr>
          </w:pPr>
          <w:del w:id="614" w:author="Tanya Hernández" w:date="2017-05-16T02:45:00Z">
            <w:r w:rsidRPr="00F865B4" w:rsidDel="00F865B4">
              <w:rPr>
                <w:rPrChange w:id="615" w:author="Tanya Hernández" w:date="2017-05-16T02:45:00Z">
                  <w:rPr>
                    <w:rStyle w:val="Hipervnculo"/>
                    <w:i w:val="0"/>
                    <w:iCs w:val="0"/>
                  </w:rPr>
                </w:rPrChange>
              </w:rPr>
              <w:delText>2.7.6 Definición de las características eléctricas</w:delText>
            </w:r>
            <w:r w:rsidDel="00F865B4">
              <w:rPr>
                <w:webHidden/>
              </w:rPr>
              <w:tab/>
            </w:r>
            <w:r w:rsidR="005B2C04" w:rsidDel="00F865B4">
              <w:rPr>
                <w:webHidden/>
              </w:rPr>
              <w:delText>53</w:delText>
            </w:r>
          </w:del>
        </w:p>
        <w:p w14:paraId="4D348C82" w14:textId="46FD07D0" w:rsidR="009C62B7" w:rsidDel="00F865B4" w:rsidRDefault="009C62B7">
          <w:pPr>
            <w:pStyle w:val="TDC3"/>
            <w:tabs>
              <w:tab w:val="right" w:leader="dot" w:pos="10529"/>
            </w:tabs>
            <w:rPr>
              <w:del w:id="616" w:author="Tanya Hernández" w:date="2017-05-16T02:45:00Z"/>
              <w:i w:val="0"/>
              <w:iCs w:val="0"/>
              <w:sz w:val="22"/>
              <w:szCs w:val="22"/>
              <w:lang w:eastAsia="es-MX"/>
            </w:rPr>
          </w:pPr>
          <w:del w:id="617" w:author="Tanya Hernández" w:date="2017-05-16T02:45:00Z">
            <w:r w:rsidRPr="00F865B4" w:rsidDel="00F865B4">
              <w:rPr>
                <w:rPrChange w:id="618" w:author="Tanya Hernández" w:date="2017-05-16T02:45:00Z">
                  <w:rPr>
                    <w:rStyle w:val="Hipervnculo"/>
                    <w:i w:val="0"/>
                    <w:iCs w:val="0"/>
                  </w:rPr>
                </w:rPrChange>
              </w:rPr>
              <w:delText>2.7.7 Sensor MLX90614</w:delText>
            </w:r>
            <w:r w:rsidDel="00F865B4">
              <w:rPr>
                <w:webHidden/>
              </w:rPr>
              <w:tab/>
            </w:r>
            <w:r w:rsidR="005B2C04" w:rsidDel="00F865B4">
              <w:rPr>
                <w:webHidden/>
              </w:rPr>
              <w:delText>54</w:delText>
            </w:r>
          </w:del>
        </w:p>
        <w:p w14:paraId="73FF2A2B" w14:textId="705499B2" w:rsidR="009C62B7" w:rsidDel="00F865B4" w:rsidRDefault="009C62B7">
          <w:pPr>
            <w:pStyle w:val="TDC2"/>
            <w:tabs>
              <w:tab w:val="right" w:leader="dot" w:pos="10529"/>
            </w:tabs>
            <w:rPr>
              <w:del w:id="619" w:author="Tanya Hernández" w:date="2017-05-16T02:45:00Z"/>
              <w:smallCaps w:val="0"/>
              <w:sz w:val="22"/>
              <w:szCs w:val="22"/>
              <w:lang w:eastAsia="es-MX"/>
            </w:rPr>
          </w:pPr>
          <w:del w:id="620" w:author="Tanya Hernández" w:date="2017-05-16T02:45:00Z">
            <w:r w:rsidRPr="00F865B4" w:rsidDel="00F865B4">
              <w:rPr>
                <w:rPrChange w:id="621" w:author="Tanya Hernández" w:date="2017-05-16T02:45:00Z">
                  <w:rPr>
                    <w:rStyle w:val="Hipervnculo"/>
                    <w:smallCaps w:val="0"/>
                  </w:rPr>
                </w:rPrChange>
              </w:rPr>
              <w:delText>2.8 Análisis sensor Acelerómetro</w:delText>
            </w:r>
            <w:r w:rsidDel="00F865B4">
              <w:rPr>
                <w:webHidden/>
              </w:rPr>
              <w:tab/>
            </w:r>
            <w:r w:rsidR="005B2C04" w:rsidDel="00F865B4">
              <w:rPr>
                <w:webHidden/>
              </w:rPr>
              <w:delText>60</w:delText>
            </w:r>
          </w:del>
        </w:p>
        <w:p w14:paraId="1F01B6BF" w14:textId="72B4AFB9" w:rsidR="009C62B7" w:rsidDel="00F865B4" w:rsidRDefault="009C62B7">
          <w:pPr>
            <w:pStyle w:val="TDC3"/>
            <w:tabs>
              <w:tab w:val="right" w:leader="dot" w:pos="10529"/>
            </w:tabs>
            <w:rPr>
              <w:del w:id="622" w:author="Tanya Hernández" w:date="2017-05-16T02:45:00Z"/>
              <w:i w:val="0"/>
              <w:iCs w:val="0"/>
              <w:sz w:val="22"/>
              <w:szCs w:val="22"/>
              <w:lang w:eastAsia="es-MX"/>
            </w:rPr>
          </w:pPr>
          <w:del w:id="623" w:author="Tanya Hernández" w:date="2017-05-16T02:45:00Z">
            <w:r w:rsidRPr="00F865B4" w:rsidDel="00F865B4">
              <w:rPr>
                <w:rPrChange w:id="624" w:author="Tanya Hernández" w:date="2017-05-16T02:45:00Z">
                  <w:rPr>
                    <w:rStyle w:val="Hipervnculo"/>
                    <w:i w:val="0"/>
                    <w:iCs w:val="0"/>
                  </w:rPr>
                </w:rPrChange>
              </w:rPr>
              <w:delText>2.8.1 Etapas de una caída</w:delText>
            </w:r>
            <w:r w:rsidDel="00F865B4">
              <w:rPr>
                <w:webHidden/>
              </w:rPr>
              <w:tab/>
            </w:r>
            <w:r w:rsidR="005B2C04" w:rsidDel="00F865B4">
              <w:rPr>
                <w:webHidden/>
              </w:rPr>
              <w:delText>60</w:delText>
            </w:r>
          </w:del>
        </w:p>
        <w:p w14:paraId="1FCC926F" w14:textId="09EBEA3A" w:rsidR="009C62B7" w:rsidDel="00F865B4" w:rsidRDefault="009C62B7">
          <w:pPr>
            <w:pStyle w:val="TDC3"/>
            <w:tabs>
              <w:tab w:val="right" w:leader="dot" w:pos="10529"/>
            </w:tabs>
            <w:rPr>
              <w:del w:id="625" w:author="Tanya Hernández" w:date="2017-05-16T02:45:00Z"/>
              <w:i w:val="0"/>
              <w:iCs w:val="0"/>
              <w:sz w:val="22"/>
              <w:szCs w:val="22"/>
              <w:lang w:eastAsia="es-MX"/>
            </w:rPr>
          </w:pPr>
          <w:del w:id="626" w:author="Tanya Hernández" w:date="2017-05-16T02:45:00Z">
            <w:r w:rsidRPr="00F865B4" w:rsidDel="00F865B4">
              <w:rPr>
                <w:rPrChange w:id="627" w:author="Tanya Hernández" w:date="2017-05-16T02:45:00Z">
                  <w:rPr>
                    <w:rStyle w:val="Hipervnculo"/>
                    <w:i w:val="0"/>
                    <w:iCs w:val="0"/>
                  </w:rPr>
                </w:rPrChange>
              </w:rPr>
              <w:delText>2.8.2 Algoritmo basado en umbrales y orientación</w:delText>
            </w:r>
            <w:r w:rsidDel="00F865B4">
              <w:rPr>
                <w:webHidden/>
              </w:rPr>
              <w:tab/>
            </w:r>
            <w:r w:rsidR="005B2C04" w:rsidDel="00F865B4">
              <w:rPr>
                <w:webHidden/>
              </w:rPr>
              <w:delText>61</w:delText>
            </w:r>
          </w:del>
        </w:p>
        <w:p w14:paraId="061A6606" w14:textId="313A7099" w:rsidR="009C62B7" w:rsidDel="00F865B4" w:rsidRDefault="009C62B7">
          <w:pPr>
            <w:pStyle w:val="TDC3"/>
            <w:tabs>
              <w:tab w:val="right" w:leader="dot" w:pos="10529"/>
            </w:tabs>
            <w:rPr>
              <w:del w:id="628" w:author="Tanya Hernández" w:date="2017-05-16T02:45:00Z"/>
              <w:i w:val="0"/>
              <w:iCs w:val="0"/>
              <w:sz w:val="22"/>
              <w:szCs w:val="22"/>
              <w:lang w:eastAsia="es-MX"/>
            </w:rPr>
          </w:pPr>
          <w:del w:id="629" w:author="Tanya Hernández" w:date="2017-05-16T02:45:00Z">
            <w:r w:rsidRPr="00F865B4" w:rsidDel="00F865B4">
              <w:rPr>
                <w:rPrChange w:id="630" w:author="Tanya Hernández" w:date="2017-05-16T02:45:00Z">
                  <w:rPr>
                    <w:rStyle w:val="Hipervnculo"/>
                    <w:i w:val="0"/>
                    <w:iCs w:val="0"/>
                  </w:rPr>
                </w:rPrChange>
              </w:rPr>
              <w:delText>2.8.3 Selección y tabla comparativa de acelerómetros</w:delText>
            </w:r>
            <w:r w:rsidDel="00F865B4">
              <w:rPr>
                <w:webHidden/>
              </w:rPr>
              <w:tab/>
            </w:r>
            <w:r w:rsidR="005B2C04" w:rsidDel="00F865B4">
              <w:rPr>
                <w:webHidden/>
              </w:rPr>
              <w:delText>63</w:delText>
            </w:r>
          </w:del>
        </w:p>
        <w:p w14:paraId="3DC8A269" w14:textId="44C53F20" w:rsidR="009C62B7" w:rsidDel="00F865B4" w:rsidRDefault="009C62B7">
          <w:pPr>
            <w:pStyle w:val="TDC3"/>
            <w:tabs>
              <w:tab w:val="right" w:leader="dot" w:pos="10529"/>
            </w:tabs>
            <w:rPr>
              <w:del w:id="631" w:author="Tanya Hernández" w:date="2017-05-16T02:45:00Z"/>
              <w:i w:val="0"/>
              <w:iCs w:val="0"/>
              <w:sz w:val="22"/>
              <w:szCs w:val="22"/>
              <w:lang w:eastAsia="es-MX"/>
            </w:rPr>
          </w:pPr>
          <w:del w:id="632" w:author="Tanya Hernández" w:date="2017-05-16T02:45:00Z">
            <w:r w:rsidRPr="00F865B4" w:rsidDel="00F865B4">
              <w:rPr>
                <w:rPrChange w:id="633" w:author="Tanya Hernández" w:date="2017-05-16T02:45:00Z">
                  <w:rPr>
                    <w:rStyle w:val="Hipervnculo"/>
                    <w:i w:val="0"/>
                    <w:iCs w:val="0"/>
                  </w:rPr>
                </w:rPrChange>
              </w:rPr>
              <w:delText>2.8.4 Características, especificaciones y funcionamiento interno del acelerómetro MPU-6050</w:delText>
            </w:r>
            <w:r w:rsidDel="00F865B4">
              <w:rPr>
                <w:webHidden/>
              </w:rPr>
              <w:tab/>
            </w:r>
            <w:r w:rsidR="005B2C04" w:rsidDel="00F865B4">
              <w:rPr>
                <w:webHidden/>
              </w:rPr>
              <w:delText>63</w:delText>
            </w:r>
          </w:del>
        </w:p>
        <w:p w14:paraId="550B72C1" w14:textId="5ACF8E8C" w:rsidR="009C62B7" w:rsidDel="00F865B4" w:rsidRDefault="009C62B7">
          <w:pPr>
            <w:pStyle w:val="TDC2"/>
            <w:tabs>
              <w:tab w:val="right" w:leader="dot" w:pos="10529"/>
            </w:tabs>
            <w:rPr>
              <w:del w:id="634" w:author="Tanya Hernández" w:date="2017-05-16T02:45:00Z"/>
              <w:smallCaps w:val="0"/>
              <w:sz w:val="22"/>
              <w:szCs w:val="22"/>
              <w:lang w:eastAsia="es-MX"/>
            </w:rPr>
          </w:pPr>
          <w:del w:id="635" w:author="Tanya Hernández" w:date="2017-05-16T02:45:00Z">
            <w:r w:rsidRPr="00F865B4" w:rsidDel="00F865B4">
              <w:rPr>
                <w:rPrChange w:id="636" w:author="Tanya Hernández" w:date="2017-05-16T02:45:00Z">
                  <w:rPr>
                    <w:rStyle w:val="Hipervnculo"/>
                    <w:smallCaps w:val="0"/>
                  </w:rPr>
                </w:rPrChange>
              </w:rPr>
              <w:delText>2.9 Análisis sensor de Pulso Cardíaco</w:delText>
            </w:r>
            <w:r w:rsidDel="00F865B4">
              <w:rPr>
                <w:webHidden/>
              </w:rPr>
              <w:tab/>
            </w:r>
            <w:r w:rsidR="005B2C04" w:rsidDel="00F865B4">
              <w:rPr>
                <w:webHidden/>
              </w:rPr>
              <w:delText>65</w:delText>
            </w:r>
          </w:del>
        </w:p>
        <w:p w14:paraId="333E436F" w14:textId="7CC24477" w:rsidR="009C62B7" w:rsidDel="00F865B4" w:rsidRDefault="009C62B7">
          <w:pPr>
            <w:pStyle w:val="TDC3"/>
            <w:tabs>
              <w:tab w:val="right" w:leader="dot" w:pos="10529"/>
            </w:tabs>
            <w:rPr>
              <w:del w:id="637" w:author="Tanya Hernández" w:date="2017-05-16T02:45:00Z"/>
              <w:i w:val="0"/>
              <w:iCs w:val="0"/>
              <w:sz w:val="22"/>
              <w:szCs w:val="22"/>
              <w:lang w:eastAsia="es-MX"/>
            </w:rPr>
          </w:pPr>
          <w:del w:id="638" w:author="Tanya Hernández" w:date="2017-05-16T02:45:00Z">
            <w:r w:rsidRPr="00F865B4" w:rsidDel="00F865B4">
              <w:rPr>
                <w:rPrChange w:id="639" w:author="Tanya Hernández" w:date="2017-05-16T02:45:00Z">
                  <w:rPr>
                    <w:rStyle w:val="Hipervnculo"/>
                    <w:i w:val="0"/>
                    <w:iCs w:val="0"/>
                  </w:rPr>
                </w:rPrChange>
              </w:rPr>
              <w:delText>2.9.1 Factores que afectan la frecuencia cardiaca</w:delText>
            </w:r>
            <w:r w:rsidDel="00F865B4">
              <w:rPr>
                <w:webHidden/>
              </w:rPr>
              <w:tab/>
            </w:r>
            <w:r w:rsidR="005B2C04" w:rsidDel="00F865B4">
              <w:rPr>
                <w:webHidden/>
              </w:rPr>
              <w:delText>66</w:delText>
            </w:r>
          </w:del>
        </w:p>
        <w:p w14:paraId="76ADD3AF" w14:textId="1BC175C5" w:rsidR="009C62B7" w:rsidDel="00F865B4" w:rsidRDefault="009C62B7">
          <w:pPr>
            <w:pStyle w:val="TDC3"/>
            <w:tabs>
              <w:tab w:val="right" w:leader="dot" w:pos="10529"/>
            </w:tabs>
            <w:rPr>
              <w:del w:id="640" w:author="Tanya Hernández" w:date="2017-05-16T02:45:00Z"/>
              <w:i w:val="0"/>
              <w:iCs w:val="0"/>
              <w:sz w:val="22"/>
              <w:szCs w:val="22"/>
              <w:lang w:eastAsia="es-MX"/>
            </w:rPr>
          </w:pPr>
          <w:del w:id="641" w:author="Tanya Hernández" w:date="2017-05-16T02:45:00Z">
            <w:r w:rsidRPr="00F865B4" w:rsidDel="00F865B4">
              <w:rPr>
                <w:rPrChange w:id="642" w:author="Tanya Hernández" w:date="2017-05-16T02:45:00Z">
                  <w:rPr>
                    <w:rStyle w:val="Hipervnculo"/>
                    <w:i w:val="0"/>
                    <w:iCs w:val="0"/>
                  </w:rPr>
                </w:rPrChange>
              </w:rPr>
              <w:delText>2.9.2 Métodos para medir la Frecuencia Cardiaca</w:delText>
            </w:r>
            <w:r w:rsidDel="00F865B4">
              <w:rPr>
                <w:webHidden/>
              </w:rPr>
              <w:tab/>
            </w:r>
            <w:r w:rsidR="005B2C04" w:rsidDel="00F865B4">
              <w:rPr>
                <w:webHidden/>
              </w:rPr>
              <w:delText>67</w:delText>
            </w:r>
          </w:del>
        </w:p>
        <w:p w14:paraId="059EE307" w14:textId="6C441DA7" w:rsidR="009C62B7" w:rsidDel="00F865B4" w:rsidRDefault="009C62B7">
          <w:pPr>
            <w:pStyle w:val="TDC3"/>
            <w:tabs>
              <w:tab w:val="left" w:pos="1440"/>
              <w:tab w:val="right" w:leader="dot" w:pos="10529"/>
            </w:tabs>
            <w:rPr>
              <w:del w:id="643" w:author="Tanya Hernández" w:date="2017-05-16T02:45:00Z"/>
              <w:i w:val="0"/>
              <w:iCs w:val="0"/>
              <w:sz w:val="22"/>
              <w:szCs w:val="22"/>
              <w:lang w:eastAsia="es-MX"/>
            </w:rPr>
          </w:pPr>
          <w:del w:id="644" w:author="Tanya Hernández" w:date="2017-05-16T02:45:00Z">
            <w:r w:rsidRPr="00F865B4" w:rsidDel="00F865B4">
              <w:rPr>
                <w:rPrChange w:id="645" w:author="Tanya Hernández" w:date="2017-05-16T02:45:00Z">
                  <w:rPr>
                    <w:rStyle w:val="Hipervnculo"/>
                    <w:i w:val="0"/>
                    <w:iCs w:val="0"/>
                  </w:rPr>
                </w:rPrChange>
              </w:rPr>
              <w:delText>2.9.3</w:delText>
            </w:r>
            <w:r w:rsidDel="00F865B4">
              <w:rPr>
                <w:i w:val="0"/>
                <w:iCs w:val="0"/>
                <w:sz w:val="22"/>
                <w:szCs w:val="22"/>
                <w:lang w:eastAsia="es-MX"/>
              </w:rPr>
              <w:tab/>
            </w:r>
            <w:r w:rsidRPr="00F865B4" w:rsidDel="00F865B4">
              <w:rPr>
                <w:rPrChange w:id="646" w:author="Tanya Hernández" w:date="2017-05-16T02:45:00Z">
                  <w:rPr>
                    <w:rStyle w:val="Hipervnculo"/>
                    <w:i w:val="0"/>
                    <w:iCs w:val="0"/>
                  </w:rPr>
                </w:rPrChange>
              </w:rPr>
              <w:delText>Tabla comparativa</w:delText>
            </w:r>
            <w:r w:rsidDel="00F865B4">
              <w:rPr>
                <w:webHidden/>
              </w:rPr>
              <w:tab/>
            </w:r>
            <w:r w:rsidR="005B2C04" w:rsidDel="00F865B4">
              <w:rPr>
                <w:webHidden/>
              </w:rPr>
              <w:delText>69</w:delText>
            </w:r>
          </w:del>
        </w:p>
        <w:p w14:paraId="3B784029" w14:textId="5A351DB5" w:rsidR="009C62B7" w:rsidDel="00F865B4" w:rsidRDefault="009C62B7">
          <w:pPr>
            <w:pStyle w:val="TDC2"/>
            <w:tabs>
              <w:tab w:val="left" w:pos="1200"/>
              <w:tab w:val="right" w:leader="dot" w:pos="10529"/>
            </w:tabs>
            <w:rPr>
              <w:del w:id="647" w:author="Tanya Hernández" w:date="2017-05-16T02:45:00Z"/>
              <w:smallCaps w:val="0"/>
              <w:sz w:val="22"/>
              <w:szCs w:val="22"/>
              <w:lang w:eastAsia="es-MX"/>
            </w:rPr>
          </w:pPr>
          <w:del w:id="648" w:author="Tanya Hernández" w:date="2017-05-16T02:45:00Z">
            <w:r w:rsidRPr="00F865B4" w:rsidDel="00F865B4">
              <w:rPr>
                <w:rPrChange w:id="649" w:author="Tanya Hernández" w:date="2017-05-16T02:45:00Z">
                  <w:rPr>
                    <w:rStyle w:val="Hipervnculo"/>
                    <w:rFonts w:eastAsiaTheme="minorHAnsi"/>
                    <w:smallCaps w:val="0"/>
                    <w:lang w:eastAsia="en-US"/>
                  </w:rPr>
                </w:rPrChange>
              </w:rPr>
              <w:delText>2.10</w:delText>
            </w:r>
            <w:r w:rsidDel="00F865B4">
              <w:rPr>
                <w:smallCaps w:val="0"/>
                <w:sz w:val="22"/>
                <w:szCs w:val="22"/>
                <w:lang w:eastAsia="es-MX"/>
              </w:rPr>
              <w:tab/>
            </w:r>
            <w:r w:rsidRPr="00F865B4" w:rsidDel="00F865B4">
              <w:rPr>
                <w:rPrChange w:id="650" w:author="Tanya Hernández" w:date="2017-05-16T02:45:00Z">
                  <w:rPr>
                    <w:rStyle w:val="Hipervnculo"/>
                    <w:rFonts w:eastAsiaTheme="minorHAnsi"/>
                    <w:smallCaps w:val="0"/>
                    <w:lang w:eastAsia="en-US"/>
                  </w:rPr>
                </w:rPrChange>
              </w:rPr>
              <w:delText>Microcontrolador</w:delText>
            </w:r>
            <w:r w:rsidDel="00F865B4">
              <w:rPr>
                <w:webHidden/>
              </w:rPr>
              <w:tab/>
            </w:r>
            <w:r w:rsidR="005B2C04" w:rsidDel="00F865B4">
              <w:rPr>
                <w:webHidden/>
              </w:rPr>
              <w:delText>70</w:delText>
            </w:r>
          </w:del>
        </w:p>
        <w:p w14:paraId="0F423CB7" w14:textId="351F1F0E" w:rsidR="009C62B7" w:rsidDel="00F865B4" w:rsidRDefault="009C62B7">
          <w:pPr>
            <w:pStyle w:val="TDC3"/>
            <w:tabs>
              <w:tab w:val="right" w:leader="dot" w:pos="10529"/>
            </w:tabs>
            <w:rPr>
              <w:del w:id="651" w:author="Tanya Hernández" w:date="2017-05-16T02:45:00Z"/>
              <w:i w:val="0"/>
              <w:iCs w:val="0"/>
              <w:sz w:val="22"/>
              <w:szCs w:val="22"/>
              <w:lang w:eastAsia="es-MX"/>
            </w:rPr>
          </w:pPr>
          <w:del w:id="652" w:author="Tanya Hernández" w:date="2017-05-16T02:45:00Z">
            <w:r w:rsidRPr="00F865B4" w:rsidDel="00F865B4">
              <w:rPr>
                <w:rPrChange w:id="653" w:author="Tanya Hernández" w:date="2017-05-16T02:45:00Z">
                  <w:rPr>
                    <w:rStyle w:val="Hipervnculo"/>
                    <w:rFonts w:eastAsia="Times New Roman" w:cs="Times New Roman"/>
                    <w:i w:val="0"/>
                    <w:iCs w:val="0"/>
                    <w:lang w:eastAsia="es-MX"/>
                  </w:rPr>
                </w:rPrChange>
              </w:rPr>
              <w:delText>2.10.1 Registro SFR (registro de función especial)</w:delText>
            </w:r>
            <w:r w:rsidDel="00F865B4">
              <w:rPr>
                <w:webHidden/>
              </w:rPr>
              <w:tab/>
            </w:r>
            <w:r w:rsidR="005B2C04" w:rsidDel="00F865B4">
              <w:rPr>
                <w:webHidden/>
              </w:rPr>
              <w:delText>73</w:delText>
            </w:r>
          </w:del>
        </w:p>
        <w:p w14:paraId="7B1FE775" w14:textId="3884B6F3" w:rsidR="009C62B7" w:rsidDel="00F865B4" w:rsidRDefault="009C62B7">
          <w:pPr>
            <w:pStyle w:val="TDC2"/>
            <w:tabs>
              <w:tab w:val="left" w:pos="1200"/>
              <w:tab w:val="right" w:leader="dot" w:pos="10529"/>
            </w:tabs>
            <w:rPr>
              <w:del w:id="654" w:author="Tanya Hernández" w:date="2017-05-16T02:45:00Z"/>
              <w:smallCaps w:val="0"/>
              <w:sz w:val="22"/>
              <w:szCs w:val="22"/>
              <w:lang w:eastAsia="es-MX"/>
            </w:rPr>
          </w:pPr>
          <w:del w:id="655" w:author="Tanya Hernández" w:date="2017-05-16T02:45:00Z">
            <w:r w:rsidRPr="00F865B4" w:rsidDel="00F865B4">
              <w:rPr>
                <w:rPrChange w:id="656" w:author="Tanya Hernández" w:date="2017-05-16T02:45:00Z">
                  <w:rPr>
                    <w:rStyle w:val="Hipervnculo"/>
                    <w:rFonts w:eastAsiaTheme="minorHAnsi"/>
                    <w:smallCaps w:val="0"/>
                    <w:lang w:eastAsia="en-US"/>
                  </w:rPr>
                </w:rPrChange>
              </w:rPr>
              <w:delText>2.11</w:delText>
            </w:r>
            <w:r w:rsidDel="00F865B4">
              <w:rPr>
                <w:smallCaps w:val="0"/>
                <w:sz w:val="22"/>
                <w:szCs w:val="22"/>
                <w:lang w:eastAsia="es-MX"/>
              </w:rPr>
              <w:tab/>
            </w:r>
            <w:r w:rsidRPr="00F865B4" w:rsidDel="00F865B4">
              <w:rPr>
                <w:rPrChange w:id="657" w:author="Tanya Hernández" w:date="2017-05-16T02:45:00Z">
                  <w:rPr>
                    <w:rStyle w:val="Hipervnculo"/>
                    <w:rFonts w:eastAsiaTheme="minorHAnsi"/>
                    <w:smallCaps w:val="0"/>
                    <w:lang w:eastAsia="en-US"/>
                  </w:rPr>
                </w:rPrChange>
              </w:rPr>
              <w:delText>Módulo WIFI</w:delText>
            </w:r>
            <w:r w:rsidDel="00F865B4">
              <w:rPr>
                <w:webHidden/>
              </w:rPr>
              <w:tab/>
            </w:r>
            <w:r w:rsidR="005B2C04" w:rsidDel="00F865B4">
              <w:rPr>
                <w:webHidden/>
              </w:rPr>
              <w:delText>84</w:delText>
            </w:r>
          </w:del>
        </w:p>
        <w:p w14:paraId="11FF6F70" w14:textId="06FC26FC" w:rsidR="009C62B7" w:rsidDel="00F865B4" w:rsidRDefault="009C62B7">
          <w:pPr>
            <w:pStyle w:val="TDC2"/>
            <w:tabs>
              <w:tab w:val="right" w:leader="dot" w:pos="10529"/>
            </w:tabs>
            <w:rPr>
              <w:del w:id="658" w:author="Tanya Hernández" w:date="2017-05-16T02:45:00Z"/>
              <w:smallCaps w:val="0"/>
              <w:sz w:val="22"/>
              <w:szCs w:val="22"/>
              <w:lang w:eastAsia="es-MX"/>
            </w:rPr>
          </w:pPr>
          <w:del w:id="659" w:author="Tanya Hernández" w:date="2017-05-16T02:45:00Z">
            <w:r w:rsidRPr="00F865B4" w:rsidDel="00F865B4">
              <w:rPr>
                <w:rPrChange w:id="660" w:author="Tanya Hernández" w:date="2017-05-16T02:45:00Z">
                  <w:rPr>
                    <w:rStyle w:val="Hipervnculo"/>
                    <w:rFonts w:eastAsiaTheme="minorHAnsi"/>
                    <w:smallCaps w:val="0"/>
                    <w:lang w:eastAsia="en-US"/>
                  </w:rPr>
                </w:rPrChange>
              </w:rPr>
              <w:delText>2.12 Aplicaciones móviles.</w:delText>
            </w:r>
            <w:r w:rsidDel="00F865B4">
              <w:rPr>
                <w:webHidden/>
              </w:rPr>
              <w:tab/>
            </w:r>
            <w:r w:rsidR="005B2C04" w:rsidDel="00F865B4">
              <w:rPr>
                <w:webHidden/>
              </w:rPr>
              <w:delText>89</w:delText>
            </w:r>
          </w:del>
        </w:p>
        <w:p w14:paraId="0F62DFF3" w14:textId="28EE3118" w:rsidR="009C62B7" w:rsidDel="00F865B4" w:rsidRDefault="009C62B7">
          <w:pPr>
            <w:pStyle w:val="TDC3"/>
            <w:tabs>
              <w:tab w:val="right" w:leader="dot" w:pos="10529"/>
            </w:tabs>
            <w:rPr>
              <w:del w:id="661" w:author="Tanya Hernández" w:date="2017-05-16T02:45:00Z"/>
              <w:i w:val="0"/>
              <w:iCs w:val="0"/>
              <w:sz w:val="22"/>
              <w:szCs w:val="22"/>
              <w:lang w:eastAsia="es-MX"/>
            </w:rPr>
          </w:pPr>
          <w:del w:id="662" w:author="Tanya Hernández" w:date="2017-05-16T02:45:00Z">
            <w:r w:rsidRPr="00F865B4" w:rsidDel="00F865B4">
              <w:rPr>
                <w:rPrChange w:id="663" w:author="Tanya Hernández" w:date="2017-05-16T02:45:00Z">
                  <w:rPr>
                    <w:rStyle w:val="Hipervnculo"/>
                    <w:i w:val="0"/>
                    <w:iCs w:val="0"/>
                  </w:rPr>
                </w:rPrChange>
              </w:rPr>
              <w:delText>2.12.1Tipos de aplicaciones para móviles</w:delText>
            </w:r>
            <w:r w:rsidDel="00F865B4">
              <w:rPr>
                <w:webHidden/>
              </w:rPr>
              <w:tab/>
            </w:r>
            <w:r w:rsidR="005B2C04" w:rsidDel="00F865B4">
              <w:rPr>
                <w:webHidden/>
              </w:rPr>
              <w:delText>89</w:delText>
            </w:r>
          </w:del>
        </w:p>
        <w:p w14:paraId="5F3632F6" w14:textId="7F0CC206" w:rsidR="009C62B7" w:rsidDel="00F865B4" w:rsidRDefault="009C62B7">
          <w:pPr>
            <w:pStyle w:val="TDC3"/>
            <w:tabs>
              <w:tab w:val="right" w:leader="dot" w:pos="10529"/>
            </w:tabs>
            <w:rPr>
              <w:del w:id="664" w:author="Tanya Hernández" w:date="2017-05-16T02:45:00Z"/>
              <w:i w:val="0"/>
              <w:iCs w:val="0"/>
              <w:sz w:val="22"/>
              <w:szCs w:val="22"/>
              <w:lang w:eastAsia="es-MX"/>
            </w:rPr>
          </w:pPr>
          <w:del w:id="665" w:author="Tanya Hernández" w:date="2017-05-16T02:45:00Z">
            <w:r w:rsidRPr="00F865B4" w:rsidDel="00F865B4">
              <w:rPr>
                <w:rPrChange w:id="666" w:author="Tanya Hernández" w:date="2017-05-16T02:45:00Z">
                  <w:rPr>
                    <w:rStyle w:val="Hipervnculo"/>
                    <w:i w:val="0"/>
                    <w:iCs w:val="0"/>
                  </w:rPr>
                </w:rPrChange>
              </w:rPr>
              <w:delText>2.12.2 Tabla comparativa de las plataformas para móviles</w:delText>
            </w:r>
            <w:r w:rsidDel="00F865B4">
              <w:rPr>
                <w:webHidden/>
              </w:rPr>
              <w:tab/>
            </w:r>
            <w:r w:rsidR="005B2C04" w:rsidDel="00F865B4">
              <w:rPr>
                <w:webHidden/>
              </w:rPr>
              <w:delText>91</w:delText>
            </w:r>
          </w:del>
        </w:p>
        <w:p w14:paraId="3D4DDE5C" w14:textId="2824D842" w:rsidR="009C62B7" w:rsidDel="00F865B4" w:rsidRDefault="009C62B7">
          <w:pPr>
            <w:pStyle w:val="TDC3"/>
            <w:tabs>
              <w:tab w:val="right" w:leader="dot" w:pos="10529"/>
            </w:tabs>
            <w:rPr>
              <w:del w:id="667" w:author="Tanya Hernández" w:date="2017-05-16T02:45:00Z"/>
              <w:i w:val="0"/>
              <w:iCs w:val="0"/>
              <w:sz w:val="22"/>
              <w:szCs w:val="22"/>
              <w:lang w:eastAsia="es-MX"/>
            </w:rPr>
          </w:pPr>
          <w:del w:id="668" w:author="Tanya Hernández" w:date="2017-05-16T02:45:00Z">
            <w:r w:rsidRPr="00F865B4" w:rsidDel="00F865B4">
              <w:rPr>
                <w:rPrChange w:id="669" w:author="Tanya Hernández" w:date="2017-05-16T02:45:00Z">
                  <w:rPr>
                    <w:rStyle w:val="Hipervnculo"/>
                    <w:i w:val="0"/>
                    <w:iCs w:val="0"/>
                  </w:rPr>
                </w:rPrChange>
              </w:rPr>
              <w:delText>2.12.3 Descripción y características de la plataforma seleccionada</w:delText>
            </w:r>
            <w:r w:rsidDel="00F865B4">
              <w:rPr>
                <w:webHidden/>
              </w:rPr>
              <w:tab/>
            </w:r>
            <w:r w:rsidR="005B2C04" w:rsidDel="00F865B4">
              <w:rPr>
                <w:webHidden/>
              </w:rPr>
              <w:delText>92</w:delText>
            </w:r>
          </w:del>
        </w:p>
        <w:p w14:paraId="6F5844D6" w14:textId="19F0A4D3" w:rsidR="009C62B7" w:rsidDel="00F865B4" w:rsidRDefault="009C62B7">
          <w:pPr>
            <w:pStyle w:val="TDC1"/>
            <w:tabs>
              <w:tab w:val="right" w:leader="dot" w:pos="10529"/>
            </w:tabs>
            <w:rPr>
              <w:del w:id="670" w:author="Tanya Hernández" w:date="2017-05-16T02:45:00Z"/>
              <w:bCs w:val="0"/>
              <w:caps w:val="0"/>
              <w:noProof/>
              <w:sz w:val="22"/>
              <w:szCs w:val="22"/>
              <w:lang w:eastAsia="es-MX"/>
            </w:rPr>
          </w:pPr>
          <w:del w:id="671" w:author="Tanya Hernández" w:date="2017-05-16T02:45:00Z">
            <w:r w:rsidRPr="00F865B4" w:rsidDel="00F865B4">
              <w:rPr>
                <w:rPrChange w:id="672" w:author="Tanya Hernández" w:date="2017-05-16T02:45:00Z">
                  <w:rPr>
                    <w:rStyle w:val="Hipervnculo"/>
                    <w:bCs w:val="0"/>
                    <w:caps w:val="0"/>
                  </w:rPr>
                </w:rPrChange>
              </w:rPr>
              <w:delText>Capítulo 3 Diseño</w:delText>
            </w:r>
            <w:r w:rsidDel="00F865B4">
              <w:rPr>
                <w:noProof/>
                <w:webHidden/>
              </w:rPr>
              <w:tab/>
            </w:r>
            <w:r w:rsidR="005B2C04" w:rsidDel="00F865B4">
              <w:rPr>
                <w:noProof/>
                <w:webHidden/>
              </w:rPr>
              <w:delText>95</w:delText>
            </w:r>
          </w:del>
        </w:p>
        <w:p w14:paraId="2855C8A5" w14:textId="05EDB6F4" w:rsidR="009C62B7" w:rsidDel="00F865B4" w:rsidRDefault="009C62B7">
          <w:pPr>
            <w:pStyle w:val="TDC2"/>
            <w:tabs>
              <w:tab w:val="right" w:leader="dot" w:pos="10529"/>
            </w:tabs>
            <w:rPr>
              <w:del w:id="673" w:author="Tanya Hernández" w:date="2017-05-16T02:45:00Z"/>
              <w:smallCaps w:val="0"/>
              <w:sz w:val="22"/>
              <w:szCs w:val="22"/>
              <w:lang w:eastAsia="es-MX"/>
            </w:rPr>
          </w:pPr>
          <w:del w:id="674" w:author="Tanya Hernández" w:date="2017-05-16T02:45:00Z">
            <w:r w:rsidRPr="00F865B4" w:rsidDel="00F865B4">
              <w:rPr>
                <w:rPrChange w:id="675" w:author="Tanya Hernández" w:date="2017-05-16T02:45:00Z">
                  <w:rPr>
                    <w:rStyle w:val="Hipervnculo"/>
                    <w:smallCaps w:val="0"/>
                  </w:rPr>
                </w:rPrChange>
              </w:rPr>
              <w:delText>3.1 Diagrama a Bloques</w:delText>
            </w:r>
            <w:r w:rsidDel="00F865B4">
              <w:rPr>
                <w:webHidden/>
              </w:rPr>
              <w:tab/>
            </w:r>
            <w:r w:rsidR="005B2C04" w:rsidDel="00F865B4">
              <w:rPr>
                <w:webHidden/>
              </w:rPr>
              <w:delText>95</w:delText>
            </w:r>
          </w:del>
        </w:p>
        <w:p w14:paraId="7DFF2200" w14:textId="596B648F" w:rsidR="009C62B7" w:rsidDel="00F865B4" w:rsidRDefault="009C62B7">
          <w:pPr>
            <w:pStyle w:val="TDC2"/>
            <w:tabs>
              <w:tab w:val="right" w:leader="dot" w:pos="10529"/>
            </w:tabs>
            <w:rPr>
              <w:del w:id="676" w:author="Tanya Hernández" w:date="2017-05-16T02:45:00Z"/>
              <w:smallCaps w:val="0"/>
              <w:sz w:val="22"/>
              <w:szCs w:val="22"/>
              <w:lang w:eastAsia="es-MX"/>
            </w:rPr>
          </w:pPr>
          <w:del w:id="677" w:author="Tanya Hernández" w:date="2017-05-16T02:45:00Z">
            <w:r w:rsidRPr="00F865B4" w:rsidDel="00F865B4">
              <w:rPr>
                <w:rPrChange w:id="678" w:author="Tanya Hernández" w:date="2017-05-16T02:45:00Z">
                  <w:rPr>
                    <w:rStyle w:val="Hipervnculo"/>
                    <w:smallCaps w:val="0"/>
                  </w:rPr>
                </w:rPrChange>
              </w:rPr>
              <w:delText>3.2 Diagrama de casos de uso</w:delText>
            </w:r>
            <w:r w:rsidDel="00F865B4">
              <w:rPr>
                <w:webHidden/>
              </w:rPr>
              <w:tab/>
            </w:r>
            <w:r w:rsidR="005B2C04" w:rsidDel="00F865B4">
              <w:rPr>
                <w:webHidden/>
              </w:rPr>
              <w:delText>96</w:delText>
            </w:r>
          </w:del>
        </w:p>
        <w:p w14:paraId="3FC865D1" w14:textId="2E47FF9B" w:rsidR="009C62B7" w:rsidDel="00F865B4" w:rsidRDefault="009C62B7">
          <w:pPr>
            <w:pStyle w:val="TDC2"/>
            <w:tabs>
              <w:tab w:val="right" w:leader="dot" w:pos="10529"/>
            </w:tabs>
            <w:rPr>
              <w:del w:id="679" w:author="Tanya Hernández" w:date="2017-05-16T02:45:00Z"/>
              <w:smallCaps w:val="0"/>
              <w:sz w:val="22"/>
              <w:szCs w:val="22"/>
              <w:lang w:eastAsia="es-MX"/>
            </w:rPr>
          </w:pPr>
          <w:del w:id="680" w:author="Tanya Hernández" w:date="2017-05-16T02:45:00Z">
            <w:r w:rsidRPr="00F865B4" w:rsidDel="00F865B4">
              <w:rPr>
                <w:rPrChange w:id="681" w:author="Tanya Hernández" w:date="2017-05-16T02:45:00Z">
                  <w:rPr>
                    <w:rStyle w:val="Hipervnculo"/>
                    <w:smallCaps w:val="0"/>
                  </w:rPr>
                </w:rPrChange>
              </w:rPr>
              <w:delText>3.3 Diagrama de clases</w:delText>
            </w:r>
            <w:r w:rsidDel="00F865B4">
              <w:rPr>
                <w:webHidden/>
              </w:rPr>
              <w:tab/>
            </w:r>
            <w:r w:rsidR="005B2C04" w:rsidDel="00F865B4">
              <w:rPr>
                <w:webHidden/>
              </w:rPr>
              <w:delText>112</w:delText>
            </w:r>
          </w:del>
        </w:p>
        <w:p w14:paraId="05F6DAAC" w14:textId="3C491948" w:rsidR="009C62B7" w:rsidDel="00F865B4" w:rsidRDefault="009C62B7">
          <w:pPr>
            <w:pStyle w:val="TDC2"/>
            <w:tabs>
              <w:tab w:val="right" w:leader="dot" w:pos="10529"/>
            </w:tabs>
            <w:rPr>
              <w:del w:id="682" w:author="Tanya Hernández" w:date="2017-05-16T02:45:00Z"/>
              <w:smallCaps w:val="0"/>
              <w:sz w:val="22"/>
              <w:szCs w:val="22"/>
              <w:lang w:eastAsia="es-MX"/>
            </w:rPr>
          </w:pPr>
          <w:del w:id="683" w:author="Tanya Hernández" w:date="2017-05-16T02:45:00Z">
            <w:r w:rsidRPr="00F865B4" w:rsidDel="00F865B4">
              <w:rPr>
                <w:rPrChange w:id="684" w:author="Tanya Hernández" w:date="2017-05-16T02:45:00Z">
                  <w:rPr>
                    <w:rStyle w:val="Hipervnculo"/>
                    <w:smallCaps w:val="0"/>
                  </w:rPr>
                </w:rPrChange>
              </w:rPr>
              <w:delText>3.4 Diagrama de secuencias</w:delText>
            </w:r>
            <w:r w:rsidDel="00F865B4">
              <w:rPr>
                <w:webHidden/>
              </w:rPr>
              <w:tab/>
            </w:r>
            <w:r w:rsidR="005B2C04" w:rsidDel="00F865B4">
              <w:rPr>
                <w:webHidden/>
              </w:rPr>
              <w:delText>113</w:delText>
            </w:r>
          </w:del>
        </w:p>
        <w:p w14:paraId="6A2FA07E" w14:textId="045E1C1F" w:rsidR="009C62B7" w:rsidDel="00F865B4" w:rsidRDefault="009C62B7">
          <w:pPr>
            <w:pStyle w:val="TDC2"/>
            <w:tabs>
              <w:tab w:val="right" w:leader="dot" w:pos="10529"/>
            </w:tabs>
            <w:rPr>
              <w:del w:id="685" w:author="Tanya Hernández" w:date="2017-05-16T02:45:00Z"/>
              <w:smallCaps w:val="0"/>
              <w:sz w:val="22"/>
              <w:szCs w:val="22"/>
              <w:lang w:eastAsia="es-MX"/>
            </w:rPr>
          </w:pPr>
          <w:del w:id="686" w:author="Tanya Hernández" w:date="2017-05-16T02:45:00Z">
            <w:r w:rsidRPr="00F865B4" w:rsidDel="00F865B4">
              <w:rPr>
                <w:rPrChange w:id="687" w:author="Tanya Hernández" w:date="2017-05-16T02:45:00Z">
                  <w:rPr>
                    <w:rStyle w:val="Hipervnculo"/>
                    <w:smallCaps w:val="0"/>
                  </w:rPr>
                </w:rPrChange>
              </w:rPr>
              <w:delText>3.5 Diagrama de actividades</w:delText>
            </w:r>
            <w:r w:rsidDel="00F865B4">
              <w:rPr>
                <w:webHidden/>
              </w:rPr>
              <w:tab/>
            </w:r>
            <w:r w:rsidR="005B2C04" w:rsidDel="00F865B4">
              <w:rPr>
                <w:webHidden/>
              </w:rPr>
              <w:delText>113</w:delText>
            </w:r>
          </w:del>
        </w:p>
        <w:p w14:paraId="402D01D4" w14:textId="744CEFE3" w:rsidR="009C62B7" w:rsidDel="00F865B4" w:rsidRDefault="009C62B7">
          <w:pPr>
            <w:pStyle w:val="TDC2"/>
            <w:tabs>
              <w:tab w:val="right" w:leader="dot" w:pos="10529"/>
            </w:tabs>
            <w:rPr>
              <w:del w:id="688" w:author="Tanya Hernández" w:date="2017-05-16T02:45:00Z"/>
              <w:smallCaps w:val="0"/>
              <w:sz w:val="22"/>
              <w:szCs w:val="22"/>
              <w:lang w:eastAsia="es-MX"/>
            </w:rPr>
          </w:pPr>
          <w:del w:id="689" w:author="Tanya Hernández" w:date="2017-05-16T02:45:00Z">
            <w:r w:rsidRPr="00F865B4" w:rsidDel="00F865B4">
              <w:rPr>
                <w:rPrChange w:id="690" w:author="Tanya Hernández" w:date="2017-05-16T02:45:00Z">
                  <w:rPr>
                    <w:rStyle w:val="Hipervnculo"/>
                    <w:smallCaps w:val="0"/>
                  </w:rPr>
                </w:rPrChange>
              </w:rPr>
              <w:delText>3.6 Diagrama Entidad-Relación</w:delText>
            </w:r>
            <w:r w:rsidDel="00F865B4">
              <w:rPr>
                <w:webHidden/>
              </w:rPr>
              <w:tab/>
            </w:r>
            <w:r w:rsidR="005B2C04" w:rsidDel="00F865B4">
              <w:rPr>
                <w:webHidden/>
              </w:rPr>
              <w:delText>113</w:delText>
            </w:r>
          </w:del>
        </w:p>
        <w:p w14:paraId="19ABE5C1" w14:textId="52AC03F9" w:rsidR="009C62B7" w:rsidDel="00F865B4" w:rsidRDefault="009C62B7">
          <w:pPr>
            <w:pStyle w:val="TDC2"/>
            <w:tabs>
              <w:tab w:val="right" w:leader="dot" w:pos="10529"/>
            </w:tabs>
            <w:rPr>
              <w:del w:id="691" w:author="Tanya Hernández" w:date="2017-05-16T02:45:00Z"/>
              <w:smallCaps w:val="0"/>
              <w:sz w:val="22"/>
              <w:szCs w:val="22"/>
              <w:lang w:eastAsia="es-MX"/>
            </w:rPr>
          </w:pPr>
          <w:del w:id="692" w:author="Tanya Hernández" w:date="2017-05-16T02:45:00Z">
            <w:r w:rsidRPr="00F865B4" w:rsidDel="00F865B4">
              <w:rPr>
                <w:rPrChange w:id="693" w:author="Tanya Hernández" w:date="2017-05-16T02:45:00Z">
                  <w:rPr>
                    <w:rStyle w:val="Hipervnculo"/>
                    <w:smallCaps w:val="0"/>
                  </w:rPr>
                </w:rPrChange>
              </w:rPr>
              <w:delText>3.7 Diagrama de arquitectura</w:delText>
            </w:r>
            <w:r w:rsidDel="00F865B4">
              <w:rPr>
                <w:webHidden/>
              </w:rPr>
              <w:tab/>
            </w:r>
            <w:r w:rsidR="005B2C04" w:rsidDel="00F865B4">
              <w:rPr>
                <w:webHidden/>
              </w:rPr>
              <w:delText>115</w:delText>
            </w:r>
          </w:del>
        </w:p>
        <w:p w14:paraId="7299D861" w14:textId="095EBE38" w:rsidR="009C62B7" w:rsidDel="00F865B4" w:rsidRDefault="009C62B7">
          <w:pPr>
            <w:pStyle w:val="TDC1"/>
            <w:tabs>
              <w:tab w:val="right" w:leader="dot" w:pos="10529"/>
            </w:tabs>
            <w:rPr>
              <w:del w:id="694" w:author="Tanya Hernández" w:date="2017-05-16T02:45:00Z"/>
              <w:bCs w:val="0"/>
              <w:caps w:val="0"/>
              <w:noProof/>
              <w:sz w:val="22"/>
              <w:szCs w:val="22"/>
              <w:lang w:eastAsia="es-MX"/>
            </w:rPr>
          </w:pPr>
          <w:del w:id="695" w:author="Tanya Hernández" w:date="2017-05-16T02:45:00Z">
            <w:r w:rsidRPr="00F865B4" w:rsidDel="00F865B4">
              <w:rPr>
                <w:rPrChange w:id="696" w:author="Tanya Hernández" w:date="2017-05-16T02:45:00Z">
                  <w:rPr>
                    <w:rStyle w:val="Hipervnculo"/>
                    <w:bCs w:val="0"/>
                    <w:caps w:val="0"/>
                  </w:rPr>
                </w:rPrChange>
              </w:rPr>
              <w:delText>Capítulo 4 Desarrollo</w:delText>
            </w:r>
            <w:r w:rsidDel="00F865B4">
              <w:rPr>
                <w:noProof/>
                <w:webHidden/>
              </w:rPr>
              <w:tab/>
            </w:r>
            <w:r w:rsidR="005B2C04" w:rsidDel="00F865B4">
              <w:rPr>
                <w:noProof/>
                <w:webHidden/>
              </w:rPr>
              <w:delText>116</w:delText>
            </w:r>
          </w:del>
        </w:p>
        <w:p w14:paraId="130EF515" w14:textId="501CF0C7" w:rsidR="009C62B7" w:rsidDel="00F865B4" w:rsidRDefault="009C62B7">
          <w:pPr>
            <w:pStyle w:val="TDC2"/>
            <w:tabs>
              <w:tab w:val="right" w:leader="dot" w:pos="10529"/>
            </w:tabs>
            <w:rPr>
              <w:del w:id="697" w:author="Tanya Hernández" w:date="2017-05-16T02:45:00Z"/>
              <w:smallCaps w:val="0"/>
              <w:sz w:val="22"/>
              <w:szCs w:val="22"/>
              <w:lang w:eastAsia="es-MX"/>
            </w:rPr>
          </w:pPr>
          <w:del w:id="698" w:author="Tanya Hernández" w:date="2017-05-16T02:45:00Z">
            <w:r w:rsidRPr="00F865B4" w:rsidDel="00F865B4">
              <w:rPr>
                <w:rPrChange w:id="699" w:author="Tanya Hernández" w:date="2017-05-16T02:45:00Z">
                  <w:rPr>
                    <w:rStyle w:val="Hipervnculo"/>
                    <w:smallCaps w:val="0"/>
                  </w:rPr>
                </w:rPrChange>
              </w:rPr>
              <w:delText>4.1 Desarrollo de prototipo parte hardware</w:delText>
            </w:r>
            <w:r w:rsidDel="00F865B4">
              <w:rPr>
                <w:webHidden/>
              </w:rPr>
              <w:tab/>
            </w:r>
            <w:r w:rsidR="005B2C04" w:rsidDel="00F865B4">
              <w:rPr>
                <w:webHidden/>
              </w:rPr>
              <w:delText>116</w:delText>
            </w:r>
          </w:del>
        </w:p>
        <w:p w14:paraId="3FDCD336" w14:textId="4F73F606" w:rsidR="009C62B7" w:rsidDel="00F865B4" w:rsidRDefault="009C62B7">
          <w:pPr>
            <w:pStyle w:val="TDC2"/>
            <w:tabs>
              <w:tab w:val="right" w:leader="dot" w:pos="10529"/>
            </w:tabs>
            <w:rPr>
              <w:del w:id="700" w:author="Tanya Hernández" w:date="2017-05-16T02:45:00Z"/>
              <w:smallCaps w:val="0"/>
              <w:sz w:val="22"/>
              <w:szCs w:val="22"/>
              <w:lang w:eastAsia="es-MX"/>
            </w:rPr>
          </w:pPr>
          <w:del w:id="701" w:author="Tanya Hernández" w:date="2017-05-16T02:45:00Z">
            <w:r w:rsidRPr="00F865B4" w:rsidDel="00F865B4">
              <w:rPr>
                <w:rPrChange w:id="702" w:author="Tanya Hernández" w:date="2017-05-16T02:45:00Z">
                  <w:rPr>
                    <w:rStyle w:val="Hipervnculo"/>
                    <w:smallCaps w:val="0"/>
                  </w:rPr>
                </w:rPrChange>
              </w:rPr>
              <w:delText>Configuración de emisivilidad y rangos de temperatura</w:delText>
            </w:r>
            <w:r w:rsidDel="00F865B4">
              <w:rPr>
                <w:webHidden/>
              </w:rPr>
              <w:tab/>
            </w:r>
            <w:r w:rsidR="005B2C04" w:rsidDel="00F865B4">
              <w:rPr>
                <w:webHidden/>
              </w:rPr>
              <w:delText>119</w:delText>
            </w:r>
          </w:del>
        </w:p>
        <w:p w14:paraId="159F9B62" w14:textId="14C0B3C0" w:rsidR="009C62B7" w:rsidDel="00F865B4" w:rsidRDefault="009C62B7">
          <w:pPr>
            <w:pStyle w:val="TDC2"/>
            <w:tabs>
              <w:tab w:val="right" w:leader="dot" w:pos="10529"/>
            </w:tabs>
            <w:rPr>
              <w:del w:id="703" w:author="Tanya Hernández" w:date="2017-05-16T02:45:00Z"/>
              <w:smallCaps w:val="0"/>
              <w:sz w:val="22"/>
              <w:szCs w:val="22"/>
              <w:lang w:eastAsia="es-MX"/>
            </w:rPr>
          </w:pPr>
          <w:del w:id="704" w:author="Tanya Hernández" w:date="2017-05-16T02:45:00Z">
            <w:r w:rsidRPr="00F865B4" w:rsidDel="00F865B4">
              <w:rPr>
                <w:rPrChange w:id="705" w:author="Tanya Hernández" w:date="2017-05-16T02:45:00Z">
                  <w:rPr>
                    <w:rStyle w:val="Hipervnculo"/>
                    <w:smallCaps w:val="0"/>
                  </w:rPr>
                </w:rPrChange>
              </w:rPr>
              <w:delText>Emisivilidad</w:delText>
            </w:r>
            <w:r w:rsidDel="00F865B4">
              <w:rPr>
                <w:webHidden/>
              </w:rPr>
              <w:tab/>
            </w:r>
            <w:r w:rsidR="005B2C04" w:rsidDel="00F865B4">
              <w:rPr>
                <w:webHidden/>
              </w:rPr>
              <w:delText>120</w:delText>
            </w:r>
          </w:del>
        </w:p>
        <w:p w14:paraId="2718AD22" w14:textId="582458F2" w:rsidR="009C62B7" w:rsidDel="00F865B4" w:rsidRDefault="009C62B7">
          <w:pPr>
            <w:pStyle w:val="TDC2"/>
            <w:tabs>
              <w:tab w:val="right" w:leader="dot" w:pos="10529"/>
            </w:tabs>
            <w:rPr>
              <w:del w:id="706" w:author="Tanya Hernández" w:date="2017-05-16T02:45:00Z"/>
              <w:smallCaps w:val="0"/>
              <w:sz w:val="22"/>
              <w:szCs w:val="22"/>
              <w:lang w:eastAsia="es-MX"/>
            </w:rPr>
          </w:pPr>
          <w:del w:id="707" w:author="Tanya Hernández" w:date="2017-05-16T02:45:00Z">
            <w:r w:rsidRPr="00F865B4" w:rsidDel="00F865B4">
              <w:rPr>
                <w:rPrChange w:id="708" w:author="Tanya Hernández" w:date="2017-05-16T02:45:00Z">
                  <w:rPr>
                    <w:rStyle w:val="Hipervnculo"/>
                    <w:smallCaps w:val="0"/>
                  </w:rPr>
                </w:rPrChange>
              </w:rPr>
              <w:delText>Límites de temperatura</w:delText>
            </w:r>
            <w:r w:rsidDel="00F865B4">
              <w:rPr>
                <w:webHidden/>
              </w:rPr>
              <w:tab/>
            </w:r>
            <w:r w:rsidR="005B2C04" w:rsidDel="00F865B4">
              <w:rPr>
                <w:webHidden/>
              </w:rPr>
              <w:delText>120</w:delText>
            </w:r>
          </w:del>
        </w:p>
        <w:p w14:paraId="78B6C378" w14:textId="71E0BE78" w:rsidR="009C62B7" w:rsidDel="00F865B4" w:rsidRDefault="009C62B7">
          <w:pPr>
            <w:pStyle w:val="TDC2"/>
            <w:tabs>
              <w:tab w:val="right" w:leader="dot" w:pos="10529"/>
            </w:tabs>
            <w:rPr>
              <w:del w:id="709" w:author="Tanya Hernández" w:date="2017-05-16T02:45:00Z"/>
              <w:smallCaps w:val="0"/>
              <w:sz w:val="22"/>
              <w:szCs w:val="22"/>
              <w:lang w:eastAsia="es-MX"/>
            </w:rPr>
          </w:pPr>
          <w:del w:id="710" w:author="Tanya Hernández" w:date="2017-05-16T02:45:00Z">
            <w:r w:rsidRPr="00F865B4" w:rsidDel="00F865B4">
              <w:rPr>
                <w:rPrChange w:id="711" w:author="Tanya Hernández" w:date="2017-05-16T02:45:00Z">
                  <w:rPr>
                    <w:rStyle w:val="Hipervnculo"/>
                    <w:smallCaps w:val="0"/>
                  </w:rPr>
                </w:rPrChange>
              </w:rPr>
              <w:delText>Pruebas sensor de temperatura MLX90614</w:delText>
            </w:r>
            <w:r w:rsidDel="00F865B4">
              <w:rPr>
                <w:webHidden/>
              </w:rPr>
              <w:tab/>
            </w:r>
            <w:r w:rsidR="005B2C04" w:rsidDel="00F865B4">
              <w:rPr>
                <w:webHidden/>
              </w:rPr>
              <w:delText>121</w:delText>
            </w:r>
          </w:del>
        </w:p>
        <w:p w14:paraId="1675D5CC" w14:textId="4BE8048D" w:rsidR="009C62B7" w:rsidDel="00F865B4" w:rsidRDefault="009C62B7">
          <w:pPr>
            <w:pStyle w:val="TDC2"/>
            <w:tabs>
              <w:tab w:val="right" w:leader="dot" w:pos="10529"/>
            </w:tabs>
            <w:rPr>
              <w:del w:id="712" w:author="Tanya Hernández" w:date="2017-05-16T02:45:00Z"/>
              <w:smallCaps w:val="0"/>
              <w:sz w:val="22"/>
              <w:szCs w:val="22"/>
              <w:lang w:eastAsia="es-MX"/>
            </w:rPr>
          </w:pPr>
          <w:del w:id="713" w:author="Tanya Hernández" w:date="2017-05-16T02:45:00Z">
            <w:r w:rsidRPr="00F865B4" w:rsidDel="00F865B4">
              <w:rPr>
                <w:rPrChange w:id="714" w:author="Tanya Hernández" w:date="2017-05-16T02:45:00Z">
                  <w:rPr>
                    <w:rStyle w:val="Hipervnculo"/>
                    <w:smallCaps w:val="0"/>
                  </w:rPr>
                </w:rPrChange>
              </w:rPr>
              <w:delText>Comunicación TWI con el sensor MAX30100</w:delText>
            </w:r>
            <w:r w:rsidDel="00F865B4">
              <w:rPr>
                <w:webHidden/>
              </w:rPr>
              <w:tab/>
            </w:r>
            <w:r w:rsidR="005B2C04" w:rsidDel="00F865B4">
              <w:rPr>
                <w:webHidden/>
              </w:rPr>
              <w:delText>123</w:delText>
            </w:r>
          </w:del>
        </w:p>
        <w:p w14:paraId="4197A8AF" w14:textId="2D45C05B" w:rsidR="009C62B7" w:rsidDel="00F865B4" w:rsidRDefault="009C62B7">
          <w:pPr>
            <w:pStyle w:val="TDC2"/>
            <w:tabs>
              <w:tab w:val="right" w:leader="dot" w:pos="10529"/>
            </w:tabs>
            <w:rPr>
              <w:del w:id="715" w:author="Tanya Hernández" w:date="2017-05-16T02:45:00Z"/>
              <w:smallCaps w:val="0"/>
              <w:sz w:val="22"/>
              <w:szCs w:val="22"/>
              <w:lang w:eastAsia="es-MX"/>
            </w:rPr>
          </w:pPr>
          <w:del w:id="716" w:author="Tanya Hernández" w:date="2017-05-16T02:45:00Z">
            <w:r w:rsidRPr="00F865B4" w:rsidDel="00F865B4">
              <w:rPr>
                <w:rPrChange w:id="717" w:author="Tanya Hernández" w:date="2017-05-16T02:45:00Z">
                  <w:rPr>
                    <w:rStyle w:val="Hipervnculo"/>
                    <w:smallCaps w:val="0"/>
                  </w:rPr>
                </w:rPrChange>
              </w:rPr>
              <w:delText>Principio de funcionamiento</w:delText>
            </w:r>
            <w:r w:rsidDel="00F865B4">
              <w:rPr>
                <w:webHidden/>
              </w:rPr>
              <w:tab/>
            </w:r>
            <w:r w:rsidR="005B2C04" w:rsidDel="00F865B4">
              <w:rPr>
                <w:webHidden/>
              </w:rPr>
              <w:delText>124</w:delText>
            </w:r>
          </w:del>
        </w:p>
        <w:p w14:paraId="722F168A" w14:textId="7BF5E7A2" w:rsidR="009C62B7" w:rsidDel="00F865B4" w:rsidRDefault="009C62B7">
          <w:pPr>
            <w:pStyle w:val="TDC2"/>
            <w:tabs>
              <w:tab w:val="right" w:leader="dot" w:pos="10529"/>
            </w:tabs>
            <w:rPr>
              <w:del w:id="718" w:author="Tanya Hernández" w:date="2017-05-16T02:45:00Z"/>
              <w:smallCaps w:val="0"/>
              <w:sz w:val="22"/>
              <w:szCs w:val="22"/>
              <w:lang w:eastAsia="es-MX"/>
            </w:rPr>
          </w:pPr>
          <w:del w:id="719" w:author="Tanya Hernández" w:date="2017-05-16T02:45:00Z">
            <w:r w:rsidRPr="00F865B4" w:rsidDel="00F865B4">
              <w:rPr>
                <w:rPrChange w:id="720" w:author="Tanya Hernández" w:date="2017-05-16T02:45:00Z">
                  <w:rPr>
                    <w:rStyle w:val="Hipervnculo"/>
                    <w:smallCaps w:val="0"/>
                  </w:rPr>
                </w:rPrChange>
              </w:rPr>
              <w:delText>Comunicación TWI en el sensor MAX30100</w:delText>
            </w:r>
            <w:r w:rsidDel="00F865B4">
              <w:rPr>
                <w:webHidden/>
              </w:rPr>
              <w:tab/>
            </w:r>
            <w:r w:rsidR="005B2C04" w:rsidDel="00F865B4">
              <w:rPr>
                <w:webHidden/>
              </w:rPr>
              <w:delText>124</w:delText>
            </w:r>
          </w:del>
        </w:p>
        <w:p w14:paraId="1380AB97" w14:textId="3FD86768" w:rsidR="009C62B7" w:rsidDel="00F865B4" w:rsidRDefault="009C62B7">
          <w:pPr>
            <w:pStyle w:val="TDC2"/>
            <w:tabs>
              <w:tab w:val="right" w:leader="dot" w:pos="10529"/>
            </w:tabs>
            <w:rPr>
              <w:del w:id="721" w:author="Tanya Hernández" w:date="2017-05-16T02:45:00Z"/>
              <w:smallCaps w:val="0"/>
              <w:sz w:val="22"/>
              <w:szCs w:val="22"/>
              <w:lang w:eastAsia="es-MX"/>
            </w:rPr>
          </w:pPr>
          <w:del w:id="722" w:author="Tanya Hernández" w:date="2017-05-16T02:45:00Z">
            <w:r w:rsidRPr="00F865B4" w:rsidDel="00F865B4">
              <w:rPr>
                <w:rPrChange w:id="723" w:author="Tanya Hernández" w:date="2017-05-16T02:45:00Z">
                  <w:rPr>
                    <w:rStyle w:val="Hipervnculo"/>
                    <w:smallCaps w:val="0"/>
                  </w:rPr>
                </w:rPrChange>
              </w:rPr>
              <w:delText>Sensor MPU-6050 (Acelerómetro)</w:delText>
            </w:r>
            <w:r w:rsidDel="00F865B4">
              <w:rPr>
                <w:webHidden/>
              </w:rPr>
              <w:tab/>
            </w:r>
            <w:r w:rsidR="005B2C04" w:rsidDel="00F865B4">
              <w:rPr>
                <w:webHidden/>
              </w:rPr>
              <w:delText>124</w:delText>
            </w:r>
          </w:del>
        </w:p>
        <w:p w14:paraId="4A437248" w14:textId="260AB19A" w:rsidR="009C62B7" w:rsidDel="00F865B4" w:rsidRDefault="009C62B7">
          <w:pPr>
            <w:pStyle w:val="TDC2"/>
            <w:tabs>
              <w:tab w:val="right" w:leader="dot" w:pos="10529"/>
            </w:tabs>
            <w:rPr>
              <w:del w:id="724" w:author="Tanya Hernández" w:date="2017-05-16T02:45:00Z"/>
              <w:smallCaps w:val="0"/>
              <w:sz w:val="22"/>
              <w:szCs w:val="22"/>
              <w:lang w:eastAsia="es-MX"/>
            </w:rPr>
          </w:pPr>
          <w:del w:id="725" w:author="Tanya Hernández" w:date="2017-05-16T02:45:00Z">
            <w:r w:rsidRPr="00F865B4" w:rsidDel="00F865B4">
              <w:rPr>
                <w:rPrChange w:id="726" w:author="Tanya Hernández" w:date="2017-05-16T02:45:00Z">
                  <w:rPr>
                    <w:rStyle w:val="Hipervnculo"/>
                    <w:smallCaps w:val="0"/>
                  </w:rPr>
                </w:rPrChange>
              </w:rPr>
              <w:delText>Módulo WiFi</w:delText>
            </w:r>
            <w:r w:rsidDel="00F865B4">
              <w:rPr>
                <w:webHidden/>
              </w:rPr>
              <w:tab/>
            </w:r>
            <w:r w:rsidR="005B2C04" w:rsidDel="00F865B4">
              <w:rPr>
                <w:webHidden/>
              </w:rPr>
              <w:delText>128</w:delText>
            </w:r>
          </w:del>
        </w:p>
        <w:p w14:paraId="1884175D" w14:textId="332FED6A" w:rsidR="009C62B7" w:rsidDel="00F865B4" w:rsidRDefault="009C62B7">
          <w:pPr>
            <w:pStyle w:val="TDC2"/>
            <w:tabs>
              <w:tab w:val="right" w:leader="dot" w:pos="10529"/>
            </w:tabs>
            <w:rPr>
              <w:del w:id="727" w:author="Tanya Hernández" w:date="2017-05-16T02:45:00Z"/>
              <w:smallCaps w:val="0"/>
              <w:sz w:val="22"/>
              <w:szCs w:val="22"/>
              <w:lang w:eastAsia="es-MX"/>
            </w:rPr>
          </w:pPr>
          <w:del w:id="728" w:author="Tanya Hernández" w:date="2017-05-16T02:45:00Z">
            <w:r w:rsidRPr="00F865B4" w:rsidDel="00F865B4">
              <w:rPr>
                <w:rPrChange w:id="729" w:author="Tanya Hernández" w:date="2017-05-16T02:45:00Z">
                  <w:rPr>
                    <w:rStyle w:val="Hipervnculo"/>
                    <w:smallCaps w:val="0"/>
                  </w:rPr>
                </w:rPrChange>
              </w:rPr>
              <w:delText>4.2 Desarrollo de prototipo parte software</w:delText>
            </w:r>
            <w:r w:rsidDel="00F865B4">
              <w:rPr>
                <w:webHidden/>
              </w:rPr>
              <w:tab/>
            </w:r>
            <w:r w:rsidR="005B2C04" w:rsidDel="00F865B4">
              <w:rPr>
                <w:webHidden/>
              </w:rPr>
              <w:delText>135</w:delText>
            </w:r>
          </w:del>
        </w:p>
        <w:p w14:paraId="1E811125" w14:textId="3AD89B3F" w:rsidR="009C62B7" w:rsidDel="00F865B4" w:rsidRDefault="009C62B7">
          <w:pPr>
            <w:pStyle w:val="TDC2"/>
            <w:tabs>
              <w:tab w:val="left" w:pos="1200"/>
              <w:tab w:val="right" w:leader="dot" w:pos="10529"/>
            </w:tabs>
            <w:rPr>
              <w:del w:id="730" w:author="Tanya Hernández" w:date="2017-05-16T02:45:00Z"/>
              <w:smallCaps w:val="0"/>
              <w:sz w:val="22"/>
              <w:szCs w:val="22"/>
              <w:lang w:eastAsia="es-MX"/>
            </w:rPr>
          </w:pPr>
          <w:del w:id="731" w:author="Tanya Hernández" w:date="2017-05-16T02:45:00Z">
            <w:r w:rsidRPr="00F865B4" w:rsidDel="00F865B4">
              <w:rPr>
                <w:rPrChange w:id="732" w:author="Tanya Hernández" w:date="2017-05-16T02:45:00Z">
                  <w:rPr>
                    <w:rStyle w:val="Hipervnculo"/>
                    <w:smallCaps w:val="0"/>
                  </w:rPr>
                </w:rPrChange>
              </w:rPr>
              <w:delText>4.2</w:delText>
            </w:r>
            <w:r w:rsidDel="00F865B4">
              <w:rPr>
                <w:smallCaps w:val="0"/>
                <w:sz w:val="22"/>
                <w:szCs w:val="22"/>
                <w:lang w:eastAsia="es-MX"/>
              </w:rPr>
              <w:tab/>
            </w:r>
            <w:r w:rsidRPr="00F865B4" w:rsidDel="00F865B4">
              <w:rPr>
                <w:rPrChange w:id="733" w:author="Tanya Hernández" w:date="2017-05-16T02:45:00Z">
                  <w:rPr>
                    <w:rStyle w:val="Hipervnculo"/>
                    <w:smallCaps w:val="0"/>
                  </w:rPr>
                </w:rPrChange>
              </w:rPr>
              <w:delText>Creación del diseño de las vistas y pruebas con el módulo de inicio de sesión</w:delText>
            </w:r>
            <w:r w:rsidDel="00F865B4">
              <w:rPr>
                <w:webHidden/>
              </w:rPr>
              <w:tab/>
            </w:r>
            <w:r w:rsidR="005B2C04" w:rsidDel="00F865B4">
              <w:rPr>
                <w:webHidden/>
              </w:rPr>
              <w:delText>136</w:delText>
            </w:r>
          </w:del>
        </w:p>
        <w:p w14:paraId="587B816C" w14:textId="5DBFA987" w:rsidR="009C62B7" w:rsidDel="00F865B4" w:rsidRDefault="009C62B7">
          <w:pPr>
            <w:pStyle w:val="TDC2"/>
            <w:tabs>
              <w:tab w:val="left" w:pos="1200"/>
              <w:tab w:val="right" w:leader="dot" w:pos="10529"/>
            </w:tabs>
            <w:rPr>
              <w:del w:id="734" w:author="Tanya Hernández" w:date="2017-05-16T02:45:00Z"/>
              <w:smallCaps w:val="0"/>
              <w:sz w:val="22"/>
              <w:szCs w:val="22"/>
              <w:lang w:eastAsia="es-MX"/>
            </w:rPr>
          </w:pPr>
          <w:del w:id="735" w:author="Tanya Hernández" w:date="2017-05-16T02:45:00Z">
            <w:r w:rsidRPr="00F865B4" w:rsidDel="00F865B4">
              <w:rPr>
                <w:rPrChange w:id="736" w:author="Tanya Hernández" w:date="2017-05-16T02:45:00Z">
                  <w:rPr>
                    <w:rStyle w:val="Hipervnculo"/>
                    <w:smallCaps w:val="0"/>
                  </w:rPr>
                </w:rPrChange>
              </w:rPr>
              <w:delText>4.3</w:delText>
            </w:r>
            <w:r w:rsidDel="00F865B4">
              <w:rPr>
                <w:smallCaps w:val="0"/>
                <w:sz w:val="22"/>
                <w:szCs w:val="22"/>
                <w:lang w:eastAsia="es-MX"/>
              </w:rPr>
              <w:tab/>
            </w:r>
            <w:r w:rsidRPr="00F865B4" w:rsidDel="00F865B4">
              <w:rPr>
                <w:rPrChange w:id="737" w:author="Tanya Hernández" w:date="2017-05-16T02:45:00Z">
                  <w:rPr>
                    <w:rStyle w:val="Hipervnculo"/>
                    <w:smallCaps w:val="0"/>
                  </w:rPr>
                </w:rPrChange>
              </w:rPr>
              <w:delText>Diseño de las vistas de la aplicación móvil</w:delText>
            </w:r>
            <w:r w:rsidDel="00F865B4">
              <w:rPr>
                <w:webHidden/>
              </w:rPr>
              <w:tab/>
            </w:r>
            <w:r w:rsidR="005B2C04" w:rsidDel="00F865B4">
              <w:rPr>
                <w:webHidden/>
              </w:rPr>
              <w:delText>138</w:delText>
            </w:r>
          </w:del>
        </w:p>
        <w:p w14:paraId="1520E2EE" w14:textId="2916A392" w:rsidR="009C62B7" w:rsidDel="00F865B4" w:rsidRDefault="009C62B7">
          <w:pPr>
            <w:pStyle w:val="TDC1"/>
            <w:tabs>
              <w:tab w:val="right" w:leader="dot" w:pos="10529"/>
            </w:tabs>
            <w:rPr>
              <w:del w:id="738" w:author="Tanya Hernández" w:date="2017-05-16T02:45:00Z"/>
              <w:bCs w:val="0"/>
              <w:caps w:val="0"/>
              <w:noProof/>
              <w:sz w:val="22"/>
              <w:szCs w:val="22"/>
              <w:lang w:eastAsia="es-MX"/>
            </w:rPr>
          </w:pPr>
          <w:del w:id="739" w:author="Tanya Hernández" w:date="2017-05-16T02:45:00Z">
            <w:r w:rsidRPr="00F865B4" w:rsidDel="00F865B4">
              <w:rPr>
                <w:rPrChange w:id="740" w:author="Tanya Hernández" w:date="2017-05-16T02:45:00Z">
                  <w:rPr>
                    <w:rStyle w:val="Hipervnculo"/>
                    <w:bCs w:val="0"/>
                    <w:caps w:val="0"/>
                  </w:rPr>
                </w:rPrChange>
              </w:rPr>
              <w:delText>Capítulo 5 Implementación</w:delText>
            </w:r>
            <w:r w:rsidDel="00F865B4">
              <w:rPr>
                <w:noProof/>
                <w:webHidden/>
              </w:rPr>
              <w:tab/>
            </w:r>
            <w:r w:rsidR="005B2C04" w:rsidDel="00F865B4">
              <w:rPr>
                <w:noProof/>
                <w:webHidden/>
              </w:rPr>
              <w:delText>140</w:delText>
            </w:r>
          </w:del>
        </w:p>
        <w:p w14:paraId="29AE7E02" w14:textId="03E1C801" w:rsidR="009C62B7" w:rsidDel="00F865B4" w:rsidRDefault="009C62B7">
          <w:pPr>
            <w:pStyle w:val="TDC2"/>
            <w:tabs>
              <w:tab w:val="right" w:leader="dot" w:pos="10529"/>
            </w:tabs>
            <w:rPr>
              <w:del w:id="741" w:author="Tanya Hernández" w:date="2017-05-16T02:45:00Z"/>
              <w:smallCaps w:val="0"/>
              <w:sz w:val="22"/>
              <w:szCs w:val="22"/>
              <w:lang w:eastAsia="es-MX"/>
            </w:rPr>
          </w:pPr>
          <w:del w:id="742" w:author="Tanya Hernández" w:date="2017-05-16T02:45:00Z">
            <w:r w:rsidRPr="00F865B4" w:rsidDel="00F865B4">
              <w:rPr>
                <w:rPrChange w:id="743" w:author="Tanya Hernández" w:date="2017-05-16T02:45:00Z">
                  <w:rPr>
                    <w:rStyle w:val="Hipervnculo"/>
                    <w:smallCaps w:val="0"/>
                  </w:rPr>
                </w:rPrChange>
              </w:rPr>
              <w:delText>5.1 Implementación sensores</w:delText>
            </w:r>
            <w:r w:rsidDel="00F865B4">
              <w:rPr>
                <w:webHidden/>
              </w:rPr>
              <w:tab/>
            </w:r>
            <w:r w:rsidR="005B2C04" w:rsidDel="00F865B4">
              <w:rPr>
                <w:webHidden/>
              </w:rPr>
              <w:delText>140</w:delText>
            </w:r>
          </w:del>
        </w:p>
        <w:p w14:paraId="2624D963" w14:textId="0D572790" w:rsidR="009C62B7" w:rsidDel="00F865B4" w:rsidRDefault="009C62B7">
          <w:pPr>
            <w:pStyle w:val="TDC2"/>
            <w:tabs>
              <w:tab w:val="right" w:leader="dot" w:pos="10529"/>
            </w:tabs>
            <w:rPr>
              <w:del w:id="744" w:author="Tanya Hernández" w:date="2017-05-16T02:45:00Z"/>
              <w:smallCaps w:val="0"/>
              <w:sz w:val="22"/>
              <w:szCs w:val="22"/>
              <w:lang w:eastAsia="es-MX"/>
            </w:rPr>
          </w:pPr>
          <w:del w:id="745" w:author="Tanya Hernández" w:date="2017-05-16T02:45:00Z">
            <w:r w:rsidRPr="00F865B4" w:rsidDel="00F865B4">
              <w:rPr>
                <w:rPrChange w:id="746" w:author="Tanya Hernández" w:date="2017-05-16T02:45:00Z">
                  <w:rPr>
                    <w:rStyle w:val="Hipervnculo"/>
                    <w:smallCaps w:val="0"/>
                  </w:rPr>
                </w:rPrChange>
              </w:rPr>
              <w:delText>5.2 Implementación aplicación móvil</w:delText>
            </w:r>
            <w:r w:rsidDel="00F865B4">
              <w:rPr>
                <w:webHidden/>
              </w:rPr>
              <w:tab/>
            </w:r>
            <w:r w:rsidR="005B2C04" w:rsidDel="00F865B4">
              <w:rPr>
                <w:webHidden/>
              </w:rPr>
              <w:delText>141</w:delText>
            </w:r>
          </w:del>
        </w:p>
        <w:p w14:paraId="6EB46974" w14:textId="2F96C3AE" w:rsidR="009C62B7" w:rsidDel="00F865B4" w:rsidRDefault="009C62B7">
          <w:pPr>
            <w:pStyle w:val="TDC2"/>
            <w:tabs>
              <w:tab w:val="right" w:leader="dot" w:pos="10529"/>
            </w:tabs>
            <w:rPr>
              <w:del w:id="747" w:author="Tanya Hernández" w:date="2017-05-16T02:45:00Z"/>
              <w:smallCaps w:val="0"/>
              <w:sz w:val="22"/>
              <w:szCs w:val="22"/>
              <w:lang w:eastAsia="es-MX"/>
            </w:rPr>
          </w:pPr>
          <w:del w:id="748" w:author="Tanya Hernández" w:date="2017-05-16T02:45:00Z">
            <w:r w:rsidRPr="00F865B4" w:rsidDel="00F865B4">
              <w:rPr>
                <w:rPrChange w:id="749" w:author="Tanya Hernández" w:date="2017-05-16T02:45:00Z">
                  <w:rPr>
                    <w:rStyle w:val="Hipervnculo"/>
                    <w:smallCaps w:val="0"/>
                  </w:rPr>
                </w:rPrChange>
              </w:rPr>
              <w:delText>5.3 Implementación microcontrolador</w:delText>
            </w:r>
            <w:r w:rsidDel="00F865B4">
              <w:rPr>
                <w:webHidden/>
              </w:rPr>
              <w:tab/>
            </w:r>
            <w:r w:rsidR="005B2C04" w:rsidDel="00F865B4">
              <w:rPr>
                <w:b/>
                <w:bCs/>
                <w:webHidden/>
                <w:lang w:val="es-ES"/>
              </w:rPr>
              <w:delText>¡Error! Marcador no definido.</w:delText>
            </w:r>
          </w:del>
        </w:p>
        <w:p w14:paraId="1A3E73B7" w14:textId="5EC1F115" w:rsidR="009C62B7" w:rsidDel="00F865B4" w:rsidRDefault="009C62B7">
          <w:pPr>
            <w:pStyle w:val="TDC1"/>
            <w:tabs>
              <w:tab w:val="right" w:leader="dot" w:pos="10529"/>
            </w:tabs>
            <w:rPr>
              <w:del w:id="750" w:author="Tanya Hernández" w:date="2017-05-16T02:45:00Z"/>
              <w:bCs w:val="0"/>
              <w:caps w:val="0"/>
              <w:noProof/>
              <w:sz w:val="22"/>
              <w:szCs w:val="22"/>
              <w:lang w:eastAsia="es-MX"/>
            </w:rPr>
          </w:pPr>
          <w:del w:id="751" w:author="Tanya Hernández" w:date="2017-05-16T02:45:00Z">
            <w:r w:rsidRPr="00F865B4" w:rsidDel="00F865B4">
              <w:rPr>
                <w:rPrChange w:id="752" w:author="Tanya Hernández" w:date="2017-05-16T02:45:00Z">
                  <w:rPr>
                    <w:rStyle w:val="Hipervnculo"/>
                    <w:bCs w:val="0"/>
                    <w:caps w:val="0"/>
                  </w:rPr>
                </w:rPrChange>
              </w:rPr>
              <w:delText>Capítulo 5 Pruebas</w:delText>
            </w:r>
            <w:r w:rsidDel="00F865B4">
              <w:rPr>
                <w:noProof/>
                <w:webHidden/>
              </w:rPr>
              <w:tab/>
            </w:r>
            <w:r w:rsidR="005B2C04" w:rsidDel="00F865B4">
              <w:rPr>
                <w:noProof/>
                <w:webHidden/>
              </w:rPr>
              <w:delText>148</w:delText>
            </w:r>
          </w:del>
        </w:p>
        <w:p w14:paraId="68E9EE99" w14:textId="42E31D6C" w:rsidR="009C62B7" w:rsidDel="00F865B4" w:rsidRDefault="009C62B7">
          <w:pPr>
            <w:pStyle w:val="TDC2"/>
            <w:tabs>
              <w:tab w:val="left" w:pos="1200"/>
              <w:tab w:val="right" w:leader="dot" w:pos="10529"/>
            </w:tabs>
            <w:rPr>
              <w:del w:id="753" w:author="Tanya Hernández" w:date="2017-05-16T02:45:00Z"/>
              <w:smallCaps w:val="0"/>
              <w:sz w:val="22"/>
              <w:szCs w:val="22"/>
              <w:lang w:eastAsia="es-MX"/>
            </w:rPr>
          </w:pPr>
          <w:del w:id="754" w:author="Tanya Hernández" w:date="2017-05-16T02:45:00Z">
            <w:r w:rsidRPr="00F865B4" w:rsidDel="00F865B4">
              <w:rPr>
                <w:rPrChange w:id="755" w:author="Tanya Hernández" w:date="2017-05-16T02:45:00Z">
                  <w:rPr>
                    <w:rStyle w:val="Hipervnculo"/>
                    <w:smallCaps w:val="0"/>
                  </w:rPr>
                </w:rPrChange>
              </w:rPr>
              <w:delText>5.1</w:delText>
            </w:r>
            <w:r w:rsidDel="00F865B4">
              <w:rPr>
                <w:smallCaps w:val="0"/>
                <w:sz w:val="22"/>
                <w:szCs w:val="22"/>
                <w:lang w:eastAsia="es-MX"/>
              </w:rPr>
              <w:tab/>
            </w:r>
            <w:r w:rsidRPr="00F865B4" w:rsidDel="00F865B4">
              <w:rPr>
                <w:rPrChange w:id="756" w:author="Tanya Hernández" w:date="2017-05-16T02:45:00Z">
                  <w:rPr>
                    <w:rStyle w:val="Hipervnculo"/>
                    <w:smallCaps w:val="0"/>
                  </w:rPr>
                </w:rPrChange>
              </w:rPr>
              <w:delText>Pruebas con los sensores</w:delText>
            </w:r>
            <w:r w:rsidDel="00F865B4">
              <w:rPr>
                <w:webHidden/>
              </w:rPr>
              <w:tab/>
            </w:r>
            <w:r w:rsidR="005B2C04" w:rsidDel="00F865B4">
              <w:rPr>
                <w:webHidden/>
              </w:rPr>
              <w:delText>148</w:delText>
            </w:r>
          </w:del>
        </w:p>
        <w:p w14:paraId="7173497B" w14:textId="0C99634B" w:rsidR="009C62B7" w:rsidDel="00F865B4" w:rsidRDefault="009C62B7">
          <w:pPr>
            <w:pStyle w:val="TDC3"/>
            <w:tabs>
              <w:tab w:val="right" w:leader="dot" w:pos="10529"/>
            </w:tabs>
            <w:rPr>
              <w:del w:id="757" w:author="Tanya Hernández" w:date="2017-05-16T02:45:00Z"/>
              <w:i w:val="0"/>
              <w:iCs w:val="0"/>
              <w:sz w:val="22"/>
              <w:szCs w:val="22"/>
              <w:lang w:eastAsia="es-MX"/>
            </w:rPr>
          </w:pPr>
          <w:del w:id="758" w:author="Tanya Hernández" w:date="2017-05-16T02:45:00Z">
            <w:r w:rsidRPr="00F865B4" w:rsidDel="00F865B4">
              <w:rPr>
                <w:rPrChange w:id="759" w:author="Tanya Hernández" w:date="2017-05-16T02:45:00Z">
                  <w:rPr>
                    <w:rStyle w:val="Hipervnculo"/>
                    <w:i w:val="0"/>
                    <w:iCs w:val="0"/>
                  </w:rPr>
                </w:rPrChange>
              </w:rPr>
              <w:delText>5.1.1 Prueba sensor de temperatura MLX90614</w:delText>
            </w:r>
            <w:r w:rsidDel="00F865B4">
              <w:rPr>
                <w:webHidden/>
              </w:rPr>
              <w:tab/>
            </w:r>
            <w:r w:rsidR="005B2C04" w:rsidDel="00F865B4">
              <w:rPr>
                <w:webHidden/>
              </w:rPr>
              <w:delText>148</w:delText>
            </w:r>
          </w:del>
        </w:p>
        <w:p w14:paraId="6ED6F515" w14:textId="298F06A5" w:rsidR="009C62B7" w:rsidDel="00F865B4" w:rsidRDefault="009C62B7">
          <w:pPr>
            <w:pStyle w:val="TDC3"/>
            <w:tabs>
              <w:tab w:val="right" w:leader="dot" w:pos="10529"/>
            </w:tabs>
            <w:rPr>
              <w:del w:id="760" w:author="Tanya Hernández" w:date="2017-05-16T02:45:00Z"/>
              <w:i w:val="0"/>
              <w:iCs w:val="0"/>
              <w:sz w:val="22"/>
              <w:szCs w:val="22"/>
              <w:lang w:eastAsia="es-MX"/>
            </w:rPr>
          </w:pPr>
          <w:del w:id="761" w:author="Tanya Hernández" w:date="2017-05-16T02:45:00Z">
            <w:r w:rsidRPr="00F865B4" w:rsidDel="00F865B4">
              <w:rPr>
                <w:rPrChange w:id="762" w:author="Tanya Hernández" w:date="2017-05-16T02:45:00Z">
                  <w:rPr>
                    <w:rStyle w:val="Hipervnculo"/>
                    <w:i w:val="0"/>
                    <w:iCs w:val="0"/>
                  </w:rPr>
                </w:rPrChange>
              </w:rPr>
              <w:delText>5.1.2 Prueba sensor acelerómetro MPU- 6050</w:delText>
            </w:r>
            <w:r w:rsidDel="00F865B4">
              <w:rPr>
                <w:webHidden/>
              </w:rPr>
              <w:tab/>
            </w:r>
            <w:r w:rsidR="005B2C04" w:rsidDel="00F865B4">
              <w:rPr>
                <w:webHidden/>
              </w:rPr>
              <w:delText>149</w:delText>
            </w:r>
          </w:del>
        </w:p>
        <w:p w14:paraId="47851B24" w14:textId="4D4F4033" w:rsidR="009C62B7" w:rsidDel="00F865B4" w:rsidRDefault="009C62B7">
          <w:pPr>
            <w:pStyle w:val="TDC1"/>
            <w:tabs>
              <w:tab w:val="right" w:leader="dot" w:pos="10529"/>
            </w:tabs>
            <w:rPr>
              <w:del w:id="763" w:author="Tanya Hernández" w:date="2017-05-16T02:45:00Z"/>
              <w:bCs w:val="0"/>
              <w:caps w:val="0"/>
              <w:noProof/>
              <w:sz w:val="22"/>
              <w:szCs w:val="22"/>
              <w:lang w:eastAsia="es-MX"/>
            </w:rPr>
          </w:pPr>
          <w:del w:id="764" w:author="Tanya Hernández" w:date="2017-05-16T02:45:00Z">
            <w:r w:rsidRPr="00F865B4" w:rsidDel="00F865B4">
              <w:rPr>
                <w:rPrChange w:id="765" w:author="Tanya Hernández" w:date="2017-05-16T02:45:00Z">
                  <w:rPr>
                    <w:rStyle w:val="Hipervnculo"/>
                    <w:bCs w:val="0"/>
                    <w:caps w:val="0"/>
                  </w:rPr>
                </w:rPrChange>
              </w:rPr>
              <w:delText>Capítulo 6 Conclusiones y trabajo a futuro</w:delText>
            </w:r>
            <w:r w:rsidDel="00F865B4">
              <w:rPr>
                <w:noProof/>
                <w:webHidden/>
              </w:rPr>
              <w:tab/>
            </w:r>
            <w:r w:rsidR="005B2C04" w:rsidDel="00F865B4">
              <w:rPr>
                <w:noProof/>
                <w:webHidden/>
              </w:rPr>
              <w:delText>152</w:delText>
            </w:r>
          </w:del>
        </w:p>
        <w:p w14:paraId="586F1F4D" w14:textId="54CA4E17" w:rsidR="009C62B7" w:rsidDel="00F865B4" w:rsidRDefault="009C62B7">
          <w:pPr>
            <w:pStyle w:val="TDC2"/>
            <w:tabs>
              <w:tab w:val="right" w:leader="dot" w:pos="10529"/>
            </w:tabs>
            <w:rPr>
              <w:del w:id="766" w:author="Tanya Hernández" w:date="2017-05-16T02:45:00Z"/>
              <w:smallCaps w:val="0"/>
              <w:sz w:val="22"/>
              <w:szCs w:val="22"/>
              <w:lang w:eastAsia="es-MX"/>
            </w:rPr>
          </w:pPr>
          <w:del w:id="767" w:author="Tanya Hernández" w:date="2017-05-16T02:45:00Z">
            <w:r w:rsidRPr="00F865B4" w:rsidDel="00F865B4">
              <w:rPr>
                <w:rPrChange w:id="768" w:author="Tanya Hernández" w:date="2017-05-16T02:45:00Z">
                  <w:rPr>
                    <w:rStyle w:val="Hipervnculo"/>
                    <w:smallCaps w:val="0"/>
                  </w:rPr>
                </w:rPrChange>
              </w:rPr>
              <w:delText>6.1 Conclusiones</w:delText>
            </w:r>
            <w:r w:rsidDel="00F865B4">
              <w:rPr>
                <w:webHidden/>
              </w:rPr>
              <w:tab/>
            </w:r>
            <w:r w:rsidR="005B2C04" w:rsidDel="00F865B4">
              <w:rPr>
                <w:webHidden/>
              </w:rPr>
              <w:delText>152</w:delText>
            </w:r>
          </w:del>
        </w:p>
        <w:p w14:paraId="3A10A40A" w14:textId="19259162" w:rsidR="009C62B7" w:rsidDel="00F865B4" w:rsidRDefault="009C62B7">
          <w:pPr>
            <w:pStyle w:val="TDC2"/>
            <w:tabs>
              <w:tab w:val="right" w:leader="dot" w:pos="10529"/>
            </w:tabs>
            <w:rPr>
              <w:del w:id="769" w:author="Tanya Hernández" w:date="2017-05-16T02:45:00Z"/>
              <w:smallCaps w:val="0"/>
              <w:sz w:val="22"/>
              <w:szCs w:val="22"/>
              <w:lang w:eastAsia="es-MX"/>
            </w:rPr>
          </w:pPr>
          <w:del w:id="770" w:author="Tanya Hernández" w:date="2017-05-16T02:45:00Z">
            <w:r w:rsidRPr="00F865B4" w:rsidDel="00F865B4">
              <w:rPr>
                <w:rPrChange w:id="771" w:author="Tanya Hernández" w:date="2017-05-16T02:45:00Z">
                  <w:rPr>
                    <w:rStyle w:val="Hipervnculo"/>
                    <w:smallCaps w:val="0"/>
                  </w:rPr>
                </w:rPrChange>
              </w:rPr>
              <w:delText>6.2 Trabajo a futuro</w:delText>
            </w:r>
            <w:r w:rsidDel="00F865B4">
              <w:rPr>
                <w:webHidden/>
              </w:rPr>
              <w:tab/>
            </w:r>
            <w:r w:rsidR="005B2C04" w:rsidDel="00F865B4">
              <w:rPr>
                <w:webHidden/>
              </w:rPr>
              <w:delText>152</w:delText>
            </w:r>
          </w:del>
        </w:p>
        <w:p w14:paraId="2B71F005" w14:textId="60B3A0D6" w:rsidR="009C62B7" w:rsidDel="00F865B4" w:rsidRDefault="009C62B7">
          <w:pPr>
            <w:pStyle w:val="TDC1"/>
            <w:tabs>
              <w:tab w:val="right" w:leader="dot" w:pos="10529"/>
            </w:tabs>
            <w:rPr>
              <w:del w:id="772" w:author="Tanya Hernández" w:date="2017-05-16T02:45:00Z"/>
              <w:bCs w:val="0"/>
              <w:caps w:val="0"/>
              <w:noProof/>
              <w:sz w:val="22"/>
              <w:szCs w:val="22"/>
              <w:lang w:eastAsia="es-MX"/>
            </w:rPr>
          </w:pPr>
          <w:del w:id="773" w:author="Tanya Hernández" w:date="2017-05-16T02:45:00Z">
            <w:r w:rsidRPr="00F865B4" w:rsidDel="00F865B4">
              <w:rPr>
                <w:rPrChange w:id="774" w:author="Tanya Hernández" w:date="2017-05-16T02:45:00Z">
                  <w:rPr>
                    <w:rStyle w:val="Hipervnculo"/>
                    <w:bCs w:val="0"/>
                    <w:caps w:val="0"/>
                  </w:rPr>
                </w:rPrChange>
              </w:rPr>
              <w:delText>Referencias</w:delText>
            </w:r>
            <w:r w:rsidDel="00F865B4">
              <w:rPr>
                <w:noProof/>
                <w:webHidden/>
              </w:rPr>
              <w:tab/>
            </w:r>
            <w:r w:rsidR="005B2C04" w:rsidDel="00F865B4">
              <w:rPr>
                <w:noProof/>
                <w:webHidden/>
              </w:rPr>
              <w:delText>153</w:delText>
            </w:r>
          </w:del>
        </w:p>
        <w:p w14:paraId="4D11C83B" w14:textId="06B42114" w:rsidR="009C62B7" w:rsidDel="00F865B4" w:rsidRDefault="009C62B7">
          <w:pPr>
            <w:pStyle w:val="TDC1"/>
            <w:tabs>
              <w:tab w:val="right" w:leader="dot" w:pos="10529"/>
            </w:tabs>
            <w:rPr>
              <w:del w:id="775" w:author="Tanya Hernández" w:date="2017-05-16T02:45:00Z"/>
              <w:bCs w:val="0"/>
              <w:caps w:val="0"/>
              <w:noProof/>
              <w:sz w:val="22"/>
              <w:szCs w:val="22"/>
              <w:lang w:eastAsia="es-MX"/>
            </w:rPr>
          </w:pPr>
          <w:del w:id="776" w:author="Tanya Hernández" w:date="2017-05-16T02:45:00Z">
            <w:r w:rsidRPr="00F865B4" w:rsidDel="00F865B4">
              <w:rPr>
                <w:rPrChange w:id="777" w:author="Tanya Hernández" w:date="2017-05-16T02:45:00Z">
                  <w:rPr>
                    <w:rStyle w:val="Hipervnculo"/>
                    <w:bCs w:val="0"/>
                    <w:caps w:val="0"/>
                  </w:rPr>
                </w:rPrChange>
              </w:rPr>
              <w:delText>Glosario</w:delText>
            </w:r>
            <w:r w:rsidDel="00F865B4">
              <w:rPr>
                <w:noProof/>
                <w:webHidden/>
              </w:rPr>
              <w:tab/>
            </w:r>
            <w:r w:rsidR="005B2C04" w:rsidDel="00F865B4">
              <w:rPr>
                <w:noProof/>
                <w:webHidden/>
              </w:rPr>
              <w:delText>158</w:delText>
            </w:r>
          </w:del>
        </w:p>
        <w:p w14:paraId="3E3B6629" w14:textId="31459257" w:rsidR="009C62B7" w:rsidDel="00F865B4" w:rsidRDefault="009C62B7">
          <w:pPr>
            <w:pStyle w:val="TDC1"/>
            <w:tabs>
              <w:tab w:val="right" w:leader="dot" w:pos="10529"/>
            </w:tabs>
            <w:rPr>
              <w:del w:id="778" w:author="Tanya Hernández" w:date="2017-05-16T02:45:00Z"/>
              <w:bCs w:val="0"/>
              <w:caps w:val="0"/>
              <w:noProof/>
              <w:sz w:val="22"/>
              <w:szCs w:val="22"/>
              <w:lang w:eastAsia="es-MX"/>
            </w:rPr>
          </w:pPr>
          <w:del w:id="779" w:author="Tanya Hernández" w:date="2017-05-16T02:45:00Z">
            <w:r w:rsidRPr="00F865B4" w:rsidDel="00F865B4">
              <w:rPr>
                <w:rPrChange w:id="780" w:author="Tanya Hernández" w:date="2017-05-16T02:45:00Z">
                  <w:rPr>
                    <w:rStyle w:val="Hipervnculo"/>
                    <w:bCs w:val="0"/>
                    <w:caps w:val="0"/>
                  </w:rPr>
                </w:rPrChange>
              </w:rPr>
              <w:delText>Anexos</w:delText>
            </w:r>
            <w:r w:rsidDel="00F865B4">
              <w:rPr>
                <w:noProof/>
                <w:webHidden/>
              </w:rPr>
              <w:tab/>
            </w:r>
            <w:r w:rsidR="005B2C04" w:rsidDel="00F865B4">
              <w:rPr>
                <w:noProof/>
                <w:webHidden/>
              </w:rPr>
              <w:delText>160</w:delText>
            </w:r>
          </w:del>
        </w:p>
        <w:p w14:paraId="1F70B1A3" w14:textId="62D38E21" w:rsidR="003A0E94" w:rsidRDefault="003A0E94">
          <w:r>
            <w:rPr>
              <w:b/>
              <w:bCs/>
            </w:rPr>
            <w:fldChar w:fldCharType="end"/>
          </w:r>
        </w:p>
      </w:sdtContent>
    </w:sdt>
    <w:p w14:paraId="7FA1F1D2" w14:textId="21176A1E" w:rsidR="00335812" w:rsidRDefault="000854A5" w:rsidP="00803B69">
      <w:pPr>
        <w:pStyle w:val="Ttulo1"/>
      </w:pPr>
      <w:bookmarkStart w:id="781" w:name="_Toc483160327"/>
      <w:r>
        <w:t>Índice de graficas</w:t>
      </w:r>
      <w:bookmarkEnd w:id="81"/>
      <w:bookmarkEnd w:id="781"/>
    </w:p>
    <w:p w14:paraId="0E2F6441" w14:textId="695BCA48" w:rsidR="00823848" w:rsidRDefault="00562D1E">
      <w:pPr>
        <w:pStyle w:val="Tabladeilustraciones"/>
        <w:rPr>
          <w:ins w:id="782" w:author="Tanya Hernández" w:date="2017-05-27T22:39:00Z"/>
          <w:rFonts w:cstheme="minorBidi"/>
          <w:b w:val="0"/>
          <w:bCs w:val="0"/>
          <w:sz w:val="22"/>
          <w:szCs w:val="22"/>
          <w:lang w:eastAsia="es-MX"/>
        </w:rPr>
      </w:pPr>
      <w:r w:rsidRPr="00AA0170">
        <w:rPr>
          <w:rFonts w:cstheme="minorHAnsi"/>
          <w:szCs w:val="20"/>
          <w:lang w:eastAsia="es-ES"/>
        </w:rPr>
        <w:fldChar w:fldCharType="begin"/>
      </w:r>
      <w:r w:rsidRPr="00AA0170">
        <w:instrText xml:space="preserve"> TOC \h \z \c "Gráfica" </w:instrText>
      </w:r>
      <w:r w:rsidRPr="00AA0170">
        <w:rPr>
          <w:rFonts w:cstheme="minorHAnsi"/>
          <w:szCs w:val="20"/>
          <w:lang w:eastAsia="es-ES"/>
        </w:rPr>
        <w:fldChar w:fldCharType="separate"/>
      </w:r>
      <w:ins w:id="783" w:author="Tanya Hernández" w:date="2017-05-27T22:39:00Z">
        <w:r w:rsidR="00823848" w:rsidRPr="004C3E1A">
          <w:rPr>
            <w:rStyle w:val="Hipervnculo"/>
          </w:rPr>
          <w:fldChar w:fldCharType="begin"/>
        </w:r>
        <w:r w:rsidR="00823848" w:rsidRPr="004C3E1A">
          <w:rPr>
            <w:rStyle w:val="Hipervnculo"/>
          </w:rPr>
          <w:instrText xml:space="preserve"> </w:instrText>
        </w:r>
        <w:r w:rsidR="00823848">
          <w:instrText>HYPERLINK \l "_Toc483688074"</w:instrText>
        </w:r>
        <w:r w:rsidR="00823848" w:rsidRPr="004C3E1A">
          <w:rPr>
            <w:rStyle w:val="Hipervnculo"/>
          </w:rPr>
          <w:instrText xml:space="preserve"> </w:instrText>
        </w:r>
        <w:r w:rsidR="00823848" w:rsidRPr="004C3E1A">
          <w:rPr>
            <w:rStyle w:val="Hipervnculo"/>
          </w:rPr>
          <w:fldChar w:fldCharType="separate"/>
        </w:r>
        <w:r w:rsidR="00823848" w:rsidRPr="004C3E1A">
          <w:rPr>
            <w:rStyle w:val="Hipervnculo"/>
          </w:rPr>
          <w:t>Gráfica 1.1 Población de 60 años o más que necesitó de cuidados la semana previa a la entrevista de la ENUT 2009 por su sexo, según clasificación de cuidado [5].</w:t>
        </w:r>
        <w:r w:rsidR="00823848">
          <w:rPr>
            <w:webHidden/>
          </w:rPr>
          <w:tab/>
        </w:r>
        <w:r w:rsidR="00823848">
          <w:rPr>
            <w:webHidden/>
          </w:rPr>
          <w:fldChar w:fldCharType="begin"/>
        </w:r>
        <w:r w:rsidR="00823848">
          <w:rPr>
            <w:webHidden/>
          </w:rPr>
          <w:instrText xml:space="preserve"> PAGEREF _Toc483688074 \h </w:instrText>
        </w:r>
      </w:ins>
      <w:r w:rsidR="00823848">
        <w:rPr>
          <w:webHidden/>
        </w:rPr>
      </w:r>
      <w:r w:rsidR="00823848">
        <w:rPr>
          <w:webHidden/>
        </w:rPr>
        <w:fldChar w:fldCharType="separate"/>
      </w:r>
      <w:ins w:id="784" w:author="Tanya Hernández" w:date="2017-05-27T22:39:00Z">
        <w:r w:rsidR="00823848">
          <w:rPr>
            <w:webHidden/>
          </w:rPr>
          <w:t>11</w:t>
        </w:r>
        <w:r w:rsidR="00823848">
          <w:rPr>
            <w:webHidden/>
          </w:rPr>
          <w:fldChar w:fldCharType="end"/>
        </w:r>
        <w:r w:rsidR="00823848" w:rsidRPr="004C3E1A">
          <w:rPr>
            <w:rStyle w:val="Hipervnculo"/>
          </w:rPr>
          <w:fldChar w:fldCharType="end"/>
        </w:r>
      </w:ins>
    </w:p>
    <w:p w14:paraId="4B25DD71" w14:textId="7F1E882E" w:rsidR="00823848" w:rsidRDefault="00823848">
      <w:pPr>
        <w:pStyle w:val="Tabladeilustraciones"/>
        <w:rPr>
          <w:ins w:id="785" w:author="Tanya Hernández" w:date="2017-05-27T22:39:00Z"/>
          <w:rFonts w:cstheme="minorBidi"/>
          <w:b w:val="0"/>
          <w:bCs w:val="0"/>
          <w:sz w:val="22"/>
          <w:szCs w:val="22"/>
          <w:lang w:eastAsia="es-MX"/>
        </w:rPr>
      </w:pPr>
      <w:ins w:id="786" w:author="Tanya Hernández" w:date="2017-05-27T22:39:00Z">
        <w:r w:rsidRPr="004C3E1A">
          <w:rPr>
            <w:rStyle w:val="Hipervnculo"/>
          </w:rPr>
          <w:fldChar w:fldCharType="begin"/>
        </w:r>
        <w:r w:rsidRPr="004C3E1A">
          <w:rPr>
            <w:rStyle w:val="Hipervnculo"/>
          </w:rPr>
          <w:instrText xml:space="preserve"> </w:instrText>
        </w:r>
        <w:r>
          <w:instrText>HYPERLINK \l "_Toc483688075"</w:instrText>
        </w:r>
        <w:r w:rsidRPr="004C3E1A">
          <w:rPr>
            <w:rStyle w:val="Hipervnculo"/>
          </w:rPr>
          <w:instrText xml:space="preserve"> </w:instrText>
        </w:r>
        <w:r w:rsidRPr="004C3E1A">
          <w:rPr>
            <w:rStyle w:val="Hipervnculo"/>
          </w:rPr>
          <w:fldChar w:fldCharType="separate"/>
        </w:r>
        <w:r w:rsidRPr="004C3E1A">
          <w:rPr>
            <w:rStyle w:val="Hipervnculo"/>
          </w:rPr>
          <w:t>Gráfica 1.2 Porcentaje de población adulta mayor que necesitó cuidados en el hogar por grupo de edad y sexo, 2009 [5].</w:t>
        </w:r>
        <w:r>
          <w:rPr>
            <w:webHidden/>
          </w:rPr>
          <w:tab/>
        </w:r>
        <w:r>
          <w:rPr>
            <w:webHidden/>
          </w:rPr>
          <w:fldChar w:fldCharType="begin"/>
        </w:r>
        <w:r>
          <w:rPr>
            <w:webHidden/>
          </w:rPr>
          <w:instrText xml:space="preserve"> PAGEREF _Toc483688075 \h </w:instrText>
        </w:r>
      </w:ins>
      <w:r>
        <w:rPr>
          <w:webHidden/>
        </w:rPr>
      </w:r>
      <w:r>
        <w:rPr>
          <w:webHidden/>
        </w:rPr>
        <w:fldChar w:fldCharType="separate"/>
      </w:r>
      <w:ins w:id="787" w:author="Tanya Hernández" w:date="2017-05-27T22:39:00Z">
        <w:r>
          <w:rPr>
            <w:webHidden/>
          </w:rPr>
          <w:t>12</w:t>
        </w:r>
        <w:r>
          <w:rPr>
            <w:webHidden/>
          </w:rPr>
          <w:fldChar w:fldCharType="end"/>
        </w:r>
        <w:r w:rsidRPr="004C3E1A">
          <w:rPr>
            <w:rStyle w:val="Hipervnculo"/>
          </w:rPr>
          <w:fldChar w:fldCharType="end"/>
        </w:r>
      </w:ins>
    </w:p>
    <w:p w14:paraId="06AD0B00" w14:textId="0AA35ADA" w:rsidR="00823848" w:rsidRDefault="00823848">
      <w:pPr>
        <w:pStyle w:val="Tabladeilustraciones"/>
        <w:rPr>
          <w:ins w:id="788" w:author="Tanya Hernández" w:date="2017-05-27T22:39:00Z"/>
          <w:rFonts w:cstheme="minorBidi"/>
          <w:b w:val="0"/>
          <w:bCs w:val="0"/>
          <w:sz w:val="22"/>
          <w:szCs w:val="22"/>
          <w:lang w:eastAsia="es-MX"/>
        </w:rPr>
      </w:pPr>
      <w:ins w:id="789" w:author="Tanya Hernández" w:date="2017-05-27T22:39:00Z">
        <w:r w:rsidRPr="004C3E1A">
          <w:rPr>
            <w:rStyle w:val="Hipervnculo"/>
          </w:rPr>
          <w:fldChar w:fldCharType="begin"/>
        </w:r>
        <w:r w:rsidRPr="004C3E1A">
          <w:rPr>
            <w:rStyle w:val="Hipervnculo"/>
          </w:rPr>
          <w:instrText xml:space="preserve"> </w:instrText>
        </w:r>
        <w:r>
          <w:instrText>HYPERLINK \l "_Toc483688076"</w:instrText>
        </w:r>
        <w:r w:rsidRPr="004C3E1A">
          <w:rPr>
            <w:rStyle w:val="Hipervnculo"/>
          </w:rPr>
          <w:instrText xml:space="preserve"> </w:instrText>
        </w:r>
        <w:r w:rsidRPr="004C3E1A">
          <w:rPr>
            <w:rStyle w:val="Hipervnculo"/>
          </w:rPr>
          <w:fldChar w:fldCharType="separate"/>
        </w:r>
        <w:r w:rsidRPr="004C3E1A">
          <w:rPr>
            <w:rStyle w:val="Hipervnculo"/>
          </w:rPr>
          <w:t>Gráfica 1.3 Representación de una señal para caídas y actividades cotidianas, en personas de la tercera edad usando un acelerómetro [13].</w:t>
        </w:r>
        <w:r>
          <w:rPr>
            <w:webHidden/>
          </w:rPr>
          <w:tab/>
        </w:r>
        <w:r>
          <w:rPr>
            <w:webHidden/>
          </w:rPr>
          <w:fldChar w:fldCharType="begin"/>
        </w:r>
        <w:r>
          <w:rPr>
            <w:webHidden/>
          </w:rPr>
          <w:instrText xml:space="preserve"> PAGEREF _Toc483688076 \h </w:instrText>
        </w:r>
      </w:ins>
      <w:r>
        <w:rPr>
          <w:webHidden/>
        </w:rPr>
      </w:r>
      <w:r>
        <w:rPr>
          <w:webHidden/>
        </w:rPr>
        <w:fldChar w:fldCharType="separate"/>
      </w:r>
      <w:ins w:id="790" w:author="Tanya Hernández" w:date="2017-05-27T22:39:00Z">
        <w:r>
          <w:rPr>
            <w:webHidden/>
          </w:rPr>
          <w:t>17</w:t>
        </w:r>
        <w:r>
          <w:rPr>
            <w:webHidden/>
          </w:rPr>
          <w:fldChar w:fldCharType="end"/>
        </w:r>
        <w:r w:rsidRPr="004C3E1A">
          <w:rPr>
            <w:rStyle w:val="Hipervnculo"/>
          </w:rPr>
          <w:fldChar w:fldCharType="end"/>
        </w:r>
      </w:ins>
    </w:p>
    <w:p w14:paraId="378BB566" w14:textId="46E66867" w:rsidR="00823848" w:rsidRDefault="00823848">
      <w:pPr>
        <w:pStyle w:val="Tabladeilustraciones"/>
        <w:rPr>
          <w:ins w:id="791" w:author="Tanya Hernández" w:date="2017-05-27T22:39:00Z"/>
          <w:rFonts w:cstheme="minorBidi"/>
          <w:b w:val="0"/>
          <w:bCs w:val="0"/>
          <w:sz w:val="22"/>
          <w:szCs w:val="22"/>
          <w:lang w:eastAsia="es-MX"/>
        </w:rPr>
      </w:pPr>
      <w:ins w:id="792" w:author="Tanya Hernández" w:date="2017-05-27T22:39:00Z">
        <w:r w:rsidRPr="004C3E1A">
          <w:rPr>
            <w:rStyle w:val="Hipervnculo"/>
          </w:rPr>
          <w:fldChar w:fldCharType="begin"/>
        </w:r>
        <w:r w:rsidRPr="004C3E1A">
          <w:rPr>
            <w:rStyle w:val="Hipervnculo"/>
          </w:rPr>
          <w:instrText xml:space="preserve"> </w:instrText>
        </w:r>
        <w:r>
          <w:instrText>HYPERLINK \l "_Toc483688077"</w:instrText>
        </w:r>
        <w:r w:rsidRPr="004C3E1A">
          <w:rPr>
            <w:rStyle w:val="Hipervnculo"/>
          </w:rPr>
          <w:instrText xml:space="preserve"> </w:instrText>
        </w:r>
        <w:r w:rsidRPr="004C3E1A">
          <w:rPr>
            <w:rStyle w:val="Hipervnculo"/>
          </w:rPr>
          <w:fldChar w:fldCharType="separate"/>
        </w:r>
        <w:r w:rsidRPr="004C3E1A">
          <w:rPr>
            <w:rStyle w:val="Hipervnculo"/>
          </w:rPr>
          <w:t>Gráfica 1.4 Puntos de interés en la señal que muestra: (a) posturas al sufrir una caída y (b) actividades cotidianas [13].</w:t>
        </w:r>
        <w:r>
          <w:rPr>
            <w:webHidden/>
          </w:rPr>
          <w:tab/>
        </w:r>
        <w:r>
          <w:rPr>
            <w:webHidden/>
          </w:rPr>
          <w:fldChar w:fldCharType="begin"/>
        </w:r>
        <w:r>
          <w:rPr>
            <w:webHidden/>
          </w:rPr>
          <w:instrText xml:space="preserve"> PAGEREF _Toc483688077 \h </w:instrText>
        </w:r>
      </w:ins>
      <w:r>
        <w:rPr>
          <w:webHidden/>
        </w:rPr>
      </w:r>
      <w:r>
        <w:rPr>
          <w:webHidden/>
        </w:rPr>
        <w:fldChar w:fldCharType="separate"/>
      </w:r>
      <w:ins w:id="793" w:author="Tanya Hernández" w:date="2017-05-27T22:39:00Z">
        <w:r>
          <w:rPr>
            <w:webHidden/>
          </w:rPr>
          <w:t>17</w:t>
        </w:r>
        <w:r>
          <w:rPr>
            <w:webHidden/>
          </w:rPr>
          <w:fldChar w:fldCharType="end"/>
        </w:r>
        <w:r w:rsidRPr="004C3E1A">
          <w:rPr>
            <w:rStyle w:val="Hipervnculo"/>
          </w:rPr>
          <w:fldChar w:fldCharType="end"/>
        </w:r>
      </w:ins>
    </w:p>
    <w:p w14:paraId="05BADEF4" w14:textId="283659C7" w:rsidR="00823848" w:rsidRDefault="00823848">
      <w:pPr>
        <w:pStyle w:val="Tabladeilustraciones"/>
        <w:rPr>
          <w:ins w:id="794" w:author="Tanya Hernández" w:date="2017-05-27T22:39:00Z"/>
          <w:rFonts w:cstheme="minorBidi"/>
          <w:b w:val="0"/>
          <w:bCs w:val="0"/>
          <w:sz w:val="22"/>
          <w:szCs w:val="22"/>
          <w:lang w:eastAsia="es-MX"/>
        </w:rPr>
      </w:pPr>
      <w:ins w:id="795" w:author="Tanya Hernández" w:date="2017-05-27T22:39:00Z">
        <w:r w:rsidRPr="004C3E1A">
          <w:rPr>
            <w:rStyle w:val="Hipervnculo"/>
          </w:rPr>
          <w:fldChar w:fldCharType="begin"/>
        </w:r>
        <w:r w:rsidRPr="004C3E1A">
          <w:rPr>
            <w:rStyle w:val="Hipervnculo"/>
          </w:rPr>
          <w:instrText xml:space="preserve"> </w:instrText>
        </w:r>
        <w:r>
          <w:instrText>HYPERLINK \l "_Toc483688078"</w:instrText>
        </w:r>
        <w:r w:rsidRPr="004C3E1A">
          <w:rPr>
            <w:rStyle w:val="Hipervnculo"/>
          </w:rPr>
          <w:instrText xml:space="preserve"> </w:instrText>
        </w:r>
        <w:r w:rsidRPr="004C3E1A">
          <w:rPr>
            <w:rStyle w:val="Hipervnculo"/>
          </w:rPr>
          <w:fldChar w:fldCharType="separate"/>
        </w:r>
        <w:r w:rsidRPr="004C3E1A">
          <w:rPr>
            <w:rStyle w:val="Hipervnculo"/>
          </w:rPr>
          <w:t>Gráfica 1.5 Población según condición de uso de celular, por tipo de equipo, 2015 (%) [32].</w:t>
        </w:r>
        <w:r>
          <w:rPr>
            <w:webHidden/>
          </w:rPr>
          <w:tab/>
        </w:r>
        <w:r>
          <w:rPr>
            <w:webHidden/>
          </w:rPr>
          <w:fldChar w:fldCharType="begin"/>
        </w:r>
        <w:r>
          <w:rPr>
            <w:webHidden/>
          </w:rPr>
          <w:instrText xml:space="preserve"> PAGEREF _Toc483688078 \h </w:instrText>
        </w:r>
      </w:ins>
      <w:r>
        <w:rPr>
          <w:webHidden/>
        </w:rPr>
      </w:r>
      <w:r>
        <w:rPr>
          <w:webHidden/>
        </w:rPr>
        <w:fldChar w:fldCharType="separate"/>
      </w:r>
      <w:ins w:id="796" w:author="Tanya Hernández" w:date="2017-05-27T22:39:00Z">
        <w:r>
          <w:rPr>
            <w:webHidden/>
          </w:rPr>
          <w:t>30</w:t>
        </w:r>
        <w:r>
          <w:rPr>
            <w:webHidden/>
          </w:rPr>
          <w:fldChar w:fldCharType="end"/>
        </w:r>
        <w:r w:rsidRPr="004C3E1A">
          <w:rPr>
            <w:rStyle w:val="Hipervnculo"/>
          </w:rPr>
          <w:fldChar w:fldCharType="end"/>
        </w:r>
      </w:ins>
    </w:p>
    <w:p w14:paraId="2F18A818" w14:textId="4FEE90A2" w:rsidR="007852D2" w:rsidDel="00215307" w:rsidRDefault="007852D2">
      <w:pPr>
        <w:pStyle w:val="indicetablas"/>
        <w:rPr>
          <w:del w:id="797" w:author="Tanya Hernández" w:date="2017-05-17T01:20:00Z"/>
          <w:rFonts w:cstheme="minorBidi"/>
          <w:sz w:val="22"/>
          <w:lang w:eastAsia="es-MX"/>
        </w:rPr>
        <w:pPrChange w:id="798" w:author="Tanya Hernández" w:date="2017-05-22T17:26:00Z">
          <w:pPr>
            <w:pStyle w:val="Tabladeilustraciones"/>
          </w:pPr>
        </w:pPrChange>
      </w:pPr>
      <w:del w:id="799" w:author="Tanya Hernández" w:date="2017-05-17T01:20:00Z">
        <w:r w:rsidRPr="00215307" w:rsidDel="00215307">
          <w:rPr>
            <w:rPrChange w:id="800" w:author="Tanya Hernández" w:date="2017-05-17T01:20:00Z">
              <w:rPr>
                <w:rStyle w:val="Hipervnculo"/>
                <w:b/>
                <w:bCs w:val="0"/>
              </w:rPr>
            </w:rPrChange>
          </w:rPr>
          <w:delText>Gráfica 1.1 Población de 60 años o más que necesitó de cuidados la semana previa a la entrevista de la ENUT 2009 por su sexo, según clasificación de cuidado [5].</w:delText>
        </w:r>
        <w:r w:rsidDel="00215307">
          <w:rPr>
            <w:webHidden/>
          </w:rPr>
          <w:tab/>
        </w:r>
        <w:r w:rsidR="005B2C04" w:rsidDel="00215307">
          <w:rPr>
            <w:webHidden/>
          </w:rPr>
          <w:delText>11</w:delText>
        </w:r>
      </w:del>
    </w:p>
    <w:p w14:paraId="5FF57563" w14:textId="264F9B55" w:rsidR="007852D2" w:rsidDel="00215307" w:rsidRDefault="007852D2">
      <w:pPr>
        <w:pStyle w:val="indicetablas"/>
        <w:rPr>
          <w:del w:id="801" w:author="Tanya Hernández" w:date="2017-05-17T01:20:00Z"/>
          <w:rFonts w:cstheme="minorBidi"/>
          <w:sz w:val="22"/>
          <w:lang w:eastAsia="es-MX"/>
        </w:rPr>
        <w:pPrChange w:id="802" w:author="Tanya Hernández" w:date="2017-05-22T17:26:00Z">
          <w:pPr>
            <w:pStyle w:val="Tabladeilustraciones"/>
          </w:pPr>
        </w:pPrChange>
      </w:pPr>
      <w:del w:id="803" w:author="Tanya Hernández" w:date="2017-05-17T01:20:00Z">
        <w:r w:rsidRPr="00215307" w:rsidDel="00215307">
          <w:rPr>
            <w:rPrChange w:id="804" w:author="Tanya Hernández" w:date="2017-05-17T01:20:00Z">
              <w:rPr>
                <w:rStyle w:val="Hipervnculo"/>
                <w:b/>
                <w:bCs w:val="0"/>
              </w:rPr>
            </w:rPrChange>
          </w:rPr>
          <w:delText>Gráfica 1.2 Porcentaje de población adulta mayor que necesitó cuidados en el hogar por grupo de edad y sexo, 2009 [5].</w:delText>
        </w:r>
        <w:r w:rsidDel="00215307">
          <w:rPr>
            <w:webHidden/>
          </w:rPr>
          <w:tab/>
        </w:r>
        <w:r w:rsidR="005B2C04" w:rsidDel="00215307">
          <w:rPr>
            <w:webHidden/>
          </w:rPr>
          <w:delText>11</w:delText>
        </w:r>
      </w:del>
    </w:p>
    <w:p w14:paraId="66A53A8B" w14:textId="262496C3" w:rsidR="007852D2" w:rsidDel="00215307" w:rsidRDefault="007852D2">
      <w:pPr>
        <w:pStyle w:val="indicetablas"/>
        <w:rPr>
          <w:del w:id="805" w:author="Tanya Hernández" w:date="2017-05-17T01:20:00Z"/>
          <w:rFonts w:cstheme="minorBidi"/>
          <w:sz w:val="22"/>
          <w:lang w:eastAsia="es-MX"/>
        </w:rPr>
        <w:pPrChange w:id="806" w:author="Tanya Hernández" w:date="2017-05-22T17:26:00Z">
          <w:pPr>
            <w:pStyle w:val="Tabladeilustraciones"/>
          </w:pPr>
        </w:pPrChange>
      </w:pPr>
      <w:del w:id="807" w:author="Tanya Hernández" w:date="2017-05-17T01:20:00Z">
        <w:r w:rsidRPr="00215307" w:rsidDel="00215307">
          <w:rPr>
            <w:rPrChange w:id="808" w:author="Tanya Hernández" w:date="2017-05-17T01:20:00Z">
              <w:rPr>
                <w:rStyle w:val="Hipervnculo"/>
                <w:b/>
                <w:bCs w:val="0"/>
              </w:rPr>
            </w:rPrChange>
          </w:rPr>
          <w:delText>Gráfica 1.3 Representación de una señal para caídas y actividades cotidianas, en personas de la tercera edad usando un acelerómetro [13].</w:delText>
        </w:r>
        <w:r w:rsidDel="00215307">
          <w:rPr>
            <w:webHidden/>
          </w:rPr>
          <w:tab/>
        </w:r>
        <w:r w:rsidR="005B2C04" w:rsidDel="00215307">
          <w:rPr>
            <w:webHidden/>
          </w:rPr>
          <w:delText>17</w:delText>
        </w:r>
      </w:del>
    </w:p>
    <w:p w14:paraId="6BC3CFB1" w14:textId="3C2B2B40" w:rsidR="007852D2" w:rsidDel="00215307" w:rsidRDefault="007852D2">
      <w:pPr>
        <w:pStyle w:val="indicetablas"/>
        <w:rPr>
          <w:del w:id="809" w:author="Tanya Hernández" w:date="2017-05-17T01:20:00Z"/>
          <w:rFonts w:cstheme="minorBidi"/>
          <w:sz w:val="22"/>
          <w:lang w:eastAsia="es-MX"/>
        </w:rPr>
        <w:pPrChange w:id="810" w:author="Tanya Hernández" w:date="2017-05-22T17:26:00Z">
          <w:pPr>
            <w:pStyle w:val="Tabladeilustraciones"/>
          </w:pPr>
        </w:pPrChange>
      </w:pPr>
      <w:del w:id="811" w:author="Tanya Hernández" w:date="2017-05-17T01:20:00Z">
        <w:r w:rsidRPr="00215307" w:rsidDel="00215307">
          <w:rPr>
            <w:rPrChange w:id="812" w:author="Tanya Hernández" w:date="2017-05-17T01:20:00Z">
              <w:rPr>
                <w:rStyle w:val="Hipervnculo"/>
                <w:b/>
                <w:bCs w:val="0"/>
              </w:rPr>
            </w:rPrChange>
          </w:rPr>
          <w:delText>Gráfica 1.4 Puntos de interés en la señal que muestra: (a) posturas al sufrir una caída y (b) actividades cotidianas [13].</w:delText>
        </w:r>
        <w:r w:rsidDel="00215307">
          <w:rPr>
            <w:webHidden/>
          </w:rPr>
          <w:tab/>
        </w:r>
        <w:r w:rsidR="005B2C04" w:rsidDel="00215307">
          <w:rPr>
            <w:webHidden/>
          </w:rPr>
          <w:delText>17</w:delText>
        </w:r>
      </w:del>
    </w:p>
    <w:p w14:paraId="5203BA67" w14:textId="6F541046" w:rsidR="007852D2" w:rsidDel="00215307" w:rsidRDefault="007852D2">
      <w:pPr>
        <w:pStyle w:val="indicetablas"/>
        <w:rPr>
          <w:del w:id="813" w:author="Tanya Hernández" w:date="2017-05-17T01:20:00Z"/>
          <w:rFonts w:cstheme="minorBidi"/>
          <w:sz w:val="22"/>
          <w:lang w:eastAsia="es-MX"/>
        </w:rPr>
        <w:pPrChange w:id="814" w:author="Tanya Hernández" w:date="2017-05-22T17:26:00Z">
          <w:pPr>
            <w:pStyle w:val="Tabladeilustraciones"/>
          </w:pPr>
        </w:pPrChange>
      </w:pPr>
      <w:del w:id="815" w:author="Tanya Hernández" w:date="2017-05-17T01:20:00Z">
        <w:r w:rsidRPr="00215307" w:rsidDel="00215307">
          <w:rPr>
            <w:rPrChange w:id="816" w:author="Tanya Hernández" w:date="2017-05-17T01:20:00Z">
              <w:rPr>
                <w:rStyle w:val="Hipervnculo"/>
                <w:b/>
                <w:bCs w:val="0"/>
              </w:rPr>
            </w:rPrChange>
          </w:rPr>
          <w:delText>Gráfica 1.5 Población según condición de uso de celular, por tipo de equipo, 2015 (%) [32].</w:delText>
        </w:r>
        <w:r w:rsidDel="00215307">
          <w:rPr>
            <w:webHidden/>
          </w:rPr>
          <w:tab/>
        </w:r>
        <w:r w:rsidR="005B2C04" w:rsidDel="00215307">
          <w:rPr>
            <w:webHidden/>
          </w:rPr>
          <w:delText>30</w:delText>
        </w:r>
      </w:del>
    </w:p>
    <w:p w14:paraId="32F5704F" w14:textId="2B8E26C4" w:rsidR="00823848" w:rsidRDefault="00562D1E">
      <w:pPr>
        <w:pStyle w:val="Tabladeilustraciones"/>
        <w:rPr>
          <w:ins w:id="817" w:author="Tanya Hernández" w:date="2017-05-27T22:39:00Z"/>
          <w:rFonts w:cstheme="minorBidi"/>
          <w:b w:val="0"/>
          <w:bCs w:val="0"/>
          <w:sz w:val="22"/>
          <w:szCs w:val="22"/>
          <w:lang w:eastAsia="es-MX"/>
        </w:rPr>
      </w:pPr>
      <w:r w:rsidRPr="00AA0170">
        <w:rPr>
          <w:rStyle w:val="Hipervnculo"/>
          <w:b/>
          <w:color w:val="000000"/>
          <w:szCs w:val="24"/>
        </w:rPr>
        <w:fldChar w:fldCharType="end"/>
      </w:r>
      <w:r w:rsidR="000F53E9">
        <w:rPr>
          <w:rStyle w:val="Hipervnculo"/>
          <w:b/>
          <w:color w:val="000000"/>
          <w:szCs w:val="24"/>
        </w:rPr>
        <w:fldChar w:fldCharType="begin"/>
      </w:r>
      <w:r w:rsidR="000F53E9">
        <w:rPr>
          <w:rStyle w:val="Hipervnculo"/>
          <w:color w:val="000000"/>
          <w:szCs w:val="24"/>
        </w:rPr>
        <w:instrText xml:space="preserve"> TOC \h \z \c "Gráfica 2." </w:instrText>
      </w:r>
      <w:r w:rsidR="000F53E9">
        <w:rPr>
          <w:rStyle w:val="Hipervnculo"/>
          <w:b/>
          <w:color w:val="000000"/>
          <w:szCs w:val="24"/>
        </w:rPr>
        <w:fldChar w:fldCharType="separate"/>
      </w:r>
      <w:ins w:id="818" w:author="Tanya Hernández" w:date="2017-05-27T22:39:00Z">
        <w:r w:rsidR="00823848" w:rsidRPr="00100092">
          <w:rPr>
            <w:rStyle w:val="Hipervnculo"/>
          </w:rPr>
          <w:fldChar w:fldCharType="begin"/>
        </w:r>
        <w:r w:rsidR="00823848" w:rsidRPr="00100092">
          <w:rPr>
            <w:rStyle w:val="Hipervnculo"/>
          </w:rPr>
          <w:instrText xml:space="preserve"> </w:instrText>
        </w:r>
        <w:r w:rsidR="00823848">
          <w:instrText>HYPERLINK \l "_Toc483688079"</w:instrText>
        </w:r>
        <w:r w:rsidR="00823848" w:rsidRPr="00100092">
          <w:rPr>
            <w:rStyle w:val="Hipervnculo"/>
          </w:rPr>
          <w:instrText xml:space="preserve"> </w:instrText>
        </w:r>
        <w:r w:rsidR="00823848" w:rsidRPr="00100092">
          <w:rPr>
            <w:rStyle w:val="Hipervnculo"/>
          </w:rPr>
          <w:fldChar w:fldCharType="separate"/>
        </w:r>
        <w:r w:rsidR="00823848" w:rsidRPr="00100092">
          <w:rPr>
            <w:rStyle w:val="Hipervnculo"/>
          </w:rPr>
          <w:t>Gráfica 2.1 Puntos de interés en la señal que muestra: (a) posturas al sufrir una caída y (b) actividades cotidianas [49].</w:t>
        </w:r>
        <w:r w:rsidR="00823848">
          <w:rPr>
            <w:webHidden/>
          </w:rPr>
          <w:tab/>
        </w:r>
        <w:r w:rsidR="00823848">
          <w:rPr>
            <w:webHidden/>
          </w:rPr>
          <w:fldChar w:fldCharType="begin"/>
        </w:r>
        <w:r w:rsidR="00823848">
          <w:rPr>
            <w:webHidden/>
          </w:rPr>
          <w:instrText xml:space="preserve"> PAGEREF _Toc483688079 \h </w:instrText>
        </w:r>
      </w:ins>
      <w:r w:rsidR="00823848">
        <w:rPr>
          <w:webHidden/>
        </w:rPr>
      </w:r>
      <w:r w:rsidR="00823848">
        <w:rPr>
          <w:webHidden/>
        </w:rPr>
        <w:fldChar w:fldCharType="separate"/>
      </w:r>
      <w:ins w:id="819" w:author="Tanya Hernández" w:date="2017-05-27T22:39:00Z">
        <w:r w:rsidR="00823848">
          <w:rPr>
            <w:webHidden/>
          </w:rPr>
          <w:t>59</w:t>
        </w:r>
        <w:r w:rsidR="00823848">
          <w:rPr>
            <w:webHidden/>
          </w:rPr>
          <w:fldChar w:fldCharType="end"/>
        </w:r>
        <w:r w:rsidR="00823848" w:rsidRPr="00100092">
          <w:rPr>
            <w:rStyle w:val="Hipervnculo"/>
          </w:rPr>
          <w:fldChar w:fldCharType="end"/>
        </w:r>
      </w:ins>
    </w:p>
    <w:p w14:paraId="0CE24C03" w14:textId="1F627B04" w:rsidR="00823848" w:rsidRDefault="00823848">
      <w:pPr>
        <w:pStyle w:val="Tabladeilustraciones"/>
        <w:rPr>
          <w:ins w:id="820" w:author="Tanya Hernández" w:date="2017-05-27T22:39:00Z"/>
          <w:rFonts w:cstheme="minorBidi"/>
          <w:b w:val="0"/>
          <w:bCs w:val="0"/>
          <w:sz w:val="22"/>
          <w:szCs w:val="22"/>
          <w:lang w:eastAsia="es-MX"/>
        </w:rPr>
      </w:pPr>
      <w:ins w:id="821" w:author="Tanya Hernández" w:date="2017-05-27T22:39:00Z">
        <w:r w:rsidRPr="00100092">
          <w:rPr>
            <w:rStyle w:val="Hipervnculo"/>
          </w:rPr>
          <w:fldChar w:fldCharType="begin"/>
        </w:r>
        <w:r w:rsidRPr="00100092">
          <w:rPr>
            <w:rStyle w:val="Hipervnculo"/>
          </w:rPr>
          <w:instrText xml:space="preserve"> </w:instrText>
        </w:r>
        <w:r>
          <w:instrText>HYPERLINK \l "_Toc483688080"</w:instrText>
        </w:r>
        <w:r w:rsidRPr="00100092">
          <w:rPr>
            <w:rStyle w:val="Hipervnculo"/>
          </w:rPr>
          <w:instrText xml:space="preserve"> </w:instrText>
        </w:r>
        <w:r w:rsidRPr="00100092">
          <w:rPr>
            <w:rStyle w:val="Hipervnculo"/>
          </w:rPr>
          <w:fldChar w:fldCharType="separate"/>
        </w:r>
        <w:r w:rsidRPr="00100092">
          <w:rPr>
            <w:rStyle w:val="Hipervnculo"/>
          </w:rPr>
          <w:t>Gráfica 2.2 Patrón de la aceleración durante una caída [50].</w:t>
        </w:r>
        <w:r>
          <w:rPr>
            <w:webHidden/>
          </w:rPr>
          <w:tab/>
        </w:r>
        <w:r>
          <w:rPr>
            <w:webHidden/>
          </w:rPr>
          <w:fldChar w:fldCharType="begin"/>
        </w:r>
        <w:r>
          <w:rPr>
            <w:webHidden/>
          </w:rPr>
          <w:instrText xml:space="preserve"> PAGEREF _Toc483688080 \h </w:instrText>
        </w:r>
      </w:ins>
      <w:r>
        <w:rPr>
          <w:webHidden/>
        </w:rPr>
      </w:r>
      <w:r>
        <w:rPr>
          <w:webHidden/>
        </w:rPr>
        <w:fldChar w:fldCharType="separate"/>
      </w:r>
      <w:ins w:id="822" w:author="Tanya Hernández" w:date="2017-05-27T22:39:00Z">
        <w:r>
          <w:rPr>
            <w:webHidden/>
          </w:rPr>
          <w:t>60</w:t>
        </w:r>
        <w:r>
          <w:rPr>
            <w:webHidden/>
          </w:rPr>
          <w:fldChar w:fldCharType="end"/>
        </w:r>
        <w:r w:rsidRPr="00100092">
          <w:rPr>
            <w:rStyle w:val="Hipervnculo"/>
          </w:rPr>
          <w:fldChar w:fldCharType="end"/>
        </w:r>
      </w:ins>
    </w:p>
    <w:p w14:paraId="415AACCE" w14:textId="77777777" w:rsidR="00823848" w:rsidDel="00823848" w:rsidRDefault="00823848">
      <w:pPr>
        <w:pStyle w:val="indicetablas"/>
        <w:rPr>
          <w:del w:id="823" w:author="Tanya Hernández" w:date="2017-05-27T22:39:00Z"/>
        </w:rPr>
      </w:pPr>
    </w:p>
    <w:p w14:paraId="780B8442" w14:textId="77777777" w:rsidR="00215307" w:rsidDel="00215307" w:rsidRDefault="00215307">
      <w:pPr>
        <w:pStyle w:val="indicetablas"/>
        <w:rPr>
          <w:del w:id="824" w:author="Tanya Hernández" w:date="2017-05-17T01:20:00Z"/>
        </w:rPr>
      </w:pPr>
    </w:p>
    <w:p w14:paraId="10A7B625" w14:textId="2736B005" w:rsidR="000F53E9" w:rsidDel="00215307" w:rsidRDefault="000F53E9">
      <w:pPr>
        <w:pStyle w:val="indicetablas"/>
        <w:rPr>
          <w:del w:id="825" w:author="Tanya Hernández" w:date="2017-05-17T01:20:00Z"/>
        </w:rPr>
      </w:pPr>
    </w:p>
    <w:p w14:paraId="0D036FCB" w14:textId="414938DA" w:rsidR="000F53E9" w:rsidDel="00215307" w:rsidRDefault="007852D2">
      <w:pPr>
        <w:pStyle w:val="indicetablas"/>
        <w:rPr>
          <w:del w:id="826" w:author="Tanya Hernández" w:date="2017-05-17T01:20:00Z"/>
          <w:rFonts w:cstheme="minorBidi"/>
          <w:sz w:val="22"/>
          <w:lang w:eastAsia="es-MX"/>
        </w:rPr>
        <w:pPrChange w:id="827" w:author="Tanya Hernández" w:date="2017-05-22T17:26:00Z">
          <w:pPr>
            <w:pStyle w:val="Tabladeilustraciones"/>
          </w:pPr>
        </w:pPrChange>
      </w:pPr>
      <w:del w:id="828" w:author="Tanya Hernández" w:date="2017-05-17T01:20:00Z">
        <w:r w:rsidRPr="00215307" w:rsidDel="00215307">
          <w:rPr>
            <w:rPrChange w:id="829" w:author="Tanya Hernández" w:date="2017-05-17T01:20:00Z">
              <w:rPr>
                <w:rStyle w:val="Hipervnculo"/>
                <w:bCs w:val="0"/>
              </w:rPr>
            </w:rPrChange>
          </w:rPr>
          <w:delText>Gráfica 2. 1</w:delText>
        </w:r>
        <w:r w:rsidR="000F53E9" w:rsidRPr="00215307" w:rsidDel="00215307">
          <w:rPr>
            <w:rPrChange w:id="830" w:author="Tanya Hernández" w:date="2017-05-17T01:20:00Z">
              <w:rPr>
                <w:rStyle w:val="Hipervnculo"/>
                <w:b/>
                <w:bCs w:val="0"/>
              </w:rPr>
            </w:rPrChange>
          </w:rPr>
          <w:delText xml:space="preserve"> Puntos de interés en la señal que muestra: (a) posturas al sufrir una caída y (b) actividades cotidianas [49].</w:delText>
        </w:r>
        <w:r w:rsidR="000F53E9" w:rsidDel="00215307">
          <w:rPr>
            <w:webHidden/>
          </w:rPr>
          <w:tab/>
        </w:r>
        <w:r w:rsidR="005B2C04" w:rsidDel="00215307">
          <w:rPr>
            <w:webHidden/>
          </w:rPr>
          <w:delText>61</w:delText>
        </w:r>
      </w:del>
    </w:p>
    <w:p w14:paraId="57E4787A" w14:textId="0E7569F1" w:rsidR="000F53E9" w:rsidDel="00215307" w:rsidRDefault="007852D2">
      <w:pPr>
        <w:pStyle w:val="indicetablas"/>
        <w:rPr>
          <w:del w:id="831" w:author="Tanya Hernández" w:date="2017-05-17T01:20:00Z"/>
          <w:rFonts w:cstheme="minorBidi"/>
          <w:sz w:val="22"/>
          <w:lang w:eastAsia="es-MX"/>
        </w:rPr>
        <w:pPrChange w:id="832" w:author="Tanya Hernández" w:date="2017-05-22T17:26:00Z">
          <w:pPr>
            <w:pStyle w:val="Tabladeilustraciones"/>
          </w:pPr>
        </w:pPrChange>
      </w:pPr>
      <w:del w:id="833" w:author="Tanya Hernández" w:date="2017-05-17T01:20:00Z">
        <w:r w:rsidRPr="00215307" w:rsidDel="00215307">
          <w:rPr>
            <w:rPrChange w:id="834" w:author="Tanya Hernández" w:date="2017-05-17T01:20:00Z">
              <w:rPr>
                <w:rStyle w:val="Hipervnculo"/>
                <w:bCs w:val="0"/>
              </w:rPr>
            </w:rPrChange>
          </w:rPr>
          <w:delText>Gráfica 2. 2</w:delText>
        </w:r>
        <w:r w:rsidR="000F53E9" w:rsidRPr="00215307" w:rsidDel="00215307">
          <w:rPr>
            <w:rPrChange w:id="835" w:author="Tanya Hernández" w:date="2017-05-17T01:20:00Z">
              <w:rPr>
                <w:rStyle w:val="Hipervnculo"/>
                <w:b/>
                <w:bCs w:val="0"/>
              </w:rPr>
            </w:rPrChange>
          </w:rPr>
          <w:delText xml:space="preserve"> Patrón de la aceleración durante una caída [50].</w:delText>
        </w:r>
        <w:r w:rsidR="000F53E9" w:rsidDel="00215307">
          <w:rPr>
            <w:webHidden/>
          </w:rPr>
          <w:tab/>
        </w:r>
        <w:r w:rsidR="005B2C04" w:rsidDel="00215307">
          <w:rPr>
            <w:webHidden/>
          </w:rPr>
          <w:delText>62</w:delText>
        </w:r>
      </w:del>
    </w:p>
    <w:p w14:paraId="4F4A4002" w14:textId="6BD1188F" w:rsidR="00562D1E" w:rsidRPr="00D60E9D" w:rsidRDefault="000F53E9">
      <w:pPr>
        <w:pStyle w:val="indicetablas"/>
      </w:pPr>
      <w:r>
        <w:rPr>
          <w:rStyle w:val="Hipervnculo"/>
          <w:b w:val="0"/>
          <w:color w:val="000000"/>
          <w:szCs w:val="24"/>
        </w:rPr>
        <w:fldChar w:fldCharType="end"/>
      </w:r>
    </w:p>
    <w:p w14:paraId="1C2574EA" w14:textId="4D96D9EA" w:rsidR="000854A5" w:rsidRDefault="000854A5" w:rsidP="00803B69">
      <w:pPr>
        <w:pStyle w:val="Ttulo1"/>
      </w:pPr>
      <w:bookmarkStart w:id="836" w:name="_Toc480316103"/>
      <w:bookmarkStart w:id="837" w:name="_Toc483160328"/>
      <w:r>
        <w:t>Índice de tablas</w:t>
      </w:r>
      <w:bookmarkEnd w:id="836"/>
      <w:bookmarkEnd w:id="837"/>
    </w:p>
    <w:p w14:paraId="093EA34A" w14:textId="7896254D" w:rsidR="00215307" w:rsidRDefault="003866ED">
      <w:pPr>
        <w:pStyle w:val="Tabladeilustraciones"/>
        <w:rPr>
          <w:ins w:id="838" w:author="Tanya Hernández" w:date="2017-05-17T01:20:00Z"/>
          <w:rFonts w:cstheme="minorBidi"/>
          <w:b w:val="0"/>
          <w:bCs w:val="0"/>
          <w:sz w:val="22"/>
          <w:szCs w:val="22"/>
          <w:lang w:eastAsia="es-MX"/>
        </w:rPr>
      </w:pPr>
      <w:r w:rsidRPr="00743E32">
        <w:rPr>
          <w:rStyle w:val="Hipervnculo"/>
          <w:rFonts w:cs="Times New Roman"/>
          <w:noProof w:val="0"/>
          <w:szCs w:val="24"/>
        </w:rPr>
        <w:fldChar w:fldCharType="begin"/>
      </w:r>
      <w:r w:rsidRPr="00743E32">
        <w:rPr>
          <w:rStyle w:val="Hipervnculo"/>
          <w:rFonts w:cs="Times New Roman"/>
          <w:szCs w:val="24"/>
        </w:rPr>
        <w:instrText xml:space="preserve"> TOC \h \z \c "Tabla" </w:instrText>
      </w:r>
      <w:r w:rsidRPr="00743E32">
        <w:rPr>
          <w:rStyle w:val="Hipervnculo"/>
          <w:rFonts w:cs="Times New Roman"/>
          <w:noProof w:val="0"/>
          <w:szCs w:val="24"/>
        </w:rPr>
        <w:fldChar w:fldCharType="separate"/>
      </w:r>
      <w:ins w:id="839" w:author="Tanya Hernández" w:date="2017-05-17T01:20:00Z">
        <w:r w:rsidR="00215307" w:rsidRPr="002753C7">
          <w:rPr>
            <w:rStyle w:val="Hipervnculo"/>
          </w:rPr>
          <w:fldChar w:fldCharType="begin"/>
        </w:r>
        <w:r w:rsidR="00215307" w:rsidRPr="002753C7">
          <w:rPr>
            <w:rStyle w:val="Hipervnculo"/>
          </w:rPr>
          <w:instrText xml:space="preserve"> </w:instrText>
        </w:r>
        <w:r w:rsidR="00215307">
          <w:instrText>HYPERLINK \l "_Toc482747387"</w:instrText>
        </w:r>
        <w:r w:rsidR="00215307" w:rsidRPr="002753C7">
          <w:rPr>
            <w:rStyle w:val="Hipervnculo"/>
          </w:rPr>
          <w:instrText xml:space="preserve"> </w:instrText>
        </w:r>
        <w:r w:rsidR="00215307" w:rsidRPr="002753C7">
          <w:rPr>
            <w:rStyle w:val="Hipervnculo"/>
          </w:rPr>
          <w:fldChar w:fldCharType="separate"/>
        </w:r>
        <w:r w:rsidR="00215307" w:rsidRPr="002753C7">
          <w:rPr>
            <w:rStyle w:val="Hipervnculo"/>
          </w:rPr>
          <w:t>Tabla 1.I Porcentaje de población con discapacidad, por tipo de discapacidad según grupos de edad en 2014 [10].</w:t>
        </w:r>
        <w:r w:rsidR="00215307">
          <w:rPr>
            <w:webHidden/>
          </w:rPr>
          <w:tab/>
        </w:r>
        <w:r w:rsidR="00215307">
          <w:rPr>
            <w:webHidden/>
          </w:rPr>
          <w:fldChar w:fldCharType="begin"/>
        </w:r>
        <w:r w:rsidR="00215307">
          <w:rPr>
            <w:webHidden/>
          </w:rPr>
          <w:instrText xml:space="preserve"> PAGEREF _Toc482747387 \h </w:instrText>
        </w:r>
      </w:ins>
      <w:r w:rsidR="00215307">
        <w:rPr>
          <w:webHidden/>
        </w:rPr>
      </w:r>
      <w:r w:rsidR="00215307">
        <w:rPr>
          <w:webHidden/>
        </w:rPr>
        <w:fldChar w:fldCharType="separate"/>
      </w:r>
      <w:ins w:id="840" w:author="Tanya Hernández" w:date="2017-05-21T21:21:00Z">
        <w:r w:rsidR="00604603">
          <w:rPr>
            <w:webHidden/>
          </w:rPr>
          <w:t>14</w:t>
        </w:r>
      </w:ins>
      <w:ins w:id="841" w:author="Tanya Hernández" w:date="2017-05-17T01:20:00Z">
        <w:r w:rsidR="00215307">
          <w:rPr>
            <w:webHidden/>
          </w:rPr>
          <w:fldChar w:fldCharType="end"/>
        </w:r>
        <w:r w:rsidR="00215307" w:rsidRPr="002753C7">
          <w:rPr>
            <w:rStyle w:val="Hipervnculo"/>
          </w:rPr>
          <w:fldChar w:fldCharType="end"/>
        </w:r>
      </w:ins>
    </w:p>
    <w:p w14:paraId="430B00E9" w14:textId="3A06DB29" w:rsidR="00215307" w:rsidRDefault="00215307">
      <w:pPr>
        <w:pStyle w:val="Tabladeilustraciones"/>
        <w:rPr>
          <w:ins w:id="842" w:author="Tanya Hernández" w:date="2017-05-17T01:20:00Z"/>
          <w:rFonts w:cstheme="minorBidi"/>
          <w:b w:val="0"/>
          <w:bCs w:val="0"/>
          <w:sz w:val="22"/>
          <w:szCs w:val="22"/>
          <w:lang w:eastAsia="es-MX"/>
        </w:rPr>
      </w:pPr>
      <w:ins w:id="843" w:author="Tanya Hernández" w:date="2017-05-17T01:20:00Z">
        <w:r w:rsidRPr="002753C7">
          <w:rPr>
            <w:rStyle w:val="Hipervnculo"/>
          </w:rPr>
          <w:fldChar w:fldCharType="begin"/>
        </w:r>
        <w:r w:rsidRPr="002753C7">
          <w:rPr>
            <w:rStyle w:val="Hipervnculo"/>
          </w:rPr>
          <w:instrText xml:space="preserve"> </w:instrText>
        </w:r>
        <w:r>
          <w:instrText>HYPERLINK \l "_Toc482747388"</w:instrText>
        </w:r>
        <w:r w:rsidRPr="002753C7">
          <w:rPr>
            <w:rStyle w:val="Hipervnculo"/>
          </w:rPr>
          <w:instrText xml:space="preserve"> </w:instrText>
        </w:r>
        <w:r w:rsidRPr="002753C7">
          <w:rPr>
            <w:rStyle w:val="Hipervnculo"/>
          </w:rPr>
          <w:fldChar w:fldCharType="separate"/>
        </w:r>
        <w:r w:rsidRPr="002753C7">
          <w:rPr>
            <w:rStyle w:val="Hipervnculo"/>
          </w:rPr>
          <w:t>Tabla 1.II Escenarios y posturas en los que el acelerómetro realizará muestreo.</w:t>
        </w:r>
        <w:r>
          <w:rPr>
            <w:webHidden/>
          </w:rPr>
          <w:tab/>
        </w:r>
        <w:r>
          <w:rPr>
            <w:webHidden/>
          </w:rPr>
          <w:fldChar w:fldCharType="begin"/>
        </w:r>
        <w:r>
          <w:rPr>
            <w:webHidden/>
          </w:rPr>
          <w:instrText xml:space="preserve"> PAGEREF _Toc482747388 \h </w:instrText>
        </w:r>
      </w:ins>
      <w:r>
        <w:rPr>
          <w:webHidden/>
        </w:rPr>
      </w:r>
      <w:r>
        <w:rPr>
          <w:webHidden/>
        </w:rPr>
        <w:fldChar w:fldCharType="separate"/>
      </w:r>
      <w:ins w:id="844" w:author="Tanya Hernández" w:date="2017-05-21T21:21:00Z">
        <w:r w:rsidR="00604603">
          <w:rPr>
            <w:webHidden/>
          </w:rPr>
          <w:t>18</w:t>
        </w:r>
      </w:ins>
      <w:ins w:id="845" w:author="Tanya Hernández" w:date="2017-05-17T01:20:00Z">
        <w:r>
          <w:rPr>
            <w:webHidden/>
          </w:rPr>
          <w:fldChar w:fldCharType="end"/>
        </w:r>
        <w:r w:rsidRPr="002753C7">
          <w:rPr>
            <w:rStyle w:val="Hipervnculo"/>
          </w:rPr>
          <w:fldChar w:fldCharType="end"/>
        </w:r>
      </w:ins>
    </w:p>
    <w:p w14:paraId="182EB8DF" w14:textId="46F3D58C" w:rsidR="00215307" w:rsidRDefault="00215307">
      <w:pPr>
        <w:pStyle w:val="Tabladeilustraciones"/>
        <w:rPr>
          <w:ins w:id="846" w:author="Tanya Hernández" w:date="2017-05-17T01:20:00Z"/>
          <w:rFonts w:cstheme="minorBidi"/>
          <w:b w:val="0"/>
          <w:bCs w:val="0"/>
          <w:sz w:val="22"/>
          <w:szCs w:val="22"/>
          <w:lang w:eastAsia="es-MX"/>
        </w:rPr>
      </w:pPr>
      <w:ins w:id="847" w:author="Tanya Hernández" w:date="2017-05-17T01:20:00Z">
        <w:r w:rsidRPr="002753C7">
          <w:rPr>
            <w:rStyle w:val="Hipervnculo"/>
          </w:rPr>
          <w:fldChar w:fldCharType="begin"/>
        </w:r>
        <w:r w:rsidRPr="002753C7">
          <w:rPr>
            <w:rStyle w:val="Hipervnculo"/>
          </w:rPr>
          <w:instrText xml:space="preserve"> </w:instrText>
        </w:r>
        <w:r>
          <w:instrText>HYPERLINK \l "_Toc482747389"</w:instrText>
        </w:r>
        <w:r w:rsidRPr="002753C7">
          <w:rPr>
            <w:rStyle w:val="Hipervnculo"/>
          </w:rPr>
          <w:instrText xml:space="preserve"> </w:instrText>
        </w:r>
        <w:r w:rsidRPr="002753C7">
          <w:rPr>
            <w:rStyle w:val="Hipervnculo"/>
          </w:rPr>
          <w:fldChar w:fldCharType="separate"/>
        </w:r>
        <w:r w:rsidRPr="002753C7">
          <w:rPr>
            <w:rStyle w:val="Hipervnculo"/>
          </w:rPr>
          <w:t>Tabla 1.III Clasificación de microcontroladores [29].</w:t>
        </w:r>
        <w:r>
          <w:rPr>
            <w:webHidden/>
          </w:rPr>
          <w:tab/>
        </w:r>
        <w:r>
          <w:rPr>
            <w:webHidden/>
          </w:rPr>
          <w:fldChar w:fldCharType="begin"/>
        </w:r>
        <w:r>
          <w:rPr>
            <w:webHidden/>
          </w:rPr>
          <w:instrText xml:space="preserve"> PAGEREF _Toc482747389 \h </w:instrText>
        </w:r>
      </w:ins>
      <w:r>
        <w:rPr>
          <w:webHidden/>
        </w:rPr>
      </w:r>
      <w:r>
        <w:rPr>
          <w:webHidden/>
        </w:rPr>
        <w:fldChar w:fldCharType="separate"/>
      </w:r>
      <w:ins w:id="848" w:author="Tanya Hernández" w:date="2017-05-21T21:21:00Z">
        <w:r w:rsidR="00604603">
          <w:rPr>
            <w:webHidden/>
          </w:rPr>
          <w:t>28</w:t>
        </w:r>
      </w:ins>
      <w:ins w:id="849" w:author="Tanya Hernández" w:date="2017-05-17T01:20:00Z">
        <w:r>
          <w:rPr>
            <w:webHidden/>
          </w:rPr>
          <w:fldChar w:fldCharType="end"/>
        </w:r>
        <w:r w:rsidRPr="002753C7">
          <w:rPr>
            <w:rStyle w:val="Hipervnculo"/>
          </w:rPr>
          <w:fldChar w:fldCharType="end"/>
        </w:r>
      </w:ins>
    </w:p>
    <w:p w14:paraId="53770EC3" w14:textId="1F805281" w:rsidR="00215307" w:rsidRDefault="00215307">
      <w:pPr>
        <w:pStyle w:val="Tabladeilustraciones"/>
        <w:rPr>
          <w:ins w:id="850" w:author="Tanya Hernández" w:date="2017-05-17T01:20:00Z"/>
          <w:rFonts w:cstheme="minorBidi"/>
          <w:b w:val="0"/>
          <w:bCs w:val="0"/>
          <w:sz w:val="22"/>
          <w:szCs w:val="22"/>
          <w:lang w:eastAsia="es-MX"/>
        </w:rPr>
      </w:pPr>
      <w:ins w:id="851" w:author="Tanya Hernández" w:date="2017-05-17T01:20:00Z">
        <w:r w:rsidRPr="002753C7">
          <w:rPr>
            <w:rStyle w:val="Hipervnculo"/>
          </w:rPr>
          <w:fldChar w:fldCharType="begin"/>
        </w:r>
        <w:r w:rsidRPr="002753C7">
          <w:rPr>
            <w:rStyle w:val="Hipervnculo"/>
          </w:rPr>
          <w:instrText xml:space="preserve"> </w:instrText>
        </w:r>
        <w:r>
          <w:instrText>HYPERLINK \l "_Toc482747390"</w:instrText>
        </w:r>
        <w:r w:rsidRPr="002753C7">
          <w:rPr>
            <w:rStyle w:val="Hipervnculo"/>
          </w:rPr>
          <w:instrText xml:space="preserve"> </w:instrText>
        </w:r>
        <w:r w:rsidRPr="002753C7">
          <w:rPr>
            <w:rStyle w:val="Hipervnculo"/>
          </w:rPr>
          <w:fldChar w:fldCharType="separate"/>
        </w:r>
        <w:r w:rsidRPr="002753C7">
          <w:rPr>
            <w:rStyle w:val="Hipervnculo"/>
          </w:rPr>
          <w:t>Tabla 1.IV Resumen de productos similares.</w:t>
        </w:r>
        <w:r>
          <w:rPr>
            <w:webHidden/>
          </w:rPr>
          <w:tab/>
        </w:r>
        <w:r>
          <w:rPr>
            <w:webHidden/>
          </w:rPr>
          <w:fldChar w:fldCharType="begin"/>
        </w:r>
        <w:r>
          <w:rPr>
            <w:webHidden/>
          </w:rPr>
          <w:instrText xml:space="preserve"> PAGEREF _Toc482747390 \h </w:instrText>
        </w:r>
      </w:ins>
      <w:r>
        <w:rPr>
          <w:webHidden/>
        </w:rPr>
      </w:r>
      <w:r>
        <w:rPr>
          <w:webHidden/>
        </w:rPr>
        <w:fldChar w:fldCharType="separate"/>
      </w:r>
      <w:ins w:id="852" w:author="Tanya Hernández" w:date="2017-05-21T21:21:00Z">
        <w:r w:rsidR="00604603">
          <w:rPr>
            <w:webHidden/>
          </w:rPr>
          <w:t>34</w:t>
        </w:r>
      </w:ins>
      <w:ins w:id="853" w:author="Tanya Hernández" w:date="2017-05-17T01:20:00Z">
        <w:r>
          <w:rPr>
            <w:webHidden/>
          </w:rPr>
          <w:fldChar w:fldCharType="end"/>
        </w:r>
        <w:r w:rsidRPr="002753C7">
          <w:rPr>
            <w:rStyle w:val="Hipervnculo"/>
          </w:rPr>
          <w:fldChar w:fldCharType="end"/>
        </w:r>
      </w:ins>
    </w:p>
    <w:p w14:paraId="0B0BDDF9" w14:textId="199F2441" w:rsidR="00B2718A" w:rsidDel="00215307" w:rsidRDefault="00B2718A">
      <w:pPr>
        <w:pStyle w:val="Tabladeilustraciones"/>
        <w:rPr>
          <w:del w:id="854" w:author="Tanya Hernández" w:date="2017-05-17T01:20:00Z"/>
          <w:rFonts w:cstheme="minorBidi"/>
          <w:b w:val="0"/>
          <w:bCs w:val="0"/>
          <w:sz w:val="22"/>
          <w:szCs w:val="22"/>
          <w:lang w:val="es-ES" w:eastAsia="es-ES"/>
        </w:rPr>
      </w:pPr>
      <w:del w:id="855" w:author="Tanya Hernández" w:date="2017-05-17T01:20:00Z">
        <w:r w:rsidRPr="00215307" w:rsidDel="00215307">
          <w:rPr>
            <w:rPrChange w:id="856" w:author="Tanya Hernández" w:date="2017-05-17T01:20:00Z">
              <w:rPr>
                <w:rStyle w:val="Hipervnculo"/>
                <w:bCs w:val="0"/>
              </w:rPr>
            </w:rPrChange>
          </w:rPr>
          <w:delText>Tabla 1.I</w:delText>
        </w:r>
        <w:r w:rsidRPr="00215307" w:rsidDel="00215307">
          <w:rPr>
            <w:rPrChange w:id="857" w:author="Tanya Hernández" w:date="2017-05-17T01:20:00Z">
              <w:rPr>
                <w:rStyle w:val="Hipervnculo"/>
                <w:b/>
                <w:bCs w:val="0"/>
              </w:rPr>
            </w:rPrChange>
          </w:rPr>
          <w:delText xml:space="preserve"> Porcentaje de población con discapacidad, por tipo de discapacidad según grupos de edad en 2014 [10].</w:delText>
        </w:r>
        <w:r w:rsidDel="00215307">
          <w:rPr>
            <w:webHidden/>
          </w:rPr>
          <w:tab/>
        </w:r>
        <w:r w:rsidR="005B2C04" w:rsidDel="00215307">
          <w:rPr>
            <w:webHidden/>
          </w:rPr>
          <w:delText>14</w:delText>
        </w:r>
      </w:del>
    </w:p>
    <w:p w14:paraId="614F4284" w14:textId="29B54C3B" w:rsidR="00B2718A" w:rsidDel="00215307" w:rsidRDefault="00B2718A">
      <w:pPr>
        <w:pStyle w:val="Tabladeilustraciones"/>
        <w:rPr>
          <w:del w:id="858" w:author="Tanya Hernández" w:date="2017-05-17T01:20:00Z"/>
          <w:rFonts w:cstheme="minorBidi"/>
          <w:b w:val="0"/>
          <w:bCs w:val="0"/>
          <w:sz w:val="22"/>
          <w:szCs w:val="22"/>
          <w:lang w:val="es-ES" w:eastAsia="es-ES"/>
        </w:rPr>
      </w:pPr>
      <w:del w:id="859" w:author="Tanya Hernández" w:date="2017-05-17T01:20:00Z">
        <w:r w:rsidRPr="00215307" w:rsidDel="00215307">
          <w:rPr>
            <w:rPrChange w:id="860" w:author="Tanya Hernández" w:date="2017-05-17T01:20:00Z">
              <w:rPr>
                <w:rStyle w:val="Hipervnculo"/>
                <w:bCs w:val="0"/>
              </w:rPr>
            </w:rPrChange>
          </w:rPr>
          <w:delText>Tabla 1.II</w:delText>
        </w:r>
        <w:r w:rsidRPr="00215307" w:rsidDel="00215307">
          <w:rPr>
            <w:rPrChange w:id="861" w:author="Tanya Hernández" w:date="2017-05-17T01:20:00Z">
              <w:rPr>
                <w:rStyle w:val="Hipervnculo"/>
                <w:b/>
                <w:bCs w:val="0"/>
              </w:rPr>
            </w:rPrChange>
          </w:rPr>
          <w:delText xml:space="preserve"> Escenarios y posturas en los que el acelerómetro realizará muestreo.</w:delText>
        </w:r>
        <w:r w:rsidDel="00215307">
          <w:rPr>
            <w:webHidden/>
          </w:rPr>
          <w:tab/>
        </w:r>
        <w:r w:rsidR="005B2C04" w:rsidDel="00215307">
          <w:rPr>
            <w:webHidden/>
          </w:rPr>
          <w:delText>18</w:delText>
        </w:r>
      </w:del>
    </w:p>
    <w:p w14:paraId="38B7B079" w14:textId="08CDF549" w:rsidR="00B2718A" w:rsidDel="00215307" w:rsidRDefault="00B2718A">
      <w:pPr>
        <w:pStyle w:val="Tabladeilustraciones"/>
        <w:rPr>
          <w:del w:id="862" w:author="Tanya Hernández" w:date="2017-05-17T01:20:00Z"/>
          <w:rFonts w:cstheme="minorBidi"/>
          <w:b w:val="0"/>
          <w:bCs w:val="0"/>
          <w:sz w:val="22"/>
          <w:szCs w:val="22"/>
          <w:lang w:val="es-ES" w:eastAsia="es-ES"/>
        </w:rPr>
      </w:pPr>
      <w:del w:id="863" w:author="Tanya Hernández" w:date="2017-05-17T01:20:00Z">
        <w:r w:rsidRPr="00215307" w:rsidDel="00215307">
          <w:rPr>
            <w:rPrChange w:id="864" w:author="Tanya Hernández" w:date="2017-05-17T01:20:00Z">
              <w:rPr>
                <w:rStyle w:val="Hipervnculo"/>
                <w:bCs w:val="0"/>
              </w:rPr>
            </w:rPrChange>
          </w:rPr>
          <w:delText>Tabla 1.III</w:delText>
        </w:r>
        <w:r w:rsidRPr="00215307" w:rsidDel="00215307">
          <w:rPr>
            <w:rPrChange w:id="865" w:author="Tanya Hernández" w:date="2017-05-17T01:20:00Z">
              <w:rPr>
                <w:rStyle w:val="Hipervnculo"/>
                <w:b/>
                <w:bCs w:val="0"/>
              </w:rPr>
            </w:rPrChange>
          </w:rPr>
          <w:delText xml:space="preserve"> Clasificación de microcontroladores [29].</w:delText>
        </w:r>
        <w:r w:rsidDel="00215307">
          <w:rPr>
            <w:webHidden/>
          </w:rPr>
          <w:tab/>
        </w:r>
        <w:r w:rsidR="005B2C04" w:rsidDel="00215307">
          <w:rPr>
            <w:webHidden/>
          </w:rPr>
          <w:delText>28</w:delText>
        </w:r>
      </w:del>
    </w:p>
    <w:p w14:paraId="79F9E8B9" w14:textId="59DC8450" w:rsidR="00B2718A" w:rsidDel="00215307" w:rsidRDefault="00B2718A">
      <w:pPr>
        <w:pStyle w:val="Tabladeilustraciones"/>
        <w:rPr>
          <w:del w:id="866" w:author="Tanya Hernández" w:date="2017-05-17T01:20:00Z"/>
          <w:rFonts w:cstheme="minorBidi"/>
          <w:b w:val="0"/>
          <w:bCs w:val="0"/>
          <w:sz w:val="22"/>
          <w:szCs w:val="22"/>
          <w:lang w:val="es-ES" w:eastAsia="es-ES"/>
        </w:rPr>
      </w:pPr>
      <w:del w:id="867" w:author="Tanya Hernández" w:date="2017-05-17T01:20:00Z">
        <w:r w:rsidRPr="00215307" w:rsidDel="00215307">
          <w:rPr>
            <w:rPrChange w:id="868" w:author="Tanya Hernández" w:date="2017-05-17T01:20:00Z">
              <w:rPr>
                <w:rStyle w:val="Hipervnculo"/>
                <w:bCs w:val="0"/>
              </w:rPr>
            </w:rPrChange>
          </w:rPr>
          <w:delText>Tabla 1.IV</w:delText>
        </w:r>
        <w:r w:rsidRPr="00215307" w:rsidDel="00215307">
          <w:rPr>
            <w:rPrChange w:id="869" w:author="Tanya Hernández" w:date="2017-05-17T01:20:00Z">
              <w:rPr>
                <w:rStyle w:val="Hipervnculo"/>
                <w:b/>
                <w:bCs w:val="0"/>
              </w:rPr>
            </w:rPrChange>
          </w:rPr>
          <w:delText xml:space="preserve"> Resumen de productos similares.</w:delText>
        </w:r>
        <w:r w:rsidDel="00215307">
          <w:rPr>
            <w:webHidden/>
          </w:rPr>
          <w:tab/>
        </w:r>
        <w:r w:rsidR="005B2C04" w:rsidDel="00215307">
          <w:rPr>
            <w:webHidden/>
          </w:rPr>
          <w:delText>34</w:delText>
        </w:r>
      </w:del>
    </w:p>
    <w:p w14:paraId="4321A2DA" w14:textId="60CC1C05" w:rsidR="00215307" w:rsidRDefault="003866ED">
      <w:pPr>
        <w:pStyle w:val="Tabladeilustraciones"/>
        <w:rPr>
          <w:rFonts w:cstheme="minorBidi"/>
          <w:b w:val="0"/>
          <w:bCs w:val="0"/>
          <w:sz w:val="22"/>
          <w:szCs w:val="22"/>
          <w:lang w:eastAsia="es-MX"/>
        </w:rPr>
      </w:pPr>
      <w:r w:rsidRPr="00743E32">
        <w:rPr>
          <w:rStyle w:val="Hipervnculo"/>
          <w:rFonts w:cs="Times New Roman"/>
          <w:szCs w:val="24"/>
        </w:rPr>
        <w:fldChar w:fldCharType="end"/>
      </w:r>
      <w:r w:rsidR="000F53E9">
        <w:rPr>
          <w:rStyle w:val="Hipervnculo"/>
          <w:rFonts w:cs="Times New Roman"/>
          <w:szCs w:val="24"/>
        </w:rPr>
        <w:fldChar w:fldCharType="begin"/>
      </w:r>
      <w:r w:rsidR="000F53E9">
        <w:rPr>
          <w:rStyle w:val="Hipervnculo"/>
          <w:rFonts w:cs="Times New Roman"/>
          <w:szCs w:val="24"/>
        </w:rPr>
        <w:instrText xml:space="preserve"> TOC \h \z \c "Tabla II." </w:instrText>
      </w:r>
      <w:r w:rsidR="000F53E9">
        <w:rPr>
          <w:rStyle w:val="Hipervnculo"/>
          <w:rFonts w:cs="Times New Roman"/>
          <w:szCs w:val="24"/>
        </w:rPr>
        <w:fldChar w:fldCharType="separate"/>
      </w:r>
      <w:r w:rsidR="00713A0C">
        <w:fldChar w:fldCharType="begin"/>
      </w:r>
      <w:r w:rsidR="00713A0C">
        <w:instrText xml:space="preserve"> HYPERLINK \l "_Toc482747391" </w:instrText>
      </w:r>
      <w:r w:rsidR="00713A0C">
        <w:fldChar w:fldCharType="separate"/>
      </w:r>
      <w:r w:rsidR="00215307" w:rsidRPr="002313CD">
        <w:rPr>
          <w:rStyle w:val="Hipervnculo"/>
        </w:rPr>
        <w:t>Tabla 2.I Factores de ajuste de valor [42].</w:t>
      </w:r>
      <w:r w:rsidR="00215307">
        <w:rPr>
          <w:webHidden/>
        </w:rPr>
        <w:tab/>
      </w:r>
      <w:r w:rsidR="00215307">
        <w:rPr>
          <w:webHidden/>
        </w:rPr>
        <w:fldChar w:fldCharType="begin"/>
      </w:r>
      <w:r w:rsidR="00215307">
        <w:rPr>
          <w:webHidden/>
        </w:rPr>
        <w:instrText xml:space="preserve"> PAGEREF _Toc482747391 \h </w:instrText>
      </w:r>
      <w:r w:rsidR="00215307">
        <w:rPr>
          <w:webHidden/>
        </w:rPr>
      </w:r>
      <w:r w:rsidR="00215307">
        <w:rPr>
          <w:webHidden/>
        </w:rPr>
        <w:fldChar w:fldCharType="separate"/>
      </w:r>
      <w:r w:rsidR="00604603">
        <w:rPr>
          <w:webHidden/>
        </w:rPr>
        <w:t>37</w:t>
      </w:r>
      <w:r w:rsidR="00215307">
        <w:rPr>
          <w:webHidden/>
        </w:rPr>
        <w:fldChar w:fldCharType="end"/>
      </w:r>
      <w:r w:rsidR="00713A0C">
        <w:fldChar w:fldCharType="end"/>
      </w:r>
    </w:p>
    <w:p w14:paraId="7C716B22" w14:textId="0CDF3FFC" w:rsidR="00215307" w:rsidRDefault="00713A0C">
      <w:pPr>
        <w:pStyle w:val="Tabladeilustraciones"/>
        <w:rPr>
          <w:rFonts w:cstheme="minorBidi"/>
          <w:b w:val="0"/>
          <w:bCs w:val="0"/>
          <w:sz w:val="22"/>
          <w:szCs w:val="22"/>
          <w:lang w:eastAsia="es-MX"/>
        </w:rPr>
      </w:pPr>
      <w:r>
        <w:fldChar w:fldCharType="begin"/>
      </w:r>
      <w:r>
        <w:instrText xml:space="preserve"> HYPERLINK \l "_Toc482747392" </w:instrText>
      </w:r>
      <w:r>
        <w:fldChar w:fldCharType="separate"/>
      </w:r>
      <w:r w:rsidR="00215307" w:rsidRPr="002313CD">
        <w:rPr>
          <w:rStyle w:val="Hipervnculo"/>
        </w:rPr>
        <w:t>Tabla 2.II Cálculo de puntos de función [42].</w:t>
      </w:r>
      <w:r w:rsidR="00215307">
        <w:rPr>
          <w:webHidden/>
        </w:rPr>
        <w:tab/>
      </w:r>
      <w:r w:rsidR="00215307">
        <w:rPr>
          <w:webHidden/>
        </w:rPr>
        <w:fldChar w:fldCharType="begin"/>
      </w:r>
      <w:r w:rsidR="00215307">
        <w:rPr>
          <w:webHidden/>
        </w:rPr>
        <w:instrText xml:space="preserve"> PAGEREF _Toc482747392 \h </w:instrText>
      </w:r>
      <w:r w:rsidR="00215307">
        <w:rPr>
          <w:webHidden/>
        </w:rPr>
      </w:r>
      <w:r w:rsidR="00215307">
        <w:rPr>
          <w:webHidden/>
        </w:rPr>
        <w:fldChar w:fldCharType="separate"/>
      </w:r>
      <w:r w:rsidR="00604603">
        <w:rPr>
          <w:webHidden/>
        </w:rPr>
        <w:t>38</w:t>
      </w:r>
      <w:r w:rsidR="00215307">
        <w:rPr>
          <w:webHidden/>
        </w:rPr>
        <w:fldChar w:fldCharType="end"/>
      </w:r>
      <w:r>
        <w:fldChar w:fldCharType="end"/>
      </w:r>
    </w:p>
    <w:p w14:paraId="2627E918" w14:textId="69DAF2B3" w:rsidR="00215307" w:rsidRDefault="00713A0C">
      <w:pPr>
        <w:pStyle w:val="Tabladeilustraciones"/>
        <w:rPr>
          <w:rFonts w:cstheme="minorBidi"/>
          <w:b w:val="0"/>
          <w:bCs w:val="0"/>
          <w:sz w:val="22"/>
          <w:szCs w:val="22"/>
          <w:lang w:eastAsia="es-MX"/>
        </w:rPr>
      </w:pPr>
      <w:r>
        <w:fldChar w:fldCharType="begin"/>
      </w:r>
      <w:r>
        <w:instrText xml:space="preserve"> HYPERLINK \l "_Toc482747393" </w:instrText>
      </w:r>
      <w:r>
        <w:fldChar w:fldCharType="separate"/>
      </w:r>
      <w:r w:rsidR="00215307" w:rsidRPr="002313CD">
        <w:rPr>
          <w:rStyle w:val="Hipervnculo"/>
        </w:rPr>
        <w:t xml:space="preserve">Tabla 2.III </w:t>
      </w:r>
      <w:r w:rsidR="00215307" w:rsidRPr="002313CD">
        <w:rPr>
          <w:rStyle w:val="Hipervnculo"/>
          <w:rFonts w:cs="Times New Roman"/>
        </w:rPr>
        <w:t>Modelo COCOMO [43].</w:t>
      </w:r>
      <w:r w:rsidR="00215307">
        <w:rPr>
          <w:webHidden/>
        </w:rPr>
        <w:tab/>
      </w:r>
      <w:r w:rsidR="00215307">
        <w:rPr>
          <w:webHidden/>
        </w:rPr>
        <w:fldChar w:fldCharType="begin"/>
      </w:r>
      <w:r w:rsidR="00215307">
        <w:rPr>
          <w:webHidden/>
        </w:rPr>
        <w:instrText xml:space="preserve"> PAGEREF _Toc482747393 \h </w:instrText>
      </w:r>
      <w:r w:rsidR="00215307">
        <w:rPr>
          <w:webHidden/>
        </w:rPr>
      </w:r>
      <w:r w:rsidR="00215307">
        <w:rPr>
          <w:webHidden/>
        </w:rPr>
        <w:fldChar w:fldCharType="separate"/>
      </w:r>
      <w:r w:rsidR="00604603">
        <w:rPr>
          <w:webHidden/>
        </w:rPr>
        <w:t>39</w:t>
      </w:r>
      <w:r w:rsidR="00215307">
        <w:rPr>
          <w:webHidden/>
        </w:rPr>
        <w:fldChar w:fldCharType="end"/>
      </w:r>
      <w:r>
        <w:fldChar w:fldCharType="end"/>
      </w:r>
    </w:p>
    <w:p w14:paraId="64260D5E" w14:textId="3012A1E2" w:rsidR="00215307" w:rsidRDefault="00713A0C">
      <w:pPr>
        <w:pStyle w:val="Tabladeilustraciones"/>
        <w:rPr>
          <w:rFonts w:cstheme="minorBidi"/>
          <w:b w:val="0"/>
          <w:bCs w:val="0"/>
          <w:sz w:val="22"/>
          <w:szCs w:val="22"/>
          <w:lang w:eastAsia="es-MX"/>
        </w:rPr>
      </w:pPr>
      <w:r>
        <w:fldChar w:fldCharType="begin"/>
      </w:r>
      <w:r>
        <w:instrText xml:space="preserve"> HYPERLINK \l "_Toc482747394" </w:instrText>
      </w:r>
      <w:r>
        <w:fldChar w:fldCharType="separate"/>
      </w:r>
      <w:r w:rsidR="00215307" w:rsidRPr="002313CD">
        <w:rPr>
          <w:rStyle w:val="Hipervnculo"/>
        </w:rPr>
        <w:t>Tabla 2.IV Requerimientos funcionales.</w:t>
      </w:r>
      <w:r w:rsidR="00215307">
        <w:rPr>
          <w:webHidden/>
        </w:rPr>
        <w:tab/>
      </w:r>
      <w:r w:rsidR="00215307">
        <w:rPr>
          <w:webHidden/>
        </w:rPr>
        <w:fldChar w:fldCharType="begin"/>
      </w:r>
      <w:r w:rsidR="00215307">
        <w:rPr>
          <w:webHidden/>
        </w:rPr>
        <w:instrText xml:space="preserve"> PAGEREF _Toc482747394 \h </w:instrText>
      </w:r>
      <w:r w:rsidR="00215307">
        <w:rPr>
          <w:webHidden/>
        </w:rPr>
      </w:r>
      <w:r w:rsidR="00215307">
        <w:rPr>
          <w:webHidden/>
        </w:rPr>
        <w:fldChar w:fldCharType="separate"/>
      </w:r>
      <w:r w:rsidR="00604603">
        <w:rPr>
          <w:webHidden/>
        </w:rPr>
        <w:t>41</w:t>
      </w:r>
      <w:r w:rsidR="00215307">
        <w:rPr>
          <w:webHidden/>
        </w:rPr>
        <w:fldChar w:fldCharType="end"/>
      </w:r>
      <w:r>
        <w:fldChar w:fldCharType="end"/>
      </w:r>
    </w:p>
    <w:p w14:paraId="22DBAC36" w14:textId="55D93889"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"_Toc482747395"</w:instrText>
      </w:r>
      <w:r w:rsidRPr="002313CD">
        <w:rPr>
          <w:rStyle w:val="Hipervnculo"/>
        </w:rPr>
        <w:instrText xml:space="preserve"> </w:instrText>
      </w:r>
      <w:r w:rsidRPr="002313CD">
        <w:rPr>
          <w:rStyle w:val="Hipervnculo"/>
        </w:rPr>
        <w:fldChar w:fldCharType="separate"/>
      </w:r>
      <w:r w:rsidRPr="002313CD">
        <w:rPr>
          <w:rStyle w:val="Hipervnculo"/>
        </w:rPr>
        <w:t>Tabla 2.V Requerimientos no funcionales.</w:t>
      </w:r>
      <w:r>
        <w:rPr>
          <w:webHidden/>
        </w:rPr>
        <w:tab/>
      </w:r>
      <w:r>
        <w:rPr>
          <w:webHidden/>
        </w:rPr>
        <w:fldChar w:fldCharType="begin"/>
      </w:r>
      <w:r>
        <w:rPr>
          <w:webHidden/>
        </w:rPr>
        <w:instrText xml:space="preserve"> PAGEREF _Toc482747395 \h </w:instrText>
      </w:r>
      <w:r>
        <w:rPr>
          <w:webHidden/>
        </w:rPr>
      </w:r>
      <w:r>
        <w:rPr>
          <w:webHidden/>
        </w:rPr>
        <w:fldChar w:fldCharType="separate"/>
      </w:r>
      <w:ins w:id="870" w:author="Tanya Hernández" w:date="2017-05-21T21:21:00Z">
        <w:r w:rsidR="00604603">
          <w:rPr>
            <w:webHidden/>
          </w:rPr>
          <w:t>41</w:t>
        </w:r>
      </w:ins>
      <w:del w:id="871" w:author="Tanya Hernández" w:date="2017-05-21T21:21:00Z">
        <w:r w:rsidR="00902924" w:rsidDel="00604603">
          <w:rPr>
            <w:webHidden/>
          </w:rPr>
          <w:delText>42</w:delText>
        </w:r>
      </w:del>
      <w:r>
        <w:rPr>
          <w:webHidden/>
        </w:rPr>
        <w:fldChar w:fldCharType="end"/>
      </w:r>
      <w:r w:rsidRPr="002313CD">
        <w:rPr>
          <w:rStyle w:val="Hipervnculo"/>
        </w:rPr>
        <w:fldChar w:fldCharType="end"/>
      </w:r>
    </w:p>
    <w:p w14:paraId="606A5E05" w14:textId="7B77E5D8" w:rsidR="00215307" w:rsidRDefault="00713A0C">
      <w:pPr>
        <w:pStyle w:val="Tabladeilustraciones"/>
        <w:rPr>
          <w:rFonts w:cstheme="minorBidi"/>
          <w:b w:val="0"/>
          <w:bCs w:val="0"/>
          <w:sz w:val="22"/>
          <w:szCs w:val="22"/>
          <w:lang w:eastAsia="es-MX"/>
        </w:rPr>
      </w:pPr>
      <w:r>
        <w:fldChar w:fldCharType="begin"/>
      </w:r>
      <w:r>
        <w:instrText xml:space="preserve"> HYPERLINK \l "_Toc482747396" </w:instrText>
      </w:r>
      <w:r>
        <w:fldChar w:fldCharType="separate"/>
      </w:r>
      <w:r w:rsidR="00215307" w:rsidRPr="002313CD">
        <w:rPr>
          <w:rStyle w:val="Hipervnculo"/>
        </w:rPr>
        <w:t>Tabla 2.VI Recursos de hardware.</w:t>
      </w:r>
      <w:r w:rsidR="00215307">
        <w:rPr>
          <w:webHidden/>
        </w:rPr>
        <w:tab/>
      </w:r>
      <w:r w:rsidR="00215307">
        <w:rPr>
          <w:webHidden/>
        </w:rPr>
        <w:fldChar w:fldCharType="begin"/>
      </w:r>
      <w:r w:rsidR="00215307">
        <w:rPr>
          <w:webHidden/>
        </w:rPr>
        <w:instrText xml:space="preserve"> PAGEREF _Toc482747396 \h </w:instrText>
      </w:r>
      <w:r w:rsidR="00215307">
        <w:rPr>
          <w:webHidden/>
        </w:rPr>
      </w:r>
      <w:r w:rsidR="00215307">
        <w:rPr>
          <w:webHidden/>
        </w:rPr>
        <w:fldChar w:fldCharType="separate"/>
      </w:r>
      <w:r w:rsidR="00604603">
        <w:rPr>
          <w:webHidden/>
        </w:rPr>
        <w:t>43</w:t>
      </w:r>
      <w:r w:rsidR="00215307">
        <w:rPr>
          <w:webHidden/>
        </w:rPr>
        <w:fldChar w:fldCharType="end"/>
      </w:r>
      <w:r>
        <w:fldChar w:fldCharType="end"/>
      </w:r>
    </w:p>
    <w:p w14:paraId="6BA5CDD1" w14:textId="07BDE02B" w:rsidR="00215307" w:rsidRDefault="00713A0C">
      <w:pPr>
        <w:pStyle w:val="Tabladeilustraciones"/>
        <w:rPr>
          <w:rFonts w:cstheme="minorBidi"/>
          <w:b w:val="0"/>
          <w:bCs w:val="0"/>
          <w:sz w:val="22"/>
          <w:szCs w:val="22"/>
          <w:lang w:eastAsia="es-MX"/>
        </w:rPr>
      </w:pPr>
      <w:r>
        <w:fldChar w:fldCharType="begin"/>
      </w:r>
      <w:r>
        <w:instrText xml:space="preserve"> HYPERLINK \l "_Toc482747397" </w:instrText>
      </w:r>
      <w:r>
        <w:fldChar w:fldCharType="separate"/>
      </w:r>
      <w:r w:rsidR="00215307" w:rsidRPr="002313CD">
        <w:rPr>
          <w:rStyle w:val="Hipervnculo"/>
        </w:rPr>
        <w:t>Tabla 2.VII Recursos de software.</w:t>
      </w:r>
      <w:r w:rsidR="00215307">
        <w:rPr>
          <w:webHidden/>
        </w:rPr>
        <w:tab/>
      </w:r>
      <w:r w:rsidR="00215307">
        <w:rPr>
          <w:webHidden/>
        </w:rPr>
        <w:fldChar w:fldCharType="begin"/>
      </w:r>
      <w:r w:rsidR="00215307">
        <w:rPr>
          <w:webHidden/>
        </w:rPr>
        <w:instrText xml:space="preserve"> PAGEREF _Toc482747397 \h </w:instrText>
      </w:r>
      <w:r w:rsidR="00215307">
        <w:rPr>
          <w:webHidden/>
        </w:rPr>
      </w:r>
      <w:r w:rsidR="00215307">
        <w:rPr>
          <w:webHidden/>
        </w:rPr>
        <w:fldChar w:fldCharType="separate"/>
      </w:r>
      <w:r w:rsidR="00604603">
        <w:rPr>
          <w:webHidden/>
        </w:rPr>
        <w:t>43</w:t>
      </w:r>
      <w:r w:rsidR="00215307">
        <w:rPr>
          <w:webHidden/>
        </w:rPr>
        <w:fldChar w:fldCharType="end"/>
      </w:r>
      <w:r>
        <w:fldChar w:fldCharType="end"/>
      </w:r>
    </w:p>
    <w:p w14:paraId="52D5A942" w14:textId="2A260B32" w:rsidR="00215307" w:rsidRDefault="00713A0C">
      <w:pPr>
        <w:pStyle w:val="Tabladeilustraciones"/>
        <w:rPr>
          <w:rFonts w:cstheme="minorBidi"/>
          <w:b w:val="0"/>
          <w:bCs w:val="0"/>
          <w:sz w:val="22"/>
          <w:szCs w:val="22"/>
          <w:lang w:eastAsia="es-MX"/>
        </w:rPr>
      </w:pPr>
      <w:r>
        <w:fldChar w:fldCharType="begin"/>
      </w:r>
      <w:r>
        <w:instrText xml:space="preserve"> HYPERLINK \l "_Toc482747398" </w:instrText>
      </w:r>
      <w:r>
        <w:fldChar w:fldCharType="separate"/>
      </w:r>
      <w:r w:rsidR="00215307" w:rsidRPr="002313CD">
        <w:rPr>
          <w:rStyle w:val="Hipervnculo"/>
        </w:rPr>
        <w:t>Tabla 2.VIII Recursos humanos.</w:t>
      </w:r>
      <w:r w:rsidR="00215307">
        <w:rPr>
          <w:webHidden/>
        </w:rPr>
        <w:tab/>
      </w:r>
      <w:r w:rsidR="00215307">
        <w:rPr>
          <w:webHidden/>
        </w:rPr>
        <w:fldChar w:fldCharType="begin"/>
      </w:r>
      <w:r w:rsidR="00215307">
        <w:rPr>
          <w:webHidden/>
        </w:rPr>
        <w:instrText xml:space="preserve"> PAGEREF _Toc482747398 \h </w:instrText>
      </w:r>
      <w:r w:rsidR="00215307">
        <w:rPr>
          <w:webHidden/>
        </w:rPr>
      </w:r>
      <w:r w:rsidR="00215307">
        <w:rPr>
          <w:webHidden/>
        </w:rPr>
        <w:fldChar w:fldCharType="separate"/>
      </w:r>
      <w:r w:rsidR="00604603">
        <w:rPr>
          <w:webHidden/>
        </w:rPr>
        <w:t>44</w:t>
      </w:r>
      <w:r w:rsidR="00215307">
        <w:rPr>
          <w:webHidden/>
        </w:rPr>
        <w:fldChar w:fldCharType="end"/>
      </w:r>
      <w:r>
        <w:fldChar w:fldCharType="end"/>
      </w:r>
    </w:p>
    <w:p w14:paraId="69CB3D30" w14:textId="58847E49" w:rsidR="00215307" w:rsidRDefault="00713A0C">
      <w:pPr>
        <w:pStyle w:val="Tabladeilustraciones"/>
        <w:rPr>
          <w:rFonts w:cstheme="minorBidi"/>
          <w:b w:val="0"/>
          <w:bCs w:val="0"/>
          <w:sz w:val="22"/>
          <w:szCs w:val="22"/>
          <w:lang w:eastAsia="es-MX"/>
        </w:rPr>
      </w:pPr>
      <w:r>
        <w:fldChar w:fldCharType="begin"/>
      </w:r>
      <w:r>
        <w:instrText xml:space="preserve"> HYPERLINK \l "_Toc482747399" </w:instrText>
      </w:r>
      <w:r>
        <w:fldChar w:fldCharType="separate"/>
      </w:r>
      <w:r w:rsidR="00215307" w:rsidRPr="002313CD">
        <w:rPr>
          <w:rStyle w:val="Hipervnculo"/>
        </w:rPr>
        <w:t>Tabla 2.IX Costos y gastos de recursos humanos.</w:t>
      </w:r>
      <w:r w:rsidR="00215307">
        <w:rPr>
          <w:webHidden/>
        </w:rPr>
        <w:tab/>
      </w:r>
      <w:r w:rsidR="00215307">
        <w:rPr>
          <w:webHidden/>
        </w:rPr>
        <w:fldChar w:fldCharType="begin"/>
      </w:r>
      <w:r w:rsidR="00215307">
        <w:rPr>
          <w:webHidden/>
        </w:rPr>
        <w:instrText xml:space="preserve"> PAGEREF _Toc482747399 \h </w:instrText>
      </w:r>
      <w:r w:rsidR="00215307">
        <w:rPr>
          <w:webHidden/>
        </w:rPr>
      </w:r>
      <w:r w:rsidR="00215307">
        <w:rPr>
          <w:webHidden/>
        </w:rPr>
        <w:fldChar w:fldCharType="separate"/>
      </w:r>
      <w:r w:rsidR="00604603">
        <w:rPr>
          <w:webHidden/>
        </w:rPr>
        <w:t>44</w:t>
      </w:r>
      <w:r w:rsidR="00215307">
        <w:rPr>
          <w:webHidden/>
        </w:rPr>
        <w:fldChar w:fldCharType="end"/>
      </w:r>
      <w:r>
        <w:fldChar w:fldCharType="end"/>
      </w:r>
    </w:p>
    <w:p w14:paraId="34F75013" w14:textId="4FB374FA" w:rsidR="00215307" w:rsidRDefault="00713A0C">
      <w:pPr>
        <w:pStyle w:val="Tabladeilustraciones"/>
        <w:rPr>
          <w:rFonts w:cstheme="minorBidi"/>
          <w:b w:val="0"/>
          <w:bCs w:val="0"/>
          <w:sz w:val="22"/>
          <w:szCs w:val="22"/>
          <w:lang w:eastAsia="es-MX"/>
        </w:rPr>
      </w:pPr>
      <w:r>
        <w:fldChar w:fldCharType="begin"/>
      </w:r>
      <w:r>
        <w:instrText xml:space="preserve"> HYPERLINK \l "_Toc482747400" </w:instrText>
      </w:r>
      <w:r>
        <w:fldChar w:fldCharType="separate"/>
      </w:r>
      <w:r w:rsidR="00215307" w:rsidRPr="002313CD">
        <w:rPr>
          <w:rStyle w:val="Hipervnculo"/>
        </w:rPr>
        <w:t>Tabla 2.X Costos y gastos de recursos materiales de hardware.</w:t>
      </w:r>
      <w:r w:rsidR="00215307">
        <w:rPr>
          <w:webHidden/>
        </w:rPr>
        <w:tab/>
      </w:r>
      <w:r w:rsidR="00215307">
        <w:rPr>
          <w:webHidden/>
        </w:rPr>
        <w:fldChar w:fldCharType="begin"/>
      </w:r>
      <w:r w:rsidR="00215307">
        <w:rPr>
          <w:webHidden/>
        </w:rPr>
        <w:instrText xml:space="preserve"> PAGEREF _Toc482747400 \h </w:instrText>
      </w:r>
      <w:r w:rsidR="00215307">
        <w:rPr>
          <w:webHidden/>
        </w:rPr>
      </w:r>
      <w:r w:rsidR="00215307">
        <w:rPr>
          <w:webHidden/>
        </w:rPr>
        <w:fldChar w:fldCharType="separate"/>
      </w:r>
      <w:r w:rsidR="00604603">
        <w:rPr>
          <w:webHidden/>
        </w:rPr>
        <w:t>44</w:t>
      </w:r>
      <w:r w:rsidR="00215307">
        <w:rPr>
          <w:webHidden/>
        </w:rPr>
        <w:fldChar w:fldCharType="end"/>
      </w:r>
      <w:r>
        <w:fldChar w:fldCharType="end"/>
      </w:r>
    </w:p>
    <w:p w14:paraId="0EC7C97D" w14:textId="14695FF2" w:rsidR="00215307" w:rsidRDefault="00713A0C">
      <w:pPr>
        <w:pStyle w:val="Tabladeilustraciones"/>
        <w:rPr>
          <w:rFonts w:cstheme="minorBidi"/>
          <w:b w:val="0"/>
          <w:bCs w:val="0"/>
          <w:sz w:val="22"/>
          <w:szCs w:val="22"/>
          <w:lang w:eastAsia="es-MX"/>
        </w:rPr>
      </w:pPr>
      <w:r>
        <w:fldChar w:fldCharType="begin"/>
      </w:r>
      <w:r>
        <w:instrText xml:space="preserve"> HYPERLINK \l "_Toc482747401" </w:instrText>
      </w:r>
      <w:r>
        <w:fldChar w:fldCharType="separate"/>
      </w:r>
      <w:r w:rsidR="00215307" w:rsidRPr="002313CD">
        <w:rPr>
          <w:rStyle w:val="Hipervnculo"/>
        </w:rPr>
        <w:t>Tabla 2.XI Costos y gastos de recursos materiales de software.¿</w:t>
      </w:r>
      <w:r w:rsidR="00215307">
        <w:rPr>
          <w:webHidden/>
        </w:rPr>
        <w:tab/>
      </w:r>
      <w:r w:rsidR="00215307">
        <w:rPr>
          <w:webHidden/>
        </w:rPr>
        <w:fldChar w:fldCharType="begin"/>
      </w:r>
      <w:r w:rsidR="00215307">
        <w:rPr>
          <w:webHidden/>
        </w:rPr>
        <w:instrText xml:space="preserve"> PAGEREF _Toc482747401 \h </w:instrText>
      </w:r>
      <w:r w:rsidR="00215307">
        <w:rPr>
          <w:webHidden/>
        </w:rPr>
      </w:r>
      <w:r w:rsidR="00215307">
        <w:rPr>
          <w:webHidden/>
        </w:rPr>
        <w:fldChar w:fldCharType="separate"/>
      </w:r>
      <w:r w:rsidR="00604603">
        <w:rPr>
          <w:webHidden/>
        </w:rPr>
        <w:t>44</w:t>
      </w:r>
      <w:r w:rsidR="00215307">
        <w:rPr>
          <w:webHidden/>
        </w:rPr>
        <w:fldChar w:fldCharType="end"/>
      </w:r>
      <w:r>
        <w:fldChar w:fldCharType="end"/>
      </w:r>
    </w:p>
    <w:p w14:paraId="2189790F" w14:textId="72712B61" w:rsidR="00215307" w:rsidRDefault="00713A0C">
      <w:pPr>
        <w:pStyle w:val="Tabladeilustraciones"/>
        <w:rPr>
          <w:rFonts w:cstheme="minorBidi"/>
          <w:b w:val="0"/>
          <w:bCs w:val="0"/>
          <w:sz w:val="22"/>
          <w:szCs w:val="22"/>
          <w:lang w:eastAsia="es-MX"/>
        </w:rPr>
      </w:pPr>
      <w:r>
        <w:fldChar w:fldCharType="begin"/>
      </w:r>
      <w:r>
        <w:instrText xml:space="preserve"> HYPERLINK \l "_Toc482747402" </w:instrText>
      </w:r>
      <w:r>
        <w:fldChar w:fldCharType="separate"/>
      </w:r>
      <w:r w:rsidR="00215307" w:rsidRPr="002313CD">
        <w:rPr>
          <w:rStyle w:val="Hipervnculo"/>
        </w:rPr>
        <w:t>Tabla 2.XII Resumen de recursos materiales de proyecto.</w:t>
      </w:r>
      <w:r w:rsidR="00215307">
        <w:rPr>
          <w:webHidden/>
        </w:rPr>
        <w:tab/>
      </w:r>
      <w:r w:rsidR="00215307">
        <w:rPr>
          <w:webHidden/>
        </w:rPr>
        <w:fldChar w:fldCharType="begin"/>
      </w:r>
      <w:r w:rsidR="00215307">
        <w:rPr>
          <w:webHidden/>
        </w:rPr>
        <w:instrText xml:space="preserve"> PAGEREF _Toc482747402 \h </w:instrText>
      </w:r>
      <w:r w:rsidR="00215307">
        <w:rPr>
          <w:webHidden/>
        </w:rPr>
      </w:r>
      <w:r w:rsidR="00215307">
        <w:rPr>
          <w:webHidden/>
        </w:rPr>
        <w:fldChar w:fldCharType="separate"/>
      </w:r>
      <w:r w:rsidR="00604603">
        <w:rPr>
          <w:webHidden/>
        </w:rPr>
        <w:t>44</w:t>
      </w:r>
      <w:r w:rsidR="00215307">
        <w:rPr>
          <w:webHidden/>
        </w:rPr>
        <w:fldChar w:fldCharType="end"/>
      </w:r>
      <w:r>
        <w:fldChar w:fldCharType="end"/>
      </w:r>
    </w:p>
    <w:p w14:paraId="31F5F437" w14:textId="03D82DCA" w:rsidR="00215307" w:rsidRDefault="00713A0C">
      <w:pPr>
        <w:pStyle w:val="Tabladeilustraciones"/>
        <w:rPr>
          <w:rFonts w:cstheme="minorBidi"/>
          <w:b w:val="0"/>
          <w:bCs w:val="0"/>
          <w:sz w:val="22"/>
          <w:szCs w:val="22"/>
          <w:lang w:eastAsia="es-MX"/>
        </w:rPr>
      </w:pPr>
      <w:r>
        <w:fldChar w:fldCharType="begin"/>
      </w:r>
      <w:r>
        <w:instrText xml:space="preserve"> HYPERLINK \l "_Toc482747403" </w:instrText>
      </w:r>
      <w:r>
        <w:fldChar w:fldCharType="separate"/>
      </w:r>
      <w:r w:rsidR="00215307" w:rsidRPr="002313CD">
        <w:rPr>
          <w:rStyle w:val="Hipervnculo"/>
        </w:rPr>
        <w:t>Tabla 2.XIII Resumen de recursos materiales de proyecto.</w:t>
      </w:r>
      <w:r w:rsidR="00215307">
        <w:rPr>
          <w:webHidden/>
        </w:rPr>
        <w:tab/>
      </w:r>
      <w:r w:rsidR="00215307">
        <w:rPr>
          <w:webHidden/>
        </w:rPr>
        <w:fldChar w:fldCharType="begin"/>
      </w:r>
      <w:r w:rsidR="00215307">
        <w:rPr>
          <w:webHidden/>
        </w:rPr>
        <w:instrText xml:space="preserve"> PAGEREF _Toc482747403 \h </w:instrText>
      </w:r>
      <w:r w:rsidR="00215307">
        <w:rPr>
          <w:webHidden/>
        </w:rPr>
      </w:r>
      <w:r w:rsidR="00215307">
        <w:rPr>
          <w:webHidden/>
        </w:rPr>
        <w:fldChar w:fldCharType="separate"/>
      </w:r>
      <w:r w:rsidR="00604603">
        <w:rPr>
          <w:webHidden/>
        </w:rPr>
        <w:t>45</w:t>
      </w:r>
      <w:r w:rsidR="00215307">
        <w:rPr>
          <w:webHidden/>
        </w:rPr>
        <w:fldChar w:fldCharType="end"/>
      </w:r>
      <w:r>
        <w:fldChar w:fldCharType="end"/>
      </w:r>
    </w:p>
    <w:p w14:paraId="43A6AB8F" w14:textId="0AF2FD95" w:rsidR="00215307" w:rsidRDefault="00713A0C">
      <w:pPr>
        <w:pStyle w:val="Tabladeilustraciones"/>
        <w:rPr>
          <w:rFonts w:cstheme="minorBidi"/>
          <w:b w:val="0"/>
          <w:bCs w:val="0"/>
          <w:sz w:val="22"/>
          <w:szCs w:val="22"/>
          <w:lang w:eastAsia="es-MX"/>
        </w:rPr>
      </w:pPr>
      <w:r>
        <w:fldChar w:fldCharType="begin"/>
      </w:r>
      <w:r>
        <w:instrText xml:space="preserve"> HYPERLINK \l "_Toc482747404" </w:instrText>
      </w:r>
      <w:r>
        <w:fldChar w:fldCharType="separate"/>
      </w:r>
      <w:r w:rsidR="00215307" w:rsidRPr="002313CD">
        <w:rPr>
          <w:rStyle w:val="Hipervnculo"/>
        </w:rPr>
        <w:t>Tabla 2.XIV Resumen de recursos materiales de proyecto.</w:t>
      </w:r>
      <w:r w:rsidR="00215307">
        <w:rPr>
          <w:webHidden/>
        </w:rPr>
        <w:tab/>
      </w:r>
      <w:r w:rsidR="00215307">
        <w:rPr>
          <w:webHidden/>
        </w:rPr>
        <w:fldChar w:fldCharType="begin"/>
      </w:r>
      <w:r w:rsidR="00215307">
        <w:rPr>
          <w:webHidden/>
        </w:rPr>
        <w:instrText xml:space="preserve"> PAGEREF _Toc482747404 \h </w:instrText>
      </w:r>
      <w:r w:rsidR="00215307">
        <w:rPr>
          <w:webHidden/>
        </w:rPr>
      </w:r>
      <w:r w:rsidR="00215307">
        <w:rPr>
          <w:webHidden/>
        </w:rPr>
        <w:fldChar w:fldCharType="separate"/>
      </w:r>
      <w:r w:rsidR="00604603">
        <w:rPr>
          <w:webHidden/>
        </w:rPr>
        <w:t>45</w:t>
      </w:r>
      <w:r w:rsidR="00215307">
        <w:rPr>
          <w:webHidden/>
        </w:rPr>
        <w:fldChar w:fldCharType="end"/>
      </w:r>
      <w:r>
        <w:fldChar w:fldCharType="end"/>
      </w:r>
    </w:p>
    <w:p w14:paraId="6C107506" w14:textId="6942C9F2" w:rsidR="00215307" w:rsidRDefault="00713A0C">
      <w:pPr>
        <w:pStyle w:val="Tabladeilustraciones"/>
        <w:rPr>
          <w:rFonts w:cstheme="minorBidi"/>
          <w:b w:val="0"/>
          <w:bCs w:val="0"/>
          <w:sz w:val="22"/>
          <w:szCs w:val="22"/>
          <w:lang w:eastAsia="es-MX"/>
        </w:rPr>
      </w:pPr>
      <w:r>
        <w:fldChar w:fldCharType="begin"/>
      </w:r>
      <w:r>
        <w:instrText xml:space="preserve"> HYPERLINK \l "_Toc482747405" </w:instrText>
      </w:r>
      <w:r>
        <w:fldChar w:fldCharType="separate"/>
      </w:r>
      <w:r w:rsidR="00215307" w:rsidRPr="002313CD">
        <w:rPr>
          <w:rStyle w:val="Hipervnculo"/>
        </w:rPr>
        <w:t>Tabla 2.XV Análisis de riesgos [44].</w:t>
      </w:r>
      <w:r w:rsidR="00215307">
        <w:rPr>
          <w:webHidden/>
        </w:rPr>
        <w:tab/>
      </w:r>
      <w:r w:rsidR="00215307">
        <w:rPr>
          <w:webHidden/>
        </w:rPr>
        <w:fldChar w:fldCharType="begin"/>
      </w:r>
      <w:r w:rsidR="00215307">
        <w:rPr>
          <w:webHidden/>
        </w:rPr>
        <w:instrText xml:space="preserve"> PAGEREF _Toc482747405 \h </w:instrText>
      </w:r>
      <w:r w:rsidR="00215307">
        <w:rPr>
          <w:webHidden/>
        </w:rPr>
      </w:r>
      <w:r w:rsidR="00215307">
        <w:rPr>
          <w:webHidden/>
        </w:rPr>
        <w:fldChar w:fldCharType="separate"/>
      </w:r>
      <w:r w:rsidR="00604603">
        <w:rPr>
          <w:webHidden/>
        </w:rPr>
        <w:t>47</w:t>
      </w:r>
      <w:r w:rsidR="00215307">
        <w:rPr>
          <w:webHidden/>
        </w:rPr>
        <w:fldChar w:fldCharType="end"/>
      </w:r>
      <w:r>
        <w:fldChar w:fldCharType="end"/>
      </w:r>
    </w:p>
    <w:p w14:paraId="4E664C7B" w14:textId="348830BB"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"_Toc482747406"</w:instrText>
      </w:r>
      <w:r w:rsidRPr="002313CD">
        <w:rPr>
          <w:rStyle w:val="Hipervnculo"/>
        </w:rPr>
        <w:instrText xml:space="preserve"> </w:instrText>
      </w:r>
      <w:r w:rsidRPr="002313CD">
        <w:rPr>
          <w:rStyle w:val="Hipervnculo"/>
        </w:rPr>
        <w:fldChar w:fldCharType="separate"/>
      </w:r>
      <w:r w:rsidRPr="002313CD">
        <w:rPr>
          <w:rStyle w:val="Hipervnculo"/>
        </w:rPr>
        <w:t>Tabla 2.XVI Semáforo de riesgos [44].</w:t>
      </w:r>
      <w:r>
        <w:rPr>
          <w:webHidden/>
        </w:rPr>
        <w:tab/>
      </w:r>
      <w:r>
        <w:rPr>
          <w:webHidden/>
        </w:rPr>
        <w:fldChar w:fldCharType="begin"/>
      </w:r>
      <w:r>
        <w:rPr>
          <w:webHidden/>
        </w:rPr>
        <w:instrText xml:space="preserve"> PAGEREF _Toc482747406 \h </w:instrText>
      </w:r>
      <w:r>
        <w:rPr>
          <w:webHidden/>
        </w:rPr>
      </w:r>
      <w:r>
        <w:rPr>
          <w:webHidden/>
        </w:rPr>
        <w:fldChar w:fldCharType="separate"/>
      </w:r>
      <w:ins w:id="872" w:author="Tanya Hernández" w:date="2017-05-21T21:21:00Z">
        <w:r w:rsidR="00604603">
          <w:rPr>
            <w:webHidden/>
          </w:rPr>
          <w:t>47</w:t>
        </w:r>
      </w:ins>
      <w:del w:id="873" w:author="Tanya Hernández" w:date="2017-05-21T20:59:00Z">
        <w:r w:rsidR="00C42764" w:rsidDel="00902924">
          <w:rPr>
            <w:webHidden/>
          </w:rPr>
          <w:delText>48</w:delText>
        </w:r>
      </w:del>
      <w:r>
        <w:rPr>
          <w:webHidden/>
        </w:rPr>
        <w:fldChar w:fldCharType="end"/>
      </w:r>
      <w:r w:rsidRPr="002313CD">
        <w:rPr>
          <w:rStyle w:val="Hipervnculo"/>
        </w:rPr>
        <w:fldChar w:fldCharType="end"/>
      </w:r>
    </w:p>
    <w:p w14:paraId="4590FAB4" w14:textId="21E04E9B"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"_Toc482747407"</w:instrText>
      </w:r>
      <w:r w:rsidRPr="002313CD">
        <w:rPr>
          <w:rStyle w:val="Hipervnculo"/>
        </w:rPr>
        <w:instrText xml:space="preserve"> </w:instrText>
      </w:r>
      <w:r w:rsidRPr="002313CD">
        <w:rPr>
          <w:rStyle w:val="Hipervnculo"/>
        </w:rPr>
        <w:fldChar w:fldCharType="separate"/>
      </w:r>
      <w:r w:rsidRPr="002313CD">
        <w:rPr>
          <w:rStyle w:val="Hipervnculo"/>
        </w:rPr>
        <w:t xml:space="preserve">Tabla 2.XVII Tabla de datos de riesgo </w:t>
      </w:r>
      <w:r w:rsidRPr="00904827">
        <w:rPr>
          <w:rStyle w:val="Hipervnculo"/>
          <w:rPrChange w:id="874" w:author="Tanya Hernández" w:date="2017-05-21T20:05:00Z">
            <w:rPr>
              <w:rStyle w:val="Hipervnculo"/>
              <w:highlight w:val="yellow"/>
            </w:rPr>
          </w:rPrChange>
        </w:rPr>
        <w:t>1 [44].</w:t>
      </w:r>
      <w:r>
        <w:rPr>
          <w:webHidden/>
        </w:rPr>
        <w:tab/>
      </w:r>
      <w:r>
        <w:rPr>
          <w:webHidden/>
        </w:rPr>
        <w:fldChar w:fldCharType="begin"/>
      </w:r>
      <w:r>
        <w:rPr>
          <w:webHidden/>
        </w:rPr>
        <w:instrText xml:space="preserve"> PAGEREF _Toc482747407 \h </w:instrText>
      </w:r>
      <w:r>
        <w:rPr>
          <w:webHidden/>
        </w:rPr>
      </w:r>
      <w:r>
        <w:rPr>
          <w:webHidden/>
        </w:rPr>
        <w:fldChar w:fldCharType="separate"/>
      </w:r>
      <w:r w:rsidR="00604603">
        <w:rPr>
          <w:webHidden/>
        </w:rPr>
        <w:t>48</w:t>
      </w:r>
      <w:r>
        <w:rPr>
          <w:webHidden/>
        </w:rPr>
        <w:fldChar w:fldCharType="end"/>
      </w:r>
      <w:r w:rsidRPr="002313CD">
        <w:rPr>
          <w:rStyle w:val="Hipervnculo"/>
        </w:rPr>
        <w:fldChar w:fldCharType="end"/>
      </w:r>
    </w:p>
    <w:p w14:paraId="65EE9412" w14:textId="3654CB6D"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"_Toc482747408"</w:instrText>
      </w:r>
      <w:r w:rsidRPr="002313CD">
        <w:rPr>
          <w:rStyle w:val="Hipervnculo"/>
        </w:rPr>
        <w:instrText xml:space="preserve"> </w:instrText>
      </w:r>
      <w:r w:rsidRPr="002313CD">
        <w:rPr>
          <w:rStyle w:val="Hipervnculo"/>
        </w:rPr>
        <w:fldChar w:fldCharType="separate"/>
      </w:r>
      <w:r w:rsidRPr="002313CD">
        <w:rPr>
          <w:rStyle w:val="Hipervnculo"/>
        </w:rPr>
        <w:t xml:space="preserve">Tabla 2.XVIII Tabla de datos de riesgo </w:t>
      </w:r>
      <w:r w:rsidRPr="00904827">
        <w:rPr>
          <w:rStyle w:val="Hipervnculo"/>
          <w:rPrChange w:id="875" w:author="Tanya Hernández" w:date="2017-05-21T20:05:00Z">
            <w:rPr>
              <w:rStyle w:val="Hipervnculo"/>
              <w:highlight w:val="yellow"/>
            </w:rPr>
          </w:rPrChange>
        </w:rPr>
        <w:t>2 [44].</w:t>
      </w:r>
      <w:r>
        <w:rPr>
          <w:webHidden/>
        </w:rPr>
        <w:tab/>
      </w:r>
      <w:r>
        <w:rPr>
          <w:webHidden/>
        </w:rPr>
        <w:fldChar w:fldCharType="begin"/>
      </w:r>
      <w:r>
        <w:rPr>
          <w:webHidden/>
        </w:rPr>
        <w:instrText xml:space="preserve"> PAGEREF _Toc482747408 \h </w:instrText>
      </w:r>
      <w:r>
        <w:rPr>
          <w:webHidden/>
        </w:rPr>
      </w:r>
      <w:r>
        <w:rPr>
          <w:webHidden/>
        </w:rPr>
        <w:fldChar w:fldCharType="separate"/>
      </w:r>
      <w:r w:rsidR="00604603">
        <w:rPr>
          <w:webHidden/>
        </w:rPr>
        <w:t>48</w:t>
      </w:r>
      <w:r>
        <w:rPr>
          <w:webHidden/>
        </w:rPr>
        <w:fldChar w:fldCharType="end"/>
      </w:r>
      <w:r w:rsidRPr="002313CD">
        <w:rPr>
          <w:rStyle w:val="Hipervnculo"/>
        </w:rPr>
        <w:fldChar w:fldCharType="end"/>
      </w:r>
    </w:p>
    <w:p w14:paraId="0CB357B9" w14:textId="00BC9505"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"_Toc482747409"</w:instrText>
      </w:r>
      <w:r w:rsidRPr="002313CD">
        <w:rPr>
          <w:rStyle w:val="Hipervnculo"/>
        </w:rPr>
        <w:instrText xml:space="preserve"> </w:instrText>
      </w:r>
      <w:r w:rsidRPr="002313CD">
        <w:rPr>
          <w:rStyle w:val="Hipervnculo"/>
        </w:rPr>
        <w:fldChar w:fldCharType="separate"/>
      </w:r>
      <w:r w:rsidRPr="002313CD">
        <w:rPr>
          <w:rStyle w:val="Hipervnculo"/>
        </w:rPr>
        <w:t xml:space="preserve">Tabla 2.XIX Tabla de datos de riesgo </w:t>
      </w:r>
      <w:r w:rsidRPr="00904827">
        <w:rPr>
          <w:rStyle w:val="Hipervnculo"/>
          <w:rPrChange w:id="876" w:author="Tanya Hernández" w:date="2017-05-21T20:05:00Z">
            <w:rPr>
              <w:rStyle w:val="Hipervnculo"/>
              <w:highlight w:val="yellow"/>
            </w:rPr>
          </w:rPrChange>
        </w:rPr>
        <w:t>3 [44].</w:t>
      </w:r>
      <w:r>
        <w:rPr>
          <w:webHidden/>
        </w:rPr>
        <w:tab/>
      </w:r>
      <w:r>
        <w:rPr>
          <w:webHidden/>
        </w:rPr>
        <w:fldChar w:fldCharType="begin"/>
      </w:r>
      <w:r>
        <w:rPr>
          <w:webHidden/>
        </w:rPr>
        <w:instrText xml:space="preserve"> PAGEREF _Toc482747409 \h </w:instrText>
      </w:r>
      <w:r>
        <w:rPr>
          <w:webHidden/>
        </w:rPr>
      </w:r>
      <w:r>
        <w:rPr>
          <w:webHidden/>
        </w:rPr>
        <w:fldChar w:fldCharType="separate"/>
      </w:r>
      <w:r w:rsidR="00604603">
        <w:rPr>
          <w:webHidden/>
        </w:rPr>
        <w:t>48</w:t>
      </w:r>
      <w:r>
        <w:rPr>
          <w:webHidden/>
        </w:rPr>
        <w:fldChar w:fldCharType="end"/>
      </w:r>
      <w:r w:rsidRPr="002313CD">
        <w:rPr>
          <w:rStyle w:val="Hipervnculo"/>
        </w:rPr>
        <w:fldChar w:fldCharType="end"/>
      </w:r>
    </w:p>
    <w:p w14:paraId="57391E3C" w14:textId="664FDC3B" w:rsidR="00215307" w:rsidRDefault="00215307">
      <w:pPr>
        <w:pStyle w:val="Tabladeilustraciones"/>
        <w:rPr>
          <w:rFonts w:cstheme="minorBidi"/>
          <w:b w:val="0"/>
          <w:bCs w:val="0"/>
          <w:sz w:val="22"/>
          <w:szCs w:val="22"/>
          <w:lang w:eastAsia="es-MX"/>
        </w:rPr>
      </w:pPr>
      <w:r w:rsidRPr="002313CD">
        <w:rPr>
          <w:rStyle w:val="Hipervnculo"/>
        </w:rPr>
        <w:lastRenderedPageBreak/>
        <w:fldChar w:fldCharType="begin"/>
      </w:r>
      <w:r w:rsidRPr="002313CD">
        <w:rPr>
          <w:rStyle w:val="Hipervnculo"/>
        </w:rPr>
        <w:instrText xml:space="preserve"> </w:instrText>
      </w:r>
      <w:r>
        <w:instrText>HYPERLINK \l "_Toc482747410"</w:instrText>
      </w:r>
      <w:r w:rsidRPr="002313CD">
        <w:rPr>
          <w:rStyle w:val="Hipervnculo"/>
        </w:rPr>
        <w:instrText xml:space="preserve"> </w:instrText>
      </w:r>
      <w:r w:rsidRPr="002313CD">
        <w:rPr>
          <w:rStyle w:val="Hipervnculo"/>
        </w:rPr>
        <w:fldChar w:fldCharType="separate"/>
      </w:r>
      <w:r w:rsidRPr="002313CD">
        <w:rPr>
          <w:rStyle w:val="Hipervnculo"/>
        </w:rPr>
        <w:t xml:space="preserve">Tabla 2.XX Tabla de datos de </w:t>
      </w:r>
      <w:r w:rsidRPr="00904827">
        <w:rPr>
          <w:rStyle w:val="Hipervnculo"/>
          <w:rPrChange w:id="877" w:author="Tanya Hernández" w:date="2017-05-21T20:05:00Z">
            <w:rPr>
              <w:rStyle w:val="Hipervnculo"/>
              <w:highlight w:val="yellow"/>
            </w:rPr>
          </w:rPrChange>
        </w:rPr>
        <w:t>riesgo 4 [44].</w:t>
      </w:r>
      <w:r>
        <w:rPr>
          <w:webHidden/>
        </w:rPr>
        <w:tab/>
      </w:r>
      <w:r>
        <w:rPr>
          <w:webHidden/>
        </w:rPr>
        <w:fldChar w:fldCharType="begin"/>
      </w:r>
      <w:r>
        <w:rPr>
          <w:webHidden/>
        </w:rPr>
        <w:instrText xml:space="preserve"> PAGEREF _Toc482747410 \h </w:instrText>
      </w:r>
      <w:r>
        <w:rPr>
          <w:webHidden/>
        </w:rPr>
      </w:r>
      <w:r>
        <w:rPr>
          <w:webHidden/>
        </w:rPr>
        <w:fldChar w:fldCharType="separate"/>
      </w:r>
      <w:r w:rsidR="00604603">
        <w:rPr>
          <w:webHidden/>
        </w:rPr>
        <w:t>49</w:t>
      </w:r>
      <w:r>
        <w:rPr>
          <w:webHidden/>
        </w:rPr>
        <w:fldChar w:fldCharType="end"/>
      </w:r>
      <w:r w:rsidRPr="002313CD">
        <w:rPr>
          <w:rStyle w:val="Hipervnculo"/>
        </w:rPr>
        <w:fldChar w:fldCharType="end"/>
      </w:r>
    </w:p>
    <w:p w14:paraId="4549CF52" w14:textId="187DF6AF"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"_Toc482747411"</w:instrText>
      </w:r>
      <w:r w:rsidRPr="002313CD">
        <w:rPr>
          <w:rStyle w:val="Hipervnculo"/>
        </w:rPr>
        <w:instrText xml:space="preserve"> </w:instrText>
      </w:r>
      <w:r w:rsidRPr="002313CD">
        <w:rPr>
          <w:rStyle w:val="Hipervnculo"/>
        </w:rPr>
        <w:fldChar w:fldCharType="separate"/>
      </w:r>
      <w:r w:rsidRPr="002313CD">
        <w:rPr>
          <w:rStyle w:val="Hipervnculo"/>
        </w:rPr>
        <w:t xml:space="preserve">Tabla 2.XXI Tabla de datos de </w:t>
      </w:r>
      <w:r w:rsidRPr="00904827">
        <w:rPr>
          <w:rStyle w:val="Hipervnculo"/>
          <w:rPrChange w:id="878" w:author="Tanya Hernández" w:date="2017-05-21T20:05:00Z">
            <w:rPr>
              <w:rStyle w:val="Hipervnculo"/>
              <w:highlight w:val="yellow"/>
            </w:rPr>
          </w:rPrChange>
        </w:rPr>
        <w:t>riesgo 5 [44].</w:t>
      </w:r>
      <w:r>
        <w:rPr>
          <w:webHidden/>
        </w:rPr>
        <w:tab/>
      </w:r>
      <w:r>
        <w:rPr>
          <w:webHidden/>
        </w:rPr>
        <w:fldChar w:fldCharType="begin"/>
      </w:r>
      <w:r>
        <w:rPr>
          <w:webHidden/>
        </w:rPr>
        <w:instrText xml:space="preserve"> PAGEREF _Toc482747411 \h </w:instrText>
      </w:r>
      <w:r>
        <w:rPr>
          <w:webHidden/>
        </w:rPr>
      </w:r>
      <w:r>
        <w:rPr>
          <w:webHidden/>
        </w:rPr>
        <w:fldChar w:fldCharType="separate"/>
      </w:r>
      <w:r w:rsidR="00604603">
        <w:rPr>
          <w:webHidden/>
        </w:rPr>
        <w:t>49</w:t>
      </w:r>
      <w:r>
        <w:rPr>
          <w:webHidden/>
        </w:rPr>
        <w:fldChar w:fldCharType="end"/>
      </w:r>
      <w:r w:rsidRPr="002313CD">
        <w:rPr>
          <w:rStyle w:val="Hipervnculo"/>
        </w:rPr>
        <w:fldChar w:fldCharType="end"/>
      </w:r>
    </w:p>
    <w:p w14:paraId="3BA3495E" w14:textId="01C87034"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"_Toc482747412"</w:instrText>
      </w:r>
      <w:r w:rsidRPr="002313CD">
        <w:rPr>
          <w:rStyle w:val="Hipervnculo"/>
        </w:rPr>
        <w:instrText xml:space="preserve"> </w:instrText>
      </w:r>
      <w:r w:rsidRPr="002313CD">
        <w:rPr>
          <w:rStyle w:val="Hipervnculo"/>
        </w:rPr>
        <w:fldChar w:fldCharType="separate"/>
      </w:r>
      <w:r w:rsidRPr="002313CD">
        <w:rPr>
          <w:rStyle w:val="Hipervnculo"/>
        </w:rPr>
        <w:t xml:space="preserve">Tabla 2.XXII Tabla de datos de riesgo </w:t>
      </w:r>
      <w:r w:rsidRPr="00904827">
        <w:rPr>
          <w:rStyle w:val="Hipervnculo"/>
          <w:rPrChange w:id="879" w:author="Tanya Hernández" w:date="2017-05-21T20:05:00Z">
            <w:rPr>
              <w:rStyle w:val="Hipervnculo"/>
              <w:highlight w:val="yellow"/>
            </w:rPr>
          </w:rPrChange>
        </w:rPr>
        <w:t>6 [44].</w:t>
      </w:r>
      <w:r>
        <w:rPr>
          <w:webHidden/>
        </w:rPr>
        <w:tab/>
      </w:r>
      <w:r>
        <w:rPr>
          <w:webHidden/>
        </w:rPr>
        <w:fldChar w:fldCharType="begin"/>
      </w:r>
      <w:r>
        <w:rPr>
          <w:webHidden/>
        </w:rPr>
        <w:instrText xml:space="preserve"> PAGEREF _Toc482747412 \h </w:instrText>
      </w:r>
      <w:r>
        <w:rPr>
          <w:webHidden/>
        </w:rPr>
      </w:r>
      <w:r>
        <w:rPr>
          <w:webHidden/>
        </w:rPr>
        <w:fldChar w:fldCharType="separate"/>
      </w:r>
      <w:r w:rsidR="00604603">
        <w:rPr>
          <w:webHidden/>
        </w:rPr>
        <w:t>49</w:t>
      </w:r>
      <w:r>
        <w:rPr>
          <w:webHidden/>
        </w:rPr>
        <w:fldChar w:fldCharType="end"/>
      </w:r>
      <w:r w:rsidRPr="002313CD">
        <w:rPr>
          <w:rStyle w:val="Hipervnculo"/>
        </w:rPr>
        <w:fldChar w:fldCharType="end"/>
      </w:r>
    </w:p>
    <w:p w14:paraId="0242670E" w14:textId="6B25D6C8"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"_Toc482747413"</w:instrText>
      </w:r>
      <w:r w:rsidRPr="002313CD">
        <w:rPr>
          <w:rStyle w:val="Hipervnculo"/>
        </w:rPr>
        <w:instrText xml:space="preserve"> </w:instrText>
      </w:r>
      <w:r w:rsidRPr="002313CD">
        <w:rPr>
          <w:rStyle w:val="Hipervnculo"/>
        </w:rPr>
        <w:fldChar w:fldCharType="separate"/>
      </w:r>
      <w:r w:rsidRPr="002313CD">
        <w:rPr>
          <w:rStyle w:val="Hipervnculo"/>
        </w:rPr>
        <w:t xml:space="preserve">Tabla 2.XXIII Tabla de datos de riesgo </w:t>
      </w:r>
      <w:r w:rsidRPr="00904827">
        <w:rPr>
          <w:rStyle w:val="Hipervnculo"/>
          <w:rPrChange w:id="880" w:author="Tanya Hernández" w:date="2017-05-21T20:05:00Z">
            <w:rPr>
              <w:rStyle w:val="Hipervnculo"/>
              <w:highlight w:val="yellow"/>
            </w:rPr>
          </w:rPrChange>
        </w:rPr>
        <w:t>7 [44].</w:t>
      </w:r>
      <w:r>
        <w:rPr>
          <w:webHidden/>
        </w:rPr>
        <w:tab/>
      </w:r>
      <w:r>
        <w:rPr>
          <w:webHidden/>
        </w:rPr>
        <w:fldChar w:fldCharType="begin"/>
      </w:r>
      <w:r>
        <w:rPr>
          <w:webHidden/>
        </w:rPr>
        <w:instrText xml:space="preserve"> PAGEREF _Toc482747413 \h </w:instrText>
      </w:r>
      <w:r>
        <w:rPr>
          <w:webHidden/>
        </w:rPr>
      </w:r>
      <w:r>
        <w:rPr>
          <w:webHidden/>
        </w:rPr>
        <w:fldChar w:fldCharType="separate"/>
      </w:r>
      <w:ins w:id="881" w:author="Tanya Hernández" w:date="2017-05-21T21:21:00Z">
        <w:r w:rsidR="00604603">
          <w:rPr>
            <w:webHidden/>
          </w:rPr>
          <w:t>49</w:t>
        </w:r>
      </w:ins>
      <w:del w:id="882" w:author="Tanya Hernández" w:date="2017-05-21T20:59:00Z">
        <w:r w:rsidR="00C42764" w:rsidDel="00902924">
          <w:rPr>
            <w:webHidden/>
          </w:rPr>
          <w:delText>50</w:delText>
        </w:r>
      </w:del>
      <w:r>
        <w:rPr>
          <w:webHidden/>
        </w:rPr>
        <w:fldChar w:fldCharType="end"/>
      </w:r>
      <w:r w:rsidRPr="002313CD">
        <w:rPr>
          <w:rStyle w:val="Hipervnculo"/>
        </w:rPr>
        <w:fldChar w:fldCharType="end"/>
      </w:r>
    </w:p>
    <w:p w14:paraId="487837A3" w14:textId="10645B22"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"_Toc482747414"</w:instrText>
      </w:r>
      <w:r w:rsidRPr="002313CD">
        <w:rPr>
          <w:rStyle w:val="Hipervnculo"/>
        </w:rPr>
        <w:instrText xml:space="preserve"> </w:instrText>
      </w:r>
      <w:r w:rsidRPr="002313CD">
        <w:rPr>
          <w:rStyle w:val="Hipervnculo"/>
        </w:rPr>
        <w:fldChar w:fldCharType="separate"/>
      </w:r>
      <w:r w:rsidRPr="002313CD">
        <w:rPr>
          <w:rStyle w:val="Hipervnculo"/>
        </w:rPr>
        <w:t xml:space="preserve">Tabla 2.XXIV Tabla de datos de riesgo </w:t>
      </w:r>
      <w:r w:rsidRPr="00904827">
        <w:rPr>
          <w:rStyle w:val="Hipervnculo"/>
          <w:rPrChange w:id="883" w:author="Tanya Hernández" w:date="2017-05-21T20:05:00Z">
            <w:rPr>
              <w:rStyle w:val="Hipervnculo"/>
              <w:highlight w:val="yellow"/>
            </w:rPr>
          </w:rPrChange>
        </w:rPr>
        <w:t>8 [44].</w:t>
      </w:r>
      <w:r>
        <w:rPr>
          <w:webHidden/>
        </w:rPr>
        <w:tab/>
      </w:r>
      <w:r>
        <w:rPr>
          <w:webHidden/>
        </w:rPr>
        <w:fldChar w:fldCharType="begin"/>
      </w:r>
      <w:r>
        <w:rPr>
          <w:webHidden/>
        </w:rPr>
        <w:instrText xml:space="preserve"> PAGEREF _Toc482747414 \h </w:instrText>
      </w:r>
      <w:r>
        <w:rPr>
          <w:webHidden/>
        </w:rPr>
      </w:r>
      <w:r>
        <w:rPr>
          <w:webHidden/>
        </w:rPr>
        <w:fldChar w:fldCharType="separate"/>
      </w:r>
      <w:r w:rsidR="00604603">
        <w:rPr>
          <w:webHidden/>
        </w:rPr>
        <w:t>50</w:t>
      </w:r>
      <w:r>
        <w:rPr>
          <w:webHidden/>
        </w:rPr>
        <w:fldChar w:fldCharType="end"/>
      </w:r>
      <w:r w:rsidRPr="002313CD">
        <w:rPr>
          <w:rStyle w:val="Hipervnculo"/>
        </w:rPr>
        <w:fldChar w:fldCharType="end"/>
      </w:r>
    </w:p>
    <w:p w14:paraId="46FB40DB" w14:textId="700D6531"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"_Toc482747415"</w:instrText>
      </w:r>
      <w:r w:rsidRPr="002313CD">
        <w:rPr>
          <w:rStyle w:val="Hipervnculo"/>
        </w:rPr>
        <w:instrText xml:space="preserve"> </w:instrText>
      </w:r>
      <w:r w:rsidRPr="002313CD">
        <w:rPr>
          <w:rStyle w:val="Hipervnculo"/>
        </w:rPr>
        <w:fldChar w:fldCharType="separate"/>
      </w:r>
      <w:r w:rsidRPr="002313CD">
        <w:rPr>
          <w:rStyle w:val="Hipervnculo"/>
        </w:rPr>
        <w:t xml:space="preserve">Tabla 2.XXV Tabla de datos de riesgo </w:t>
      </w:r>
      <w:r w:rsidRPr="00904827">
        <w:rPr>
          <w:rStyle w:val="Hipervnculo"/>
          <w:rPrChange w:id="884" w:author="Tanya Hernández" w:date="2017-05-21T20:06:00Z">
            <w:rPr>
              <w:rStyle w:val="Hipervnculo"/>
              <w:highlight w:val="yellow"/>
            </w:rPr>
          </w:rPrChange>
        </w:rPr>
        <w:t>9 [44].</w:t>
      </w:r>
      <w:r>
        <w:rPr>
          <w:webHidden/>
        </w:rPr>
        <w:tab/>
      </w:r>
      <w:r>
        <w:rPr>
          <w:webHidden/>
        </w:rPr>
        <w:fldChar w:fldCharType="begin"/>
      </w:r>
      <w:r>
        <w:rPr>
          <w:webHidden/>
        </w:rPr>
        <w:instrText xml:space="preserve"> PAGEREF _Toc482747415 \h </w:instrText>
      </w:r>
      <w:r>
        <w:rPr>
          <w:webHidden/>
        </w:rPr>
      </w:r>
      <w:r>
        <w:rPr>
          <w:webHidden/>
        </w:rPr>
        <w:fldChar w:fldCharType="separate"/>
      </w:r>
      <w:r w:rsidR="00604603">
        <w:rPr>
          <w:webHidden/>
        </w:rPr>
        <w:t>50</w:t>
      </w:r>
      <w:r>
        <w:rPr>
          <w:webHidden/>
        </w:rPr>
        <w:fldChar w:fldCharType="end"/>
      </w:r>
      <w:r w:rsidRPr="002313CD">
        <w:rPr>
          <w:rStyle w:val="Hipervnculo"/>
        </w:rPr>
        <w:fldChar w:fldCharType="end"/>
      </w:r>
    </w:p>
    <w:p w14:paraId="2FF3FDD5" w14:textId="301A772A"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"_Toc482747416"</w:instrText>
      </w:r>
      <w:r w:rsidRPr="002313CD">
        <w:rPr>
          <w:rStyle w:val="Hipervnculo"/>
        </w:rPr>
        <w:instrText xml:space="preserve"> </w:instrText>
      </w:r>
      <w:r w:rsidRPr="002313CD">
        <w:rPr>
          <w:rStyle w:val="Hipervnculo"/>
        </w:rPr>
        <w:fldChar w:fldCharType="separate"/>
      </w:r>
      <w:r w:rsidRPr="002313CD">
        <w:rPr>
          <w:rStyle w:val="Hipervnculo"/>
        </w:rPr>
        <w:t xml:space="preserve">Tabla 2.XXVI Tabla de datos de riesgo </w:t>
      </w:r>
      <w:r w:rsidRPr="00904827">
        <w:rPr>
          <w:rStyle w:val="Hipervnculo"/>
          <w:rPrChange w:id="885" w:author="Tanya Hernández" w:date="2017-05-21T20:06:00Z">
            <w:rPr>
              <w:rStyle w:val="Hipervnculo"/>
              <w:highlight w:val="yellow"/>
            </w:rPr>
          </w:rPrChange>
        </w:rPr>
        <w:t>10 [44</w:t>
      </w:r>
      <w:r w:rsidRPr="00904827">
        <w:rPr>
          <w:rStyle w:val="Hipervnculo"/>
        </w:rPr>
        <w:t>]</w:t>
      </w:r>
      <w:r w:rsidRPr="002313CD">
        <w:rPr>
          <w:rStyle w:val="Hipervnculo"/>
        </w:rPr>
        <w:t>.</w:t>
      </w:r>
      <w:r>
        <w:rPr>
          <w:webHidden/>
        </w:rPr>
        <w:tab/>
      </w:r>
      <w:r>
        <w:rPr>
          <w:webHidden/>
        </w:rPr>
        <w:fldChar w:fldCharType="begin"/>
      </w:r>
      <w:r>
        <w:rPr>
          <w:webHidden/>
        </w:rPr>
        <w:instrText xml:space="preserve"> PAGEREF _Toc482747416 \h </w:instrText>
      </w:r>
      <w:r>
        <w:rPr>
          <w:webHidden/>
        </w:rPr>
      </w:r>
      <w:r>
        <w:rPr>
          <w:webHidden/>
        </w:rPr>
        <w:fldChar w:fldCharType="separate"/>
      </w:r>
      <w:r w:rsidR="00604603">
        <w:rPr>
          <w:webHidden/>
        </w:rPr>
        <w:t>50</w:t>
      </w:r>
      <w:r>
        <w:rPr>
          <w:webHidden/>
        </w:rPr>
        <w:fldChar w:fldCharType="end"/>
      </w:r>
      <w:r w:rsidRPr="002313CD">
        <w:rPr>
          <w:rStyle w:val="Hipervnculo"/>
        </w:rPr>
        <w:fldChar w:fldCharType="end"/>
      </w:r>
    </w:p>
    <w:p w14:paraId="3E5D99EA" w14:textId="5BB603D6"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"_Toc482747417"</w:instrText>
      </w:r>
      <w:r w:rsidRPr="002313CD">
        <w:rPr>
          <w:rStyle w:val="Hipervnculo"/>
        </w:rPr>
        <w:instrText xml:space="preserve"> </w:instrText>
      </w:r>
      <w:r w:rsidRPr="002313CD">
        <w:rPr>
          <w:rStyle w:val="Hipervnculo"/>
        </w:rPr>
        <w:fldChar w:fldCharType="separate"/>
      </w:r>
      <w:r w:rsidRPr="002313CD">
        <w:rPr>
          <w:rStyle w:val="Hipervnculo"/>
        </w:rPr>
        <w:t xml:space="preserve">Tabla 2.XXVII Tabla de datos de riesgo </w:t>
      </w:r>
      <w:r w:rsidRPr="00904827">
        <w:rPr>
          <w:rStyle w:val="Hipervnculo"/>
          <w:rPrChange w:id="886" w:author="Tanya Hernández" w:date="2017-05-21T20:06:00Z">
            <w:rPr>
              <w:rStyle w:val="Hipervnculo"/>
              <w:highlight w:val="yellow"/>
            </w:rPr>
          </w:rPrChange>
        </w:rPr>
        <w:t>11 [44</w:t>
      </w:r>
      <w:r w:rsidRPr="00904827">
        <w:rPr>
          <w:rStyle w:val="Hipervnculo"/>
        </w:rPr>
        <w:t>]</w:t>
      </w:r>
      <w:r w:rsidRPr="002313CD">
        <w:rPr>
          <w:rStyle w:val="Hipervnculo"/>
        </w:rPr>
        <w:t>.</w:t>
      </w:r>
      <w:r>
        <w:rPr>
          <w:webHidden/>
        </w:rPr>
        <w:tab/>
      </w:r>
      <w:r>
        <w:rPr>
          <w:webHidden/>
        </w:rPr>
        <w:fldChar w:fldCharType="begin"/>
      </w:r>
      <w:r>
        <w:rPr>
          <w:webHidden/>
        </w:rPr>
        <w:instrText xml:space="preserve"> PAGEREF _Toc482747417 \h </w:instrText>
      </w:r>
      <w:r>
        <w:rPr>
          <w:webHidden/>
        </w:rPr>
      </w:r>
      <w:r>
        <w:rPr>
          <w:webHidden/>
        </w:rPr>
        <w:fldChar w:fldCharType="separate"/>
      </w:r>
      <w:ins w:id="887" w:author="Tanya Hernández" w:date="2017-05-21T21:21:00Z">
        <w:r w:rsidR="00604603">
          <w:rPr>
            <w:webHidden/>
          </w:rPr>
          <w:t>50</w:t>
        </w:r>
      </w:ins>
      <w:del w:id="888" w:author="Tanya Hernández" w:date="2017-05-21T20:59:00Z">
        <w:r w:rsidR="00C42764" w:rsidDel="00902924">
          <w:rPr>
            <w:webHidden/>
          </w:rPr>
          <w:delText>51</w:delText>
        </w:r>
      </w:del>
      <w:r>
        <w:rPr>
          <w:webHidden/>
        </w:rPr>
        <w:fldChar w:fldCharType="end"/>
      </w:r>
      <w:r w:rsidRPr="002313CD">
        <w:rPr>
          <w:rStyle w:val="Hipervnculo"/>
        </w:rPr>
        <w:fldChar w:fldCharType="end"/>
      </w:r>
    </w:p>
    <w:p w14:paraId="27E66F11" w14:textId="46DFFB00"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"_Toc482747418"</w:instrText>
      </w:r>
      <w:r w:rsidRPr="002313CD">
        <w:rPr>
          <w:rStyle w:val="Hipervnculo"/>
        </w:rPr>
        <w:instrText xml:space="preserve"> </w:instrText>
      </w:r>
      <w:r w:rsidRPr="002313CD">
        <w:rPr>
          <w:rStyle w:val="Hipervnculo"/>
        </w:rPr>
        <w:fldChar w:fldCharType="separate"/>
      </w:r>
      <w:r w:rsidRPr="002313CD">
        <w:rPr>
          <w:rStyle w:val="Hipervnculo"/>
        </w:rPr>
        <w:t xml:space="preserve">Tabla 2.XXVIII Tabla de datos de riesgo </w:t>
      </w:r>
      <w:r w:rsidRPr="00904827">
        <w:rPr>
          <w:rStyle w:val="Hipervnculo"/>
          <w:rPrChange w:id="889" w:author="Tanya Hernández" w:date="2017-05-21T20:06:00Z">
            <w:rPr>
              <w:rStyle w:val="Hipervnculo"/>
              <w:highlight w:val="yellow"/>
            </w:rPr>
          </w:rPrChange>
        </w:rPr>
        <w:t>12 [44].</w:t>
      </w:r>
      <w:r>
        <w:rPr>
          <w:webHidden/>
        </w:rPr>
        <w:tab/>
      </w:r>
      <w:r>
        <w:rPr>
          <w:webHidden/>
        </w:rPr>
        <w:fldChar w:fldCharType="begin"/>
      </w:r>
      <w:r>
        <w:rPr>
          <w:webHidden/>
        </w:rPr>
        <w:instrText xml:space="preserve"> PAGEREF _Toc482747418 \h </w:instrText>
      </w:r>
      <w:r>
        <w:rPr>
          <w:webHidden/>
        </w:rPr>
      </w:r>
      <w:r>
        <w:rPr>
          <w:webHidden/>
        </w:rPr>
        <w:fldChar w:fldCharType="separate"/>
      </w:r>
      <w:r w:rsidR="00604603">
        <w:rPr>
          <w:webHidden/>
        </w:rPr>
        <w:t>51</w:t>
      </w:r>
      <w:r>
        <w:rPr>
          <w:webHidden/>
        </w:rPr>
        <w:fldChar w:fldCharType="end"/>
      </w:r>
      <w:r w:rsidRPr="002313CD">
        <w:rPr>
          <w:rStyle w:val="Hipervnculo"/>
        </w:rPr>
        <w:fldChar w:fldCharType="end"/>
      </w:r>
    </w:p>
    <w:p w14:paraId="4E3F9679" w14:textId="1C3F088B"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"_Toc482747419"</w:instrText>
      </w:r>
      <w:r w:rsidRPr="002313CD">
        <w:rPr>
          <w:rStyle w:val="Hipervnculo"/>
        </w:rPr>
        <w:instrText xml:space="preserve"> </w:instrText>
      </w:r>
      <w:r w:rsidRPr="002313CD">
        <w:rPr>
          <w:rStyle w:val="Hipervnculo"/>
        </w:rPr>
        <w:fldChar w:fldCharType="separate"/>
      </w:r>
      <w:r w:rsidRPr="002313CD">
        <w:rPr>
          <w:rStyle w:val="Hipervnculo"/>
        </w:rPr>
        <w:t xml:space="preserve">Tabla 2.XXIX Tabla de datos de riesgo </w:t>
      </w:r>
      <w:r w:rsidRPr="00904827">
        <w:rPr>
          <w:rStyle w:val="Hipervnculo"/>
          <w:rPrChange w:id="890" w:author="Tanya Hernández" w:date="2017-05-21T20:06:00Z">
            <w:rPr>
              <w:rStyle w:val="Hipervnculo"/>
              <w:highlight w:val="yellow"/>
            </w:rPr>
          </w:rPrChange>
        </w:rPr>
        <w:t>13 [44].</w:t>
      </w:r>
      <w:r>
        <w:rPr>
          <w:webHidden/>
        </w:rPr>
        <w:tab/>
      </w:r>
      <w:r>
        <w:rPr>
          <w:webHidden/>
        </w:rPr>
        <w:fldChar w:fldCharType="begin"/>
      </w:r>
      <w:r>
        <w:rPr>
          <w:webHidden/>
        </w:rPr>
        <w:instrText xml:space="preserve"> PAGEREF _Toc482747419 \h </w:instrText>
      </w:r>
      <w:r>
        <w:rPr>
          <w:webHidden/>
        </w:rPr>
      </w:r>
      <w:r>
        <w:rPr>
          <w:webHidden/>
        </w:rPr>
        <w:fldChar w:fldCharType="separate"/>
      </w:r>
      <w:r w:rsidR="00604603">
        <w:rPr>
          <w:webHidden/>
        </w:rPr>
        <w:t>51</w:t>
      </w:r>
      <w:r>
        <w:rPr>
          <w:webHidden/>
        </w:rPr>
        <w:fldChar w:fldCharType="end"/>
      </w:r>
      <w:r w:rsidRPr="002313CD">
        <w:rPr>
          <w:rStyle w:val="Hipervnculo"/>
        </w:rPr>
        <w:fldChar w:fldCharType="end"/>
      </w:r>
    </w:p>
    <w:p w14:paraId="787C7BBE" w14:textId="1E343C1D"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"_Toc482747420"</w:instrText>
      </w:r>
      <w:r w:rsidRPr="002313CD">
        <w:rPr>
          <w:rStyle w:val="Hipervnculo"/>
        </w:rPr>
        <w:instrText xml:space="preserve"> </w:instrText>
      </w:r>
      <w:r w:rsidRPr="002313CD">
        <w:rPr>
          <w:rStyle w:val="Hipervnculo"/>
        </w:rPr>
        <w:fldChar w:fldCharType="separate"/>
      </w:r>
      <w:r w:rsidRPr="002313CD">
        <w:rPr>
          <w:rStyle w:val="Hipervnculo"/>
        </w:rPr>
        <w:t xml:space="preserve">Tabla 2.XXX Tabla de datos de riesgo </w:t>
      </w:r>
      <w:r w:rsidRPr="00904827">
        <w:rPr>
          <w:rStyle w:val="Hipervnculo"/>
          <w:rPrChange w:id="891" w:author="Tanya Hernández" w:date="2017-05-21T20:06:00Z">
            <w:rPr>
              <w:rStyle w:val="Hipervnculo"/>
              <w:highlight w:val="yellow"/>
            </w:rPr>
          </w:rPrChange>
        </w:rPr>
        <w:t>14 [44].</w:t>
      </w:r>
      <w:r>
        <w:rPr>
          <w:webHidden/>
        </w:rPr>
        <w:tab/>
      </w:r>
      <w:r>
        <w:rPr>
          <w:webHidden/>
        </w:rPr>
        <w:fldChar w:fldCharType="begin"/>
      </w:r>
      <w:r>
        <w:rPr>
          <w:webHidden/>
        </w:rPr>
        <w:instrText xml:space="preserve"> PAGEREF _Toc482747420 \h </w:instrText>
      </w:r>
      <w:r>
        <w:rPr>
          <w:webHidden/>
        </w:rPr>
      </w:r>
      <w:r>
        <w:rPr>
          <w:webHidden/>
        </w:rPr>
        <w:fldChar w:fldCharType="separate"/>
      </w:r>
      <w:r w:rsidR="00604603">
        <w:rPr>
          <w:webHidden/>
        </w:rPr>
        <w:t>51</w:t>
      </w:r>
      <w:r>
        <w:rPr>
          <w:webHidden/>
        </w:rPr>
        <w:fldChar w:fldCharType="end"/>
      </w:r>
      <w:r w:rsidRPr="002313CD">
        <w:rPr>
          <w:rStyle w:val="Hipervnculo"/>
        </w:rPr>
        <w:fldChar w:fldCharType="end"/>
      </w:r>
    </w:p>
    <w:p w14:paraId="5AA4156B" w14:textId="07DF0885"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"_Toc482747421"</w:instrText>
      </w:r>
      <w:r w:rsidRPr="002313CD">
        <w:rPr>
          <w:rStyle w:val="Hipervnculo"/>
        </w:rPr>
        <w:instrText xml:space="preserve"> </w:instrText>
      </w:r>
      <w:r w:rsidRPr="002313CD">
        <w:rPr>
          <w:rStyle w:val="Hipervnculo"/>
        </w:rPr>
        <w:fldChar w:fldCharType="separate"/>
      </w:r>
      <w:r w:rsidRPr="002313CD">
        <w:rPr>
          <w:rStyle w:val="Hipervnculo"/>
        </w:rPr>
        <w:t xml:space="preserve">Tabla 2.XXXI Tabla de datos de riesgo </w:t>
      </w:r>
      <w:r w:rsidRPr="00904827">
        <w:rPr>
          <w:rStyle w:val="Hipervnculo"/>
          <w:rPrChange w:id="892" w:author="Tanya Hernández" w:date="2017-05-21T20:06:00Z">
            <w:rPr>
              <w:rStyle w:val="Hipervnculo"/>
              <w:highlight w:val="yellow"/>
            </w:rPr>
          </w:rPrChange>
        </w:rPr>
        <w:t>15 [44].</w:t>
      </w:r>
      <w:r>
        <w:rPr>
          <w:webHidden/>
        </w:rPr>
        <w:tab/>
      </w:r>
      <w:r>
        <w:rPr>
          <w:webHidden/>
        </w:rPr>
        <w:fldChar w:fldCharType="begin"/>
      </w:r>
      <w:r>
        <w:rPr>
          <w:webHidden/>
        </w:rPr>
        <w:instrText xml:space="preserve"> PAGEREF _Toc482747421 \h </w:instrText>
      </w:r>
      <w:r>
        <w:rPr>
          <w:webHidden/>
        </w:rPr>
      </w:r>
      <w:r>
        <w:rPr>
          <w:webHidden/>
        </w:rPr>
        <w:fldChar w:fldCharType="separate"/>
      </w:r>
      <w:ins w:id="893" w:author="Tanya Hernández" w:date="2017-05-21T21:21:00Z">
        <w:r w:rsidR="00604603">
          <w:rPr>
            <w:webHidden/>
          </w:rPr>
          <w:t>51</w:t>
        </w:r>
      </w:ins>
      <w:del w:id="894" w:author="Tanya Hernández" w:date="2017-05-21T20:59:00Z">
        <w:r w:rsidR="00C42764" w:rsidDel="00902924">
          <w:rPr>
            <w:webHidden/>
          </w:rPr>
          <w:delText>52</w:delText>
        </w:r>
      </w:del>
      <w:r>
        <w:rPr>
          <w:webHidden/>
        </w:rPr>
        <w:fldChar w:fldCharType="end"/>
      </w:r>
      <w:r w:rsidRPr="002313CD">
        <w:rPr>
          <w:rStyle w:val="Hipervnculo"/>
        </w:rPr>
        <w:fldChar w:fldCharType="end"/>
      </w:r>
    </w:p>
    <w:p w14:paraId="63D68B33" w14:textId="1A955D94" w:rsidR="00215307" w:rsidRDefault="00713A0C">
      <w:pPr>
        <w:pStyle w:val="Tabladeilustraciones"/>
        <w:rPr>
          <w:rFonts w:cstheme="minorBidi"/>
          <w:b w:val="0"/>
          <w:bCs w:val="0"/>
          <w:sz w:val="22"/>
          <w:szCs w:val="22"/>
          <w:lang w:eastAsia="es-MX"/>
        </w:rPr>
      </w:pPr>
      <w:r>
        <w:fldChar w:fldCharType="begin"/>
      </w:r>
      <w:r>
        <w:instrText xml:space="preserve"> HYPERLINK \l "_Toc482747422" </w:instrText>
      </w:r>
      <w:r>
        <w:fldChar w:fldCharType="separate"/>
      </w:r>
      <w:r w:rsidR="00215307" w:rsidRPr="002313CD">
        <w:rPr>
          <w:rStyle w:val="Hipervnculo"/>
        </w:rPr>
        <w:t>Tabla 2.XXXII Características de sensores de temperatura.</w:t>
      </w:r>
      <w:r w:rsidR="00215307">
        <w:rPr>
          <w:webHidden/>
        </w:rPr>
        <w:tab/>
      </w:r>
      <w:r w:rsidR="00215307">
        <w:rPr>
          <w:webHidden/>
        </w:rPr>
        <w:fldChar w:fldCharType="begin"/>
      </w:r>
      <w:r w:rsidR="00215307">
        <w:rPr>
          <w:webHidden/>
        </w:rPr>
        <w:instrText xml:space="preserve"> PAGEREF _Toc482747422 \h </w:instrText>
      </w:r>
      <w:r w:rsidR="00215307">
        <w:rPr>
          <w:webHidden/>
        </w:rPr>
      </w:r>
      <w:r w:rsidR="00215307">
        <w:rPr>
          <w:webHidden/>
        </w:rPr>
        <w:fldChar w:fldCharType="separate"/>
      </w:r>
      <w:r w:rsidR="00604603">
        <w:rPr>
          <w:webHidden/>
        </w:rPr>
        <w:t>53</w:t>
      </w:r>
      <w:r w:rsidR="00215307">
        <w:rPr>
          <w:webHidden/>
        </w:rPr>
        <w:fldChar w:fldCharType="end"/>
      </w:r>
      <w:r>
        <w:fldChar w:fldCharType="end"/>
      </w:r>
    </w:p>
    <w:p w14:paraId="38A721DB" w14:textId="2F3BB9FC"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"_Toc482747423"</w:instrText>
      </w:r>
      <w:r w:rsidRPr="002313CD">
        <w:rPr>
          <w:rStyle w:val="Hipervnculo"/>
        </w:rPr>
        <w:instrText xml:space="preserve"> </w:instrText>
      </w:r>
      <w:r w:rsidRPr="002313CD">
        <w:rPr>
          <w:rStyle w:val="Hipervnculo"/>
        </w:rPr>
        <w:fldChar w:fldCharType="separate"/>
      </w:r>
      <w:r w:rsidRPr="002313CD">
        <w:rPr>
          <w:rStyle w:val="Hipervnculo"/>
        </w:rPr>
        <w:t>Tabla 2.XXXIII Escenarios y posturas en los que el acelerómetro realizará muestreo.</w:t>
      </w:r>
      <w:r>
        <w:rPr>
          <w:webHidden/>
        </w:rPr>
        <w:tab/>
      </w:r>
      <w:r>
        <w:rPr>
          <w:webHidden/>
        </w:rPr>
        <w:fldChar w:fldCharType="begin"/>
      </w:r>
      <w:r>
        <w:rPr>
          <w:webHidden/>
        </w:rPr>
        <w:instrText xml:space="preserve"> PAGEREF _Toc482747423 \h </w:instrText>
      </w:r>
      <w:r>
        <w:rPr>
          <w:webHidden/>
        </w:rPr>
      </w:r>
      <w:r>
        <w:rPr>
          <w:webHidden/>
        </w:rPr>
        <w:fldChar w:fldCharType="separate"/>
      </w:r>
      <w:ins w:id="895" w:author="Tanya Hernández" w:date="2017-05-21T21:21:00Z">
        <w:r w:rsidR="00604603">
          <w:rPr>
            <w:webHidden/>
          </w:rPr>
          <w:t>61</w:t>
        </w:r>
      </w:ins>
      <w:del w:id="896" w:author="Tanya Hernández" w:date="2017-05-21T20:59:00Z">
        <w:r w:rsidR="00C42764" w:rsidDel="00902924">
          <w:rPr>
            <w:webHidden/>
          </w:rPr>
          <w:delText>62</w:delText>
        </w:r>
      </w:del>
      <w:r>
        <w:rPr>
          <w:webHidden/>
        </w:rPr>
        <w:fldChar w:fldCharType="end"/>
      </w:r>
      <w:r w:rsidRPr="002313CD">
        <w:rPr>
          <w:rStyle w:val="Hipervnculo"/>
        </w:rPr>
        <w:fldChar w:fldCharType="end"/>
      </w:r>
    </w:p>
    <w:p w14:paraId="7ECAB1D6" w14:textId="33C77754"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"_Toc482747424"</w:instrText>
      </w:r>
      <w:r w:rsidRPr="002313CD">
        <w:rPr>
          <w:rStyle w:val="Hipervnculo"/>
        </w:rPr>
        <w:instrText xml:space="preserve"> </w:instrText>
      </w:r>
      <w:r w:rsidRPr="002313CD">
        <w:rPr>
          <w:rStyle w:val="Hipervnculo"/>
        </w:rPr>
        <w:fldChar w:fldCharType="separate"/>
      </w:r>
      <w:r w:rsidRPr="002313CD">
        <w:rPr>
          <w:rStyle w:val="Hipervnculo"/>
        </w:rPr>
        <w:t>Tabla 2.XXXIV Características principales del sensor acelerómetro MPU-6050.</w:t>
      </w:r>
      <w:r>
        <w:rPr>
          <w:webHidden/>
        </w:rPr>
        <w:tab/>
      </w:r>
      <w:r>
        <w:rPr>
          <w:webHidden/>
        </w:rPr>
        <w:fldChar w:fldCharType="begin"/>
      </w:r>
      <w:r>
        <w:rPr>
          <w:webHidden/>
        </w:rPr>
        <w:instrText xml:space="preserve"> PAGEREF _Toc482747424 \h </w:instrText>
      </w:r>
      <w:r>
        <w:rPr>
          <w:webHidden/>
        </w:rPr>
      </w:r>
      <w:r>
        <w:rPr>
          <w:webHidden/>
        </w:rPr>
        <w:fldChar w:fldCharType="separate"/>
      </w:r>
      <w:ins w:id="897" w:author="Tanya Hernández" w:date="2017-05-21T21:21:00Z">
        <w:r w:rsidR="00604603">
          <w:rPr>
            <w:webHidden/>
          </w:rPr>
          <w:t>62</w:t>
        </w:r>
      </w:ins>
      <w:del w:id="898" w:author="Tanya Hernández" w:date="2017-05-21T20:59:00Z">
        <w:r w:rsidR="00C42764" w:rsidDel="00902924">
          <w:rPr>
            <w:webHidden/>
          </w:rPr>
          <w:delText>63</w:delText>
        </w:r>
      </w:del>
      <w:r>
        <w:rPr>
          <w:webHidden/>
        </w:rPr>
        <w:fldChar w:fldCharType="end"/>
      </w:r>
      <w:r w:rsidRPr="002313CD">
        <w:rPr>
          <w:rStyle w:val="Hipervnculo"/>
        </w:rPr>
        <w:fldChar w:fldCharType="end"/>
      </w:r>
    </w:p>
    <w:p w14:paraId="4115526F" w14:textId="6BCBE69C"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"_Toc482747425"</w:instrText>
      </w:r>
      <w:r w:rsidRPr="002313CD">
        <w:rPr>
          <w:rStyle w:val="Hipervnculo"/>
        </w:rPr>
        <w:instrText xml:space="preserve"> </w:instrText>
      </w:r>
      <w:r w:rsidRPr="002313CD">
        <w:rPr>
          <w:rStyle w:val="Hipervnculo"/>
        </w:rPr>
        <w:fldChar w:fldCharType="separate"/>
      </w:r>
      <w:r w:rsidRPr="002313CD">
        <w:rPr>
          <w:rStyle w:val="Hipervnculo"/>
        </w:rPr>
        <w:t>Tabla 2.XXXV Escala de clasificación para la frecuencia cardiaca en reposo de mujeres y hombres (latidos por minuto) [53].</w:t>
      </w:r>
      <w:r>
        <w:rPr>
          <w:webHidden/>
        </w:rPr>
        <w:tab/>
      </w:r>
      <w:r>
        <w:rPr>
          <w:webHidden/>
        </w:rPr>
        <w:fldChar w:fldCharType="begin"/>
      </w:r>
      <w:r>
        <w:rPr>
          <w:webHidden/>
        </w:rPr>
        <w:instrText xml:space="preserve"> PAGEREF _Toc482747425 \h </w:instrText>
      </w:r>
      <w:r>
        <w:rPr>
          <w:webHidden/>
        </w:rPr>
      </w:r>
      <w:r>
        <w:rPr>
          <w:webHidden/>
        </w:rPr>
        <w:fldChar w:fldCharType="separate"/>
      </w:r>
      <w:ins w:id="899" w:author="Tanya Hernández" w:date="2017-05-21T21:21:00Z">
        <w:r w:rsidR="00604603">
          <w:rPr>
            <w:webHidden/>
          </w:rPr>
          <w:t>64</w:t>
        </w:r>
      </w:ins>
      <w:del w:id="900" w:author="Tanya Hernández" w:date="2017-05-21T20:59:00Z">
        <w:r w:rsidR="00C42764" w:rsidDel="00902924">
          <w:rPr>
            <w:webHidden/>
          </w:rPr>
          <w:delText>65</w:delText>
        </w:r>
      </w:del>
      <w:r>
        <w:rPr>
          <w:webHidden/>
        </w:rPr>
        <w:fldChar w:fldCharType="end"/>
      </w:r>
      <w:r w:rsidRPr="002313CD">
        <w:rPr>
          <w:rStyle w:val="Hipervnculo"/>
        </w:rPr>
        <w:fldChar w:fldCharType="end"/>
      </w:r>
    </w:p>
    <w:p w14:paraId="6A08312E" w14:textId="21A7EEDA"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"_Toc482747426"</w:instrText>
      </w:r>
      <w:r w:rsidRPr="002313CD">
        <w:rPr>
          <w:rStyle w:val="Hipervnculo"/>
        </w:rPr>
        <w:instrText xml:space="preserve"> </w:instrText>
      </w:r>
      <w:r w:rsidRPr="002313CD">
        <w:rPr>
          <w:rStyle w:val="Hipervnculo"/>
        </w:rPr>
        <w:fldChar w:fldCharType="separate"/>
      </w:r>
      <w:r w:rsidRPr="002313CD">
        <w:rPr>
          <w:rStyle w:val="Hipervnculo"/>
        </w:rPr>
        <w:t>Tabla 2.XXXVI Escala de clasificación para la frecuencia cardíaca en reposo (latidos por minuto) [54].</w:t>
      </w:r>
      <w:r>
        <w:rPr>
          <w:webHidden/>
        </w:rPr>
        <w:tab/>
      </w:r>
      <w:r>
        <w:rPr>
          <w:webHidden/>
        </w:rPr>
        <w:fldChar w:fldCharType="begin"/>
      </w:r>
      <w:r>
        <w:rPr>
          <w:webHidden/>
        </w:rPr>
        <w:instrText xml:space="preserve"> PAGEREF _Toc482747426 \h </w:instrText>
      </w:r>
      <w:r>
        <w:rPr>
          <w:webHidden/>
        </w:rPr>
      </w:r>
      <w:r>
        <w:rPr>
          <w:webHidden/>
        </w:rPr>
        <w:fldChar w:fldCharType="separate"/>
      </w:r>
      <w:ins w:id="901" w:author="Tanya Hernández" w:date="2017-05-21T21:21:00Z">
        <w:r w:rsidR="00604603">
          <w:rPr>
            <w:webHidden/>
          </w:rPr>
          <w:t>64</w:t>
        </w:r>
      </w:ins>
      <w:del w:id="902" w:author="Tanya Hernández" w:date="2017-05-21T20:59:00Z">
        <w:r w:rsidR="00C42764" w:rsidDel="00902924">
          <w:rPr>
            <w:webHidden/>
          </w:rPr>
          <w:delText>65</w:delText>
        </w:r>
      </w:del>
      <w:r>
        <w:rPr>
          <w:webHidden/>
        </w:rPr>
        <w:fldChar w:fldCharType="end"/>
      </w:r>
      <w:r w:rsidRPr="002313CD">
        <w:rPr>
          <w:rStyle w:val="Hipervnculo"/>
        </w:rPr>
        <w:fldChar w:fldCharType="end"/>
      </w:r>
    </w:p>
    <w:p w14:paraId="5753AF24" w14:textId="3164ADCD"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"_Toc482747427"</w:instrText>
      </w:r>
      <w:r w:rsidRPr="002313CD">
        <w:rPr>
          <w:rStyle w:val="Hipervnculo"/>
        </w:rPr>
        <w:instrText xml:space="preserve"> </w:instrText>
      </w:r>
      <w:r w:rsidRPr="002313CD">
        <w:rPr>
          <w:rStyle w:val="Hipervnculo"/>
        </w:rPr>
        <w:fldChar w:fldCharType="separate"/>
      </w:r>
      <w:r w:rsidRPr="002313CD">
        <w:rPr>
          <w:rStyle w:val="Hipervnculo"/>
        </w:rPr>
        <w:t>Tabla 2.XXXVII Escala de clasificación para la frecuencia cardíaca en reposo por edades (latidos por minuto) [55].</w:t>
      </w:r>
      <w:r>
        <w:rPr>
          <w:webHidden/>
        </w:rPr>
        <w:tab/>
      </w:r>
      <w:r>
        <w:rPr>
          <w:webHidden/>
        </w:rPr>
        <w:fldChar w:fldCharType="begin"/>
      </w:r>
      <w:r>
        <w:rPr>
          <w:webHidden/>
        </w:rPr>
        <w:instrText xml:space="preserve"> PAGEREF _Toc482747427 \h </w:instrText>
      </w:r>
      <w:r>
        <w:rPr>
          <w:webHidden/>
        </w:rPr>
      </w:r>
      <w:r>
        <w:rPr>
          <w:webHidden/>
        </w:rPr>
        <w:fldChar w:fldCharType="separate"/>
      </w:r>
      <w:ins w:id="903" w:author="Tanya Hernández" w:date="2017-05-21T21:21:00Z">
        <w:r w:rsidR="00604603">
          <w:rPr>
            <w:webHidden/>
          </w:rPr>
          <w:t>64</w:t>
        </w:r>
      </w:ins>
      <w:del w:id="904" w:author="Tanya Hernández" w:date="2017-05-21T20:59:00Z">
        <w:r w:rsidR="00C42764" w:rsidDel="00902924">
          <w:rPr>
            <w:webHidden/>
          </w:rPr>
          <w:delText>65</w:delText>
        </w:r>
      </w:del>
      <w:r>
        <w:rPr>
          <w:webHidden/>
        </w:rPr>
        <w:fldChar w:fldCharType="end"/>
      </w:r>
      <w:r w:rsidRPr="002313CD">
        <w:rPr>
          <w:rStyle w:val="Hipervnculo"/>
        </w:rPr>
        <w:fldChar w:fldCharType="end"/>
      </w:r>
    </w:p>
    <w:p w14:paraId="4072D477" w14:textId="20BC8978"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"_Toc482747428"</w:instrText>
      </w:r>
      <w:r w:rsidRPr="002313CD">
        <w:rPr>
          <w:rStyle w:val="Hipervnculo"/>
        </w:rPr>
        <w:instrText xml:space="preserve"> </w:instrText>
      </w:r>
      <w:r w:rsidRPr="002313CD">
        <w:rPr>
          <w:rStyle w:val="Hipervnculo"/>
        </w:rPr>
        <w:fldChar w:fldCharType="separate"/>
      </w:r>
      <w:r w:rsidRPr="002313CD">
        <w:rPr>
          <w:rStyle w:val="Hipervnculo"/>
        </w:rPr>
        <w:t>Tabla 2.XXXVIII Comparación de los sensores de frecuencia cardiaca.</w:t>
      </w:r>
      <w:r>
        <w:rPr>
          <w:webHidden/>
        </w:rPr>
        <w:tab/>
      </w:r>
      <w:r>
        <w:rPr>
          <w:webHidden/>
        </w:rPr>
        <w:fldChar w:fldCharType="begin"/>
      </w:r>
      <w:r>
        <w:rPr>
          <w:webHidden/>
        </w:rPr>
        <w:instrText xml:space="preserve"> PAGEREF _Toc482747428 \h </w:instrText>
      </w:r>
      <w:r>
        <w:rPr>
          <w:webHidden/>
        </w:rPr>
      </w:r>
      <w:r>
        <w:rPr>
          <w:webHidden/>
        </w:rPr>
        <w:fldChar w:fldCharType="separate"/>
      </w:r>
      <w:ins w:id="905" w:author="Tanya Hernández" w:date="2017-05-21T21:21:00Z">
        <w:r w:rsidR="00604603">
          <w:rPr>
            <w:webHidden/>
          </w:rPr>
          <w:t>68</w:t>
        </w:r>
      </w:ins>
      <w:del w:id="906" w:author="Tanya Hernández" w:date="2017-05-21T20:59:00Z">
        <w:r w:rsidR="00C42764" w:rsidDel="00902924">
          <w:rPr>
            <w:webHidden/>
          </w:rPr>
          <w:delText>69</w:delText>
        </w:r>
      </w:del>
      <w:r>
        <w:rPr>
          <w:webHidden/>
        </w:rPr>
        <w:fldChar w:fldCharType="end"/>
      </w:r>
      <w:r w:rsidRPr="002313CD">
        <w:rPr>
          <w:rStyle w:val="Hipervnculo"/>
        </w:rPr>
        <w:fldChar w:fldCharType="end"/>
      </w:r>
    </w:p>
    <w:p w14:paraId="104DB1A6" w14:textId="21EB0ABA"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"_Toc482747429"</w:instrText>
      </w:r>
      <w:r w:rsidRPr="002313CD">
        <w:rPr>
          <w:rStyle w:val="Hipervnculo"/>
        </w:rPr>
        <w:instrText xml:space="preserve"> </w:instrText>
      </w:r>
      <w:r w:rsidRPr="002313CD">
        <w:rPr>
          <w:rStyle w:val="Hipervnculo"/>
        </w:rPr>
        <w:fldChar w:fldCharType="separate"/>
      </w:r>
      <w:r w:rsidRPr="002313CD">
        <w:rPr>
          <w:rStyle w:val="Hipervnculo"/>
        </w:rPr>
        <w:t>Tabla 2.XXXIX Comparación Microcontroladores.</w:t>
      </w:r>
      <w:r>
        <w:rPr>
          <w:webHidden/>
        </w:rPr>
        <w:tab/>
      </w:r>
      <w:r>
        <w:rPr>
          <w:webHidden/>
        </w:rPr>
        <w:fldChar w:fldCharType="begin"/>
      </w:r>
      <w:r>
        <w:rPr>
          <w:webHidden/>
        </w:rPr>
        <w:instrText xml:space="preserve"> PAGEREF _Toc482747429 \h </w:instrText>
      </w:r>
      <w:r>
        <w:rPr>
          <w:webHidden/>
        </w:rPr>
      </w:r>
      <w:r>
        <w:rPr>
          <w:webHidden/>
        </w:rPr>
        <w:fldChar w:fldCharType="separate"/>
      </w:r>
      <w:ins w:id="907" w:author="Tanya Hernández" w:date="2017-05-21T21:21:00Z">
        <w:r w:rsidR="00604603">
          <w:rPr>
            <w:webHidden/>
          </w:rPr>
          <w:t>70</w:t>
        </w:r>
      </w:ins>
      <w:del w:id="908" w:author="Tanya Hernández" w:date="2017-05-21T20:59:00Z">
        <w:r w:rsidR="00C42764" w:rsidDel="00902924">
          <w:rPr>
            <w:webHidden/>
          </w:rPr>
          <w:delText>71</w:delText>
        </w:r>
      </w:del>
      <w:r>
        <w:rPr>
          <w:webHidden/>
        </w:rPr>
        <w:fldChar w:fldCharType="end"/>
      </w:r>
      <w:r w:rsidRPr="002313CD">
        <w:rPr>
          <w:rStyle w:val="Hipervnculo"/>
        </w:rPr>
        <w:fldChar w:fldCharType="end"/>
      </w:r>
    </w:p>
    <w:p w14:paraId="0FA4EDAC" w14:textId="1F6ABDED"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"_Toc482747430"</w:instrText>
      </w:r>
      <w:r w:rsidRPr="002313CD">
        <w:rPr>
          <w:rStyle w:val="Hipervnculo"/>
        </w:rPr>
        <w:instrText xml:space="preserve"> </w:instrText>
      </w:r>
      <w:r w:rsidRPr="002313CD">
        <w:rPr>
          <w:rStyle w:val="Hipervnculo"/>
        </w:rPr>
        <w:fldChar w:fldCharType="separate"/>
      </w:r>
      <w:r w:rsidRPr="002313CD">
        <w:rPr>
          <w:rStyle w:val="Hipervnculo"/>
        </w:rPr>
        <w:t>Tabla 2. XL Parámetros microcontrolador ATmega328PB [60].</w:t>
      </w:r>
      <w:r>
        <w:rPr>
          <w:webHidden/>
        </w:rPr>
        <w:tab/>
      </w:r>
      <w:r>
        <w:rPr>
          <w:webHidden/>
        </w:rPr>
        <w:fldChar w:fldCharType="begin"/>
      </w:r>
      <w:r>
        <w:rPr>
          <w:webHidden/>
        </w:rPr>
        <w:instrText xml:space="preserve"> PAGEREF _Toc482747430 \h </w:instrText>
      </w:r>
      <w:r>
        <w:rPr>
          <w:webHidden/>
        </w:rPr>
      </w:r>
      <w:r>
        <w:rPr>
          <w:webHidden/>
        </w:rPr>
        <w:fldChar w:fldCharType="separate"/>
      </w:r>
      <w:ins w:id="909" w:author="Tanya Hernández" w:date="2017-05-21T21:21:00Z">
        <w:r w:rsidR="00604603">
          <w:rPr>
            <w:webHidden/>
          </w:rPr>
          <w:t>71</w:t>
        </w:r>
      </w:ins>
      <w:del w:id="910" w:author="Tanya Hernández" w:date="2017-05-21T20:59:00Z">
        <w:r w:rsidR="00C42764" w:rsidDel="00902924">
          <w:rPr>
            <w:webHidden/>
          </w:rPr>
          <w:delText>72</w:delText>
        </w:r>
      </w:del>
      <w:r>
        <w:rPr>
          <w:webHidden/>
        </w:rPr>
        <w:fldChar w:fldCharType="end"/>
      </w:r>
      <w:r w:rsidRPr="002313CD">
        <w:rPr>
          <w:rStyle w:val="Hipervnculo"/>
        </w:rPr>
        <w:fldChar w:fldCharType="end"/>
      </w:r>
    </w:p>
    <w:p w14:paraId="453E9416" w14:textId="21F6D8BF"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"_Toc482747431"</w:instrText>
      </w:r>
      <w:r w:rsidRPr="002313CD">
        <w:rPr>
          <w:rStyle w:val="Hipervnculo"/>
        </w:rPr>
        <w:instrText xml:space="preserve"> </w:instrText>
      </w:r>
      <w:r w:rsidRPr="002313CD">
        <w:rPr>
          <w:rStyle w:val="Hipervnculo"/>
        </w:rPr>
        <w:fldChar w:fldCharType="separate"/>
      </w:r>
      <w:r w:rsidRPr="002313CD">
        <w:rPr>
          <w:rStyle w:val="Hipervnculo"/>
        </w:rPr>
        <w:t xml:space="preserve">Tabla 2.XLI Roles de los dispositivos para la comunicación </w:t>
      </w:r>
      <m:oMath>
        <m:r>
          <m:rPr>
            <m:sty m:val="b"/>
          </m:rPr>
          <w:rPr>
            <w:rStyle w:val="Hipervnculo"/>
            <w:rFonts w:ascii="Cambria Math" w:hAnsi="Cambria Math"/>
          </w:rPr>
          <m:t>I2C</m:t>
        </m:r>
      </m:oMath>
      <w:r w:rsidRPr="002313CD">
        <w:rPr>
          <w:rStyle w:val="Hipervnculo"/>
        </w:rPr>
        <w:t xml:space="preserve"> [60].</w:t>
      </w:r>
      <w:r>
        <w:rPr>
          <w:webHidden/>
        </w:rPr>
        <w:tab/>
      </w:r>
      <w:r>
        <w:rPr>
          <w:webHidden/>
        </w:rPr>
        <w:fldChar w:fldCharType="begin"/>
      </w:r>
      <w:r>
        <w:rPr>
          <w:webHidden/>
        </w:rPr>
        <w:instrText xml:space="preserve"> PAGEREF _Toc482747431 \h </w:instrText>
      </w:r>
      <w:r>
        <w:rPr>
          <w:webHidden/>
        </w:rPr>
      </w:r>
      <w:r>
        <w:rPr>
          <w:webHidden/>
        </w:rPr>
        <w:fldChar w:fldCharType="separate"/>
      </w:r>
      <w:ins w:id="911" w:author="Tanya Hernández" w:date="2017-05-21T21:21:00Z">
        <w:r w:rsidR="00604603">
          <w:rPr>
            <w:webHidden/>
          </w:rPr>
          <w:t>76</w:t>
        </w:r>
      </w:ins>
      <w:del w:id="912" w:author="Tanya Hernández" w:date="2017-05-21T20:59:00Z">
        <w:r w:rsidR="00C42764" w:rsidDel="00902924">
          <w:rPr>
            <w:webHidden/>
          </w:rPr>
          <w:delText>77</w:delText>
        </w:r>
      </w:del>
      <w:r>
        <w:rPr>
          <w:webHidden/>
        </w:rPr>
        <w:fldChar w:fldCharType="end"/>
      </w:r>
      <w:r w:rsidRPr="002313CD">
        <w:rPr>
          <w:rStyle w:val="Hipervnculo"/>
        </w:rPr>
        <w:fldChar w:fldCharType="end"/>
      </w:r>
    </w:p>
    <w:p w14:paraId="0CC3D71A" w14:textId="2C67C92A"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"_Toc482747432"</w:instrText>
      </w:r>
      <w:r w:rsidRPr="002313CD">
        <w:rPr>
          <w:rStyle w:val="Hipervnculo"/>
        </w:rPr>
        <w:instrText xml:space="preserve"> </w:instrText>
      </w:r>
      <w:r w:rsidRPr="002313CD">
        <w:rPr>
          <w:rStyle w:val="Hipervnculo"/>
        </w:rPr>
        <w:fldChar w:fldCharType="separate"/>
      </w:r>
      <w:r w:rsidRPr="002313CD">
        <w:rPr>
          <w:rStyle w:val="Hipervnculo"/>
        </w:rPr>
        <w:t>Tabla 2.XLII Interrupciones del microcontrolador ATmega328PB [60].</w:t>
      </w:r>
      <w:r>
        <w:rPr>
          <w:webHidden/>
        </w:rPr>
        <w:tab/>
      </w:r>
      <w:r>
        <w:rPr>
          <w:webHidden/>
        </w:rPr>
        <w:fldChar w:fldCharType="begin"/>
      </w:r>
      <w:r>
        <w:rPr>
          <w:webHidden/>
        </w:rPr>
        <w:instrText xml:space="preserve"> PAGEREF _Toc482747432 \h </w:instrText>
      </w:r>
      <w:r>
        <w:rPr>
          <w:webHidden/>
        </w:rPr>
      </w:r>
      <w:r>
        <w:rPr>
          <w:webHidden/>
        </w:rPr>
        <w:fldChar w:fldCharType="separate"/>
      </w:r>
      <w:ins w:id="913" w:author="Tanya Hernández" w:date="2017-05-21T21:21:00Z">
        <w:r w:rsidR="00604603">
          <w:rPr>
            <w:webHidden/>
          </w:rPr>
          <w:t>78</w:t>
        </w:r>
      </w:ins>
      <w:del w:id="914" w:author="Tanya Hernández" w:date="2017-05-21T20:59:00Z">
        <w:r w:rsidR="00C42764" w:rsidDel="00902924">
          <w:rPr>
            <w:webHidden/>
          </w:rPr>
          <w:delText>79</w:delText>
        </w:r>
      </w:del>
      <w:r>
        <w:rPr>
          <w:webHidden/>
        </w:rPr>
        <w:fldChar w:fldCharType="end"/>
      </w:r>
      <w:r w:rsidRPr="002313CD">
        <w:rPr>
          <w:rStyle w:val="Hipervnculo"/>
        </w:rPr>
        <w:fldChar w:fldCharType="end"/>
      </w:r>
    </w:p>
    <w:p w14:paraId="501FC262" w14:textId="3A9327B5"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"_Toc482747433"</w:instrText>
      </w:r>
      <w:r w:rsidRPr="002313CD">
        <w:rPr>
          <w:rStyle w:val="Hipervnculo"/>
        </w:rPr>
        <w:instrText xml:space="preserve"> </w:instrText>
      </w:r>
      <w:r w:rsidRPr="002313CD">
        <w:rPr>
          <w:rStyle w:val="Hipervnculo"/>
        </w:rPr>
        <w:fldChar w:fldCharType="separate"/>
      </w:r>
      <w:r w:rsidRPr="002313CD">
        <w:rPr>
          <w:rStyle w:val="Hipervnculo"/>
        </w:rPr>
        <w:t>Tabla 2.XLIII Juego de instrucciones aritméticas y lógicas del microcontrolador ATmega328PB [60].</w:t>
      </w:r>
      <w:r>
        <w:rPr>
          <w:webHidden/>
        </w:rPr>
        <w:tab/>
      </w:r>
      <w:r>
        <w:rPr>
          <w:webHidden/>
        </w:rPr>
        <w:fldChar w:fldCharType="begin"/>
      </w:r>
      <w:r>
        <w:rPr>
          <w:webHidden/>
        </w:rPr>
        <w:instrText xml:space="preserve"> PAGEREF _Toc482747433 \h </w:instrText>
      </w:r>
      <w:r>
        <w:rPr>
          <w:webHidden/>
        </w:rPr>
      </w:r>
      <w:r>
        <w:rPr>
          <w:webHidden/>
        </w:rPr>
        <w:fldChar w:fldCharType="separate"/>
      </w:r>
      <w:ins w:id="915" w:author="Tanya Hernández" w:date="2017-05-21T21:21:00Z">
        <w:r w:rsidR="00604603">
          <w:rPr>
            <w:webHidden/>
          </w:rPr>
          <w:t>79</w:t>
        </w:r>
      </w:ins>
      <w:del w:id="916" w:author="Tanya Hernández" w:date="2017-05-21T20:59:00Z">
        <w:r w:rsidR="00C42764" w:rsidDel="00902924">
          <w:rPr>
            <w:webHidden/>
          </w:rPr>
          <w:delText>80</w:delText>
        </w:r>
      </w:del>
      <w:r>
        <w:rPr>
          <w:webHidden/>
        </w:rPr>
        <w:fldChar w:fldCharType="end"/>
      </w:r>
      <w:r w:rsidRPr="002313CD">
        <w:rPr>
          <w:rStyle w:val="Hipervnculo"/>
        </w:rPr>
        <w:fldChar w:fldCharType="end"/>
      </w:r>
    </w:p>
    <w:p w14:paraId="6D70FD72" w14:textId="1E72D53E"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"_Toc482747434"</w:instrText>
      </w:r>
      <w:r w:rsidRPr="002313CD">
        <w:rPr>
          <w:rStyle w:val="Hipervnculo"/>
        </w:rPr>
        <w:instrText xml:space="preserve"> </w:instrText>
      </w:r>
      <w:r w:rsidRPr="002313CD">
        <w:rPr>
          <w:rStyle w:val="Hipervnculo"/>
        </w:rPr>
        <w:fldChar w:fldCharType="separate"/>
      </w:r>
      <w:r w:rsidRPr="002313CD">
        <w:rPr>
          <w:rStyle w:val="Hipervnculo"/>
        </w:rPr>
        <w:t>Tabla 2.XLIV Juego de instrucciones de salto del microcontrolador ATmega328PB [60].</w:t>
      </w:r>
      <w:r>
        <w:rPr>
          <w:webHidden/>
        </w:rPr>
        <w:tab/>
      </w:r>
      <w:r>
        <w:rPr>
          <w:webHidden/>
        </w:rPr>
        <w:fldChar w:fldCharType="begin"/>
      </w:r>
      <w:r>
        <w:rPr>
          <w:webHidden/>
        </w:rPr>
        <w:instrText xml:space="preserve"> PAGEREF _Toc482747434 \h </w:instrText>
      </w:r>
      <w:r>
        <w:rPr>
          <w:webHidden/>
        </w:rPr>
      </w:r>
      <w:r>
        <w:rPr>
          <w:webHidden/>
        </w:rPr>
        <w:fldChar w:fldCharType="separate"/>
      </w:r>
      <w:ins w:id="917" w:author="Tanya Hernández" w:date="2017-05-21T21:21:00Z">
        <w:r w:rsidR="00604603">
          <w:rPr>
            <w:webHidden/>
          </w:rPr>
          <w:t>79</w:t>
        </w:r>
      </w:ins>
      <w:del w:id="918" w:author="Tanya Hernández" w:date="2017-05-21T20:59:00Z">
        <w:r w:rsidR="00C42764" w:rsidDel="00902924">
          <w:rPr>
            <w:webHidden/>
          </w:rPr>
          <w:delText>80</w:delText>
        </w:r>
      </w:del>
      <w:r>
        <w:rPr>
          <w:webHidden/>
        </w:rPr>
        <w:fldChar w:fldCharType="end"/>
      </w:r>
      <w:r w:rsidRPr="002313CD">
        <w:rPr>
          <w:rStyle w:val="Hipervnculo"/>
        </w:rPr>
        <w:fldChar w:fldCharType="end"/>
      </w:r>
    </w:p>
    <w:p w14:paraId="22B7E212" w14:textId="530DF34E"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"_Toc482747435"</w:instrText>
      </w:r>
      <w:r w:rsidRPr="002313CD">
        <w:rPr>
          <w:rStyle w:val="Hipervnculo"/>
        </w:rPr>
        <w:instrText xml:space="preserve"> </w:instrText>
      </w:r>
      <w:r w:rsidRPr="002313CD">
        <w:rPr>
          <w:rStyle w:val="Hipervnculo"/>
        </w:rPr>
        <w:fldChar w:fldCharType="separate"/>
      </w:r>
      <w:r w:rsidRPr="002313CD">
        <w:rPr>
          <w:rStyle w:val="Hipervnculo"/>
        </w:rPr>
        <w:t>Tabla 2.XLV</w:t>
      </w:r>
      <w:r w:rsidRPr="002313CD">
        <w:rPr>
          <w:rStyle w:val="Hipervnculo"/>
          <w:lang w:eastAsia="en-US"/>
        </w:rPr>
        <w:t xml:space="preserve"> (</w:t>
      </w:r>
      <w:r w:rsidRPr="002313CD">
        <w:rPr>
          <w:rStyle w:val="Hipervnculo"/>
          <w:rFonts w:cs="Times New Roman"/>
        </w:rPr>
        <w:t>Continuación) Juego de instrucciones de salto del microcontrolador ATmega328PB [60].</w:t>
      </w:r>
      <w:r>
        <w:rPr>
          <w:webHidden/>
        </w:rPr>
        <w:tab/>
      </w:r>
      <w:r>
        <w:rPr>
          <w:webHidden/>
        </w:rPr>
        <w:fldChar w:fldCharType="begin"/>
      </w:r>
      <w:r>
        <w:rPr>
          <w:webHidden/>
        </w:rPr>
        <w:instrText xml:space="preserve"> PAGEREF _Toc482747435 \h </w:instrText>
      </w:r>
      <w:r>
        <w:rPr>
          <w:webHidden/>
        </w:rPr>
      </w:r>
      <w:r>
        <w:rPr>
          <w:webHidden/>
        </w:rPr>
        <w:fldChar w:fldCharType="separate"/>
      </w:r>
      <w:ins w:id="919" w:author="Tanya Hernández" w:date="2017-05-21T21:21:00Z">
        <w:r w:rsidR="00604603">
          <w:rPr>
            <w:webHidden/>
          </w:rPr>
          <w:t>80</w:t>
        </w:r>
      </w:ins>
      <w:del w:id="920" w:author="Tanya Hernández" w:date="2017-05-21T20:59:00Z">
        <w:r w:rsidR="00C42764" w:rsidDel="00902924">
          <w:rPr>
            <w:webHidden/>
          </w:rPr>
          <w:delText>81</w:delText>
        </w:r>
      </w:del>
      <w:r>
        <w:rPr>
          <w:webHidden/>
        </w:rPr>
        <w:fldChar w:fldCharType="end"/>
      </w:r>
      <w:r w:rsidRPr="002313CD">
        <w:rPr>
          <w:rStyle w:val="Hipervnculo"/>
        </w:rPr>
        <w:fldChar w:fldCharType="end"/>
      </w:r>
    </w:p>
    <w:p w14:paraId="0368967F" w14:textId="6866EAE9"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"_Toc482747436"</w:instrText>
      </w:r>
      <w:r w:rsidRPr="002313CD">
        <w:rPr>
          <w:rStyle w:val="Hipervnculo"/>
        </w:rPr>
        <w:instrText xml:space="preserve"> </w:instrText>
      </w:r>
      <w:r w:rsidRPr="002313CD">
        <w:rPr>
          <w:rStyle w:val="Hipervnculo"/>
        </w:rPr>
        <w:fldChar w:fldCharType="separate"/>
      </w:r>
      <w:r w:rsidRPr="002313CD">
        <w:rPr>
          <w:rStyle w:val="Hipervnculo"/>
        </w:rPr>
        <w:t>Tabla 2.XLVI Juego de instrucciones para analizar el estado de banderas ATmega328PB [60].</w:t>
      </w:r>
      <w:r>
        <w:rPr>
          <w:webHidden/>
        </w:rPr>
        <w:tab/>
      </w:r>
      <w:r>
        <w:rPr>
          <w:webHidden/>
        </w:rPr>
        <w:fldChar w:fldCharType="begin"/>
      </w:r>
      <w:r>
        <w:rPr>
          <w:webHidden/>
        </w:rPr>
        <w:instrText xml:space="preserve"> PAGEREF _Toc482747436 \h </w:instrText>
      </w:r>
      <w:r>
        <w:rPr>
          <w:webHidden/>
        </w:rPr>
      </w:r>
      <w:r>
        <w:rPr>
          <w:webHidden/>
        </w:rPr>
        <w:fldChar w:fldCharType="separate"/>
      </w:r>
      <w:ins w:id="921" w:author="Tanya Hernández" w:date="2017-05-21T21:21:00Z">
        <w:r w:rsidR="00604603">
          <w:rPr>
            <w:webHidden/>
          </w:rPr>
          <w:t>81</w:t>
        </w:r>
      </w:ins>
      <w:del w:id="922" w:author="Tanya Hernández" w:date="2017-05-21T20:59:00Z">
        <w:r w:rsidR="00C42764" w:rsidDel="00902924">
          <w:rPr>
            <w:webHidden/>
          </w:rPr>
          <w:delText>82</w:delText>
        </w:r>
      </w:del>
      <w:r>
        <w:rPr>
          <w:webHidden/>
        </w:rPr>
        <w:fldChar w:fldCharType="end"/>
      </w:r>
      <w:r w:rsidRPr="002313CD">
        <w:rPr>
          <w:rStyle w:val="Hipervnculo"/>
        </w:rPr>
        <w:fldChar w:fldCharType="end"/>
      </w:r>
    </w:p>
    <w:p w14:paraId="5E624453" w14:textId="219655DE"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"_Toc482747437"</w:instrText>
      </w:r>
      <w:r w:rsidRPr="002313CD">
        <w:rPr>
          <w:rStyle w:val="Hipervnculo"/>
        </w:rPr>
        <w:instrText xml:space="preserve"> </w:instrText>
      </w:r>
      <w:r w:rsidRPr="002313CD">
        <w:rPr>
          <w:rStyle w:val="Hipervnculo"/>
        </w:rPr>
        <w:fldChar w:fldCharType="separate"/>
      </w:r>
      <w:r w:rsidRPr="002313CD">
        <w:rPr>
          <w:rStyle w:val="Hipervnculo"/>
        </w:rPr>
        <w:t>Tabla 2.XLVII Juego de instrucciones para transferir datos ATmega328PB [60].</w:t>
      </w:r>
      <w:r>
        <w:rPr>
          <w:webHidden/>
        </w:rPr>
        <w:tab/>
      </w:r>
      <w:r>
        <w:rPr>
          <w:webHidden/>
        </w:rPr>
        <w:fldChar w:fldCharType="begin"/>
      </w:r>
      <w:r>
        <w:rPr>
          <w:webHidden/>
        </w:rPr>
        <w:instrText xml:space="preserve"> PAGEREF _Toc482747437 \h </w:instrText>
      </w:r>
      <w:r>
        <w:rPr>
          <w:webHidden/>
        </w:rPr>
      </w:r>
      <w:r>
        <w:rPr>
          <w:webHidden/>
        </w:rPr>
        <w:fldChar w:fldCharType="separate"/>
      </w:r>
      <w:ins w:id="923" w:author="Tanya Hernández" w:date="2017-05-21T21:21:00Z">
        <w:r w:rsidR="00604603">
          <w:rPr>
            <w:webHidden/>
          </w:rPr>
          <w:t>81</w:t>
        </w:r>
      </w:ins>
      <w:del w:id="924" w:author="Tanya Hernández" w:date="2017-05-21T20:59:00Z">
        <w:r w:rsidR="00C42764" w:rsidDel="00902924">
          <w:rPr>
            <w:webHidden/>
          </w:rPr>
          <w:delText>82</w:delText>
        </w:r>
      </w:del>
      <w:r>
        <w:rPr>
          <w:webHidden/>
        </w:rPr>
        <w:fldChar w:fldCharType="end"/>
      </w:r>
      <w:r w:rsidRPr="002313CD">
        <w:rPr>
          <w:rStyle w:val="Hipervnculo"/>
        </w:rPr>
        <w:fldChar w:fldCharType="end"/>
      </w:r>
    </w:p>
    <w:p w14:paraId="7AE41B36" w14:textId="18DC3E92"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"_Toc482747438"</w:instrText>
      </w:r>
      <w:r w:rsidRPr="002313CD">
        <w:rPr>
          <w:rStyle w:val="Hipervnculo"/>
        </w:rPr>
        <w:instrText xml:space="preserve"> </w:instrText>
      </w:r>
      <w:r w:rsidRPr="002313CD">
        <w:rPr>
          <w:rStyle w:val="Hipervnculo"/>
        </w:rPr>
        <w:fldChar w:fldCharType="separate"/>
      </w:r>
      <w:r w:rsidRPr="002313CD">
        <w:rPr>
          <w:rStyle w:val="Hipervnculo"/>
        </w:rPr>
        <w:t>Tabla 2.XLVIII Juego de instrucciones para modificar el estado del microcontrolador ATmega328PB [60].</w:t>
      </w:r>
      <w:r>
        <w:rPr>
          <w:webHidden/>
        </w:rPr>
        <w:tab/>
      </w:r>
      <w:r>
        <w:rPr>
          <w:webHidden/>
        </w:rPr>
        <w:fldChar w:fldCharType="begin"/>
      </w:r>
      <w:r>
        <w:rPr>
          <w:webHidden/>
        </w:rPr>
        <w:instrText xml:space="preserve"> PAGEREF _Toc482747438 \h </w:instrText>
      </w:r>
      <w:r>
        <w:rPr>
          <w:webHidden/>
        </w:rPr>
      </w:r>
      <w:r>
        <w:rPr>
          <w:webHidden/>
        </w:rPr>
        <w:fldChar w:fldCharType="separate"/>
      </w:r>
      <w:ins w:id="925" w:author="Tanya Hernández" w:date="2017-05-21T21:21:00Z">
        <w:r w:rsidR="00604603">
          <w:rPr>
            <w:webHidden/>
          </w:rPr>
          <w:t>82</w:t>
        </w:r>
      </w:ins>
      <w:del w:id="926" w:author="Tanya Hernández" w:date="2017-05-21T20:59:00Z">
        <w:r w:rsidR="00C42764" w:rsidDel="00902924">
          <w:rPr>
            <w:webHidden/>
          </w:rPr>
          <w:delText>83</w:delText>
        </w:r>
      </w:del>
      <w:r>
        <w:rPr>
          <w:webHidden/>
        </w:rPr>
        <w:fldChar w:fldCharType="end"/>
      </w:r>
      <w:r w:rsidRPr="002313CD">
        <w:rPr>
          <w:rStyle w:val="Hipervnculo"/>
        </w:rPr>
        <w:fldChar w:fldCharType="end"/>
      </w:r>
    </w:p>
    <w:p w14:paraId="1BF4D883" w14:textId="7977CA54"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"_Toc482747439"</w:instrText>
      </w:r>
      <w:r w:rsidRPr="002313CD">
        <w:rPr>
          <w:rStyle w:val="Hipervnculo"/>
        </w:rPr>
        <w:instrText xml:space="preserve"> </w:instrText>
      </w:r>
      <w:r w:rsidRPr="002313CD">
        <w:rPr>
          <w:rStyle w:val="Hipervnculo"/>
        </w:rPr>
        <w:fldChar w:fldCharType="separate"/>
      </w:r>
      <w:r w:rsidRPr="002313CD">
        <w:rPr>
          <w:rStyle w:val="Hipervnculo"/>
        </w:rPr>
        <w:t>Tabla 2.XLIX Comparación entre módulos WiFi.</w:t>
      </w:r>
      <w:r>
        <w:rPr>
          <w:webHidden/>
        </w:rPr>
        <w:tab/>
      </w:r>
      <w:r>
        <w:rPr>
          <w:webHidden/>
        </w:rPr>
        <w:fldChar w:fldCharType="begin"/>
      </w:r>
      <w:r>
        <w:rPr>
          <w:webHidden/>
        </w:rPr>
        <w:instrText xml:space="preserve"> PAGEREF _Toc482747439 \h </w:instrText>
      </w:r>
      <w:r>
        <w:rPr>
          <w:webHidden/>
        </w:rPr>
      </w:r>
      <w:r>
        <w:rPr>
          <w:webHidden/>
        </w:rPr>
        <w:fldChar w:fldCharType="separate"/>
      </w:r>
      <w:ins w:id="927" w:author="Tanya Hernández" w:date="2017-05-21T21:21:00Z">
        <w:r w:rsidR="00604603">
          <w:rPr>
            <w:webHidden/>
          </w:rPr>
          <w:t>85</w:t>
        </w:r>
      </w:ins>
      <w:del w:id="928" w:author="Tanya Hernández" w:date="2017-05-21T20:59:00Z">
        <w:r w:rsidR="00C42764" w:rsidDel="00902924">
          <w:rPr>
            <w:webHidden/>
          </w:rPr>
          <w:delText>86</w:delText>
        </w:r>
      </w:del>
      <w:r>
        <w:rPr>
          <w:webHidden/>
        </w:rPr>
        <w:fldChar w:fldCharType="end"/>
      </w:r>
      <w:r w:rsidRPr="002313CD">
        <w:rPr>
          <w:rStyle w:val="Hipervnculo"/>
        </w:rPr>
        <w:fldChar w:fldCharType="end"/>
      </w:r>
    </w:p>
    <w:p w14:paraId="1B22D0AA" w14:textId="44690248"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"_Toc482747440"</w:instrText>
      </w:r>
      <w:r w:rsidRPr="002313CD">
        <w:rPr>
          <w:rStyle w:val="Hipervnculo"/>
        </w:rPr>
        <w:instrText xml:space="preserve"> </w:instrText>
      </w:r>
      <w:r w:rsidRPr="002313CD">
        <w:rPr>
          <w:rStyle w:val="Hipervnculo"/>
        </w:rPr>
        <w:fldChar w:fldCharType="separate"/>
      </w:r>
      <w:r w:rsidRPr="002313CD">
        <w:rPr>
          <w:rStyle w:val="Hipervnculo"/>
        </w:rPr>
        <w:t>Tabla 2.L Ventajas y desventajas de una aplicación móvil web.</w:t>
      </w:r>
      <w:r>
        <w:rPr>
          <w:webHidden/>
        </w:rPr>
        <w:tab/>
      </w:r>
      <w:r>
        <w:rPr>
          <w:webHidden/>
        </w:rPr>
        <w:fldChar w:fldCharType="begin"/>
      </w:r>
      <w:r>
        <w:rPr>
          <w:webHidden/>
        </w:rPr>
        <w:instrText xml:space="preserve"> PAGEREF _Toc482747440 \h </w:instrText>
      </w:r>
      <w:r>
        <w:rPr>
          <w:webHidden/>
        </w:rPr>
      </w:r>
      <w:r>
        <w:rPr>
          <w:webHidden/>
        </w:rPr>
        <w:fldChar w:fldCharType="separate"/>
      </w:r>
      <w:ins w:id="929" w:author="Tanya Hernández" w:date="2017-05-21T21:21:00Z">
        <w:r w:rsidR="00604603">
          <w:rPr>
            <w:webHidden/>
          </w:rPr>
          <w:t>87</w:t>
        </w:r>
      </w:ins>
      <w:del w:id="930" w:author="Tanya Hernández" w:date="2017-05-21T20:59:00Z">
        <w:r w:rsidR="00C42764" w:rsidDel="00902924">
          <w:rPr>
            <w:webHidden/>
          </w:rPr>
          <w:delText>88</w:delText>
        </w:r>
      </w:del>
      <w:r>
        <w:rPr>
          <w:webHidden/>
        </w:rPr>
        <w:fldChar w:fldCharType="end"/>
      </w:r>
      <w:r w:rsidRPr="002313CD">
        <w:rPr>
          <w:rStyle w:val="Hipervnculo"/>
        </w:rPr>
        <w:fldChar w:fldCharType="end"/>
      </w:r>
    </w:p>
    <w:p w14:paraId="21ABD0A4" w14:textId="2F4F782A"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"_Toc482747441"</w:instrText>
      </w:r>
      <w:r w:rsidRPr="002313CD">
        <w:rPr>
          <w:rStyle w:val="Hipervnculo"/>
        </w:rPr>
        <w:instrText xml:space="preserve"> </w:instrText>
      </w:r>
      <w:r w:rsidRPr="002313CD">
        <w:rPr>
          <w:rStyle w:val="Hipervnculo"/>
        </w:rPr>
        <w:fldChar w:fldCharType="separate"/>
      </w:r>
      <w:r w:rsidRPr="002313CD">
        <w:rPr>
          <w:rStyle w:val="Hipervnculo"/>
        </w:rPr>
        <w:t>Tabla 2.LI Ventajas y desventajas de una aplicación móvil nativa.</w:t>
      </w:r>
      <w:r>
        <w:rPr>
          <w:webHidden/>
        </w:rPr>
        <w:tab/>
      </w:r>
      <w:r>
        <w:rPr>
          <w:webHidden/>
        </w:rPr>
        <w:fldChar w:fldCharType="begin"/>
      </w:r>
      <w:r>
        <w:rPr>
          <w:webHidden/>
        </w:rPr>
        <w:instrText xml:space="preserve"> PAGEREF _Toc482747441 \h </w:instrText>
      </w:r>
      <w:r>
        <w:rPr>
          <w:webHidden/>
        </w:rPr>
      </w:r>
      <w:r>
        <w:rPr>
          <w:webHidden/>
        </w:rPr>
        <w:fldChar w:fldCharType="separate"/>
      </w:r>
      <w:ins w:id="931" w:author="Tanya Hernández" w:date="2017-05-21T21:21:00Z">
        <w:r w:rsidR="00604603">
          <w:rPr>
            <w:webHidden/>
          </w:rPr>
          <w:t>88</w:t>
        </w:r>
      </w:ins>
      <w:del w:id="932" w:author="Tanya Hernández" w:date="2017-05-21T20:59:00Z">
        <w:r w:rsidR="00C42764" w:rsidDel="00902924">
          <w:rPr>
            <w:webHidden/>
          </w:rPr>
          <w:delText>89</w:delText>
        </w:r>
      </w:del>
      <w:r>
        <w:rPr>
          <w:webHidden/>
        </w:rPr>
        <w:fldChar w:fldCharType="end"/>
      </w:r>
      <w:r w:rsidRPr="002313CD">
        <w:rPr>
          <w:rStyle w:val="Hipervnculo"/>
        </w:rPr>
        <w:fldChar w:fldCharType="end"/>
      </w:r>
    </w:p>
    <w:p w14:paraId="576FF6F9" w14:textId="1FABAED6" w:rsidR="00215307" w:rsidRDefault="00215307">
      <w:pPr>
        <w:pStyle w:val="Tabladeilustraciones"/>
        <w:rPr>
          <w:rFonts w:cstheme="minorBidi"/>
          <w:b w:val="0"/>
          <w:bCs w:val="0"/>
          <w:sz w:val="22"/>
          <w:szCs w:val="22"/>
          <w:lang w:eastAsia="es-MX"/>
        </w:rPr>
      </w:pPr>
      <w:r w:rsidRPr="002313CD">
        <w:rPr>
          <w:rStyle w:val="Hipervnculo"/>
        </w:rPr>
        <w:fldChar w:fldCharType="begin"/>
      </w:r>
      <w:r w:rsidRPr="002313CD">
        <w:rPr>
          <w:rStyle w:val="Hipervnculo"/>
        </w:rPr>
        <w:instrText xml:space="preserve"> </w:instrText>
      </w:r>
      <w:r>
        <w:instrText>HYPERLINK \l "_Toc482747442"</w:instrText>
      </w:r>
      <w:r w:rsidRPr="002313CD">
        <w:rPr>
          <w:rStyle w:val="Hipervnculo"/>
        </w:rPr>
        <w:instrText xml:space="preserve"> </w:instrText>
      </w:r>
      <w:r w:rsidRPr="002313CD">
        <w:rPr>
          <w:rStyle w:val="Hipervnculo"/>
        </w:rPr>
        <w:fldChar w:fldCharType="separate"/>
      </w:r>
      <w:r w:rsidRPr="002313CD">
        <w:rPr>
          <w:rStyle w:val="Hipervnculo"/>
        </w:rPr>
        <w:t>Tabla 2.LII Comparativa de las plataformas de desarrollo en móviles [66].</w:t>
      </w:r>
      <w:r>
        <w:rPr>
          <w:webHidden/>
        </w:rPr>
        <w:tab/>
      </w:r>
      <w:r>
        <w:rPr>
          <w:webHidden/>
        </w:rPr>
        <w:fldChar w:fldCharType="begin"/>
      </w:r>
      <w:r>
        <w:rPr>
          <w:webHidden/>
        </w:rPr>
        <w:instrText xml:space="preserve"> PAGEREF _Toc482747442 \h </w:instrText>
      </w:r>
      <w:r>
        <w:rPr>
          <w:webHidden/>
        </w:rPr>
      </w:r>
      <w:r>
        <w:rPr>
          <w:webHidden/>
        </w:rPr>
        <w:fldChar w:fldCharType="separate"/>
      </w:r>
      <w:ins w:id="933" w:author="Tanya Hernández" w:date="2017-05-21T21:21:00Z">
        <w:r w:rsidR="00604603">
          <w:rPr>
            <w:webHidden/>
          </w:rPr>
          <w:t>90</w:t>
        </w:r>
      </w:ins>
      <w:del w:id="934" w:author="Tanya Hernández" w:date="2017-05-21T20:59:00Z">
        <w:r w:rsidR="00C42764" w:rsidDel="00902924">
          <w:rPr>
            <w:webHidden/>
          </w:rPr>
          <w:delText>91</w:delText>
        </w:r>
      </w:del>
      <w:r>
        <w:rPr>
          <w:webHidden/>
        </w:rPr>
        <w:fldChar w:fldCharType="end"/>
      </w:r>
      <w:r w:rsidRPr="002313CD">
        <w:rPr>
          <w:rStyle w:val="Hipervnculo"/>
        </w:rPr>
        <w:fldChar w:fldCharType="end"/>
      </w:r>
    </w:p>
    <w:p w14:paraId="272A60C0" w14:textId="77777777" w:rsidR="00215307" w:rsidDel="00215307" w:rsidRDefault="00215307" w:rsidP="009C289A">
      <w:pPr>
        <w:pStyle w:val="Tabladeilustraciones"/>
        <w:rPr>
          <w:del w:id="935" w:author="Tanya Hernández" w:date="2017-05-17T01:20:00Z"/>
        </w:rPr>
      </w:pPr>
    </w:p>
    <w:p w14:paraId="45408564" w14:textId="03DF436D" w:rsidR="002A5813" w:rsidDel="00215307" w:rsidRDefault="002A5813" w:rsidP="009C289A">
      <w:pPr>
        <w:pStyle w:val="Tabladeilustraciones"/>
        <w:rPr>
          <w:del w:id="936" w:author="Tanya Hernández" w:date="2017-05-17T01:20:00Z"/>
        </w:rPr>
      </w:pPr>
    </w:p>
    <w:p w14:paraId="574A15C8" w14:textId="19E00B63" w:rsidR="002A5813" w:rsidDel="00215307" w:rsidRDefault="002A5813">
      <w:pPr>
        <w:pStyle w:val="Tabladeilustraciones"/>
        <w:rPr>
          <w:del w:id="937" w:author="Tanya Hernández" w:date="2017-05-17T01:20:00Z"/>
          <w:rFonts w:cstheme="minorBidi"/>
          <w:b w:val="0"/>
          <w:bCs w:val="0"/>
          <w:sz w:val="22"/>
          <w:szCs w:val="22"/>
          <w:lang w:eastAsia="es-MX"/>
        </w:rPr>
      </w:pPr>
      <w:del w:id="938" w:author="Tanya Hernández" w:date="2017-05-17T01:20:00Z">
        <w:r w:rsidRPr="00215307" w:rsidDel="00215307">
          <w:rPr>
            <w:rPrChange w:id="939" w:author="Tanya Hernández" w:date="2017-05-17T01:20:00Z">
              <w:rPr>
                <w:rStyle w:val="Hipervnculo"/>
                <w:b/>
                <w:bCs w:val="0"/>
              </w:rPr>
            </w:rPrChange>
          </w:rPr>
          <w:delText>Tabla 2. I Factores de ajuste de valor [42].</w:delText>
        </w:r>
        <w:r w:rsidDel="00215307">
          <w:rPr>
            <w:webHidden/>
          </w:rPr>
          <w:tab/>
        </w:r>
        <w:r w:rsidR="005B2C04" w:rsidDel="00215307">
          <w:rPr>
            <w:webHidden/>
          </w:rPr>
          <w:delText>37</w:delText>
        </w:r>
      </w:del>
    </w:p>
    <w:p w14:paraId="50328C4C" w14:textId="2D07003B" w:rsidR="002A5813" w:rsidDel="00215307" w:rsidRDefault="002A5813">
      <w:pPr>
        <w:pStyle w:val="Tabladeilustraciones"/>
        <w:rPr>
          <w:del w:id="940" w:author="Tanya Hernández" w:date="2017-05-17T01:20:00Z"/>
          <w:rFonts w:cstheme="minorBidi"/>
          <w:b w:val="0"/>
          <w:bCs w:val="0"/>
          <w:sz w:val="22"/>
          <w:szCs w:val="22"/>
          <w:lang w:eastAsia="es-MX"/>
        </w:rPr>
      </w:pPr>
      <w:del w:id="941" w:author="Tanya Hernández" w:date="2017-05-17T01:20:00Z">
        <w:r w:rsidRPr="00215307" w:rsidDel="00215307">
          <w:rPr>
            <w:rPrChange w:id="942" w:author="Tanya Hernández" w:date="2017-05-17T01:20:00Z">
              <w:rPr>
                <w:rStyle w:val="Hipervnculo"/>
                <w:b/>
                <w:bCs w:val="0"/>
              </w:rPr>
            </w:rPrChange>
          </w:rPr>
          <w:delText>Tabla 2. II Cálculo de puntos de función [42].</w:delText>
        </w:r>
        <w:r w:rsidDel="00215307">
          <w:rPr>
            <w:webHidden/>
          </w:rPr>
          <w:tab/>
        </w:r>
        <w:r w:rsidR="005B2C04" w:rsidDel="00215307">
          <w:rPr>
            <w:webHidden/>
          </w:rPr>
          <w:delText>38</w:delText>
        </w:r>
      </w:del>
    </w:p>
    <w:p w14:paraId="3E3D1601" w14:textId="4DD89C33" w:rsidR="002A5813" w:rsidDel="00215307" w:rsidRDefault="002A5813">
      <w:pPr>
        <w:pStyle w:val="Tabladeilustraciones"/>
        <w:rPr>
          <w:del w:id="943" w:author="Tanya Hernández" w:date="2017-05-17T01:20:00Z"/>
          <w:rFonts w:cstheme="minorBidi"/>
          <w:b w:val="0"/>
          <w:bCs w:val="0"/>
          <w:sz w:val="22"/>
          <w:szCs w:val="22"/>
          <w:lang w:eastAsia="es-MX"/>
        </w:rPr>
      </w:pPr>
      <w:del w:id="944" w:author="Tanya Hernández" w:date="2017-05-17T01:20:00Z">
        <w:r w:rsidRPr="00215307" w:rsidDel="00215307">
          <w:rPr>
            <w:rPrChange w:id="945" w:author="Tanya Hernández" w:date="2017-05-17T01:20:00Z">
              <w:rPr>
                <w:rStyle w:val="Hipervnculo"/>
                <w:b/>
                <w:bCs w:val="0"/>
              </w:rPr>
            </w:rPrChange>
          </w:rPr>
          <w:delText xml:space="preserve">Tabla 2. III </w:delText>
        </w:r>
        <w:r w:rsidRPr="00215307" w:rsidDel="00215307">
          <w:rPr>
            <w:rPrChange w:id="946" w:author="Tanya Hernández" w:date="2017-05-17T01:20:00Z">
              <w:rPr>
                <w:rStyle w:val="Hipervnculo"/>
                <w:rFonts w:cs="Times New Roman"/>
                <w:b/>
                <w:bCs w:val="0"/>
              </w:rPr>
            </w:rPrChange>
          </w:rPr>
          <w:delText>Modelo COCOMO [43].</w:delText>
        </w:r>
        <w:r w:rsidDel="00215307">
          <w:rPr>
            <w:webHidden/>
          </w:rPr>
          <w:tab/>
        </w:r>
        <w:r w:rsidR="005B2C04" w:rsidDel="00215307">
          <w:rPr>
            <w:webHidden/>
          </w:rPr>
          <w:delText>40</w:delText>
        </w:r>
      </w:del>
    </w:p>
    <w:p w14:paraId="4881E866" w14:textId="1A900BF2" w:rsidR="002A5813" w:rsidDel="00215307" w:rsidRDefault="002A5813">
      <w:pPr>
        <w:pStyle w:val="Tabladeilustraciones"/>
        <w:rPr>
          <w:del w:id="947" w:author="Tanya Hernández" w:date="2017-05-17T01:20:00Z"/>
          <w:rFonts w:cstheme="minorBidi"/>
          <w:b w:val="0"/>
          <w:bCs w:val="0"/>
          <w:sz w:val="22"/>
          <w:szCs w:val="22"/>
          <w:lang w:eastAsia="es-MX"/>
        </w:rPr>
      </w:pPr>
      <w:del w:id="948" w:author="Tanya Hernández" w:date="2017-05-17T01:20:00Z">
        <w:r w:rsidRPr="00215307" w:rsidDel="00215307">
          <w:rPr>
            <w:rPrChange w:id="949" w:author="Tanya Hernández" w:date="2017-05-17T01:20:00Z">
              <w:rPr>
                <w:rStyle w:val="Hipervnculo"/>
                <w:b/>
                <w:bCs w:val="0"/>
              </w:rPr>
            </w:rPrChange>
          </w:rPr>
          <w:delText>Tabla 2. IV Requerimientos funcionales.</w:delText>
        </w:r>
        <w:r w:rsidDel="00215307">
          <w:rPr>
            <w:webHidden/>
          </w:rPr>
          <w:tab/>
        </w:r>
        <w:r w:rsidR="005B2C04" w:rsidDel="00215307">
          <w:rPr>
            <w:webHidden/>
          </w:rPr>
          <w:delText>42</w:delText>
        </w:r>
      </w:del>
    </w:p>
    <w:p w14:paraId="3ABD6832" w14:textId="69CAF3D9" w:rsidR="002A5813" w:rsidDel="00215307" w:rsidRDefault="002A5813">
      <w:pPr>
        <w:pStyle w:val="Tabladeilustraciones"/>
        <w:rPr>
          <w:del w:id="950" w:author="Tanya Hernández" w:date="2017-05-17T01:20:00Z"/>
          <w:rFonts w:cstheme="minorBidi"/>
          <w:b w:val="0"/>
          <w:bCs w:val="0"/>
          <w:sz w:val="22"/>
          <w:szCs w:val="22"/>
          <w:lang w:eastAsia="es-MX"/>
        </w:rPr>
      </w:pPr>
      <w:del w:id="951" w:author="Tanya Hernández" w:date="2017-05-17T01:20:00Z">
        <w:r w:rsidRPr="00215307" w:rsidDel="00215307">
          <w:rPr>
            <w:rPrChange w:id="952" w:author="Tanya Hernández" w:date="2017-05-17T01:20:00Z">
              <w:rPr>
                <w:rStyle w:val="Hipervnculo"/>
                <w:b/>
                <w:bCs w:val="0"/>
              </w:rPr>
            </w:rPrChange>
          </w:rPr>
          <w:delText>Tabla 2. V Requerimientos no funcionales.</w:delText>
        </w:r>
        <w:r w:rsidDel="00215307">
          <w:rPr>
            <w:webHidden/>
          </w:rPr>
          <w:tab/>
        </w:r>
        <w:r w:rsidR="005B2C04" w:rsidDel="00215307">
          <w:rPr>
            <w:webHidden/>
          </w:rPr>
          <w:delText>42</w:delText>
        </w:r>
      </w:del>
    </w:p>
    <w:p w14:paraId="0F532986" w14:textId="2C477C0C" w:rsidR="002A5813" w:rsidDel="00215307" w:rsidRDefault="002A5813">
      <w:pPr>
        <w:pStyle w:val="Tabladeilustraciones"/>
        <w:rPr>
          <w:del w:id="953" w:author="Tanya Hernández" w:date="2017-05-17T01:20:00Z"/>
          <w:rFonts w:cstheme="minorBidi"/>
          <w:b w:val="0"/>
          <w:bCs w:val="0"/>
          <w:sz w:val="22"/>
          <w:szCs w:val="22"/>
          <w:lang w:eastAsia="es-MX"/>
        </w:rPr>
      </w:pPr>
      <w:del w:id="954" w:author="Tanya Hernández" w:date="2017-05-17T01:20:00Z">
        <w:r w:rsidRPr="00215307" w:rsidDel="00215307">
          <w:rPr>
            <w:rPrChange w:id="955" w:author="Tanya Hernández" w:date="2017-05-17T01:20:00Z">
              <w:rPr>
                <w:rStyle w:val="Hipervnculo"/>
                <w:b/>
                <w:bCs w:val="0"/>
              </w:rPr>
            </w:rPrChange>
          </w:rPr>
          <w:delText>Tabla 2. VI Recursos de hardware.</w:delText>
        </w:r>
        <w:r w:rsidDel="00215307">
          <w:rPr>
            <w:webHidden/>
          </w:rPr>
          <w:tab/>
        </w:r>
        <w:r w:rsidR="005B2C04" w:rsidDel="00215307">
          <w:rPr>
            <w:webHidden/>
          </w:rPr>
          <w:delText>43</w:delText>
        </w:r>
      </w:del>
    </w:p>
    <w:p w14:paraId="046CA79D" w14:textId="6B08C108" w:rsidR="002A5813" w:rsidDel="00215307" w:rsidRDefault="002A5813">
      <w:pPr>
        <w:pStyle w:val="Tabladeilustraciones"/>
        <w:rPr>
          <w:del w:id="956" w:author="Tanya Hernández" w:date="2017-05-17T01:20:00Z"/>
          <w:rFonts w:cstheme="minorBidi"/>
          <w:b w:val="0"/>
          <w:bCs w:val="0"/>
          <w:sz w:val="22"/>
          <w:szCs w:val="22"/>
          <w:lang w:eastAsia="es-MX"/>
        </w:rPr>
      </w:pPr>
      <w:del w:id="957" w:author="Tanya Hernández" w:date="2017-05-17T01:20:00Z">
        <w:r w:rsidRPr="00215307" w:rsidDel="00215307">
          <w:rPr>
            <w:rPrChange w:id="958" w:author="Tanya Hernández" w:date="2017-05-17T01:20:00Z">
              <w:rPr>
                <w:rStyle w:val="Hipervnculo"/>
                <w:b/>
                <w:bCs w:val="0"/>
              </w:rPr>
            </w:rPrChange>
          </w:rPr>
          <w:delText>Tabla 2. VII Recursos de software.</w:delText>
        </w:r>
        <w:r w:rsidDel="00215307">
          <w:rPr>
            <w:webHidden/>
          </w:rPr>
          <w:tab/>
        </w:r>
        <w:r w:rsidR="005B2C04" w:rsidDel="00215307">
          <w:rPr>
            <w:webHidden/>
          </w:rPr>
          <w:delText>44</w:delText>
        </w:r>
      </w:del>
    </w:p>
    <w:p w14:paraId="5766F2C6" w14:textId="52747075" w:rsidR="002A5813" w:rsidDel="00215307" w:rsidRDefault="002A5813">
      <w:pPr>
        <w:pStyle w:val="Tabladeilustraciones"/>
        <w:rPr>
          <w:del w:id="959" w:author="Tanya Hernández" w:date="2017-05-17T01:20:00Z"/>
          <w:rFonts w:cstheme="minorBidi"/>
          <w:b w:val="0"/>
          <w:bCs w:val="0"/>
          <w:sz w:val="22"/>
          <w:szCs w:val="22"/>
          <w:lang w:eastAsia="es-MX"/>
        </w:rPr>
      </w:pPr>
      <w:del w:id="960" w:author="Tanya Hernández" w:date="2017-05-17T01:20:00Z">
        <w:r w:rsidRPr="00215307" w:rsidDel="00215307">
          <w:rPr>
            <w:rPrChange w:id="961" w:author="Tanya Hernández" w:date="2017-05-17T01:20:00Z">
              <w:rPr>
                <w:rStyle w:val="Hipervnculo"/>
                <w:b/>
                <w:bCs w:val="0"/>
              </w:rPr>
            </w:rPrChange>
          </w:rPr>
          <w:delText>Tabla 2. VIII Recursos humanos.</w:delText>
        </w:r>
        <w:r w:rsidDel="00215307">
          <w:rPr>
            <w:webHidden/>
          </w:rPr>
          <w:tab/>
        </w:r>
        <w:r w:rsidR="005B2C04" w:rsidDel="00215307">
          <w:rPr>
            <w:webHidden/>
          </w:rPr>
          <w:delText>44</w:delText>
        </w:r>
      </w:del>
    </w:p>
    <w:p w14:paraId="237C6D60" w14:textId="23499458" w:rsidR="002A5813" w:rsidDel="00215307" w:rsidRDefault="002A5813">
      <w:pPr>
        <w:pStyle w:val="Tabladeilustraciones"/>
        <w:rPr>
          <w:del w:id="962" w:author="Tanya Hernández" w:date="2017-05-17T01:20:00Z"/>
          <w:rFonts w:cstheme="minorBidi"/>
          <w:b w:val="0"/>
          <w:bCs w:val="0"/>
          <w:sz w:val="22"/>
          <w:szCs w:val="22"/>
          <w:lang w:eastAsia="es-MX"/>
        </w:rPr>
      </w:pPr>
      <w:del w:id="963" w:author="Tanya Hernández" w:date="2017-05-17T01:20:00Z">
        <w:r w:rsidRPr="00215307" w:rsidDel="00215307">
          <w:rPr>
            <w:rPrChange w:id="964" w:author="Tanya Hernández" w:date="2017-05-17T01:20:00Z">
              <w:rPr>
                <w:rStyle w:val="Hipervnculo"/>
                <w:b/>
                <w:bCs w:val="0"/>
              </w:rPr>
            </w:rPrChange>
          </w:rPr>
          <w:delText>Tabla 2. IX Costos y gastos de recursos humanos.</w:delText>
        </w:r>
        <w:r w:rsidDel="00215307">
          <w:rPr>
            <w:webHidden/>
          </w:rPr>
          <w:tab/>
        </w:r>
        <w:r w:rsidR="005B2C04" w:rsidDel="00215307">
          <w:rPr>
            <w:webHidden/>
          </w:rPr>
          <w:delText>44</w:delText>
        </w:r>
      </w:del>
    </w:p>
    <w:p w14:paraId="777CAE60" w14:textId="0FB06082" w:rsidR="002A5813" w:rsidDel="00215307" w:rsidRDefault="002A5813">
      <w:pPr>
        <w:pStyle w:val="Tabladeilustraciones"/>
        <w:rPr>
          <w:del w:id="965" w:author="Tanya Hernández" w:date="2017-05-17T01:20:00Z"/>
          <w:rFonts w:cstheme="minorBidi"/>
          <w:b w:val="0"/>
          <w:bCs w:val="0"/>
          <w:sz w:val="22"/>
          <w:szCs w:val="22"/>
          <w:lang w:eastAsia="es-MX"/>
        </w:rPr>
      </w:pPr>
      <w:del w:id="966" w:author="Tanya Hernández" w:date="2017-05-17T01:20:00Z">
        <w:r w:rsidRPr="00215307" w:rsidDel="00215307">
          <w:rPr>
            <w:rPrChange w:id="967" w:author="Tanya Hernández" w:date="2017-05-17T01:20:00Z">
              <w:rPr>
                <w:rStyle w:val="Hipervnculo"/>
                <w:b/>
                <w:bCs w:val="0"/>
              </w:rPr>
            </w:rPrChange>
          </w:rPr>
          <w:delText>Tabla 2. X Costos y gastos de recursos materiales de hardware.</w:delText>
        </w:r>
        <w:r w:rsidDel="00215307">
          <w:rPr>
            <w:webHidden/>
          </w:rPr>
          <w:tab/>
        </w:r>
        <w:r w:rsidR="005B2C04" w:rsidDel="00215307">
          <w:rPr>
            <w:webHidden/>
          </w:rPr>
          <w:delText>45</w:delText>
        </w:r>
      </w:del>
    </w:p>
    <w:p w14:paraId="053A830D" w14:textId="21B7BE3D" w:rsidR="002A5813" w:rsidDel="00215307" w:rsidRDefault="002A5813">
      <w:pPr>
        <w:pStyle w:val="Tabladeilustraciones"/>
        <w:rPr>
          <w:del w:id="968" w:author="Tanya Hernández" w:date="2017-05-17T01:20:00Z"/>
          <w:rFonts w:cstheme="minorBidi"/>
          <w:b w:val="0"/>
          <w:bCs w:val="0"/>
          <w:sz w:val="22"/>
          <w:szCs w:val="22"/>
          <w:lang w:eastAsia="es-MX"/>
        </w:rPr>
      </w:pPr>
      <w:del w:id="969" w:author="Tanya Hernández" w:date="2017-05-17T01:20:00Z">
        <w:r w:rsidRPr="00215307" w:rsidDel="00215307">
          <w:rPr>
            <w:rPrChange w:id="970" w:author="Tanya Hernández" w:date="2017-05-17T01:20:00Z">
              <w:rPr>
                <w:rStyle w:val="Hipervnculo"/>
                <w:b/>
                <w:bCs w:val="0"/>
              </w:rPr>
            </w:rPrChange>
          </w:rPr>
          <w:delText>Tabla 2. XI Costos y gastos de recursos materiales de software.</w:delText>
        </w:r>
        <w:r w:rsidDel="00215307">
          <w:rPr>
            <w:webHidden/>
          </w:rPr>
          <w:tab/>
        </w:r>
        <w:r w:rsidR="005B2C04" w:rsidDel="00215307">
          <w:rPr>
            <w:webHidden/>
          </w:rPr>
          <w:delText>45</w:delText>
        </w:r>
      </w:del>
    </w:p>
    <w:p w14:paraId="30C24C09" w14:textId="3884EA9C" w:rsidR="002A5813" w:rsidDel="00215307" w:rsidRDefault="002A5813">
      <w:pPr>
        <w:pStyle w:val="Tabladeilustraciones"/>
        <w:rPr>
          <w:del w:id="971" w:author="Tanya Hernández" w:date="2017-05-17T01:20:00Z"/>
          <w:rFonts w:cstheme="minorBidi"/>
          <w:b w:val="0"/>
          <w:bCs w:val="0"/>
          <w:sz w:val="22"/>
          <w:szCs w:val="22"/>
          <w:lang w:eastAsia="es-MX"/>
        </w:rPr>
      </w:pPr>
      <w:del w:id="972" w:author="Tanya Hernández" w:date="2017-05-17T01:20:00Z">
        <w:r w:rsidRPr="00215307" w:rsidDel="00215307">
          <w:rPr>
            <w:rPrChange w:id="973" w:author="Tanya Hernández" w:date="2017-05-17T01:20:00Z">
              <w:rPr>
                <w:rStyle w:val="Hipervnculo"/>
                <w:b/>
                <w:bCs w:val="0"/>
              </w:rPr>
            </w:rPrChange>
          </w:rPr>
          <w:delText>Tabla 2. XII Resumen de recursos materiales de proyecto.</w:delText>
        </w:r>
        <w:r w:rsidDel="00215307">
          <w:rPr>
            <w:webHidden/>
          </w:rPr>
          <w:tab/>
        </w:r>
        <w:r w:rsidR="005B2C04" w:rsidDel="00215307">
          <w:rPr>
            <w:webHidden/>
          </w:rPr>
          <w:delText>45</w:delText>
        </w:r>
      </w:del>
    </w:p>
    <w:p w14:paraId="28EBC598" w14:textId="32891F3C" w:rsidR="002A5813" w:rsidDel="00215307" w:rsidRDefault="002A5813">
      <w:pPr>
        <w:pStyle w:val="Tabladeilustraciones"/>
        <w:rPr>
          <w:del w:id="974" w:author="Tanya Hernández" w:date="2017-05-17T01:20:00Z"/>
          <w:rFonts w:cstheme="minorBidi"/>
          <w:b w:val="0"/>
          <w:bCs w:val="0"/>
          <w:sz w:val="22"/>
          <w:szCs w:val="22"/>
          <w:lang w:eastAsia="es-MX"/>
        </w:rPr>
      </w:pPr>
      <w:del w:id="975" w:author="Tanya Hernández" w:date="2017-05-17T01:20:00Z">
        <w:r w:rsidRPr="00215307" w:rsidDel="00215307">
          <w:rPr>
            <w:rPrChange w:id="976" w:author="Tanya Hernández" w:date="2017-05-17T01:20:00Z">
              <w:rPr>
                <w:rStyle w:val="Hipervnculo"/>
                <w:b/>
                <w:bCs w:val="0"/>
              </w:rPr>
            </w:rPrChange>
          </w:rPr>
          <w:delText>Tabla 2. XIII Resumen de recursos materiales de proyecto.</w:delText>
        </w:r>
        <w:r w:rsidDel="00215307">
          <w:rPr>
            <w:webHidden/>
          </w:rPr>
          <w:tab/>
        </w:r>
        <w:r w:rsidR="005B2C04" w:rsidDel="00215307">
          <w:rPr>
            <w:webHidden/>
          </w:rPr>
          <w:delText>45</w:delText>
        </w:r>
      </w:del>
    </w:p>
    <w:p w14:paraId="78082744" w14:textId="661484FC" w:rsidR="002A5813" w:rsidDel="00215307" w:rsidRDefault="002A5813">
      <w:pPr>
        <w:pStyle w:val="Tabladeilustraciones"/>
        <w:rPr>
          <w:del w:id="977" w:author="Tanya Hernández" w:date="2017-05-17T01:20:00Z"/>
          <w:rFonts w:cstheme="minorBidi"/>
          <w:b w:val="0"/>
          <w:bCs w:val="0"/>
          <w:sz w:val="22"/>
          <w:szCs w:val="22"/>
          <w:lang w:eastAsia="es-MX"/>
        </w:rPr>
      </w:pPr>
      <w:del w:id="978" w:author="Tanya Hernández" w:date="2017-05-17T01:20:00Z">
        <w:r w:rsidRPr="00215307" w:rsidDel="00215307">
          <w:rPr>
            <w:rPrChange w:id="979" w:author="Tanya Hernández" w:date="2017-05-17T01:20:00Z">
              <w:rPr>
                <w:rStyle w:val="Hipervnculo"/>
                <w:b/>
                <w:bCs w:val="0"/>
              </w:rPr>
            </w:rPrChange>
          </w:rPr>
          <w:delText>Tabla 2. XIV Resumen de recursos materiales de proyecto.</w:delText>
        </w:r>
        <w:r w:rsidDel="00215307">
          <w:rPr>
            <w:webHidden/>
          </w:rPr>
          <w:tab/>
        </w:r>
        <w:r w:rsidR="005B2C04" w:rsidDel="00215307">
          <w:rPr>
            <w:webHidden/>
          </w:rPr>
          <w:delText>45</w:delText>
        </w:r>
      </w:del>
    </w:p>
    <w:p w14:paraId="6BD74DBE" w14:textId="368BDC03" w:rsidR="002A5813" w:rsidDel="00215307" w:rsidRDefault="002A5813">
      <w:pPr>
        <w:pStyle w:val="Tabladeilustraciones"/>
        <w:rPr>
          <w:del w:id="980" w:author="Tanya Hernández" w:date="2017-05-17T01:20:00Z"/>
          <w:rFonts w:cstheme="minorBidi"/>
          <w:b w:val="0"/>
          <w:bCs w:val="0"/>
          <w:sz w:val="22"/>
          <w:szCs w:val="22"/>
          <w:lang w:eastAsia="es-MX"/>
        </w:rPr>
      </w:pPr>
      <w:del w:id="981" w:author="Tanya Hernández" w:date="2017-05-17T01:20:00Z">
        <w:r w:rsidRPr="00215307" w:rsidDel="00215307">
          <w:rPr>
            <w:rPrChange w:id="982" w:author="Tanya Hernández" w:date="2017-05-17T01:20:00Z">
              <w:rPr>
                <w:rStyle w:val="Hipervnculo"/>
                <w:b/>
                <w:bCs w:val="0"/>
              </w:rPr>
            </w:rPrChange>
          </w:rPr>
          <w:delText>Tabla 2. XV Análisis de riesgos [44].</w:delText>
        </w:r>
        <w:r w:rsidDel="00215307">
          <w:rPr>
            <w:webHidden/>
          </w:rPr>
          <w:tab/>
        </w:r>
        <w:r w:rsidR="005B2C04" w:rsidDel="00215307">
          <w:rPr>
            <w:webHidden/>
          </w:rPr>
          <w:delText>48</w:delText>
        </w:r>
      </w:del>
    </w:p>
    <w:p w14:paraId="3DCE5D8C" w14:textId="7175F195" w:rsidR="002A5813" w:rsidDel="00215307" w:rsidRDefault="002A5813">
      <w:pPr>
        <w:pStyle w:val="Tabladeilustraciones"/>
        <w:rPr>
          <w:del w:id="983" w:author="Tanya Hernández" w:date="2017-05-17T01:20:00Z"/>
          <w:rFonts w:cstheme="minorBidi"/>
          <w:b w:val="0"/>
          <w:bCs w:val="0"/>
          <w:sz w:val="22"/>
          <w:szCs w:val="22"/>
          <w:lang w:eastAsia="es-MX"/>
        </w:rPr>
      </w:pPr>
      <w:del w:id="984" w:author="Tanya Hernández" w:date="2017-05-17T01:20:00Z">
        <w:r w:rsidRPr="00215307" w:rsidDel="00215307">
          <w:rPr>
            <w:rPrChange w:id="985" w:author="Tanya Hernández" w:date="2017-05-17T01:20:00Z">
              <w:rPr>
                <w:rStyle w:val="Hipervnculo"/>
                <w:b/>
                <w:bCs w:val="0"/>
              </w:rPr>
            </w:rPrChange>
          </w:rPr>
          <w:delText>Tabla 2. XVI Semáforo de riesgos [44].</w:delText>
        </w:r>
        <w:r w:rsidDel="00215307">
          <w:rPr>
            <w:webHidden/>
          </w:rPr>
          <w:tab/>
        </w:r>
        <w:r w:rsidR="005B2C04" w:rsidDel="00215307">
          <w:rPr>
            <w:webHidden/>
          </w:rPr>
          <w:delText>48</w:delText>
        </w:r>
      </w:del>
    </w:p>
    <w:p w14:paraId="30E79083" w14:textId="03029151" w:rsidR="002A5813" w:rsidDel="00215307" w:rsidRDefault="002A5813">
      <w:pPr>
        <w:pStyle w:val="Tabladeilustraciones"/>
        <w:rPr>
          <w:del w:id="986" w:author="Tanya Hernández" w:date="2017-05-17T01:20:00Z"/>
          <w:rFonts w:cstheme="minorBidi"/>
          <w:b w:val="0"/>
          <w:bCs w:val="0"/>
          <w:sz w:val="22"/>
          <w:szCs w:val="22"/>
          <w:lang w:eastAsia="es-MX"/>
        </w:rPr>
      </w:pPr>
      <w:del w:id="987" w:author="Tanya Hernández" w:date="2017-05-17T01:20:00Z">
        <w:r w:rsidRPr="00215307" w:rsidDel="00215307">
          <w:rPr>
            <w:rPrChange w:id="988" w:author="Tanya Hernández" w:date="2017-05-17T01:20:00Z">
              <w:rPr>
                <w:rStyle w:val="Hipervnculo"/>
                <w:b/>
                <w:bCs w:val="0"/>
              </w:rPr>
            </w:rPrChange>
          </w:rPr>
          <w:delText>Tabla 2. XVII Tabla de datos de riesgo 1 [44].</w:delText>
        </w:r>
        <w:r w:rsidDel="00215307">
          <w:rPr>
            <w:webHidden/>
          </w:rPr>
          <w:tab/>
        </w:r>
        <w:r w:rsidR="005B2C04" w:rsidDel="00215307">
          <w:rPr>
            <w:webHidden/>
          </w:rPr>
          <w:delText>48</w:delText>
        </w:r>
      </w:del>
    </w:p>
    <w:p w14:paraId="3E9FC476" w14:textId="59E98E20" w:rsidR="002A5813" w:rsidDel="00215307" w:rsidRDefault="002A5813">
      <w:pPr>
        <w:pStyle w:val="Tabladeilustraciones"/>
        <w:rPr>
          <w:del w:id="989" w:author="Tanya Hernández" w:date="2017-05-17T01:20:00Z"/>
          <w:rFonts w:cstheme="minorBidi"/>
          <w:b w:val="0"/>
          <w:bCs w:val="0"/>
          <w:sz w:val="22"/>
          <w:szCs w:val="22"/>
          <w:lang w:eastAsia="es-MX"/>
        </w:rPr>
      </w:pPr>
      <w:del w:id="990" w:author="Tanya Hernández" w:date="2017-05-17T01:20:00Z">
        <w:r w:rsidRPr="00215307" w:rsidDel="00215307">
          <w:rPr>
            <w:rPrChange w:id="991" w:author="Tanya Hernández" w:date="2017-05-17T01:20:00Z">
              <w:rPr>
                <w:rStyle w:val="Hipervnculo"/>
                <w:b/>
                <w:bCs w:val="0"/>
              </w:rPr>
            </w:rPrChange>
          </w:rPr>
          <w:delText>Tabla 2. XVIII Tabla de datos de riesgo 2 [44].</w:delText>
        </w:r>
        <w:r w:rsidDel="00215307">
          <w:rPr>
            <w:webHidden/>
          </w:rPr>
          <w:tab/>
        </w:r>
        <w:r w:rsidR="005B2C04" w:rsidDel="00215307">
          <w:rPr>
            <w:webHidden/>
          </w:rPr>
          <w:delText>49</w:delText>
        </w:r>
      </w:del>
    </w:p>
    <w:p w14:paraId="1240B8AA" w14:textId="16AAF6D2" w:rsidR="002A5813" w:rsidDel="00215307" w:rsidRDefault="002A5813">
      <w:pPr>
        <w:pStyle w:val="Tabladeilustraciones"/>
        <w:rPr>
          <w:del w:id="992" w:author="Tanya Hernández" w:date="2017-05-17T01:20:00Z"/>
          <w:rFonts w:cstheme="minorBidi"/>
          <w:b w:val="0"/>
          <w:bCs w:val="0"/>
          <w:sz w:val="22"/>
          <w:szCs w:val="22"/>
          <w:lang w:eastAsia="es-MX"/>
        </w:rPr>
      </w:pPr>
      <w:del w:id="993" w:author="Tanya Hernández" w:date="2017-05-17T01:20:00Z">
        <w:r w:rsidRPr="00215307" w:rsidDel="00215307">
          <w:rPr>
            <w:rPrChange w:id="994" w:author="Tanya Hernández" w:date="2017-05-17T01:20:00Z">
              <w:rPr>
                <w:rStyle w:val="Hipervnculo"/>
                <w:b/>
                <w:bCs w:val="0"/>
              </w:rPr>
            </w:rPrChange>
          </w:rPr>
          <w:delText>Tabla 2. XIX Tabla de datos de riesgo 3 [44].</w:delText>
        </w:r>
        <w:r w:rsidDel="00215307">
          <w:rPr>
            <w:webHidden/>
          </w:rPr>
          <w:tab/>
        </w:r>
        <w:r w:rsidR="005B2C04" w:rsidDel="00215307">
          <w:rPr>
            <w:webHidden/>
          </w:rPr>
          <w:delText>49</w:delText>
        </w:r>
      </w:del>
    </w:p>
    <w:p w14:paraId="57F90469" w14:textId="63A377F5" w:rsidR="002A5813" w:rsidDel="00215307" w:rsidRDefault="002A5813">
      <w:pPr>
        <w:pStyle w:val="Tabladeilustraciones"/>
        <w:rPr>
          <w:del w:id="995" w:author="Tanya Hernández" w:date="2017-05-17T01:20:00Z"/>
          <w:rFonts w:cstheme="minorBidi"/>
          <w:b w:val="0"/>
          <w:bCs w:val="0"/>
          <w:sz w:val="22"/>
          <w:szCs w:val="22"/>
          <w:lang w:eastAsia="es-MX"/>
        </w:rPr>
      </w:pPr>
      <w:del w:id="996" w:author="Tanya Hernández" w:date="2017-05-17T01:20:00Z">
        <w:r w:rsidRPr="00215307" w:rsidDel="00215307">
          <w:rPr>
            <w:rPrChange w:id="997" w:author="Tanya Hernández" w:date="2017-05-17T01:20:00Z">
              <w:rPr>
                <w:rStyle w:val="Hipervnculo"/>
                <w:b/>
                <w:bCs w:val="0"/>
              </w:rPr>
            </w:rPrChange>
          </w:rPr>
          <w:delText>Tabla 2. XX Tabla de datos de riesgo 4 [44].</w:delText>
        </w:r>
        <w:r w:rsidDel="00215307">
          <w:rPr>
            <w:webHidden/>
          </w:rPr>
          <w:tab/>
        </w:r>
        <w:r w:rsidR="005B2C04" w:rsidDel="00215307">
          <w:rPr>
            <w:webHidden/>
          </w:rPr>
          <w:delText>49</w:delText>
        </w:r>
      </w:del>
    </w:p>
    <w:p w14:paraId="072B01E5" w14:textId="0158EECF" w:rsidR="002A5813" w:rsidDel="00215307" w:rsidRDefault="002A5813">
      <w:pPr>
        <w:pStyle w:val="Tabladeilustraciones"/>
        <w:rPr>
          <w:del w:id="998" w:author="Tanya Hernández" w:date="2017-05-17T01:20:00Z"/>
          <w:rFonts w:cstheme="minorBidi"/>
          <w:b w:val="0"/>
          <w:bCs w:val="0"/>
          <w:sz w:val="22"/>
          <w:szCs w:val="22"/>
          <w:lang w:eastAsia="es-MX"/>
        </w:rPr>
      </w:pPr>
      <w:del w:id="999" w:author="Tanya Hernández" w:date="2017-05-17T01:20:00Z">
        <w:r w:rsidRPr="00215307" w:rsidDel="00215307">
          <w:rPr>
            <w:rPrChange w:id="1000" w:author="Tanya Hernández" w:date="2017-05-17T01:20:00Z">
              <w:rPr>
                <w:rStyle w:val="Hipervnculo"/>
                <w:b/>
                <w:bCs w:val="0"/>
              </w:rPr>
            </w:rPrChange>
          </w:rPr>
          <w:delText>Tabla 2. XXI Tabla de datos de riesgo 5 [44].</w:delText>
        </w:r>
        <w:r w:rsidDel="00215307">
          <w:rPr>
            <w:webHidden/>
          </w:rPr>
          <w:tab/>
        </w:r>
        <w:r w:rsidR="005B2C04" w:rsidDel="00215307">
          <w:rPr>
            <w:webHidden/>
          </w:rPr>
          <w:delText>49</w:delText>
        </w:r>
      </w:del>
    </w:p>
    <w:p w14:paraId="17F46830" w14:textId="6A329441" w:rsidR="002A5813" w:rsidDel="00215307" w:rsidRDefault="002A5813">
      <w:pPr>
        <w:pStyle w:val="Tabladeilustraciones"/>
        <w:rPr>
          <w:del w:id="1001" w:author="Tanya Hernández" w:date="2017-05-17T01:20:00Z"/>
          <w:rFonts w:cstheme="minorBidi"/>
          <w:b w:val="0"/>
          <w:bCs w:val="0"/>
          <w:sz w:val="22"/>
          <w:szCs w:val="22"/>
          <w:lang w:eastAsia="es-MX"/>
        </w:rPr>
      </w:pPr>
      <w:del w:id="1002" w:author="Tanya Hernández" w:date="2017-05-17T01:20:00Z">
        <w:r w:rsidRPr="00215307" w:rsidDel="00215307">
          <w:rPr>
            <w:rPrChange w:id="1003" w:author="Tanya Hernández" w:date="2017-05-17T01:20:00Z">
              <w:rPr>
                <w:rStyle w:val="Hipervnculo"/>
                <w:b/>
                <w:bCs w:val="0"/>
              </w:rPr>
            </w:rPrChange>
          </w:rPr>
          <w:delText>Tabla 2. XXII Tabla de datos de riesgo 6 [44].</w:delText>
        </w:r>
        <w:r w:rsidDel="00215307">
          <w:rPr>
            <w:webHidden/>
          </w:rPr>
          <w:tab/>
        </w:r>
        <w:r w:rsidR="005B2C04" w:rsidDel="00215307">
          <w:rPr>
            <w:webHidden/>
          </w:rPr>
          <w:delText>50</w:delText>
        </w:r>
      </w:del>
    </w:p>
    <w:p w14:paraId="164DC38B" w14:textId="0A2549B7" w:rsidR="002A5813" w:rsidDel="00215307" w:rsidRDefault="002A5813">
      <w:pPr>
        <w:pStyle w:val="Tabladeilustraciones"/>
        <w:rPr>
          <w:del w:id="1004" w:author="Tanya Hernández" w:date="2017-05-17T01:20:00Z"/>
          <w:rFonts w:cstheme="minorBidi"/>
          <w:b w:val="0"/>
          <w:bCs w:val="0"/>
          <w:sz w:val="22"/>
          <w:szCs w:val="22"/>
          <w:lang w:eastAsia="es-MX"/>
        </w:rPr>
      </w:pPr>
      <w:del w:id="1005" w:author="Tanya Hernández" w:date="2017-05-17T01:20:00Z">
        <w:r w:rsidRPr="00215307" w:rsidDel="00215307">
          <w:rPr>
            <w:rPrChange w:id="1006" w:author="Tanya Hernández" w:date="2017-05-17T01:20:00Z">
              <w:rPr>
                <w:rStyle w:val="Hipervnculo"/>
                <w:b/>
                <w:bCs w:val="0"/>
              </w:rPr>
            </w:rPrChange>
          </w:rPr>
          <w:delText>Tabla 2. XXIII Tabla de datos de riesgo 7 [44].</w:delText>
        </w:r>
        <w:r w:rsidDel="00215307">
          <w:rPr>
            <w:webHidden/>
          </w:rPr>
          <w:tab/>
        </w:r>
        <w:r w:rsidR="005B2C04" w:rsidDel="00215307">
          <w:rPr>
            <w:webHidden/>
          </w:rPr>
          <w:delText>50</w:delText>
        </w:r>
      </w:del>
    </w:p>
    <w:p w14:paraId="405377A0" w14:textId="4D966C0A" w:rsidR="002A5813" w:rsidDel="00215307" w:rsidRDefault="002A5813">
      <w:pPr>
        <w:pStyle w:val="Tabladeilustraciones"/>
        <w:rPr>
          <w:del w:id="1007" w:author="Tanya Hernández" w:date="2017-05-17T01:20:00Z"/>
          <w:rFonts w:cstheme="minorBidi"/>
          <w:b w:val="0"/>
          <w:bCs w:val="0"/>
          <w:sz w:val="22"/>
          <w:szCs w:val="22"/>
          <w:lang w:eastAsia="es-MX"/>
        </w:rPr>
      </w:pPr>
      <w:del w:id="1008" w:author="Tanya Hernández" w:date="2017-05-17T01:20:00Z">
        <w:r w:rsidRPr="00215307" w:rsidDel="00215307">
          <w:rPr>
            <w:rPrChange w:id="1009" w:author="Tanya Hernández" w:date="2017-05-17T01:20:00Z">
              <w:rPr>
                <w:rStyle w:val="Hipervnculo"/>
                <w:b/>
                <w:bCs w:val="0"/>
              </w:rPr>
            </w:rPrChange>
          </w:rPr>
          <w:delText>Tabla 2. XXIV Tabla de datos de riesgo 8 [44].</w:delText>
        </w:r>
        <w:r w:rsidDel="00215307">
          <w:rPr>
            <w:webHidden/>
          </w:rPr>
          <w:tab/>
        </w:r>
        <w:r w:rsidR="005B2C04" w:rsidDel="00215307">
          <w:rPr>
            <w:webHidden/>
          </w:rPr>
          <w:delText>50</w:delText>
        </w:r>
      </w:del>
    </w:p>
    <w:p w14:paraId="5D20FD94" w14:textId="1EDC3FE4" w:rsidR="002A5813" w:rsidDel="00215307" w:rsidRDefault="002A5813">
      <w:pPr>
        <w:pStyle w:val="Tabladeilustraciones"/>
        <w:rPr>
          <w:del w:id="1010" w:author="Tanya Hernández" w:date="2017-05-17T01:20:00Z"/>
          <w:rFonts w:cstheme="minorBidi"/>
          <w:b w:val="0"/>
          <w:bCs w:val="0"/>
          <w:sz w:val="22"/>
          <w:szCs w:val="22"/>
          <w:lang w:eastAsia="es-MX"/>
        </w:rPr>
      </w:pPr>
      <w:del w:id="1011" w:author="Tanya Hernández" w:date="2017-05-17T01:20:00Z">
        <w:r w:rsidRPr="00215307" w:rsidDel="00215307">
          <w:rPr>
            <w:rPrChange w:id="1012" w:author="Tanya Hernández" w:date="2017-05-17T01:20:00Z">
              <w:rPr>
                <w:rStyle w:val="Hipervnculo"/>
                <w:b/>
                <w:bCs w:val="0"/>
              </w:rPr>
            </w:rPrChange>
          </w:rPr>
          <w:delText>Tabla 2. XXV Tabla de datos de riesgo 9 [44].</w:delText>
        </w:r>
        <w:r w:rsidDel="00215307">
          <w:rPr>
            <w:webHidden/>
          </w:rPr>
          <w:tab/>
        </w:r>
        <w:r w:rsidR="005B2C04" w:rsidDel="00215307">
          <w:rPr>
            <w:webHidden/>
          </w:rPr>
          <w:delText>50</w:delText>
        </w:r>
      </w:del>
    </w:p>
    <w:p w14:paraId="55AD0968" w14:textId="18E9AEB3" w:rsidR="002A5813" w:rsidDel="00215307" w:rsidRDefault="002A5813">
      <w:pPr>
        <w:pStyle w:val="Tabladeilustraciones"/>
        <w:rPr>
          <w:del w:id="1013" w:author="Tanya Hernández" w:date="2017-05-17T01:20:00Z"/>
          <w:rFonts w:cstheme="minorBidi"/>
          <w:b w:val="0"/>
          <w:bCs w:val="0"/>
          <w:sz w:val="22"/>
          <w:szCs w:val="22"/>
          <w:lang w:eastAsia="es-MX"/>
        </w:rPr>
      </w:pPr>
      <w:del w:id="1014" w:author="Tanya Hernández" w:date="2017-05-17T01:20:00Z">
        <w:r w:rsidRPr="00215307" w:rsidDel="00215307">
          <w:rPr>
            <w:rPrChange w:id="1015" w:author="Tanya Hernández" w:date="2017-05-17T01:20:00Z">
              <w:rPr>
                <w:rStyle w:val="Hipervnculo"/>
                <w:b/>
                <w:bCs w:val="0"/>
              </w:rPr>
            </w:rPrChange>
          </w:rPr>
          <w:delText>Tabla 2. XXVI Tabla de datos de riesgo 10 [44].</w:delText>
        </w:r>
        <w:r w:rsidDel="00215307">
          <w:rPr>
            <w:webHidden/>
          </w:rPr>
          <w:tab/>
        </w:r>
        <w:r w:rsidR="005B2C04" w:rsidDel="00215307">
          <w:rPr>
            <w:webHidden/>
          </w:rPr>
          <w:delText>51</w:delText>
        </w:r>
      </w:del>
    </w:p>
    <w:p w14:paraId="6A4EB12C" w14:textId="364C2F67" w:rsidR="002A5813" w:rsidDel="00215307" w:rsidRDefault="002A5813">
      <w:pPr>
        <w:pStyle w:val="Tabladeilustraciones"/>
        <w:rPr>
          <w:del w:id="1016" w:author="Tanya Hernández" w:date="2017-05-17T01:20:00Z"/>
          <w:rFonts w:cstheme="minorBidi"/>
          <w:b w:val="0"/>
          <w:bCs w:val="0"/>
          <w:sz w:val="22"/>
          <w:szCs w:val="22"/>
          <w:lang w:eastAsia="es-MX"/>
        </w:rPr>
      </w:pPr>
      <w:del w:id="1017" w:author="Tanya Hernández" w:date="2017-05-17T01:20:00Z">
        <w:r w:rsidRPr="00215307" w:rsidDel="00215307">
          <w:rPr>
            <w:rPrChange w:id="1018" w:author="Tanya Hernández" w:date="2017-05-17T01:20:00Z">
              <w:rPr>
                <w:rStyle w:val="Hipervnculo"/>
                <w:b/>
                <w:bCs w:val="0"/>
              </w:rPr>
            </w:rPrChange>
          </w:rPr>
          <w:delText>Tabla 2. XXVII Tabla de datos de riesgo 11 [44].</w:delText>
        </w:r>
        <w:r w:rsidDel="00215307">
          <w:rPr>
            <w:webHidden/>
          </w:rPr>
          <w:tab/>
        </w:r>
        <w:r w:rsidR="005B2C04" w:rsidDel="00215307">
          <w:rPr>
            <w:webHidden/>
          </w:rPr>
          <w:delText>51</w:delText>
        </w:r>
      </w:del>
    </w:p>
    <w:p w14:paraId="67EFCF61" w14:textId="771F6B68" w:rsidR="002A5813" w:rsidDel="00215307" w:rsidRDefault="002A5813">
      <w:pPr>
        <w:pStyle w:val="Tabladeilustraciones"/>
        <w:rPr>
          <w:del w:id="1019" w:author="Tanya Hernández" w:date="2017-05-17T01:20:00Z"/>
          <w:rFonts w:cstheme="minorBidi"/>
          <w:b w:val="0"/>
          <w:bCs w:val="0"/>
          <w:sz w:val="22"/>
          <w:szCs w:val="22"/>
          <w:lang w:eastAsia="es-MX"/>
        </w:rPr>
      </w:pPr>
      <w:del w:id="1020" w:author="Tanya Hernández" w:date="2017-05-17T01:20:00Z">
        <w:r w:rsidRPr="00215307" w:rsidDel="00215307">
          <w:rPr>
            <w:rPrChange w:id="1021" w:author="Tanya Hernández" w:date="2017-05-17T01:20:00Z">
              <w:rPr>
                <w:rStyle w:val="Hipervnculo"/>
                <w:b/>
                <w:bCs w:val="0"/>
              </w:rPr>
            </w:rPrChange>
          </w:rPr>
          <w:delText>Tabla 2. XXVIII Tabla de datos de riesgo 12 [44].</w:delText>
        </w:r>
        <w:r w:rsidDel="00215307">
          <w:rPr>
            <w:webHidden/>
          </w:rPr>
          <w:tab/>
        </w:r>
        <w:r w:rsidR="005B2C04" w:rsidDel="00215307">
          <w:rPr>
            <w:webHidden/>
          </w:rPr>
          <w:delText>51</w:delText>
        </w:r>
      </w:del>
    </w:p>
    <w:p w14:paraId="75F3B9BD" w14:textId="2B8781B9" w:rsidR="002A5813" w:rsidDel="00215307" w:rsidRDefault="002A5813">
      <w:pPr>
        <w:pStyle w:val="Tabladeilustraciones"/>
        <w:rPr>
          <w:del w:id="1022" w:author="Tanya Hernández" w:date="2017-05-17T01:20:00Z"/>
          <w:rFonts w:cstheme="minorBidi"/>
          <w:b w:val="0"/>
          <w:bCs w:val="0"/>
          <w:sz w:val="22"/>
          <w:szCs w:val="22"/>
          <w:lang w:eastAsia="es-MX"/>
        </w:rPr>
      </w:pPr>
      <w:del w:id="1023" w:author="Tanya Hernández" w:date="2017-05-17T01:20:00Z">
        <w:r w:rsidRPr="00215307" w:rsidDel="00215307">
          <w:rPr>
            <w:rPrChange w:id="1024" w:author="Tanya Hernández" w:date="2017-05-17T01:20:00Z">
              <w:rPr>
                <w:rStyle w:val="Hipervnculo"/>
                <w:b/>
                <w:bCs w:val="0"/>
              </w:rPr>
            </w:rPrChange>
          </w:rPr>
          <w:delText>Tabla 2. XXIX Tabla de datos de riesgo 13 [44].</w:delText>
        </w:r>
        <w:r w:rsidDel="00215307">
          <w:rPr>
            <w:webHidden/>
          </w:rPr>
          <w:tab/>
        </w:r>
        <w:r w:rsidR="005B2C04" w:rsidDel="00215307">
          <w:rPr>
            <w:webHidden/>
          </w:rPr>
          <w:delText>52</w:delText>
        </w:r>
      </w:del>
    </w:p>
    <w:p w14:paraId="22299161" w14:textId="326AD8E1" w:rsidR="002A5813" w:rsidDel="00215307" w:rsidRDefault="002A5813">
      <w:pPr>
        <w:pStyle w:val="Tabladeilustraciones"/>
        <w:rPr>
          <w:del w:id="1025" w:author="Tanya Hernández" w:date="2017-05-17T01:20:00Z"/>
          <w:rFonts w:cstheme="minorBidi"/>
          <w:b w:val="0"/>
          <w:bCs w:val="0"/>
          <w:sz w:val="22"/>
          <w:szCs w:val="22"/>
          <w:lang w:eastAsia="es-MX"/>
        </w:rPr>
      </w:pPr>
      <w:del w:id="1026" w:author="Tanya Hernández" w:date="2017-05-17T01:20:00Z">
        <w:r w:rsidRPr="00215307" w:rsidDel="00215307">
          <w:rPr>
            <w:rPrChange w:id="1027" w:author="Tanya Hernández" w:date="2017-05-17T01:20:00Z">
              <w:rPr>
                <w:rStyle w:val="Hipervnculo"/>
                <w:b/>
                <w:bCs w:val="0"/>
              </w:rPr>
            </w:rPrChange>
          </w:rPr>
          <w:delText>Tabla 2. XXX Tabla de datos de riesgo 14 [44].</w:delText>
        </w:r>
        <w:r w:rsidDel="00215307">
          <w:rPr>
            <w:webHidden/>
          </w:rPr>
          <w:tab/>
        </w:r>
        <w:r w:rsidR="005B2C04" w:rsidDel="00215307">
          <w:rPr>
            <w:webHidden/>
          </w:rPr>
          <w:delText>52</w:delText>
        </w:r>
      </w:del>
    </w:p>
    <w:p w14:paraId="2FBB0AAF" w14:textId="1187DC51" w:rsidR="002A5813" w:rsidDel="00215307" w:rsidRDefault="002A5813">
      <w:pPr>
        <w:pStyle w:val="Tabladeilustraciones"/>
        <w:rPr>
          <w:del w:id="1028" w:author="Tanya Hernández" w:date="2017-05-17T01:20:00Z"/>
          <w:rFonts w:cstheme="minorBidi"/>
          <w:b w:val="0"/>
          <w:bCs w:val="0"/>
          <w:sz w:val="22"/>
          <w:szCs w:val="22"/>
          <w:lang w:eastAsia="es-MX"/>
        </w:rPr>
      </w:pPr>
      <w:del w:id="1029" w:author="Tanya Hernández" w:date="2017-05-17T01:20:00Z">
        <w:r w:rsidRPr="00215307" w:rsidDel="00215307">
          <w:rPr>
            <w:rPrChange w:id="1030" w:author="Tanya Hernández" w:date="2017-05-17T01:20:00Z">
              <w:rPr>
                <w:rStyle w:val="Hipervnculo"/>
                <w:b/>
                <w:bCs w:val="0"/>
              </w:rPr>
            </w:rPrChange>
          </w:rPr>
          <w:delText>Tabla 2. XXXI Tabla de datos de riesgo 15 [44].</w:delText>
        </w:r>
        <w:r w:rsidDel="00215307">
          <w:rPr>
            <w:webHidden/>
          </w:rPr>
          <w:tab/>
        </w:r>
        <w:r w:rsidR="005B2C04" w:rsidDel="00215307">
          <w:rPr>
            <w:webHidden/>
          </w:rPr>
          <w:delText>52</w:delText>
        </w:r>
      </w:del>
    </w:p>
    <w:p w14:paraId="3595AA40" w14:textId="14923DBC" w:rsidR="002A5813" w:rsidDel="00215307" w:rsidRDefault="002A5813">
      <w:pPr>
        <w:pStyle w:val="Tabladeilustraciones"/>
        <w:rPr>
          <w:del w:id="1031" w:author="Tanya Hernández" w:date="2017-05-17T01:20:00Z"/>
          <w:rFonts w:cstheme="minorBidi"/>
          <w:b w:val="0"/>
          <w:bCs w:val="0"/>
          <w:sz w:val="22"/>
          <w:szCs w:val="22"/>
          <w:lang w:eastAsia="es-MX"/>
        </w:rPr>
      </w:pPr>
      <w:del w:id="1032" w:author="Tanya Hernández" w:date="2017-05-17T01:20:00Z">
        <w:r w:rsidRPr="00215307" w:rsidDel="00215307">
          <w:rPr>
            <w:rPrChange w:id="1033" w:author="Tanya Hernández" w:date="2017-05-17T01:20:00Z">
              <w:rPr>
                <w:rStyle w:val="Hipervnculo"/>
                <w:b/>
                <w:bCs w:val="0"/>
              </w:rPr>
            </w:rPrChange>
          </w:rPr>
          <w:delText>Tabla 2. XXXII Características de sensores de temperatura.</w:delText>
        </w:r>
        <w:r w:rsidDel="00215307">
          <w:rPr>
            <w:webHidden/>
          </w:rPr>
          <w:tab/>
        </w:r>
        <w:r w:rsidR="005B2C04" w:rsidDel="00215307">
          <w:rPr>
            <w:webHidden/>
          </w:rPr>
          <w:delText>53</w:delText>
        </w:r>
      </w:del>
    </w:p>
    <w:p w14:paraId="49B12873" w14:textId="46D62025" w:rsidR="002A5813" w:rsidDel="00215307" w:rsidRDefault="002A5813">
      <w:pPr>
        <w:pStyle w:val="Tabladeilustraciones"/>
        <w:rPr>
          <w:del w:id="1034" w:author="Tanya Hernández" w:date="2017-05-17T01:20:00Z"/>
          <w:rFonts w:cstheme="minorBidi"/>
          <w:b w:val="0"/>
          <w:bCs w:val="0"/>
          <w:sz w:val="22"/>
          <w:szCs w:val="22"/>
          <w:lang w:eastAsia="es-MX"/>
        </w:rPr>
      </w:pPr>
      <w:del w:id="1035" w:author="Tanya Hernández" w:date="2017-05-17T01:20:00Z">
        <w:r w:rsidRPr="00215307" w:rsidDel="00215307">
          <w:rPr>
            <w:rPrChange w:id="1036" w:author="Tanya Hernández" w:date="2017-05-17T01:20:00Z">
              <w:rPr>
                <w:rStyle w:val="Hipervnculo"/>
                <w:b/>
                <w:bCs w:val="0"/>
              </w:rPr>
            </w:rPrChange>
          </w:rPr>
          <w:delText>Tabla 2. XXXIII Escenarios y posturas en los que el acelerómetro realizará muestreo.</w:delText>
        </w:r>
        <w:r w:rsidDel="00215307">
          <w:rPr>
            <w:webHidden/>
          </w:rPr>
          <w:tab/>
        </w:r>
        <w:r w:rsidR="005B2C04" w:rsidDel="00215307">
          <w:rPr>
            <w:webHidden/>
          </w:rPr>
          <w:delText>63</w:delText>
        </w:r>
      </w:del>
    </w:p>
    <w:p w14:paraId="2C699D65" w14:textId="580D1DB5" w:rsidR="002A5813" w:rsidDel="00215307" w:rsidRDefault="002A5813">
      <w:pPr>
        <w:pStyle w:val="Tabladeilustraciones"/>
        <w:rPr>
          <w:del w:id="1037" w:author="Tanya Hernández" w:date="2017-05-17T01:20:00Z"/>
          <w:rFonts w:cstheme="minorBidi"/>
          <w:b w:val="0"/>
          <w:bCs w:val="0"/>
          <w:sz w:val="22"/>
          <w:szCs w:val="22"/>
          <w:lang w:eastAsia="es-MX"/>
        </w:rPr>
      </w:pPr>
      <w:del w:id="1038" w:author="Tanya Hernández" w:date="2017-05-17T01:20:00Z">
        <w:r w:rsidRPr="00215307" w:rsidDel="00215307">
          <w:rPr>
            <w:rPrChange w:id="1039" w:author="Tanya Hernández" w:date="2017-05-17T01:20:00Z">
              <w:rPr>
                <w:rStyle w:val="Hipervnculo"/>
                <w:b/>
                <w:bCs w:val="0"/>
              </w:rPr>
            </w:rPrChange>
          </w:rPr>
          <w:delText>Tabla 2. XXXIV Características principales del sensor acelerómetro MPU-6050.</w:delText>
        </w:r>
        <w:r w:rsidDel="00215307">
          <w:rPr>
            <w:webHidden/>
          </w:rPr>
          <w:tab/>
        </w:r>
        <w:r w:rsidR="005B2C04" w:rsidDel="00215307">
          <w:rPr>
            <w:webHidden/>
          </w:rPr>
          <w:delText>64</w:delText>
        </w:r>
      </w:del>
    </w:p>
    <w:p w14:paraId="6AC7E875" w14:textId="75CBCCC3" w:rsidR="002A5813" w:rsidDel="00215307" w:rsidRDefault="002A5813">
      <w:pPr>
        <w:pStyle w:val="Tabladeilustraciones"/>
        <w:rPr>
          <w:del w:id="1040" w:author="Tanya Hernández" w:date="2017-05-17T01:20:00Z"/>
          <w:rFonts w:cstheme="minorBidi"/>
          <w:b w:val="0"/>
          <w:bCs w:val="0"/>
          <w:sz w:val="22"/>
          <w:szCs w:val="22"/>
          <w:lang w:eastAsia="es-MX"/>
        </w:rPr>
      </w:pPr>
      <w:del w:id="1041" w:author="Tanya Hernández" w:date="2017-05-17T01:20:00Z">
        <w:r w:rsidRPr="00215307" w:rsidDel="00215307">
          <w:rPr>
            <w:rPrChange w:id="1042" w:author="Tanya Hernández" w:date="2017-05-17T01:20:00Z">
              <w:rPr>
                <w:rStyle w:val="Hipervnculo"/>
                <w:b/>
                <w:bCs w:val="0"/>
              </w:rPr>
            </w:rPrChange>
          </w:rPr>
          <w:delText>Tabla 2. XXXV Escala de clasificación para la frecuencia cardiaca en reposo de mujeres y hombres (latidos por minuto) [53].</w:delText>
        </w:r>
        <w:r w:rsidDel="00215307">
          <w:rPr>
            <w:webHidden/>
          </w:rPr>
          <w:tab/>
        </w:r>
        <w:r w:rsidR="005B2C04" w:rsidDel="00215307">
          <w:rPr>
            <w:webHidden/>
          </w:rPr>
          <w:delText>65</w:delText>
        </w:r>
      </w:del>
    </w:p>
    <w:p w14:paraId="122DB642" w14:textId="0A1CE001" w:rsidR="002A5813" w:rsidDel="00215307" w:rsidRDefault="002A5813">
      <w:pPr>
        <w:pStyle w:val="Tabladeilustraciones"/>
        <w:rPr>
          <w:del w:id="1043" w:author="Tanya Hernández" w:date="2017-05-17T01:20:00Z"/>
          <w:rFonts w:cstheme="minorBidi"/>
          <w:b w:val="0"/>
          <w:bCs w:val="0"/>
          <w:sz w:val="22"/>
          <w:szCs w:val="22"/>
          <w:lang w:eastAsia="es-MX"/>
        </w:rPr>
      </w:pPr>
      <w:del w:id="1044" w:author="Tanya Hernández" w:date="2017-05-17T01:20:00Z">
        <w:r w:rsidRPr="00215307" w:rsidDel="00215307">
          <w:rPr>
            <w:rPrChange w:id="1045" w:author="Tanya Hernández" w:date="2017-05-17T01:20:00Z">
              <w:rPr>
                <w:rStyle w:val="Hipervnculo"/>
                <w:b/>
                <w:bCs w:val="0"/>
              </w:rPr>
            </w:rPrChange>
          </w:rPr>
          <w:delText>Tabla 2. XXXVI Escala de clasificación para la frecuencia cardíaca en reposo (latidos por minuto) [54].</w:delText>
        </w:r>
        <w:r w:rsidDel="00215307">
          <w:rPr>
            <w:webHidden/>
          </w:rPr>
          <w:tab/>
        </w:r>
        <w:r w:rsidR="005B2C04" w:rsidDel="00215307">
          <w:rPr>
            <w:webHidden/>
          </w:rPr>
          <w:delText>66</w:delText>
        </w:r>
      </w:del>
    </w:p>
    <w:p w14:paraId="7EB5CF39" w14:textId="40ACA606" w:rsidR="002A5813" w:rsidDel="00215307" w:rsidRDefault="002A5813">
      <w:pPr>
        <w:pStyle w:val="Tabladeilustraciones"/>
        <w:rPr>
          <w:del w:id="1046" w:author="Tanya Hernández" w:date="2017-05-17T01:20:00Z"/>
          <w:rFonts w:cstheme="minorBidi"/>
          <w:b w:val="0"/>
          <w:bCs w:val="0"/>
          <w:sz w:val="22"/>
          <w:szCs w:val="22"/>
          <w:lang w:eastAsia="es-MX"/>
        </w:rPr>
      </w:pPr>
      <w:del w:id="1047" w:author="Tanya Hernández" w:date="2017-05-17T01:20:00Z">
        <w:r w:rsidRPr="00215307" w:rsidDel="00215307">
          <w:rPr>
            <w:rPrChange w:id="1048" w:author="Tanya Hernández" w:date="2017-05-17T01:20:00Z">
              <w:rPr>
                <w:rStyle w:val="Hipervnculo"/>
                <w:b/>
                <w:bCs w:val="0"/>
              </w:rPr>
            </w:rPrChange>
          </w:rPr>
          <w:delText>Tabla 2. XXXVII Escala de clasificación para la frecuencia cardíaca en reposo por edades (latidos por minuto) [55].</w:delText>
        </w:r>
        <w:r w:rsidDel="00215307">
          <w:rPr>
            <w:webHidden/>
          </w:rPr>
          <w:tab/>
        </w:r>
        <w:r w:rsidR="005B2C04" w:rsidDel="00215307">
          <w:rPr>
            <w:webHidden/>
          </w:rPr>
          <w:delText>66</w:delText>
        </w:r>
      </w:del>
    </w:p>
    <w:p w14:paraId="1FDBC854" w14:textId="54D1483E" w:rsidR="002A5813" w:rsidDel="00215307" w:rsidRDefault="002A5813">
      <w:pPr>
        <w:pStyle w:val="Tabladeilustraciones"/>
        <w:rPr>
          <w:del w:id="1049" w:author="Tanya Hernández" w:date="2017-05-17T01:20:00Z"/>
          <w:rFonts w:cstheme="minorBidi"/>
          <w:b w:val="0"/>
          <w:bCs w:val="0"/>
          <w:sz w:val="22"/>
          <w:szCs w:val="22"/>
          <w:lang w:eastAsia="es-MX"/>
        </w:rPr>
      </w:pPr>
      <w:del w:id="1050" w:author="Tanya Hernández" w:date="2017-05-17T01:20:00Z">
        <w:r w:rsidRPr="00215307" w:rsidDel="00215307">
          <w:rPr>
            <w:rPrChange w:id="1051" w:author="Tanya Hernández" w:date="2017-05-17T01:20:00Z">
              <w:rPr>
                <w:rStyle w:val="Hipervnculo"/>
                <w:b/>
                <w:bCs w:val="0"/>
              </w:rPr>
            </w:rPrChange>
          </w:rPr>
          <w:delText>Tabla 2. XXXVIII Comparación de los sensores de frecuencia cardiaca.</w:delText>
        </w:r>
        <w:r w:rsidDel="00215307">
          <w:rPr>
            <w:webHidden/>
          </w:rPr>
          <w:tab/>
        </w:r>
        <w:r w:rsidR="005B2C04" w:rsidDel="00215307">
          <w:rPr>
            <w:webHidden/>
          </w:rPr>
          <w:delText>69</w:delText>
        </w:r>
      </w:del>
    </w:p>
    <w:p w14:paraId="4DA0F37D" w14:textId="38FCF6B4" w:rsidR="002A5813" w:rsidDel="00215307" w:rsidRDefault="002A5813">
      <w:pPr>
        <w:pStyle w:val="Tabladeilustraciones"/>
        <w:rPr>
          <w:del w:id="1052" w:author="Tanya Hernández" w:date="2017-05-17T01:20:00Z"/>
          <w:rFonts w:cstheme="minorBidi"/>
          <w:b w:val="0"/>
          <w:bCs w:val="0"/>
          <w:sz w:val="22"/>
          <w:szCs w:val="22"/>
          <w:lang w:eastAsia="es-MX"/>
        </w:rPr>
      </w:pPr>
      <w:del w:id="1053" w:author="Tanya Hernández" w:date="2017-05-17T01:20:00Z">
        <w:r w:rsidRPr="00215307" w:rsidDel="00215307">
          <w:rPr>
            <w:rPrChange w:id="1054" w:author="Tanya Hernández" w:date="2017-05-17T01:20:00Z">
              <w:rPr>
                <w:rStyle w:val="Hipervnculo"/>
                <w:b/>
                <w:bCs w:val="0"/>
              </w:rPr>
            </w:rPrChange>
          </w:rPr>
          <w:delText>Tabla 2. XXXIX Comparación Microcontroladores.</w:delText>
        </w:r>
        <w:r w:rsidDel="00215307">
          <w:rPr>
            <w:webHidden/>
          </w:rPr>
          <w:tab/>
        </w:r>
        <w:r w:rsidR="005B2C04" w:rsidDel="00215307">
          <w:rPr>
            <w:webHidden/>
          </w:rPr>
          <w:delText>72</w:delText>
        </w:r>
      </w:del>
    </w:p>
    <w:p w14:paraId="32A9EC5C" w14:textId="0A9D24D1" w:rsidR="002A5813" w:rsidDel="00215307" w:rsidRDefault="002A5813">
      <w:pPr>
        <w:pStyle w:val="Tabladeilustraciones"/>
        <w:rPr>
          <w:del w:id="1055" w:author="Tanya Hernández" w:date="2017-05-17T01:20:00Z"/>
          <w:rFonts w:cstheme="minorBidi"/>
          <w:b w:val="0"/>
          <w:bCs w:val="0"/>
          <w:sz w:val="22"/>
          <w:szCs w:val="22"/>
          <w:lang w:eastAsia="es-MX"/>
        </w:rPr>
      </w:pPr>
      <w:del w:id="1056" w:author="Tanya Hernández" w:date="2017-05-17T01:20:00Z">
        <w:r w:rsidRPr="00215307" w:rsidDel="00215307">
          <w:rPr>
            <w:rPrChange w:id="1057" w:author="Tanya Hernández" w:date="2017-05-17T01:20:00Z">
              <w:rPr>
                <w:rStyle w:val="Hipervnculo"/>
                <w:b/>
                <w:bCs w:val="0"/>
              </w:rPr>
            </w:rPrChange>
          </w:rPr>
          <w:delText>Tabla 2. XL Parámetros microcontrolador ATmega328PB [60].</w:delText>
        </w:r>
        <w:r w:rsidDel="00215307">
          <w:rPr>
            <w:webHidden/>
          </w:rPr>
          <w:tab/>
        </w:r>
        <w:r w:rsidR="005B2C04" w:rsidDel="00215307">
          <w:rPr>
            <w:webHidden/>
          </w:rPr>
          <w:delText>72</w:delText>
        </w:r>
      </w:del>
    </w:p>
    <w:p w14:paraId="3BDD591E" w14:textId="5D3F029D" w:rsidR="002A5813" w:rsidDel="00215307" w:rsidRDefault="002A5813">
      <w:pPr>
        <w:pStyle w:val="Tabladeilustraciones"/>
        <w:rPr>
          <w:del w:id="1058" w:author="Tanya Hernández" w:date="2017-05-17T01:20:00Z"/>
          <w:rFonts w:cstheme="minorBidi"/>
          <w:b w:val="0"/>
          <w:bCs w:val="0"/>
          <w:sz w:val="22"/>
          <w:szCs w:val="22"/>
          <w:lang w:eastAsia="es-MX"/>
        </w:rPr>
      </w:pPr>
      <w:del w:id="1059" w:author="Tanya Hernández" w:date="2017-05-17T01:20:00Z">
        <w:r w:rsidRPr="00215307" w:rsidDel="00215307">
          <w:rPr>
            <w:rPrChange w:id="1060" w:author="Tanya Hernández" w:date="2017-05-17T01:20:00Z">
              <w:rPr>
                <w:rStyle w:val="Hipervnculo"/>
                <w:b/>
                <w:bCs w:val="0"/>
              </w:rPr>
            </w:rPrChange>
          </w:rPr>
          <w:delText xml:space="preserve">Tabla 2. XLI Roles de los dispositivos para la comunicación </w:delText>
        </w:r>
        <m:oMath>
          <m:r>
            <m:rPr>
              <m:sty m:val="b"/>
            </m:rPr>
            <w:rPr>
              <w:rPrChange w:id="1061" w:author="Tanya Hernández" w:date="2017-05-17T01:20:00Z">
                <w:rPr>
                  <w:rStyle w:val="Hipervnculo"/>
                  <w:rFonts w:ascii="Cambria Math" w:hAnsi="Cambria Math"/>
                </w:rPr>
              </w:rPrChange>
            </w:rPr>
            <m:t>I2C</m:t>
          </m:r>
        </m:oMath>
        <w:r w:rsidRPr="00215307" w:rsidDel="00215307">
          <w:rPr>
            <w:rPrChange w:id="1062" w:author="Tanya Hernández" w:date="2017-05-17T01:20:00Z">
              <w:rPr>
                <w:rStyle w:val="Hipervnculo"/>
                <w:b/>
                <w:bCs w:val="0"/>
              </w:rPr>
            </w:rPrChange>
          </w:rPr>
          <w:delText xml:space="preserve"> [60].</w:delText>
        </w:r>
        <w:r w:rsidDel="00215307">
          <w:rPr>
            <w:webHidden/>
          </w:rPr>
          <w:tab/>
        </w:r>
        <w:r w:rsidR="005B2C04" w:rsidDel="00215307">
          <w:rPr>
            <w:webHidden/>
          </w:rPr>
          <w:delText>77</w:delText>
        </w:r>
      </w:del>
    </w:p>
    <w:p w14:paraId="35B0A99E" w14:textId="586A52AF" w:rsidR="002A5813" w:rsidDel="00215307" w:rsidRDefault="002A5813">
      <w:pPr>
        <w:pStyle w:val="Tabladeilustraciones"/>
        <w:rPr>
          <w:del w:id="1063" w:author="Tanya Hernández" w:date="2017-05-17T01:20:00Z"/>
          <w:rFonts w:cstheme="minorBidi"/>
          <w:b w:val="0"/>
          <w:bCs w:val="0"/>
          <w:sz w:val="22"/>
          <w:szCs w:val="22"/>
          <w:lang w:eastAsia="es-MX"/>
        </w:rPr>
      </w:pPr>
      <w:del w:id="1064" w:author="Tanya Hernández" w:date="2017-05-17T01:20:00Z">
        <w:r w:rsidRPr="00215307" w:rsidDel="00215307">
          <w:rPr>
            <w:rPrChange w:id="1065" w:author="Tanya Hernández" w:date="2017-05-17T01:20:00Z">
              <w:rPr>
                <w:rStyle w:val="Hipervnculo"/>
                <w:b/>
                <w:bCs w:val="0"/>
              </w:rPr>
            </w:rPrChange>
          </w:rPr>
          <w:delText>Tabla 2. XLII Interrupciones del microcontrolador ATmega328PB [60].</w:delText>
        </w:r>
        <w:r w:rsidDel="00215307">
          <w:rPr>
            <w:webHidden/>
          </w:rPr>
          <w:tab/>
        </w:r>
        <w:r w:rsidR="005B2C04" w:rsidDel="00215307">
          <w:rPr>
            <w:webHidden/>
          </w:rPr>
          <w:delText>80</w:delText>
        </w:r>
      </w:del>
    </w:p>
    <w:p w14:paraId="5567E472" w14:textId="1C547B3E" w:rsidR="002A5813" w:rsidDel="00215307" w:rsidRDefault="002A5813">
      <w:pPr>
        <w:pStyle w:val="Tabladeilustraciones"/>
        <w:rPr>
          <w:del w:id="1066" w:author="Tanya Hernández" w:date="2017-05-17T01:20:00Z"/>
          <w:rFonts w:cstheme="minorBidi"/>
          <w:b w:val="0"/>
          <w:bCs w:val="0"/>
          <w:sz w:val="22"/>
          <w:szCs w:val="22"/>
          <w:lang w:eastAsia="es-MX"/>
        </w:rPr>
      </w:pPr>
      <w:del w:id="1067" w:author="Tanya Hernández" w:date="2017-05-17T01:20:00Z">
        <w:r w:rsidRPr="00215307" w:rsidDel="00215307">
          <w:rPr>
            <w:rPrChange w:id="1068" w:author="Tanya Hernández" w:date="2017-05-17T01:20:00Z">
              <w:rPr>
                <w:rStyle w:val="Hipervnculo"/>
                <w:b/>
                <w:bCs w:val="0"/>
              </w:rPr>
            </w:rPrChange>
          </w:rPr>
          <w:delText>Tabla 2. XLIII Juego de instrucciones aritméticas y lógicas del microcontrolador ATmega328PB [60].</w:delText>
        </w:r>
        <w:r w:rsidDel="00215307">
          <w:rPr>
            <w:webHidden/>
          </w:rPr>
          <w:tab/>
        </w:r>
        <w:r w:rsidR="005B2C04" w:rsidDel="00215307">
          <w:rPr>
            <w:webHidden/>
          </w:rPr>
          <w:delText>81</w:delText>
        </w:r>
      </w:del>
    </w:p>
    <w:p w14:paraId="0DB3BF49" w14:textId="59239FBF" w:rsidR="002A5813" w:rsidDel="00215307" w:rsidRDefault="002A5813">
      <w:pPr>
        <w:pStyle w:val="Tabladeilustraciones"/>
        <w:rPr>
          <w:del w:id="1069" w:author="Tanya Hernández" w:date="2017-05-17T01:20:00Z"/>
          <w:rFonts w:cstheme="minorBidi"/>
          <w:b w:val="0"/>
          <w:bCs w:val="0"/>
          <w:sz w:val="22"/>
          <w:szCs w:val="22"/>
          <w:lang w:eastAsia="es-MX"/>
        </w:rPr>
      </w:pPr>
      <w:del w:id="1070" w:author="Tanya Hernández" w:date="2017-05-17T01:20:00Z">
        <w:r w:rsidRPr="00215307" w:rsidDel="00215307">
          <w:rPr>
            <w:rPrChange w:id="1071" w:author="Tanya Hernández" w:date="2017-05-17T01:20:00Z">
              <w:rPr>
                <w:rStyle w:val="Hipervnculo"/>
                <w:b/>
                <w:bCs w:val="0"/>
              </w:rPr>
            </w:rPrChange>
          </w:rPr>
          <w:delText>Tabla 2. XLIV Juego de instrucciones de salto del microcontrolador ATmega328PB [60].</w:delText>
        </w:r>
        <w:r w:rsidDel="00215307">
          <w:rPr>
            <w:webHidden/>
          </w:rPr>
          <w:tab/>
        </w:r>
        <w:r w:rsidR="005B2C04" w:rsidDel="00215307">
          <w:rPr>
            <w:webHidden/>
          </w:rPr>
          <w:delText>81</w:delText>
        </w:r>
      </w:del>
    </w:p>
    <w:p w14:paraId="43BE0D24" w14:textId="4C9794AF" w:rsidR="002A5813" w:rsidDel="00215307" w:rsidRDefault="002A5813">
      <w:pPr>
        <w:pStyle w:val="Tabladeilustraciones"/>
        <w:rPr>
          <w:del w:id="1072" w:author="Tanya Hernández" w:date="2017-05-17T01:20:00Z"/>
          <w:rFonts w:cstheme="minorBidi"/>
          <w:b w:val="0"/>
          <w:bCs w:val="0"/>
          <w:sz w:val="22"/>
          <w:szCs w:val="22"/>
          <w:lang w:eastAsia="es-MX"/>
        </w:rPr>
      </w:pPr>
      <w:del w:id="1073" w:author="Tanya Hernández" w:date="2017-05-17T01:20:00Z">
        <w:r w:rsidRPr="00215307" w:rsidDel="00215307">
          <w:rPr>
            <w:rPrChange w:id="1074" w:author="Tanya Hernández" w:date="2017-05-17T01:20:00Z">
              <w:rPr>
                <w:rStyle w:val="Hipervnculo"/>
                <w:b/>
                <w:bCs w:val="0"/>
              </w:rPr>
            </w:rPrChange>
          </w:rPr>
          <w:delText>Tabla 2. XLV</w:delText>
        </w:r>
        <w:r w:rsidRPr="00215307" w:rsidDel="00215307">
          <w:rPr>
            <w:rPrChange w:id="1075" w:author="Tanya Hernández" w:date="2017-05-17T01:20:00Z">
              <w:rPr>
                <w:rStyle w:val="Hipervnculo"/>
                <w:b/>
                <w:bCs w:val="0"/>
                <w:lang w:eastAsia="en-US"/>
              </w:rPr>
            </w:rPrChange>
          </w:rPr>
          <w:delText xml:space="preserve"> (</w:delText>
        </w:r>
        <w:r w:rsidRPr="00215307" w:rsidDel="00215307">
          <w:rPr>
            <w:rPrChange w:id="1076" w:author="Tanya Hernández" w:date="2017-05-17T01:20:00Z">
              <w:rPr>
                <w:rStyle w:val="Hipervnculo"/>
                <w:rFonts w:cs="Times New Roman"/>
                <w:b/>
                <w:bCs w:val="0"/>
              </w:rPr>
            </w:rPrChange>
          </w:rPr>
          <w:delText>Continuación) Juego de instrucciones de salto del microcontrolador ATmega328PB [60].</w:delText>
        </w:r>
        <w:r w:rsidDel="00215307">
          <w:rPr>
            <w:webHidden/>
          </w:rPr>
          <w:tab/>
        </w:r>
        <w:r w:rsidR="005B2C04" w:rsidDel="00215307">
          <w:rPr>
            <w:webHidden/>
          </w:rPr>
          <w:delText>82</w:delText>
        </w:r>
      </w:del>
    </w:p>
    <w:p w14:paraId="6D0AEBB4" w14:textId="031A2BAD" w:rsidR="002A5813" w:rsidDel="00215307" w:rsidRDefault="002A5813">
      <w:pPr>
        <w:pStyle w:val="Tabladeilustraciones"/>
        <w:rPr>
          <w:del w:id="1077" w:author="Tanya Hernández" w:date="2017-05-17T01:20:00Z"/>
          <w:rFonts w:cstheme="minorBidi"/>
          <w:b w:val="0"/>
          <w:bCs w:val="0"/>
          <w:sz w:val="22"/>
          <w:szCs w:val="22"/>
          <w:lang w:eastAsia="es-MX"/>
        </w:rPr>
      </w:pPr>
      <w:del w:id="1078" w:author="Tanya Hernández" w:date="2017-05-17T01:20:00Z">
        <w:r w:rsidRPr="00215307" w:rsidDel="00215307">
          <w:rPr>
            <w:rPrChange w:id="1079" w:author="Tanya Hernández" w:date="2017-05-17T01:20:00Z">
              <w:rPr>
                <w:rStyle w:val="Hipervnculo"/>
                <w:b/>
                <w:bCs w:val="0"/>
              </w:rPr>
            </w:rPrChange>
          </w:rPr>
          <w:delText>Tabla 2. XLVI Juego de instrucciones para analizar el estado de banderas ATmega328PB [60].</w:delText>
        </w:r>
        <w:r w:rsidDel="00215307">
          <w:rPr>
            <w:webHidden/>
          </w:rPr>
          <w:tab/>
        </w:r>
        <w:r w:rsidR="005B2C04" w:rsidDel="00215307">
          <w:rPr>
            <w:webHidden/>
          </w:rPr>
          <w:delText>83</w:delText>
        </w:r>
      </w:del>
    </w:p>
    <w:p w14:paraId="5701391F" w14:textId="10B027B2" w:rsidR="002A5813" w:rsidDel="00215307" w:rsidRDefault="002A5813">
      <w:pPr>
        <w:pStyle w:val="Tabladeilustraciones"/>
        <w:rPr>
          <w:del w:id="1080" w:author="Tanya Hernández" w:date="2017-05-17T01:20:00Z"/>
          <w:rFonts w:cstheme="minorBidi"/>
          <w:b w:val="0"/>
          <w:bCs w:val="0"/>
          <w:sz w:val="22"/>
          <w:szCs w:val="22"/>
          <w:lang w:eastAsia="es-MX"/>
        </w:rPr>
      </w:pPr>
      <w:del w:id="1081" w:author="Tanya Hernández" w:date="2017-05-17T01:20:00Z">
        <w:r w:rsidRPr="00215307" w:rsidDel="00215307">
          <w:rPr>
            <w:rPrChange w:id="1082" w:author="Tanya Hernández" w:date="2017-05-17T01:20:00Z">
              <w:rPr>
                <w:rStyle w:val="Hipervnculo"/>
                <w:b/>
                <w:bCs w:val="0"/>
              </w:rPr>
            </w:rPrChange>
          </w:rPr>
          <w:delText>Tabla 2. XLVII Juego de instrucciones para transferir datos ATmega328PB [60].</w:delText>
        </w:r>
        <w:r w:rsidDel="00215307">
          <w:rPr>
            <w:webHidden/>
          </w:rPr>
          <w:tab/>
        </w:r>
        <w:r w:rsidR="005B2C04" w:rsidDel="00215307">
          <w:rPr>
            <w:webHidden/>
          </w:rPr>
          <w:delText>83</w:delText>
        </w:r>
      </w:del>
    </w:p>
    <w:p w14:paraId="64F94748" w14:textId="56A16689" w:rsidR="002A5813" w:rsidDel="00215307" w:rsidRDefault="002A5813">
      <w:pPr>
        <w:pStyle w:val="Tabladeilustraciones"/>
        <w:rPr>
          <w:del w:id="1083" w:author="Tanya Hernández" w:date="2017-05-17T01:20:00Z"/>
          <w:rFonts w:cstheme="minorBidi"/>
          <w:b w:val="0"/>
          <w:bCs w:val="0"/>
          <w:sz w:val="22"/>
          <w:szCs w:val="22"/>
          <w:lang w:eastAsia="es-MX"/>
        </w:rPr>
      </w:pPr>
      <w:del w:id="1084" w:author="Tanya Hernández" w:date="2017-05-17T01:20:00Z">
        <w:r w:rsidRPr="00215307" w:rsidDel="00215307">
          <w:rPr>
            <w:rPrChange w:id="1085" w:author="Tanya Hernández" w:date="2017-05-17T01:20:00Z">
              <w:rPr>
                <w:rStyle w:val="Hipervnculo"/>
                <w:b/>
                <w:bCs w:val="0"/>
              </w:rPr>
            </w:rPrChange>
          </w:rPr>
          <w:delText>Tabla 2. XLVIII Juego de instrucciones para modificar el estado del microcontrolador ATmega328PB [60].</w:delText>
        </w:r>
        <w:r w:rsidDel="00215307">
          <w:rPr>
            <w:webHidden/>
          </w:rPr>
          <w:tab/>
        </w:r>
        <w:r w:rsidR="005B2C04" w:rsidDel="00215307">
          <w:rPr>
            <w:webHidden/>
          </w:rPr>
          <w:delText>84</w:delText>
        </w:r>
      </w:del>
    </w:p>
    <w:p w14:paraId="4A307A02" w14:textId="719C81BA" w:rsidR="002A5813" w:rsidDel="00215307" w:rsidRDefault="002A5813">
      <w:pPr>
        <w:pStyle w:val="Tabladeilustraciones"/>
        <w:rPr>
          <w:del w:id="1086" w:author="Tanya Hernández" w:date="2017-05-17T01:20:00Z"/>
          <w:rFonts w:cstheme="minorBidi"/>
          <w:b w:val="0"/>
          <w:bCs w:val="0"/>
          <w:sz w:val="22"/>
          <w:szCs w:val="22"/>
          <w:lang w:eastAsia="es-MX"/>
        </w:rPr>
      </w:pPr>
      <w:del w:id="1087" w:author="Tanya Hernández" w:date="2017-05-17T01:20:00Z">
        <w:r w:rsidRPr="00215307" w:rsidDel="00215307">
          <w:rPr>
            <w:rPrChange w:id="1088" w:author="Tanya Hernández" w:date="2017-05-17T01:20:00Z">
              <w:rPr>
                <w:rStyle w:val="Hipervnculo"/>
                <w:b/>
                <w:bCs w:val="0"/>
              </w:rPr>
            </w:rPrChange>
          </w:rPr>
          <w:delText>Tabla 2. XLIX Comparación entre módulos WiFi.</w:delText>
        </w:r>
        <w:r w:rsidDel="00215307">
          <w:rPr>
            <w:webHidden/>
          </w:rPr>
          <w:tab/>
        </w:r>
        <w:r w:rsidR="005B2C04" w:rsidDel="00215307">
          <w:rPr>
            <w:webHidden/>
          </w:rPr>
          <w:delText>87</w:delText>
        </w:r>
      </w:del>
    </w:p>
    <w:p w14:paraId="40C58B4C" w14:textId="04A00344" w:rsidR="002A5813" w:rsidDel="00215307" w:rsidRDefault="002A5813">
      <w:pPr>
        <w:pStyle w:val="Tabladeilustraciones"/>
        <w:rPr>
          <w:del w:id="1089" w:author="Tanya Hernández" w:date="2017-05-17T01:20:00Z"/>
          <w:rFonts w:cstheme="minorBidi"/>
          <w:b w:val="0"/>
          <w:bCs w:val="0"/>
          <w:sz w:val="22"/>
          <w:szCs w:val="22"/>
          <w:lang w:eastAsia="es-MX"/>
        </w:rPr>
      </w:pPr>
      <w:del w:id="1090" w:author="Tanya Hernández" w:date="2017-05-17T01:20:00Z">
        <w:r w:rsidRPr="00215307" w:rsidDel="00215307">
          <w:rPr>
            <w:rPrChange w:id="1091" w:author="Tanya Hernández" w:date="2017-05-17T01:20:00Z">
              <w:rPr>
                <w:rStyle w:val="Hipervnculo"/>
                <w:b/>
                <w:bCs w:val="0"/>
              </w:rPr>
            </w:rPrChange>
          </w:rPr>
          <w:delText>Tabla 2. L Ventajas y desventajas de una aplicación móvil web.</w:delText>
        </w:r>
        <w:r w:rsidDel="00215307">
          <w:rPr>
            <w:webHidden/>
          </w:rPr>
          <w:tab/>
        </w:r>
        <w:r w:rsidR="005B2C04" w:rsidDel="00215307">
          <w:rPr>
            <w:webHidden/>
          </w:rPr>
          <w:delText>89</w:delText>
        </w:r>
      </w:del>
    </w:p>
    <w:p w14:paraId="757DC403" w14:textId="5FA04C8D" w:rsidR="002A5813" w:rsidDel="00215307" w:rsidRDefault="002A5813">
      <w:pPr>
        <w:pStyle w:val="Tabladeilustraciones"/>
        <w:rPr>
          <w:del w:id="1092" w:author="Tanya Hernández" w:date="2017-05-17T01:20:00Z"/>
          <w:rFonts w:cstheme="minorBidi"/>
          <w:b w:val="0"/>
          <w:bCs w:val="0"/>
          <w:sz w:val="22"/>
          <w:szCs w:val="22"/>
          <w:lang w:eastAsia="es-MX"/>
        </w:rPr>
      </w:pPr>
      <w:del w:id="1093" w:author="Tanya Hernández" w:date="2017-05-17T01:20:00Z">
        <w:r w:rsidRPr="00215307" w:rsidDel="00215307">
          <w:rPr>
            <w:rPrChange w:id="1094" w:author="Tanya Hernández" w:date="2017-05-17T01:20:00Z">
              <w:rPr>
                <w:rStyle w:val="Hipervnculo"/>
                <w:b/>
                <w:bCs w:val="0"/>
              </w:rPr>
            </w:rPrChange>
          </w:rPr>
          <w:delText>Tabla 2. LI Ventajas y desventajas de una aplicación móvil nativa.</w:delText>
        </w:r>
        <w:r w:rsidDel="00215307">
          <w:rPr>
            <w:webHidden/>
          </w:rPr>
          <w:tab/>
        </w:r>
        <w:r w:rsidR="005B2C04" w:rsidDel="00215307">
          <w:rPr>
            <w:webHidden/>
          </w:rPr>
          <w:delText>90</w:delText>
        </w:r>
      </w:del>
    </w:p>
    <w:p w14:paraId="74D5AC62" w14:textId="361BF588" w:rsidR="002A5813" w:rsidDel="00215307" w:rsidRDefault="002A5813">
      <w:pPr>
        <w:pStyle w:val="Tabladeilustraciones"/>
        <w:rPr>
          <w:del w:id="1095" w:author="Tanya Hernández" w:date="2017-05-17T01:20:00Z"/>
          <w:rFonts w:cstheme="minorBidi"/>
          <w:b w:val="0"/>
          <w:bCs w:val="0"/>
          <w:sz w:val="22"/>
          <w:szCs w:val="22"/>
          <w:lang w:eastAsia="es-MX"/>
        </w:rPr>
      </w:pPr>
      <w:del w:id="1096" w:author="Tanya Hernández" w:date="2017-05-17T01:20:00Z">
        <w:r w:rsidRPr="00215307" w:rsidDel="00215307">
          <w:rPr>
            <w:rPrChange w:id="1097" w:author="Tanya Hernández" w:date="2017-05-17T01:20:00Z">
              <w:rPr>
                <w:rStyle w:val="Hipervnculo"/>
                <w:b/>
                <w:bCs w:val="0"/>
              </w:rPr>
            </w:rPrChange>
          </w:rPr>
          <w:delText>Tabla 2. LII Comparativa de las plataformas de desarrollo en móviles [66].</w:delText>
        </w:r>
        <w:r w:rsidDel="00215307">
          <w:rPr>
            <w:webHidden/>
          </w:rPr>
          <w:tab/>
        </w:r>
        <w:r w:rsidR="005B2C04" w:rsidDel="00215307">
          <w:rPr>
            <w:webHidden/>
          </w:rPr>
          <w:delText>92</w:delText>
        </w:r>
      </w:del>
    </w:p>
    <w:p w14:paraId="7E549056" w14:textId="5A96CF81" w:rsidR="003A0E94" w:rsidRDefault="000F53E9" w:rsidP="00BA0F9D">
      <w:pPr>
        <w:pStyle w:val="Tabladeilustraciones"/>
        <w:rPr>
          <w:rStyle w:val="Hipervnculo"/>
          <w:rFonts w:cs="Times New Roman"/>
          <w:szCs w:val="24"/>
        </w:rPr>
      </w:pPr>
      <w:r>
        <w:rPr>
          <w:rStyle w:val="Hipervnculo"/>
          <w:rFonts w:cs="Times New Roman"/>
          <w:szCs w:val="24"/>
        </w:rPr>
        <w:fldChar w:fldCharType="end"/>
      </w:r>
    </w:p>
    <w:p w14:paraId="0FF1177A" w14:textId="11B5640A" w:rsidR="00215307" w:rsidRDefault="00951725">
      <w:pPr>
        <w:pStyle w:val="Tabladeilustraciones"/>
        <w:rPr>
          <w:ins w:id="1098" w:author="Tanya Hernández" w:date="2017-05-17T01:22:00Z"/>
          <w:rFonts w:cstheme="minorBidi"/>
          <w:b w:val="0"/>
          <w:bCs w:val="0"/>
          <w:sz w:val="22"/>
          <w:szCs w:val="22"/>
          <w:lang w:eastAsia="es-MX"/>
        </w:rPr>
      </w:pPr>
      <w:r>
        <w:fldChar w:fldCharType="begin"/>
      </w:r>
      <w:r>
        <w:instrText xml:space="preserve"> TOC \h \z \c "Tabla III." </w:instrText>
      </w:r>
      <w:r>
        <w:fldChar w:fldCharType="separate"/>
      </w:r>
      <w:ins w:id="1099" w:author="Tanya Hernández" w:date="2017-05-17T01:22:00Z">
        <w:r w:rsidR="00215307" w:rsidRPr="00816959">
          <w:rPr>
            <w:rStyle w:val="Hipervnculo"/>
          </w:rPr>
          <w:fldChar w:fldCharType="begin"/>
        </w:r>
        <w:r w:rsidR="00215307" w:rsidRPr="00816959">
          <w:rPr>
            <w:rStyle w:val="Hipervnculo"/>
          </w:rPr>
          <w:instrText xml:space="preserve"> </w:instrText>
        </w:r>
        <w:r w:rsidR="00215307">
          <w:instrText>HYPERLINK \l "_Toc482747484"</w:instrText>
        </w:r>
        <w:r w:rsidR="00215307" w:rsidRPr="00816959">
          <w:rPr>
            <w:rStyle w:val="Hipervnculo"/>
          </w:rPr>
          <w:instrText xml:space="preserve"> </w:instrText>
        </w:r>
        <w:r w:rsidR="00215307" w:rsidRPr="00816959">
          <w:rPr>
            <w:rStyle w:val="Hipervnculo"/>
          </w:rPr>
          <w:fldChar w:fldCharType="separate"/>
        </w:r>
        <w:r w:rsidR="00215307" w:rsidRPr="00816959">
          <w:rPr>
            <w:rStyle w:val="Hipervnculo"/>
          </w:rPr>
          <w:t>Tabla 3.I Caso de uso leer magnitud.</w:t>
        </w:r>
        <w:r w:rsidR="00215307">
          <w:rPr>
            <w:webHidden/>
          </w:rPr>
          <w:tab/>
        </w:r>
        <w:r w:rsidR="00215307">
          <w:rPr>
            <w:webHidden/>
          </w:rPr>
          <w:fldChar w:fldCharType="begin"/>
        </w:r>
        <w:r w:rsidR="00215307">
          <w:rPr>
            <w:webHidden/>
          </w:rPr>
          <w:instrText xml:space="preserve"> PAGEREF _Toc482747484 \h </w:instrText>
        </w:r>
      </w:ins>
      <w:r w:rsidR="00215307">
        <w:rPr>
          <w:webHidden/>
        </w:rPr>
      </w:r>
      <w:r w:rsidR="00215307">
        <w:rPr>
          <w:webHidden/>
        </w:rPr>
        <w:fldChar w:fldCharType="separate"/>
      </w:r>
      <w:ins w:id="1100" w:author="Tanya Hernández" w:date="2017-05-21T21:21:00Z">
        <w:r w:rsidR="00604603">
          <w:rPr>
            <w:webHidden/>
          </w:rPr>
          <w:t>96</w:t>
        </w:r>
      </w:ins>
      <w:ins w:id="1101" w:author="Tanya Hernández" w:date="2017-05-17T01:22:00Z">
        <w:r w:rsidR="00215307">
          <w:rPr>
            <w:webHidden/>
          </w:rPr>
          <w:fldChar w:fldCharType="end"/>
        </w:r>
        <w:r w:rsidR="00215307" w:rsidRPr="00816959">
          <w:rPr>
            <w:rStyle w:val="Hipervnculo"/>
          </w:rPr>
          <w:fldChar w:fldCharType="end"/>
        </w:r>
      </w:ins>
    </w:p>
    <w:p w14:paraId="2F1E6316" w14:textId="7C77C765" w:rsidR="00215307" w:rsidRDefault="00215307">
      <w:pPr>
        <w:pStyle w:val="Tabladeilustraciones"/>
        <w:rPr>
          <w:ins w:id="1102" w:author="Tanya Hernández" w:date="2017-05-17T01:22:00Z"/>
          <w:rFonts w:cstheme="minorBidi"/>
          <w:b w:val="0"/>
          <w:bCs w:val="0"/>
          <w:sz w:val="22"/>
          <w:szCs w:val="22"/>
          <w:lang w:eastAsia="es-MX"/>
        </w:rPr>
      </w:pPr>
      <w:ins w:id="1103" w:author="Tanya Hernández" w:date="2017-05-17T01:22:00Z">
        <w:r w:rsidRPr="00816959">
          <w:rPr>
            <w:rStyle w:val="Hipervnculo"/>
          </w:rPr>
          <w:fldChar w:fldCharType="begin"/>
        </w:r>
        <w:r w:rsidRPr="00816959">
          <w:rPr>
            <w:rStyle w:val="Hipervnculo"/>
          </w:rPr>
          <w:instrText xml:space="preserve"> </w:instrText>
        </w:r>
        <w:r>
          <w:instrText>HYPERLINK \l "_Toc482747485"</w:instrText>
        </w:r>
        <w:r w:rsidRPr="00816959">
          <w:rPr>
            <w:rStyle w:val="Hipervnculo"/>
          </w:rPr>
          <w:instrText xml:space="preserve"> </w:instrText>
        </w:r>
        <w:r w:rsidRPr="00816959">
          <w:rPr>
            <w:rStyle w:val="Hipervnculo"/>
          </w:rPr>
          <w:fldChar w:fldCharType="separate"/>
        </w:r>
        <w:r w:rsidRPr="00816959">
          <w:rPr>
            <w:rStyle w:val="Hipervnculo"/>
          </w:rPr>
          <w:t>Tabla 3.II Caso de uso transmitir magnitud.</w:t>
        </w:r>
        <w:r>
          <w:rPr>
            <w:webHidden/>
          </w:rPr>
          <w:tab/>
        </w:r>
        <w:r>
          <w:rPr>
            <w:webHidden/>
          </w:rPr>
          <w:fldChar w:fldCharType="begin"/>
        </w:r>
        <w:r>
          <w:rPr>
            <w:webHidden/>
          </w:rPr>
          <w:instrText xml:space="preserve"> PAGEREF _Toc482747485 \h </w:instrText>
        </w:r>
      </w:ins>
      <w:r>
        <w:rPr>
          <w:webHidden/>
        </w:rPr>
      </w:r>
      <w:r>
        <w:rPr>
          <w:webHidden/>
        </w:rPr>
        <w:fldChar w:fldCharType="separate"/>
      </w:r>
      <w:ins w:id="1104" w:author="Tanya Hernández" w:date="2017-05-21T21:21:00Z">
        <w:r w:rsidR="00604603">
          <w:rPr>
            <w:webHidden/>
          </w:rPr>
          <w:t>97</w:t>
        </w:r>
      </w:ins>
      <w:ins w:id="1105" w:author="Tanya Hernández" w:date="2017-05-17T01:22:00Z">
        <w:r>
          <w:rPr>
            <w:webHidden/>
          </w:rPr>
          <w:fldChar w:fldCharType="end"/>
        </w:r>
        <w:r w:rsidRPr="00816959">
          <w:rPr>
            <w:rStyle w:val="Hipervnculo"/>
          </w:rPr>
          <w:fldChar w:fldCharType="end"/>
        </w:r>
      </w:ins>
    </w:p>
    <w:p w14:paraId="3BCC0C93" w14:textId="43B72CF0" w:rsidR="00215307" w:rsidRDefault="00215307">
      <w:pPr>
        <w:pStyle w:val="Tabladeilustraciones"/>
        <w:rPr>
          <w:ins w:id="1106" w:author="Tanya Hernández" w:date="2017-05-17T01:22:00Z"/>
          <w:rFonts w:cstheme="minorBidi"/>
          <w:b w:val="0"/>
          <w:bCs w:val="0"/>
          <w:sz w:val="22"/>
          <w:szCs w:val="22"/>
          <w:lang w:eastAsia="es-MX"/>
        </w:rPr>
      </w:pPr>
      <w:ins w:id="1107" w:author="Tanya Hernández" w:date="2017-05-17T01:22:00Z">
        <w:r w:rsidRPr="00816959">
          <w:rPr>
            <w:rStyle w:val="Hipervnculo"/>
          </w:rPr>
          <w:fldChar w:fldCharType="begin"/>
        </w:r>
        <w:r w:rsidRPr="00816959">
          <w:rPr>
            <w:rStyle w:val="Hipervnculo"/>
          </w:rPr>
          <w:instrText xml:space="preserve"> </w:instrText>
        </w:r>
        <w:r>
          <w:instrText>HYPERLINK \l "_Toc482747486"</w:instrText>
        </w:r>
        <w:r w:rsidRPr="00816959">
          <w:rPr>
            <w:rStyle w:val="Hipervnculo"/>
          </w:rPr>
          <w:instrText xml:space="preserve"> </w:instrText>
        </w:r>
        <w:r w:rsidRPr="00816959">
          <w:rPr>
            <w:rStyle w:val="Hipervnculo"/>
          </w:rPr>
          <w:fldChar w:fldCharType="separate"/>
        </w:r>
        <w:r w:rsidRPr="00816959">
          <w:rPr>
            <w:rStyle w:val="Hipervnculo"/>
          </w:rPr>
          <w:t>Tabla 3.III Caso de uso recibir magnitud.</w:t>
        </w:r>
        <w:r>
          <w:rPr>
            <w:webHidden/>
          </w:rPr>
          <w:tab/>
        </w:r>
        <w:r>
          <w:rPr>
            <w:webHidden/>
          </w:rPr>
          <w:fldChar w:fldCharType="begin"/>
        </w:r>
        <w:r>
          <w:rPr>
            <w:webHidden/>
          </w:rPr>
          <w:instrText xml:space="preserve"> PAGEREF _Toc482747486 \h </w:instrText>
        </w:r>
      </w:ins>
      <w:r>
        <w:rPr>
          <w:webHidden/>
        </w:rPr>
      </w:r>
      <w:r>
        <w:rPr>
          <w:webHidden/>
        </w:rPr>
        <w:fldChar w:fldCharType="separate"/>
      </w:r>
      <w:ins w:id="1108" w:author="Tanya Hernández" w:date="2017-05-21T21:21:00Z">
        <w:r w:rsidR="00604603">
          <w:rPr>
            <w:webHidden/>
          </w:rPr>
          <w:t>98</w:t>
        </w:r>
      </w:ins>
      <w:ins w:id="1109" w:author="Tanya Hernández" w:date="2017-05-17T01:22:00Z">
        <w:r>
          <w:rPr>
            <w:webHidden/>
          </w:rPr>
          <w:fldChar w:fldCharType="end"/>
        </w:r>
        <w:r w:rsidRPr="00816959">
          <w:rPr>
            <w:rStyle w:val="Hipervnculo"/>
          </w:rPr>
          <w:fldChar w:fldCharType="end"/>
        </w:r>
      </w:ins>
    </w:p>
    <w:p w14:paraId="1E0B251E" w14:textId="73710A7B" w:rsidR="00215307" w:rsidRDefault="00215307">
      <w:pPr>
        <w:pStyle w:val="Tabladeilustraciones"/>
        <w:rPr>
          <w:ins w:id="1110" w:author="Tanya Hernández" w:date="2017-05-17T01:22:00Z"/>
          <w:rFonts w:cstheme="minorBidi"/>
          <w:b w:val="0"/>
          <w:bCs w:val="0"/>
          <w:sz w:val="22"/>
          <w:szCs w:val="22"/>
          <w:lang w:eastAsia="es-MX"/>
        </w:rPr>
      </w:pPr>
      <w:ins w:id="1111" w:author="Tanya Hernández" w:date="2017-05-17T01:22:00Z">
        <w:r w:rsidRPr="00816959">
          <w:rPr>
            <w:rStyle w:val="Hipervnculo"/>
          </w:rPr>
          <w:fldChar w:fldCharType="begin"/>
        </w:r>
        <w:r w:rsidRPr="00816959">
          <w:rPr>
            <w:rStyle w:val="Hipervnculo"/>
          </w:rPr>
          <w:instrText xml:space="preserve"> </w:instrText>
        </w:r>
        <w:r>
          <w:instrText>HYPERLINK \l "_Toc482747487"</w:instrText>
        </w:r>
        <w:r w:rsidRPr="00816959">
          <w:rPr>
            <w:rStyle w:val="Hipervnculo"/>
          </w:rPr>
          <w:instrText xml:space="preserve"> </w:instrText>
        </w:r>
        <w:r w:rsidRPr="00816959">
          <w:rPr>
            <w:rStyle w:val="Hipervnculo"/>
          </w:rPr>
          <w:fldChar w:fldCharType="separate"/>
        </w:r>
        <w:r w:rsidRPr="00816959">
          <w:rPr>
            <w:rStyle w:val="Hipervnculo"/>
          </w:rPr>
          <w:t>Tabla 3.IV Caso de uso guardar magnitud.</w:t>
        </w:r>
        <w:r>
          <w:rPr>
            <w:webHidden/>
          </w:rPr>
          <w:tab/>
        </w:r>
        <w:r>
          <w:rPr>
            <w:webHidden/>
          </w:rPr>
          <w:fldChar w:fldCharType="begin"/>
        </w:r>
        <w:r>
          <w:rPr>
            <w:webHidden/>
          </w:rPr>
          <w:instrText xml:space="preserve"> PAGEREF _Toc482747487 \h </w:instrText>
        </w:r>
      </w:ins>
      <w:r>
        <w:rPr>
          <w:webHidden/>
        </w:rPr>
      </w:r>
      <w:r>
        <w:rPr>
          <w:webHidden/>
        </w:rPr>
        <w:fldChar w:fldCharType="separate"/>
      </w:r>
      <w:ins w:id="1112" w:author="Tanya Hernández" w:date="2017-05-21T21:21:00Z">
        <w:r w:rsidR="00604603">
          <w:rPr>
            <w:webHidden/>
          </w:rPr>
          <w:t>99</w:t>
        </w:r>
      </w:ins>
      <w:ins w:id="1113" w:author="Tanya Hernández" w:date="2017-05-17T01:22:00Z">
        <w:r>
          <w:rPr>
            <w:webHidden/>
          </w:rPr>
          <w:fldChar w:fldCharType="end"/>
        </w:r>
        <w:r w:rsidRPr="00816959">
          <w:rPr>
            <w:rStyle w:val="Hipervnculo"/>
          </w:rPr>
          <w:fldChar w:fldCharType="end"/>
        </w:r>
      </w:ins>
    </w:p>
    <w:p w14:paraId="2C9BAED7" w14:textId="2E080687" w:rsidR="00215307" w:rsidRDefault="00215307">
      <w:pPr>
        <w:pStyle w:val="Tabladeilustraciones"/>
        <w:rPr>
          <w:ins w:id="1114" w:author="Tanya Hernández" w:date="2017-05-17T01:22:00Z"/>
          <w:rFonts w:cstheme="minorBidi"/>
          <w:b w:val="0"/>
          <w:bCs w:val="0"/>
          <w:sz w:val="22"/>
          <w:szCs w:val="22"/>
          <w:lang w:eastAsia="es-MX"/>
        </w:rPr>
      </w:pPr>
      <w:ins w:id="1115" w:author="Tanya Hernández" w:date="2017-05-17T01:22:00Z">
        <w:r w:rsidRPr="00816959">
          <w:rPr>
            <w:rStyle w:val="Hipervnculo"/>
          </w:rPr>
          <w:fldChar w:fldCharType="begin"/>
        </w:r>
        <w:r w:rsidRPr="00816959">
          <w:rPr>
            <w:rStyle w:val="Hipervnculo"/>
          </w:rPr>
          <w:instrText xml:space="preserve"> </w:instrText>
        </w:r>
        <w:r>
          <w:instrText>HYPERLINK \l "_Toc482747488"</w:instrText>
        </w:r>
        <w:r w:rsidRPr="00816959">
          <w:rPr>
            <w:rStyle w:val="Hipervnculo"/>
          </w:rPr>
          <w:instrText xml:space="preserve"> </w:instrText>
        </w:r>
        <w:r w:rsidRPr="00816959">
          <w:rPr>
            <w:rStyle w:val="Hipervnculo"/>
          </w:rPr>
          <w:fldChar w:fldCharType="separate"/>
        </w:r>
        <w:r w:rsidRPr="00816959">
          <w:rPr>
            <w:rStyle w:val="Hipervnculo"/>
          </w:rPr>
          <w:t>Tabla 3.V Caso de uso validar magnitud.</w:t>
        </w:r>
        <w:r>
          <w:rPr>
            <w:webHidden/>
          </w:rPr>
          <w:tab/>
        </w:r>
        <w:r>
          <w:rPr>
            <w:webHidden/>
          </w:rPr>
          <w:fldChar w:fldCharType="begin"/>
        </w:r>
        <w:r>
          <w:rPr>
            <w:webHidden/>
          </w:rPr>
          <w:instrText xml:space="preserve"> PAGEREF _Toc482747488 \h </w:instrText>
        </w:r>
      </w:ins>
      <w:r>
        <w:rPr>
          <w:webHidden/>
        </w:rPr>
      </w:r>
      <w:r>
        <w:rPr>
          <w:webHidden/>
        </w:rPr>
        <w:fldChar w:fldCharType="separate"/>
      </w:r>
      <w:ins w:id="1116" w:author="Tanya Hernández" w:date="2017-05-21T21:21:00Z">
        <w:r w:rsidR="00604603">
          <w:rPr>
            <w:webHidden/>
          </w:rPr>
          <w:t>100</w:t>
        </w:r>
      </w:ins>
      <w:ins w:id="1117" w:author="Tanya Hernández" w:date="2017-05-17T01:22:00Z">
        <w:r>
          <w:rPr>
            <w:webHidden/>
          </w:rPr>
          <w:fldChar w:fldCharType="end"/>
        </w:r>
        <w:r w:rsidRPr="00816959">
          <w:rPr>
            <w:rStyle w:val="Hipervnculo"/>
          </w:rPr>
          <w:fldChar w:fldCharType="end"/>
        </w:r>
      </w:ins>
    </w:p>
    <w:p w14:paraId="6B8F37C2" w14:textId="65EEF76C" w:rsidR="00215307" w:rsidRDefault="00215307">
      <w:pPr>
        <w:pStyle w:val="Tabladeilustraciones"/>
        <w:rPr>
          <w:ins w:id="1118" w:author="Tanya Hernández" w:date="2017-05-17T01:22:00Z"/>
          <w:rFonts w:cstheme="minorBidi"/>
          <w:b w:val="0"/>
          <w:bCs w:val="0"/>
          <w:sz w:val="22"/>
          <w:szCs w:val="22"/>
          <w:lang w:eastAsia="es-MX"/>
        </w:rPr>
      </w:pPr>
      <w:ins w:id="1119" w:author="Tanya Hernández" w:date="2017-05-17T01:22:00Z">
        <w:r w:rsidRPr="00816959">
          <w:rPr>
            <w:rStyle w:val="Hipervnculo"/>
          </w:rPr>
          <w:fldChar w:fldCharType="begin"/>
        </w:r>
        <w:r w:rsidRPr="00816959">
          <w:rPr>
            <w:rStyle w:val="Hipervnculo"/>
          </w:rPr>
          <w:instrText xml:space="preserve"> </w:instrText>
        </w:r>
        <w:r>
          <w:instrText>HYPERLINK \l "_Toc482747489"</w:instrText>
        </w:r>
        <w:r w:rsidRPr="00816959">
          <w:rPr>
            <w:rStyle w:val="Hipervnculo"/>
          </w:rPr>
          <w:instrText xml:space="preserve"> </w:instrText>
        </w:r>
        <w:r w:rsidRPr="00816959">
          <w:rPr>
            <w:rStyle w:val="Hipervnculo"/>
          </w:rPr>
          <w:fldChar w:fldCharType="separate"/>
        </w:r>
        <w:r w:rsidRPr="00816959">
          <w:rPr>
            <w:rStyle w:val="Hipervnculo"/>
          </w:rPr>
          <w:t>Tabla 3.VI Caso de uso enviar alerta.</w:t>
        </w:r>
        <w:r>
          <w:rPr>
            <w:webHidden/>
          </w:rPr>
          <w:tab/>
        </w:r>
        <w:r>
          <w:rPr>
            <w:webHidden/>
          </w:rPr>
          <w:fldChar w:fldCharType="begin"/>
        </w:r>
        <w:r>
          <w:rPr>
            <w:webHidden/>
          </w:rPr>
          <w:instrText xml:space="preserve"> PAGEREF _Toc482747489 \h </w:instrText>
        </w:r>
      </w:ins>
      <w:r>
        <w:rPr>
          <w:webHidden/>
        </w:rPr>
      </w:r>
      <w:r>
        <w:rPr>
          <w:webHidden/>
        </w:rPr>
        <w:fldChar w:fldCharType="separate"/>
      </w:r>
      <w:ins w:id="1120" w:author="Tanya Hernández" w:date="2017-05-21T21:21:00Z">
        <w:r w:rsidR="00604603">
          <w:rPr>
            <w:webHidden/>
          </w:rPr>
          <w:t>101</w:t>
        </w:r>
      </w:ins>
      <w:ins w:id="1121" w:author="Tanya Hernández" w:date="2017-05-17T01:22:00Z">
        <w:r>
          <w:rPr>
            <w:webHidden/>
          </w:rPr>
          <w:fldChar w:fldCharType="end"/>
        </w:r>
        <w:r w:rsidRPr="00816959">
          <w:rPr>
            <w:rStyle w:val="Hipervnculo"/>
          </w:rPr>
          <w:fldChar w:fldCharType="end"/>
        </w:r>
      </w:ins>
    </w:p>
    <w:p w14:paraId="705AFC85" w14:textId="07258271" w:rsidR="00215307" w:rsidRDefault="00215307">
      <w:pPr>
        <w:pStyle w:val="Tabladeilustraciones"/>
        <w:rPr>
          <w:ins w:id="1122" w:author="Tanya Hernández" w:date="2017-05-17T01:22:00Z"/>
          <w:rFonts w:cstheme="minorBidi"/>
          <w:b w:val="0"/>
          <w:bCs w:val="0"/>
          <w:sz w:val="22"/>
          <w:szCs w:val="22"/>
          <w:lang w:eastAsia="es-MX"/>
        </w:rPr>
      </w:pPr>
      <w:ins w:id="1123" w:author="Tanya Hernández" w:date="2017-05-17T01:22:00Z">
        <w:r w:rsidRPr="00816959">
          <w:rPr>
            <w:rStyle w:val="Hipervnculo"/>
          </w:rPr>
          <w:fldChar w:fldCharType="begin"/>
        </w:r>
        <w:r w:rsidRPr="00816959">
          <w:rPr>
            <w:rStyle w:val="Hipervnculo"/>
          </w:rPr>
          <w:instrText xml:space="preserve"> </w:instrText>
        </w:r>
        <w:r>
          <w:instrText>HYPERLINK \l "_Toc482747490"</w:instrText>
        </w:r>
        <w:r w:rsidRPr="00816959">
          <w:rPr>
            <w:rStyle w:val="Hipervnculo"/>
          </w:rPr>
          <w:instrText xml:space="preserve"> </w:instrText>
        </w:r>
        <w:r w:rsidRPr="00816959">
          <w:rPr>
            <w:rStyle w:val="Hipervnculo"/>
          </w:rPr>
          <w:fldChar w:fldCharType="separate"/>
        </w:r>
        <w:r w:rsidRPr="00816959">
          <w:rPr>
            <w:rStyle w:val="Hipervnculo"/>
          </w:rPr>
          <w:t>Tabla 3.VII Caso de uso registrar usuario.</w:t>
        </w:r>
        <w:r>
          <w:rPr>
            <w:webHidden/>
          </w:rPr>
          <w:tab/>
        </w:r>
        <w:r>
          <w:rPr>
            <w:webHidden/>
          </w:rPr>
          <w:fldChar w:fldCharType="begin"/>
        </w:r>
        <w:r>
          <w:rPr>
            <w:webHidden/>
          </w:rPr>
          <w:instrText xml:space="preserve"> PAGEREF _Toc482747490 \h </w:instrText>
        </w:r>
      </w:ins>
      <w:r>
        <w:rPr>
          <w:webHidden/>
        </w:rPr>
      </w:r>
      <w:r>
        <w:rPr>
          <w:webHidden/>
        </w:rPr>
        <w:fldChar w:fldCharType="separate"/>
      </w:r>
      <w:ins w:id="1124" w:author="Tanya Hernández" w:date="2017-05-21T21:21:00Z">
        <w:r w:rsidR="00604603">
          <w:rPr>
            <w:webHidden/>
          </w:rPr>
          <w:t>102</w:t>
        </w:r>
      </w:ins>
      <w:ins w:id="1125" w:author="Tanya Hernández" w:date="2017-05-17T01:22:00Z">
        <w:r>
          <w:rPr>
            <w:webHidden/>
          </w:rPr>
          <w:fldChar w:fldCharType="end"/>
        </w:r>
        <w:r w:rsidRPr="00816959">
          <w:rPr>
            <w:rStyle w:val="Hipervnculo"/>
          </w:rPr>
          <w:fldChar w:fldCharType="end"/>
        </w:r>
      </w:ins>
    </w:p>
    <w:p w14:paraId="6D965BA5" w14:textId="26949642" w:rsidR="00215307" w:rsidRDefault="00215307">
      <w:pPr>
        <w:pStyle w:val="Tabladeilustraciones"/>
        <w:rPr>
          <w:ins w:id="1126" w:author="Tanya Hernández" w:date="2017-05-17T01:22:00Z"/>
          <w:rFonts w:cstheme="minorBidi"/>
          <w:b w:val="0"/>
          <w:bCs w:val="0"/>
          <w:sz w:val="22"/>
          <w:szCs w:val="22"/>
          <w:lang w:eastAsia="es-MX"/>
        </w:rPr>
      </w:pPr>
      <w:ins w:id="1127" w:author="Tanya Hernández" w:date="2017-05-17T01:22:00Z">
        <w:r w:rsidRPr="00816959">
          <w:rPr>
            <w:rStyle w:val="Hipervnculo"/>
          </w:rPr>
          <w:fldChar w:fldCharType="begin"/>
        </w:r>
        <w:r w:rsidRPr="00816959">
          <w:rPr>
            <w:rStyle w:val="Hipervnculo"/>
          </w:rPr>
          <w:instrText xml:space="preserve"> </w:instrText>
        </w:r>
        <w:r>
          <w:instrText>HYPERLINK \l "_Toc482747491"</w:instrText>
        </w:r>
        <w:r w:rsidRPr="00816959">
          <w:rPr>
            <w:rStyle w:val="Hipervnculo"/>
          </w:rPr>
          <w:instrText xml:space="preserve"> </w:instrText>
        </w:r>
        <w:r w:rsidRPr="00816959">
          <w:rPr>
            <w:rStyle w:val="Hipervnculo"/>
          </w:rPr>
          <w:fldChar w:fldCharType="separate"/>
        </w:r>
        <w:r w:rsidRPr="00816959">
          <w:rPr>
            <w:rStyle w:val="Hipervnculo"/>
          </w:rPr>
          <w:t>Tabla 3.VIII Caso de uso ingresar.</w:t>
        </w:r>
        <w:r>
          <w:rPr>
            <w:webHidden/>
          </w:rPr>
          <w:tab/>
        </w:r>
        <w:r>
          <w:rPr>
            <w:webHidden/>
          </w:rPr>
          <w:fldChar w:fldCharType="begin"/>
        </w:r>
        <w:r>
          <w:rPr>
            <w:webHidden/>
          </w:rPr>
          <w:instrText xml:space="preserve"> PAGEREF _Toc482747491 \h </w:instrText>
        </w:r>
      </w:ins>
      <w:r>
        <w:rPr>
          <w:webHidden/>
        </w:rPr>
      </w:r>
      <w:r>
        <w:rPr>
          <w:webHidden/>
        </w:rPr>
        <w:fldChar w:fldCharType="separate"/>
      </w:r>
      <w:ins w:id="1128" w:author="Tanya Hernández" w:date="2017-05-21T21:21:00Z">
        <w:r w:rsidR="00604603">
          <w:rPr>
            <w:webHidden/>
          </w:rPr>
          <w:t>103</w:t>
        </w:r>
      </w:ins>
      <w:ins w:id="1129" w:author="Tanya Hernández" w:date="2017-05-17T01:22:00Z">
        <w:r>
          <w:rPr>
            <w:webHidden/>
          </w:rPr>
          <w:fldChar w:fldCharType="end"/>
        </w:r>
        <w:r w:rsidRPr="00816959">
          <w:rPr>
            <w:rStyle w:val="Hipervnculo"/>
          </w:rPr>
          <w:fldChar w:fldCharType="end"/>
        </w:r>
      </w:ins>
    </w:p>
    <w:p w14:paraId="3C46C759" w14:textId="3996F617" w:rsidR="00215307" w:rsidRDefault="00215307">
      <w:pPr>
        <w:pStyle w:val="Tabladeilustraciones"/>
        <w:rPr>
          <w:ins w:id="1130" w:author="Tanya Hernández" w:date="2017-05-17T01:22:00Z"/>
          <w:rFonts w:cstheme="minorBidi"/>
          <w:b w:val="0"/>
          <w:bCs w:val="0"/>
          <w:sz w:val="22"/>
          <w:szCs w:val="22"/>
          <w:lang w:eastAsia="es-MX"/>
        </w:rPr>
      </w:pPr>
      <w:ins w:id="1131" w:author="Tanya Hernández" w:date="2017-05-17T01:22:00Z">
        <w:r w:rsidRPr="00816959">
          <w:rPr>
            <w:rStyle w:val="Hipervnculo"/>
          </w:rPr>
          <w:fldChar w:fldCharType="begin"/>
        </w:r>
        <w:r w:rsidRPr="00816959">
          <w:rPr>
            <w:rStyle w:val="Hipervnculo"/>
          </w:rPr>
          <w:instrText xml:space="preserve"> </w:instrText>
        </w:r>
        <w:r>
          <w:instrText>HYPERLINK \l "_Toc482747492"</w:instrText>
        </w:r>
        <w:r w:rsidRPr="00816959">
          <w:rPr>
            <w:rStyle w:val="Hipervnculo"/>
          </w:rPr>
          <w:instrText xml:space="preserve"> </w:instrText>
        </w:r>
        <w:r w:rsidRPr="00816959">
          <w:rPr>
            <w:rStyle w:val="Hipervnculo"/>
          </w:rPr>
          <w:fldChar w:fldCharType="separate"/>
        </w:r>
        <w:r w:rsidRPr="00816959">
          <w:rPr>
            <w:rStyle w:val="Hipervnculo"/>
          </w:rPr>
          <w:t>Tabla 3.IX Caso de uso registrar usuario directo.</w:t>
        </w:r>
        <w:r>
          <w:rPr>
            <w:webHidden/>
          </w:rPr>
          <w:tab/>
        </w:r>
        <w:r>
          <w:rPr>
            <w:webHidden/>
          </w:rPr>
          <w:fldChar w:fldCharType="begin"/>
        </w:r>
        <w:r>
          <w:rPr>
            <w:webHidden/>
          </w:rPr>
          <w:instrText xml:space="preserve"> PAGEREF _Toc482747492 \h </w:instrText>
        </w:r>
      </w:ins>
      <w:r>
        <w:rPr>
          <w:webHidden/>
        </w:rPr>
      </w:r>
      <w:r>
        <w:rPr>
          <w:webHidden/>
        </w:rPr>
        <w:fldChar w:fldCharType="separate"/>
      </w:r>
      <w:ins w:id="1132" w:author="Tanya Hernández" w:date="2017-05-21T21:21:00Z">
        <w:r w:rsidR="00604603">
          <w:rPr>
            <w:webHidden/>
          </w:rPr>
          <w:t>105</w:t>
        </w:r>
      </w:ins>
      <w:ins w:id="1133" w:author="Tanya Hernández" w:date="2017-05-17T01:22:00Z">
        <w:r>
          <w:rPr>
            <w:webHidden/>
          </w:rPr>
          <w:fldChar w:fldCharType="end"/>
        </w:r>
        <w:r w:rsidRPr="00816959">
          <w:rPr>
            <w:rStyle w:val="Hipervnculo"/>
          </w:rPr>
          <w:fldChar w:fldCharType="end"/>
        </w:r>
      </w:ins>
    </w:p>
    <w:p w14:paraId="025A654C" w14:textId="0FC93936" w:rsidR="00215307" w:rsidRDefault="00215307">
      <w:pPr>
        <w:pStyle w:val="Tabladeilustraciones"/>
        <w:rPr>
          <w:ins w:id="1134" w:author="Tanya Hernández" w:date="2017-05-17T01:22:00Z"/>
          <w:rFonts w:cstheme="minorBidi"/>
          <w:b w:val="0"/>
          <w:bCs w:val="0"/>
          <w:sz w:val="22"/>
          <w:szCs w:val="22"/>
          <w:lang w:eastAsia="es-MX"/>
        </w:rPr>
      </w:pPr>
      <w:ins w:id="1135" w:author="Tanya Hernández" w:date="2017-05-17T01:22:00Z">
        <w:r w:rsidRPr="00816959">
          <w:rPr>
            <w:rStyle w:val="Hipervnculo"/>
          </w:rPr>
          <w:fldChar w:fldCharType="begin"/>
        </w:r>
        <w:r w:rsidRPr="00816959">
          <w:rPr>
            <w:rStyle w:val="Hipervnculo"/>
          </w:rPr>
          <w:instrText xml:space="preserve"> </w:instrText>
        </w:r>
        <w:r>
          <w:instrText>HYPERLINK \l "_Toc482747493"</w:instrText>
        </w:r>
        <w:r w:rsidRPr="00816959">
          <w:rPr>
            <w:rStyle w:val="Hipervnculo"/>
          </w:rPr>
          <w:instrText xml:space="preserve"> </w:instrText>
        </w:r>
        <w:r w:rsidRPr="00816959">
          <w:rPr>
            <w:rStyle w:val="Hipervnculo"/>
          </w:rPr>
          <w:fldChar w:fldCharType="separate"/>
        </w:r>
        <w:r w:rsidRPr="00816959">
          <w:rPr>
            <w:rStyle w:val="Hipervnculo"/>
          </w:rPr>
          <w:t>Tabla 3.X Caso de uso  editar datos.</w:t>
        </w:r>
        <w:r>
          <w:rPr>
            <w:webHidden/>
          </w:rPr>
          <w:tab/>
        </w:r>
        <w:r>
          <w:rPr>
            <w:webHidden/>
          </w:rPr>
          <w:fldChar w:fldCharType="begin"/>
        </w:r>
        <w:r>
          <w:rPr>
            <w:webHidden/>
          </w:rPr>
          <w:instrText xml:space="preserve"> PAGEREF _Toc482747493 \h </w:instrText>
        </w:r>
      </w:ins>
      <w:r>
        <w:rPr>
          <w:webHidden/>
        </w:rPr>
      </w:r>
      <w:r>
        <w:rPr>
          <w:webHidden/>
        </w:rPr>
        <w:fldChar w:fldCharType="separate"/>
      </w:r>
      <w:ins w:id="1136" w:author="Tanya Hernández" w:date="2017-05-21T21:21:00Z">
        <w:r w:rsidR="00604603">
          <w:rPr>
            <w:webHidden/>
          </w:rPr>
          <w:t>106</w:t>
        </w:r>
      </w:ins>
      <w:ins w:id="1137" w:author="Tanya Hernández" w:date="2017-05-17T01:22:00Z">
        <w:r>
          <w:rPr>
            <w:webHidden/>
          </w:rPr>
          <w:fldChar w:fldCharType="end"/>
        </w:r>
        <w:r w:rsidRPr="00816959">
          <w:rPr>
            <w:rStyle w:val="Hipervnculo"/>
          </w:rPr>
          <w:fldChar w:fldCharType="end"/>
        </w:r>
      </w:ins>
    </w:p>
    <w:p w14:paraId="60ECBE6B" w14:textId="0379A2E5" w:rsidR="00215307" w:rsidRDefault="00215307">
      <w:pPr>
        <w:pStyle w:val="Tabladeilustraciones"/>
        <w:rPr>
          <w:ins w:id="1138" w:author="Tanya Hernández" w:date="2017-05-17T01:22:00Z"/>
          <w:rFonts w:cstheme="minorBidi"/>
          <w:b w:val="0"/>
          <w:bCs w:val="0"/>
          <w:sz w:val="22"/>
          <w:szCs w:val="22"/>
          <w:lang w:eastAsia="es-MX"/>
        </w:rPr>
      </w:pPr>
      <w:ins w:id="1139" w:author="Tanya Hernández" w:date="2017-05-17T01:22:00Z">
        <w:r w:rsidRPr="00816959">
          <w:rPr>
            <w:rStyle w:val="Hipervnculo"/>
          </w:rPr>
          <w:fldChar w:fldCharType="begin"/>
        </w:r>
        <w:r w:rsidRPr="00816959">
          <w:rPr>
            <w:rStyle w:val="Hipervnculo"/>
          </w:rPr>
          <w:instrText xml:space="preserve"> </w:instrText>
        </w:r>
        <w:r>
          <w:instrText>HYPERLINK \l "_Toc482747494"</w:instrText>
        </w:r>
        <w:r w:rsidRPr="00816959">
          <w:rPr>
            <w:rStyle w:val="Hipervnculo"/>
          </w:rPr>
          <w:instrText xml:space="preserve"> </w:instrText>
        </w:r>
        <w:r w:rsidRPr="00816959">
          <w:rPr>
            <w:rStyle w:val="Hipervnculo"/>
          </w:rPr>
          <w:fldChar w:fldCharType="separate"/>
        </w:r>
        <w:r w:rsidRPr="00816959">
          <w:rPr>
            <w:rStyle w:val="Hipervnculo"/>
          </w:rPr>
          <w:t>Tabla 3.XI Caso de uso visualizar magnitud.</w:t>
        </w:r>
        <w:r>
          <w:rPr>
            <w:webHidden/>
          </w:rPr>
          <w:tab/>
        </w:r>
        <w:r>
          <w:rPr>
            <w:webHidden/>
          </w:rPr>
          <w:fldChar w:fldCharType="begin"/>
        </w:r>
        <w:r>
          <w:rPr>
            <w:webHidden/>
          </w:rPr>
          <w:instrText xml:space="preserve"> PAGEREF _Toc482747494 \h </w:instrText>
        </w:r>
      </w:ins>
      <w:r>
        <w:rPr>
          <w:webHidden/>
        </w:rPr>
      </w:r>
      <w:r>
        <w:rPr>
          <w:webHidden/>
        </w:rPr>
        <w:fldChar w:fldCharType="separate"/>
      </w:r>
      <w:ins w:id="1140" w:author="Tanya Hernández" w:date="2017-05-21T21:21:00Z">
        <w:r w:rsidR="00604603">
          <w:rPr>
            <w:webHidden/>
          </w:rPr>
          <w:t>107</w:t>
        </w:r>
      </w:ins>
      <w:ins w:id="1141" w:author="Tanya Hernández" w:date="2017-05-17T01:22:00Z">
        <w:r>
          <w:rPr>
            <w:webHidden/>
          </w:rPr>
          <w:fldChar w:fldCharType="end"/>
        </w:r>
        <w:r w:rsidRPr="00816959">
          <w:rPr>
            <w:rStyle w:val="Hipervnculo"/>
          </w:rPr>
          <w:fldChar w:fldCharType="end"/>
        </w:r>
      </w:ins>
    </w:p>
    <w:p w14:paraId="7551F659" w14:textId="5988A7D4" w:rsidR="00215307" w:rsidRDefault="00215307">
      <w:pPr>
        <w:pStyle w:val="Tabladeilustraciones"/>
        <w:rPr>
          <w:ins w:id="1142" w:author="Tanya Hernández" w:date="2017-05-17T01:22:00Z"/>
          <w:rFonts w:cstheme="minorBidi"/>
          <w:b w:val="0"/>
          <w:bCs w:val="0"/>
          <w:sz w:val="22"/>
          <w:szCs w:val="22"/>
          <w:lang w:eastAsia="es-MX"/>
        </w:rPr>
      </w:pPr>
      <w:ins w:id="1143" w:author="Tanya Hernández" w:date="2017-05-17T01:22:00Z">
        <w:r w:rsidRPr="00816959">
          <w:rPr>
            <w:rStyle w:val="Hipervnculo"/>
          </w:rPr>
          <w:fldChar w:fldCharType="begin"/>
        </w:r>
        <w:r w:rsidRPr="00816959">
          <w:rPr>
            <w:rStyle w:val="Hipervnculo"/>
          </w:rPr>
          <w:instrText xml:space="preserve"> </w:instrText>
        </w:r>
        <w:r>
          <w:instrText>HYPERLINK \l "_Toc482747495"</w:instrText>
        </w:r>
        <w:r w:rsidRPr="00816959">
          <w:rPr>
            <w:rStyle w:val="Hipervnculo"/>
          </w:rPr>
          <w:instrText xml:space="preserve"> </w:instrText>
        </w:r>
        <w:r w:rsidRPr="00816959">
          <w:rPr>
            <w:rStyle w:val="Hipervnculo"/>
          </w:rPr>
          <w:fldChar w:fldCharType="separate"/>
        </w:r>
        <w:r w:rsidRPr="00816959">
          <w:rPr>
            <w:rStyle w:val="Hipervnculo"/>
          </w:rPr>
          <w:t>Tabla 3.XII Caso de uso recibir alerta.</w:t>
        </w:r>
        <w:r>
          <w:rPr>
            <w:webHidden/>
          </w:rPr>
          <w:tab/>
        </w:r>
        <w:r>
          <w:rPr>
            <w:webHidden/>
          </w:rPr>
          <w:fldChar w:fldCharType="begin"/>
        </w:r>
        <w:r>
          <w:rPr>
            <w:webHidden/>
          </w:rPr>
          <w:instrText xml:space="preserve"> PAGEREF _Toc482747495 \h </w:instrText>
        </w:r>
      </w:ins>
      <w:r>
        <w:rPr>
          <w:webHidden/>
        </w:rPr>
      </w:r>
      <w:r>
        <w:rPr>
          <w:webHidden/>
        </w:rPr>
        <w:fldChar w:fldCharType="separate"/>
      </w:r>
      <w:ins w:id="1144" w:author="Tanya Hernández" w:date="2017-05-21T21:21:00Z">
        <w:r w:rsidR="00604603">
          <w:rPr>
            <w:webHidden/>
          </w:rPr>
          <w:t>108</w:t>
        </w:r>
      </w:ins>
      <w:ins w:id="1145" w:author="Tanya Hernández" w:date="2017-05-17T01:22:00Z">
        <w:r>
          <w:rPr>
            <w:webHidden/>
          </w:rPr>
          <w:fldChar w:fldCharType="end"/>
        </w:r>
        <w:r w:rsidRPr="00816959">
          <w:rPr>
            <w:rStyle w:val="Hipervnculo"/>
          </w:rPr>
          <w:fldChar w:fldCharType="end"/>
        </w:r>
      </w:ins>
    </w:p>
    <w:p w14:paraId="64649F41" w14:textId="64391389" w:rsidR="00215307" w:rsidRDefault="00215307">
      <w:pPr>
        <w:pStyle w:val="Tabladeilustraciones"/>
        <w:rPr>
          <w:ins w:id="1146" w:author="Tanya Hernández" w:date="2017-05-17T01:22:00Z"/>
          <w:rFonts w:cstheme="minorBidi"/>
          <w:b w:val="0"/>
          <w:bCs w:val="0"/>
          <w:sz w:val="22"/>
          <w:szCs w:val="22"/>
          <w:lang w:eastAsia="es-MX"/>
        </w:rPr>
      </w:pPr>
      <w:ins w:id="1147" w:author="Tanya Hernández" w:date="2017-05-17T01:22:00Z">
        <w:r w:rsidRPr="00816959">
          <w:rPr>
            <w:rStyle w:val="Hipervnculo"/>
          </w:rPr>
          <w:fldChar w:fldCharType="begin"/>
        </w:r>
        <w:r w:rsidRPr="00816959">
          <w:rPr>
            <w:rStyle w:val="Hipervnculo"/>
          </w:rPr>
          <w:instrText xml:space="preserve"> </w:instrText>
        </w:r>
        <w:r>
          <w:instrText>HYPERLINK \l "_Toc482747496"</w:instrText>
        </w:r>
        <w:r w:rsidRPr="00816959">
          <w:rPr>
            <w:rStyle w:val="Hipervnculo"/>
          </w:rPr>
          <w:instrText xml:space="preserve"> </w:instrText>
        </w:r>
        <w:r w:rsidRPr="00816959">
          <w:rPr>
            <w:rStyle w:val="Hipervnculo"/>
          </w:rPr>
          <w:fldChar w:fldCharType="separate"/>
        </w:r>
        <w:r w:rsidRPr="00816959">
          <w:rPr>
            <w:rStyle w:val="Hipervnculo"/>
          </w:rPr>
          <w:t>Tabla 3.XIII Caso de uso finalizar sesión.</w:t>
        </w:r>
        <w:r>
          <w:rPr>
            <w:webHidden/>
          </w:rPr>
          <w:tab/>
        </w:r>
        <w:r>
          <w:rPr>
            <w:webHidden/>
          </w:rPr>
          <w:fldChar w:fldCharType="begin"/>
        </w:r>
        <w:r>
          <w:rPr>
            <w:webHidden/>
          </w:rPr>
          <w:instrText xml:space="preserve"> PAGEREF _Toc482747496 \h </w:instrText>
        </w:r>
      </w:ins>
      <w:r>
        <w:rPr>
          <w:webHidden/>
        </w:rPr>
      </w:r>
      <w:r>
        <w:rPr>
          <w:webHidden/>
        </w:rPr>
        <w:fldChar w:fldCharType="separate"/>
      </w:r>
      <w:ins w:id="1148" w:author="Tanya Hernández" w:date="2017-05-21T21:21:00Z">
        <w:r w:rsidR="00604603">
          <w:rPr>
            <w:webHidden/>
          </w:rPr>
          <w:t>108</w:t>
        </w:r>
      </w:ins>
      <w:ins w:id="1149" w:author="Tanya Hernández" w:date="2017-05-17T01:22:00Z">
        <w:r>
          <w:rPr>
            <w:webHidden/>
          </w:rPr>
          <w:fldChar w:fldCharType="end"/>
        </w:r>
        <w:r w:rsidRPr="00816959">
          <w:rPr>
            <w:rStyle w:val="Hipervnculo"/>
          </w:rPr>
          <w:fldChar w:fldCharType="end"/>
        </w:r>
      </w:ins>
    </w:p>
    <w:p w14:paraId="033E6240" w14:textId="701BE551" w:rsidR="00215307" w:rsidRDefault="00215307">
      <w:pPr>
        <w:pStyle w:val="Tabladeilustraciones"/>
        <w:rPr>
          <w:ins w:id="1150" w:author="Tanya Hernández" w:date="2017-05-17T01:22:00Z"/>
          <w:rFonts w:cstheme="minorBidi"/>
          <w:b w:val="0"/>
          <w:bCs w:val="0"/>
          <w:sz w:val="22"/>
          <w:szCs w:val="22"/>
          <w:lang w:eastAsia="es-MX"/>
        </w:rPr>
      </w:pPr>
      <w:ins w:id="1151" w:author="Tanya Hernández" w:date="2017-05-17T01:22:00Z">
        <w:r w:rsidRPr="00816959">
          <w:rPr>
            <w:rStyle w:val="Hipervnculo"/>
          </w:rPr>
          <w:fldChar w:fldCharType="begin"/>
        </w:r>
        <w:r w:rsidRPr="00816959">
          <w:rPr>
            <w:rStyle w:val="Hipervnculo"/>
          </w:rPr>
          <w:instrText xml:space="preserve"> </w:instrText>
        </w:r>
        <w:r>
          <w:instrText>HYPERLINK \l "_Toc482747497"</w:instrText>
        </w:r>
        <w:r w:rsidRPr="00816959">
          <w:rPr>
            <w:rStyle w:val="Hipervnculo"/>
          </w:rPr>
          <w:instrText xml:space="preserve"> </w:instrText>
        </w:r>
        <w:r w:rsidRPr="00816959">
          <w:rPr>
            <w:rStyle w:val="Hipervnculo"/>
          </w:rPr>
          <w:fldChar w:fldCharType="separate"/>
        </w:r>
        <w:r w:rsidRPr="00816959">
          <w:rPr>
            <w:rStyle w:val="Hipervnculo"/>
          </w:rPr>
          <w:t>Tabla 3.XIV Caso de uso solicitar credenciales.</w:t>
        </w:r>
        <w:r>
          <w:rPr>
            <w:webHidden/>
          </w:rPr>
          <w:tab/>
        </w:r>
        <w:r>
          <w:rPr>
            <w:webHidden/>
          </w:rPr>
          <w:fldChar w:fldCharType="begin"/>
        </w:r>
        <w:r>
          <w:rPr>
            <w:webHidden/>
          </w:rPr>
          <w:instrText xml:space="preserve"> PAGEREF _Toc482747497 \h </w:instrText>
        </w:r>
      </w:ins>
      <w:r>
        <w:rPr>
          <w:webHidden/>
        </w:rPr>
      </w:r>
      <w:r>
        <w:rPr>
          <w:webHidden/>
        </w:rPr>
        <w:fldChar w:fldCharType="separate"/>
      </w:r>
      <w:ins w:id="1152" w:author="Tanya Hernández" w:date="2017-05-21T21:21:00Z">
        <w:r w:rsidR="00604603">
          <w:rPr>
            <w:webHidden/>
          </w:rPr>
          <w:t>109</w:t>
        </w:r>
      </w:ins>
      <w:ins w:id="1153" w:author="Tanya Hernández" w:date="2017-05-17T01:22:00Z">
        <w:r>
          <w:rPr>
            <w:webHidden/>
          </w:rPr>
          <w:fldChar w:fldCharType="end"/>
        </w:r>
        <w:r w:rsidRPr="00816959">
          <w:rPr>
            <w:rStyle w:val="Hipervnculo"/>
          </w:rPr>
          <w:fldChar w:fldCharType="end"/>
        </w:r>
      </w:ins>
    </w:p>
    <w:p w14:paraId="09DDAF77" w14:textId="7595D3F3" w:rsidR="002A5813" w:rsidDel="00215307" w:rsidRDefault="002A5813">
      <w:pPr>
        <w:pStyle w:val="Tabladeilustraciones"/>
        <w:rPr>
          <w:del w:id="1154" w:author="Tanya Hernández" w:date="2017-05-17T01:21:00Z"/>
          <w:rFonts w:cstheme="minorBidi"/>
          <w:b w:val="0"/>
          <w:bCs w:val="0"/>
          <w:sz w:val="22"/>
          <w:szCs w:val="22"/>
          <w:lang w:eastAsia="es-MX"/>
        </w:rPr>
      </w:pPr>
      <w:del w:id="1155" w:author="Tanya Hernández" w:date="2017-05-17T01:21:00Z">
        <w:r w:rsidRPr="00215307" w:rsidDel="00215307">
          <w:rPr>
            <w:rPrChange w:id="1156" w:author="Tanya Hernández" w:date="2017-05-17T01:21:00Z">
              <w:rPr>
                <w:rStyle w:val="Hipervnculo"/>
                <w:b/>
                <w:bCs w:val="0"/>
              </w:rPr>
            </w:rPrChange>
          </w:rPr>
          <w:delText>Tabla 3. I Caso de uso leer magnitud.</w:delText>
        </w:r>
        <w:r w:rsidDel="00215307">
          <w:rPr>
            <w:webHidden/>
          </w:rPr>
          <w:tab/>
        </w:r>
        <w:r w:rsidR="005B2C04" w:rsidDel="00215307">
          <w:rPr>
            <w:webHidden/>
          </w:rPr>
          <w:delText>98</w:delText>
        </w:r>
      </w:del>
    </w:p>
    <w:p w14:paraId="18A12C1E" w14:textId="5B3C9615" w:rsidR="002A5813" w:rsidDel="00215307" w:rsidRDefault="002A5813">
      <w:pPr>
        <w:pStyle w:val="Tabladeilustraciones"/>
        <w:rPr>
          <w:del w:id="1157" w:author="Tanya Hernández" w:date="2017-05-17T01:21:00Z"/>
          <w:rFonts w:cstheme="minorBidi"/>
          <w:b w:val="0"/>
          <w:bCs w:val="0"/>
          <w:sz w:val="22"/>
          <w:szCs w:val="22"/>
          <w:lang w:eastAsia="es-MX"/>
        </w:rPr>
      </w:pPr>
      <w:del w:id="1158" w:author="Tanya Hernández" w:date="2017-05-17T01:21:00Z">
        <w:r w:rsidRPr="00215307" w:rsidDel="00215307">
          <w:rPr>
            <w:rPrChange w:id="1159" w:author="Tanya Hernández" w:date="2017-05-17T01:21:00Z">
              <w:rPr>
                <w:rStyle w:val="Hipervnculo"/>
                <w:b/>
                <w:bCs w:val="0"/>
              </w:rPr>
            </w:rPrChange>
          </w:rPr>
          <w:delText>Tabla 3. II Caso de uso transmitir magnitud.</w:delText>
        </w:r>
        <w:r w:rsidDel="00215307">
          <w:rPr>
            <w:webHidden/>
          </w:rPr>
          <w:tab/>
        </w:r>
        <w:r w:rsidR="005B2C04" w:rsidDel="00215307">
          <w:rPr>
            <w:webHidden/>
          </w:rPr>
          <w:delText>99</w:delText>
        </w:r>
      </w:del>
    </w:p>
    <w:p w14:paraId="7A26441A" w14:textId="341A4A1C" w:rsidR="002A5813" w:rsidDel="00215307" w:rsidRDefault="002A5813">
      <w:pPr>
        <w:pStyle w:val="Tabladeilustraciones"/>
        <w:rPr>
          <w:del w:id="1160" w:author="Tanya Hernández" w:date="2017-05-17T01:21:00Z"/>
          <w:rFonts w:cstheme="minorBidi"/>
          <w:b w:val="0"/>
          <w:bCs w:val="0"/>
          <w:sz w:val="22"/>
          <w:szCs w:val="22"/>
          <w:lang w:eastAsia="es-MX"/>
        </w:rPr>
      </w:pPr>
      <w:del w:id="1161" w:author="Tanya Hernández" w:date="2017-05-17T01:21:00Z">
        <w:r w:rsidRPr="00215307" w:rsidDel="00215307">
          <w:rPr>
            <w:rPrChange w:id="1162" w:author="Tanya Hernández" w:date="2017-05-17T01:21:00Z">
              <w:rPr>
                <w:rStyle w:val="Hipervnculo"/>
                <w:b/>
                <w:bCs w:val="0"/>
              </w:rPr>
            </w:rPrChange>
          </w:rPr>
          <w:delText>Tabla 3. III Caso de uso recibir magnitud.</w:delText>
        </w:r>
        <w:r w:rsidDel="00215307">
          <w:rPr>
            <w:webHidden/>
          </w:rPr>
          <w:tab/>
        </w:r>
        <w:r w:rsidR="005B2C04" w:rsidDel="00215307">
          <w:rPr>
            <w:webHidden/>
          </w:rPr>
          <w:delText>100</w:delText>
        </w:r>
      </w:del>
    </w:p>
    <w:p w14:paraId="290F850B" w14:textId="5FB9D227" w:rsidR="002A5813" w:rsidDel="00215307" w:rsidRDefault="002A5813">
      <w:pPr>
        <w:pStyle w:val="Tabladeilustraciones"/>
        <w:rPr>
          <w:del w:id="1163" w:author="Tanya Hernández" w:date="2017-05-17T01:21:00Z"/>
          <w:rFonts w:cstheme="minorBidi"/>
          <w:b w:val="0"/>
          <w:bCs w:val="0"/>
          <w:sz w:val="22"/>
          <w:szCs w:val="22"/>
          <w:lang w:eastAsia="es-MX"/>
        </w:rPr>
      </w:pPr>
      <w:del w:id="1164" w:author="Tanya Hernández" w:date="2017-05-17T01:21:00Z">
        <w:r w:rsidRPr="00215307" w:rsidDel="00215307">
          <w:rPr>
            <w:rPrChange w:id="1165" w:author="Tanya Hernández" w:date="2017-05-17T01:21:00Z">
              <w:rPr>
                <w:rStyle w:val="Hipervnculo"/>
                <w:b/>
                <w:bCs w:val="0"/>
              </w:rPr>
            </w:rPrChange>
          </w:rPr>
          <w:delText>Tabla 3. IV Caso de uso guardar magnitud.</w:delText>
        </w:r>
        <w:r w:rsidDel="00215307">
          <w:rPr>
            <w:webHidden/>
          </w:rPr>
          <w:tab/>
        </w:r>
        <w:r w:rsidR="005B2C04" w:rsidDel="00215307">
          <w:rPr>
            <w:webHidden/>
          </w:rPr>
          <w:delText>101</w:delText>
        </w:r>
      </w:del>
    </w:p>
    <w:p w14:paraId="536FCA8A" w14:textId="018EA914" w:rsidR="002A5813" w:rsidDel="00215307" w:rsidRDefault="002A5813">
      <w:pPr>
        <w:pStyle w:val="Tabladeilustraciones"/>
        <w:rPr>
          <w:del w:id="1166" w:author="Tanya Hernández" w:date="2017-05-17T01:21:00Z"/>
          <w:rFonts w:cstheme="minorBidi"/>
          <w:b w:val="0"/>
          <w:bCs w:val="0"/>
          <w:sz w:val="22"/>
          <w:szCs w:val="22"/>
          <w:lang w:eastAsia="es-MX"/>
        </w:rPr>
      </w:pPr>
      <w:del w:id="1167" w:author="Tanya Hernández" w:date="2017-05-17T01:21:00Z">
        <w:r w:rsidRPr="00215307" w:rsidDel="00215307">
          <w:rPr>
            <w:rPrChange w:id="1168" w:author="Tanya Hernández" w:date="2017-05-17T01:21:00Z">
              <w:rPr>
                <w:rStyle w:val="Hipervnculo"/>
                <w:b/>
                <w:bCs w:val="0"/>
              </w:rPr>
            </w:rPrChange>
          </w:rPr>
          <w:delText>Tabla 3. V Caso de uso validar magnitud.</w:delText>
        </w:r>
        <w:r w:rsidDel="00215307">
          <w:rPr>
            <w:webHidden/>
          </w:rPr>
          <w:tab/>
        </w:r>
        <w:r w:rsidR="005B2C04" w:rsidDel="00215307">
          <w:rPr>
            <w:webHidden/>
          </w:rPr>
          <w:delText>102</w:delText>
        </w:r>
      </w:del>
    </w:p>
    <w:p w14:paraId="02B9FE48" w14:textId="6CF8891A" w:rsidR="002A5813" w:rsidDel="00215307" w:rsidRDefault="002A5813">
      <w:pPr>
        <w:pStyle w:val="Tabladeilustraciones"/>
        <w:rPr>
          <w:del w:id="1169" w:author="Tanya Hernández" w:date="2017-05-17T01:21:00Z"/>
          <w:rFonts w:cstheme="minorBidi"/>
          <w:b w:val="0"/>
          <w:bCs w:val="0"/>
          <w:sz w:val="22"/>
          <w:szCs w:val="22"/>
          <w:lang w:eastAsia="es-MX"/>
        </w:rPr>
      </w:pPr>
      <w:del w:id="1170" w:author="Tanya Hernández" w:date="2017-05-17T01:21:00Z">
        <w:r w:rsidRPr="00215307" w:rsidDel="00215307">
          <w:rPr>
            <w:rPrChange w:id="1171" w:author="Tanya Hernández" w:date="2017-05-17T01:21:00Z">
              <w:rPr>
                <w:rStyle w:val="Hipervnculo"/>
                <w:b/>
                <w:bCs w:val="0"/>
              </w:rPr>
            </w:rPrChange>
          </w:rPr>
          <w:delText>Tabla 3. VI Caso de uso enviar alerta.</w:delText>
        </w:r>
        <w:r w:rsidDel="00215307">
          <w:rPr>
            <w:webHidden/>
          </w:rPr>
          <w:tab/>
        </w:r>
        <w:r w:rsidR="005B2C04" w:rsidDel="00215307">
          <w:rPr>
            <w:webHidden/>
          </w:rPr>
          <w:delText>103</w:delText>
        </w:r>
      </w:del>
    </w:p>
    <w:p w14:paraId="345CC415" w14:textId="15E49A7F" w:rsidR="002A5813" w:rsidDel="00215307" w:rsidRDefault="002A5813">
      <w:pPr>
        <w:pStyle w:val="Tabladeilustraciones"/>
        <w:rPr>
          <w:del w:id="1172" w:author="Tanya Hernández" w:date="2017-05-17T01:21:00Z"/>
          <w:rFonts w:cstheme="minorBidi"/>
          <w:b w:val="0"/>
          <w:bCs w:val="0"/>
          <w:sz w:val="22"/>
          <w:szCs w:val="22"/>
          <w:lang w:eastAsia="es-MX"/>
        </w:rPr>
      </w:pPr>
      <w:del w:id="1173" w:author="Tanya Hernández" w:date="2017-05-17T01:21:00Z">
        <w:r w:rsidRPr="00215307" w:rsidDel="00215307">
          <w:rPr>
            <w:rPrChange w:id="1174" w:author="Tanya Hernández" w:date="2017-05-17T01:21:00Z">
              <w:rPr>
                <w:rStyle w:val="Hipervnculo"/>
                <w:b/>
                <w:bCs w:val="0"/>
              </w:rPr>
            </w:rPrChange>
          </w:rPr>
          <w:delText>Tabla 3. VII Caso de uso registrar usuario.</w:delText>
        </w:r>
        <w:r w:rsidDel="00215307">
          <w:rPr>
            <w:webHidden/>
          </w:rPr>
          <w:tab/>
        </w:r>
        <w:r w:rsidR="005B2C04" w:rsidDel="00215307">
          <w:rPr>
            <w:webHidden/>
          </w:rPr>
          <w:delText>104</w:delText>
        </w:r>
      </w:del>
    </w:p>
    <w:p w14:paraId="65DB2EBF" w14:textId="397B85C1" w:rsidR="002A5813" w:rsidDel="00215307" w:rsidRDefault="002A5813">
      <w:pPr>
        <w:pStyle w:val="Tabladeilustraciones"/>
        <w:rPr>
          <w:del w:id="1175" w:author="Tanya Hernández" w:date="2017-05-17T01:21:00Z"/>
          <w:rFonts w:cstheme="minorBidi"/>
          <w:b w:val="0"/>
          <w:bCs w:val="0"/>
          <w:sz w:val="22"/>
          <w:szCs w:val="22"/>
          <w:lang w:eastAsia="es-MX"/>
        </w:rPr>
      </w:pPr>
      <w:del w:id="1176" w:author="Tanya Hernández" w:date="2017-05-17T01:21:00Z">
        <w:r w:rsidRPr="00215307" w:rsidDel="00215307">
          <w:rPr>
            <w:rPrChange w:id="1177" w:author="Tanya Hernández" w:date="2017-05-17T01:21:00Z">
              <w:rPr>
                <w:rStyle w:val="Hipervnculo"/>
                <w:b/>
                <w:bCs w:val="0"/>
              </w:rPr>
            </w:rPrChange>
          </w:rPr>
          <w:delText>Tabla 3. VIII Caso de uso ingresar.</w:delText>
        </w:r>
        <w:r w:rsidDel="00215307">
          <w:rPr>
            <w:webHidden/>
          </w:rPr>
          <w:tab/>
        </w:r>
        <w:r w:rsidR="005B2C04" w:rsidDel="00215307">
          <w:rPr>
            <w:webHidden/>
          </w:rPr>
          <w:delText>105</w:delText>
        </w:r>
      </w:del>
    </w:p>
    <w:p w14:paraId="249D536B" w14:textId="6D0B98A5" w:rsidR="002A5813" w:rsidDel="00215307" w:rsidRDefault="002A5813">
      <w:pPr>
        <w:pStyle w:val="Tabladeilustraciones"/>
        <w:rPr>
          <w:del w:id="1178" w:author="Tanya Hernández" w:date="2017-05-17T01:21:00Z"/>
          <w:rFonts w:cstheme="minorBidi"/>
          <w:b w:val="0"/>
          <w:bCs w:val="0"/>
          <w:sz w:val="22"/>
          <w:szCs w:val="22"/>
          <w:lang w:eastAsia="es-MX"/>
        </w:rPr>
      </w:pPr>
      <w:del w:id="1179" w:author="Tanya Hernández" w:date="2017-05-17T01:21:00Z">
        <w:r w:rsidRPr="00215307" w:rsidDel="00215307">
          <w:rPr>
            <w:rPrChange w:id="1180" w:author="Tanya Hernández" w:date="2017-05-17T01:21:00Z">
              <w:rPr>
                <w:rStyle w:val="Hipervnculo"/>
                <w:b/>
                <w:bCs w:val="0"/>
              </w:rPr>
            </w:rPrChange>
          </w:rPr>
          <w:delText>Tabla 3. IX Caso de uso registrar usuario directo.</w:delText>
        </w:r>
        <w:r w:rsidDel="00215307">
          <w:rPr>
            <w:webHidden/>
          </w:rPr>
          <w:tab/>
        </w:r>
        <w:r w:rsidR="005B2C04" w:rsidDel="00215307">
          <w:rPr>
            <w:webHidden/>
          </w:rPr>
          <w:delText>107</w:delText>
        </w:r>
      </w:del>
    </w:p>
    <w:p w14:paraId="4295F747" w14:textId="061B50C1" w:rsidR="002A5813" w:rsidDel="00215307" w:rsidRDefault="002A5813">
      <w:pPr>
        <w:pStyle w:val="Tabladeilustraciones"/>
        <w:rPr>
          <w:del w:id="1181" w:author="Tanya Hernández" w:date="2017-05-17T01:21:00Z"/>
          <w:rFonts w:cstheme="minorBidi"/>
          <w:b w:val="0"/>
          <w:bCs w:val="0"/>
          <w:sz w:val="22"/>
          <w:szCs w:val="22"/>
          <w:lang w:eastAsia="es-MX"/>
        </w:rPr>
      </w:pPr>
      <w:del w:id="1182" w:author="Tanya Hernández" w:date="2017-05-17T01:21:00Z">
        <w:r w:rsidRPr="00215307" w:rsidDel="00215307">
          <w:rPr>
            <w:rPrChange w:id="1183" w:author="Tanya Hernández" w:date="2017-05-17T01:21:00Z">
              <w:rPr>
                <w:rStyle w:val="Hipervnculo"/>
                <w:b/>
                <w:bCs w:val="0"/>
              </w:rPr>
            </w:rPrChange>
          </w:rPr>
          <w:delText>Tabla 3. X Caso de uso  editar datos.</w:delText>
        </w:r>
        <w:r w:rsidDel="00215307">
          <w:rPr>
            <w:webHidden/>
          </w:rPr>
          <w:tab/>
        </w:r>
        <w:r w:rsidR="005B2C04" w:rsidDel="00215307">
          <w:rPr>
            <w:webHidden/>
          </w:rPr>
          <w:delText>108</w:delText>
        </w:r>
      </w:del>
    </w:p>
    <w:p w14:paraId="0E3C3C9B" w14:textId="4453EE60" w:rsidR="002A5813" w:rsidDel="00215307" w:rsidRDefault="002A5813">
      <w:pPr>
        <w:pStyle w:val="Tabladeilustraciones"/>
        <w:rPr>
          <w:del w:id="1184" w:author="Tanya Hernández" w:date="2017-05-17T01:21:00Z"/>
          <w:rFonts w:cstheme="minorBidi"/>
          <w:b w:val="0"/>
          <w:bCs w:val="0"/>
          <w:sz w:val="22"/>
          <w:szCs w:val="22"/>
          <w:lang w:eastAsia="es-MX"/>
        </w:rPr>
      </w:pPr>
      <w:del w:id="1185" w:author="Tanya Hernández" w:date="2017-05-17T01:21:00Z">
        <w:r w:rsidRPr="00215307" w:rsidDel="00215307">
          <w:rPr>
            <w:rPrChange w:id="1186" w:author="Tanya Hernández" w:date="2017-05-17T01:21:00Z">
              <w:rPr>
                <w:rStyle w:val="Hipervnculo"/>
                <w:b/>
                <w:bCs w:val="0"/>
              </w:rPr>
            </w:rPrChange>
          </w:rPr>
          <w:delText>Tabla 3. XI Caso de uso visualizar magnitud.</w:delText>
        </w:r>
        <w:r w:rsidDel="00215307">
          <w:rPr>
            <w:webHidden/>
          </w:rPr>
          <w:tab/>
        </w:r>
        <w:r w:rsidR="005B2C04" w:rsidDel="00215307">
          <w:rPr>
            <w:webHidden/>
          </w:rPr>
          <w:delText>109</w:delText>
        </w:r>
      </w:del>
    </w:p>
    <w:p w14:paraId="37EDC9AC" w14:textId="67C0D8B8" w:rsidR="002A5813" w:rsidDel="00215307" w:rsidRDefault="002A5813">
      <w:pPr>
        <w:pStyle w:val="Tabladeilustraciones"/>
        <w:rPr>
          <w:del w:id="1187" w:author="Tanya Hernández" w:date="2017-05-17T01:21:00Z"/>
          <w:rFonts w:cstheme="minorBidi"/>
          <w:b w:val="0"/>
          <w:bCs w:val="0"/>
          <w:sz w:val="22"/>
          <w:szCs w:val="22"/>
          <w:lang w:eastAsia="es-MX"/>
        </w:rPr>
      </w:pPr>
      <w:del w:id="1188" w:author="Tanya Hernández" w:date="2017-05-17T01:21:00Z">
        <w:r w:rsidRPr="00215307" w:rsidDel="00215307">
          <w:rPr>
            <w:rPrChange w:id="1189" w:author="Tanya Hernández" w:date="2017-05-17T01:21:00Z">
              <w:rPr>
                <w:rStyle w:val="Hipervnculo"/>
                <w:b/>
                <w:bCs w:val="0"/>
              </w:rPr>
            </w:rPrChange>
          </w:rPr>
          <w:delText>Tabla 3. XII Caso de uso recibir alerta.</w:delText>
        </w:r>
        <w:r w:rsidDel="00215307">
          <w:rPr>
            <w:webHidden/>
          </w:rPr>
          <w:tab/>
        </w:r>
        <w:r w:rsidR="005B2C04" w:rsidDel="00215307">
          <w:rPr>
            <w:webHidden/>
          </w:rPr>
          <w:delText>110</w:delText>
        </w:r>
      </w:del>
    </w:p>
    <w:p w14:paraId="385E8A46" w14:textId="476B726E" w:rsidR="002A5813" w:rsidDel="00215307" w:rsidRDefault="002A5813">
      <w:pPr>
        <w:pStyle w:val="Tabladeilustraciones"/>
        <w:rPr>
          <w:del w:id="1190" w:author="Tanya Hernández" w:date="2017-05-17T01:21:00Z"/>
          <w:rFonts w:cstheme="minorBidi"/>
          <w:b w:val="0"/>
          <w:bCs w:val="0"/>
          <w:sz w:val="22"/>
          <w:szCs w:val="22"/>
          <w:lang w:eastAsia="es-MX"/>
        </w:rPr>
      </w:pPr>
      <w:del w:id="1191" w:author="Tanya Hernández" w:date="2017-05-17T01:21:00Z">
        <w:r w:rsidRPr="00215307" w:rsidDel="00215307">
          <w:rPr>
            <w:rPrChange w:id="1192" w:author="Tanya Hernández" w:date="2017-05-17T01:21:00Z">
              <w:rPr>
                <w:rStyle w:val="Hipervnculo"/>
                <w:b/>
                <w:bCs w:val="0"/>
              </w:rPr>
            </w:rPrChange>
          </w:rPr>
          <w:delText>Tabla 3. XIII Caso de uso finalizar sesión.</w:delText>
        </w:r>
        <w:r w:rsidDel="00215307">
          <w:rPr>
            <w:webHidden/>
          </w:rPr>
          <w:tab/>
        </w:r>
        <w:r w:rsidR="005B2C04" w:rsidDel="00215307">
          <w:rPr>
            <w:webHidden/>
          </w:rPr>
          <w:delText>110</w:delText>
        </w:r>
      </w:del>
    </w:p>
    <w:p w14:paraId="1DEB8183" w14:textId="328FF43C" w:rsidR="002A5813" w:rsidDel="00215307" w:rsidRDefault="002A5813">
      <w:pPr>
        <w:pStyle w:val="Tabladeilustraciones"/>
        <w:rPr>
          <w:del w:id="1193" w:author="Tanya Hernández" w:date="2017-05-17T01:21:00Z"/>
          <w:rFonts w:cstheme="minorBidi"/>
          <w:b w:val="0"/>
          <w:bCs w:val="0"/>
          <w:sz w:val="22"/>
          <w:szCs w:val="22"/>
          <w:lang w:eastAsia="es-MX"/>
        </w:rPr>
      </w:pPr>
      <w:del w:id="1194" w:author="Tanya Hernández" w:date="2017-05-17T01:21:00Z">
        <w:r w:rsidRPr="00215307" w:rsidDel="00215307">
          <w:rPr>
            <w:rPrChange w:id="1195" w:author="Tanya Hernández" w:date="2017-05-17T01:21:00Z">
              <w:rPr>
                <w:rStyle w:val="Hipervnculo"/>
                <w:b/>
                <w:bCs w:val="0"/>
              </w:rPr>
            </w:rPrChange>
          </w:rPr>
          <w:delText>Tabla 3. XIV Caso de uso solicitar credenciales.</w:delText>
        </w:r>
        <w:r w:rsidDel="00215307">
          <w:rPr>
            <w:webHidden/>
          </w:rPr>
          <w:tab/>
        </w:r>
        <w:r w:rsidR="005B2C04" w:rsidDel="00215307">
          <w:rPr>
            <w:webHidden/>
          </w:rPr>
          <w:delText>111</w:delText>
        </w:r>
      </w:del>
    </w:p>
    <w:p w14:paraId="257A291B" w14:textId="271FF9DC" w:rsidR="00215307" w:rsidRDefault="00951725">
      <w:pPr>
        <w:pStyle w:val="Tabladeilustraciones"/>
        <w:rPr>
          <w:ins w:id="1196" w:author="Tanya Hernández" w:date="2017-05-17T01:21:00Z"/>
          <w:rFonts w:cstheme="minorBidi"/>
          <w:b w:val="0"/>
          <w:bCs w:val="0"/>
          <w:sz w:val="22"/>
          <w:szCs w:val="22"/>
          <w:lang w:eastAsia="es-MX"/>
        </w:rPr>
      </w:pPr>
      <w:r>
        <w:fldChar w:fldCharType="end"/>
      </w:r>
      <w:r w:rsidR="00DA60CD">
        <w:fldChar w:fldCharType="begin"/>
      </w:r>
      <w:r w:rsidR="00DA60CD">
        <w:instrText xml:space="preserve"> TOC \h \z \c "Tabla 4." </w:instrText>
      </w:r>
      <w:r w:rsidR="00DA60CD">
        <w:fldChar w:fldCharType="separate"/>
      </w:r>
      <w:ins w:id="1197" w:author="Tanya Hernández" w:date="2017-05-17T01:21:00Z">
        <w:r w:rsidR="00215307" w:rsidRPr="00214D86">
          <w:rPr>
            <w:rStyle w:val="Hipervnculo"/>
          </w:rPr>
          <w:fldChar w:fldCharType="begin"/>
        </w:r>
        <w:r w:rsidR="00215307" w:rsidRPr="00214D86">
          <w:rPr>
            <w:rStyle w:val="Hipervnculo"/>
          </w:rPr>
          <w:instrText xml:space="preserve"> </w:instrText>
        </w:r>
        <w:r w:rsidR="00215307">
          <w:instrText>HYPERLINK \l "_Toc482747457"</w:instrText>
        </w:r>
        <w:r w:rsidR="00215307" w:rsidRPr="00214D86">
          <w:rPr>
            <w:rStyle w:val="Hipervnculo"/>
          </w:rPr>
          <w:instrText xml:space="preserve"> </w:instrText>
        </w:r>
        <w:r w:rsidR="00215307" w:rsidRPr="00214D86">
          <w:rPr>
            <w:rStyle w:val="Hipervnculo"/>
          </w:rPr>
          <w:fldChar w:fldCharType="separate"/>
        </w:r>
        <w:r w:rsidR="00215307" w:rsidRPr="00214D86">
          <w:rPr>
            <w:rStyle w:val="Hipervnculo"/>
          </w:rPr>
          <w:t>Tabla 4.I Registros configuración.</w:t>
        </w:r>
        <w:r w:rsidR="00215307">
          <w:rPr>
            <w:webHidden/>
          </w:rPr>
          <w:tab/>
        </w:r>
        <w:r w:rsidR="00215307">
          <w:rPr>
            <w:webHidden/>
          </w:rPr>
          <w:fldChar w:fldCharType="begin"/>
        </w:r>
        <w:r w:rsidR="00215307">
          <w:rPr>
            <w:webHidden/>
          </w:rPr>
          <w:instrText xml:space="preserve"> PAGEREF _Toc482747457 \h </w:instrText>
        </w:r>
      </w:ins>
      <w:r w:rsidR="00215307">
        <w:rPr>
          <w:webHidden/>
        </w:rPr>
      </w:r>
      <w:r w:rsidR="00215307">
        <w:rPr>
          <w:webHidden/>
        </w:rPr>
        <w:fldChar w:fldCharType="separate"/>
      </w:r>
      <w:ins w:id="1198" w:author="Tanya Hernández" w:date="2017-05-21T21:21:00Z">
        <w:r w:rsidR="00604603">
          <w:rPr>
            <w:webHidden/>
          </w:rPr>
          <w:t>117</w:t>
        </w:r>
      </w:ins>
      <w:ins w:id="1199" w:author="Tanya Hernández" w:date="2017-05-17T01:21:00Z">
        <w:r w:rsidR="00215307">
          <w:rPr>
            <w:webHidden/>
          </w:rPr>
          <w:fldChar w:fldCharType="end"/>
        </w:r>
        <w:r w:rsidR="00215307" w:rsidRPr="00214D86">
          <w:rPr>
            <w:rStyle w:val="Hipervnculo"/>
          </w:rPr>
          <w:fldChar w:fldCharType="end"/>
        </w:r>
      </w:ins>
    </w:p>
    <w:p w14:paraId="5A87C1CE" w14:textId="5D0D2ED4" w:rsidR="00215307" w:rsidRDefault="00215307">
      <w:pPr>
        <w:pStyle w:val="Tabladeilustraciones"/>
        <w:rPr>
          <w:ins w:id="1200" w:author="Tanya Hernández" w:date="2017-05-17T01:21:00Z"/>
          <w:rFonts w:cstheme="minorBidi"/>
          <w:b w:val="0"/>
          <w:bCs w:val="0"/>
          <w:sz w:val="22"/>
          <w:szCs w:val="22"/>
          <w:lang w:eastAsia="es-MX"/>
        </w:rPr>
      </w:pPr>
      <w:ins w:id="1201" w:author="Tanya Hernández" w:date="2017-05-17T01:21:00Z">
        <w:r w:rsidRPr="00214D86">
          <w:rPr>
            <w:rStyle w:val="Hipervnculo"/>
          </w:rPr>
          <w:fldChar w:fldCharType="begin"/>
        </w:r>
        <w:r w:rsidRPr="00214D86">
          <w:rPr>
            <w:rStyle w:val="Hipervnculo"/>
          </w:rPr>
          <w:instrText xml:space="preserve"> </w:instrText>
        </w:r>
        <w:r>
          <w:instrText>HYPERLINK \l "_Toc482747458"</w:instrText>
        </w:r>
        <w:r w:rsidRPr="00214D86">
          <w:rPr>
            <w:rStyle w:val="Hipervnculo"/>
          </w:rPr>
          <w:instrText xml:space="preserve"> </w:instrText>
        </w:r>
        <w:r w:rsidRPr="00214D86">
          <w:rPr>
            <w:rStyle w:val="Hipervnculo"/>
          </w:rPr>
          <w:fldChar w:fldCharType="separate"/>
        </w:r>
        <w:r w:rsidRPr="00214D86">
          <w:rPr>
            <w:rStyle w:val="Hipervnculo"/>
          </w:rPr>
          <w:t>Tabla 4.II</w:t>
        </w:r>
        <w:r w:rsidRPr="00214D86">
          <w:rPr>
            <w:rStyle w:val="Hipervnculo"/>
            <w:rFonts w:ascii="Arial" w:hAnsi="Arial"/>
          </w:rPr>
          <w:t xml:space="preserve"> </w:t>
        </w:r>
        <w:r w:rsidRPr="00214D86">
          <w:rPr>
            <w:rStyle w:val="Hipervnculo"/>
          </w:rPr>
          <w:t>Valores de límites de temperatura hexadecimal</w:t>
        </w:r>
        <w:r>
          <w:rPr>
            <w:webHidden/>
          </w:rPr>
          <w:tab/>
        </w:r>
        <w:r>
          <w:rPr>
            <w:webHidden/>
          </w:rPr>
          <w:fldChar w:fldCharType="begin"/>
        </w:r>
        <w:r>
          <w:rPr>
            <w:webHidden/>
          </w:rPr>
          <w:instrText xml:space="preserve"> PAGEREF _Toc482747458 \h </w:instrText>
        </w:r>
      </w:ins>
      <w:r>
        <w:rPr>
          <w:webHidden/>
        </w:rPr>
      </w:r>
      <w:r>
        <w:rPr>
          <w:webHidden/>
        </w:rPr>
        <w:fldChar w:fldCharType="separate"/>
      </w:r>
      <w:ins w:id="1202" w:author="Tanya Hernández" w:date="2017-05-21T21:21:00Z">
        <w:r w:rsidR="00604603">
          <w:rPr>
            <w:webHidden/>
          </w:rPr>
          <w:t>118</w:t>
        </w:r>
      </w:ins>
      <w:ins w:id="1203" w:author="Tanya Hernández" w:date="2017-05-17T01:21:00Z">
        <w:r>
          <w:rPr>
            <w:webHidden/>
          </w:rPr>
          <w:fldChar w:fldCharType="end"/>
        </w:r>
        <w:r w:rsidRPr="00214D86">
          <w:rPr>
            <w:rStyle w:val="Hipervnculo"/>
          </w:rPr>
          <w:fldChar w:fldCharType="end"/>
        </w:r>
      </w:ins>
    </w:p>
    <w:p w14:paraId="2522E33D" w14:textId="36C1603F" w:rsidR="00215307" w:rsidRDefault="00215307">
      <w:pPr>
        <w:pStyle w:val="Tabladeilustraciones"/>
        <w:rPr>
          <w:ins w:id="1204" w:author="Tanya Hernández" w:date="2017-05-17T01:21:00Z"/>
          <w:rFonts w:cstheme="minorBidi"/>
          <w:b w:val="0"/>
          <w:bCs w:val="0"/>
          <w:sz w:val="22"/>
          <w:szCs w:val="22"/>
          <w:lang w:eastAsia="es-MX"/>
        </w:rPr>
      </w:pPr>
      <w:ins w:id="1205" w:author="Tanya Hernández" w:date="2017-05-17T01:21:00Z">
        <w:r w:rsidRPr="00214D86">
          <w:rPr>
            <w:rStyle w:val="Hipervnculo"/>
          </w:rPr>
          <w:fldChar w:fldCharType="begin"/>
        </w:r>
        <w:r w:rsidRPr="00214D86">
          <w:rPr>
            <w:rStyle w:val="Hipervnculo"/>
          </w:rPr>
          <w:instrText xml:space="preserve"> </w:instrText>
        </w:r>
        <w:r>
          <w:instrText>HYPERLINK \l "_Toc482747459"</w:instrText>
        </w:r>
        <w:r w:rsidRPr="00214D86">
          <w:rPr>
            <w:rStyle w:val="Hipervnculo"/>
          </w:rPr>
          <w:instrText xml:space="preserve"> </w:instrText>
        </w:r>
        <w:r w:rsidRPr="00214D86">
          <w:rPr>
            <w:rStyle w:val="Hipervnculo"/>
          </w:rPr>
          <w:fldChar w:fldCharType="separate"/>
        </w:r>
        <w:r w:rsidRPr="00214D86">
          <w:rPr>
            <w:rStyle w:val="Hipervnculo"/>
          </w:rPr>
          <w:t>Tabla 4.III</w:t>
        </w:r>
        <w:r w:rsidRPr="00214D86">
          <w:rPr>
            <w:rStyle w:val="Hipervnculo"/>
            <w:rFonts w:ascii="Arial" w:hAnsi="Arial"/>
          </w:rPr>
          <w:t xml:space="preserve"> </w:t>
        </w:r>
        <w:r w:rsidRPr="00214D86">
          <w:rPr>
            <w:rStyle w:val="Hipervnculo"/>
          </w:rPr>
          <w:t>Configuraciones de parámetros del sensor</w:t>
        </w:r>
        <w:r w:rsidRPr="00214D86">
          <w:rPr>
            <w:rStyle w:val="Hipervnculo"/>
            <w:rFonts w:ascii="Arial" w:hAnsi="Arial"/>
          </w:rPr>
          <w:t xml:space="preserve"> </w:t>
        </w:r>
        <w:r w:rsidRPr="00214D86">
          <w:rPr>
            <w:rStyle w:val="Hipervnculo"/>
          </w:rPr>
          <w:t>MLX90614.</w:t>
        </w:r>
        <w:r>
          <w:rPr>
            <w:webHidden/>
          </w:rPr>
          <w:tab/>
        </w:r>
        <w:r>
          <w:rPr>
            <w:webHidden/>
          </w:rPr>
          <w:fldChar w:fldCharType="begin"/>
        </w:r>
        <w:r>
          <w:rPr>
            <w:webHidden/>
          </w:rPr>
          <w:instrText xml:space="preserve"> PAGEREF _Toc482747459 \h </w:instrText>
        </w:r>
      </w:ins>
      <w:r>
        <w:rPr>
          <w:webHidden/>
        </w:rPr>
      </w:r>
      <w:r>
        <w:rPr>
          <w:webHidden/>
        </w:rPr>
        <w:fldChar w:fldCharType="separate"/>
      </w:r>
      <w:ins w:id="1206" w:author="Tanya Hernández" w:date="2017-05-21T21:21:00Z">
        <w:r w:rsidR="00604603">
          <w:rPr>
            <w:webHidden/>
          </w:rPr>
          <w:t>119</w:t>
        </w:r>
      </w:ins>
      <w:ins w:id="1207" w:author="Tanya Hernández" w:date="2017-05-17T01:21:00Z">
        <w:r>
          <w:rPr>
            <w:webHidden/>
          </w:rPr>
          <w:fldChar w:fldCharType="end"/>
        </w:r>
        <w:r w:rsidRPr="00214D86">
          <w:rPr>
            <w:rStyle w:val="Hipervnculo"/>
          </w:rPr>
          <w:fldChar w:fldCharType="end"/>
        </w:r>
      </w:ins>
    </w:p>
    <w:p w14:paraId="4674681D" w14:textId="2405E6D4" w:rsidR="00215307" w:rsidRDefault="00215307">
      <w:pPr>
        <w:pStyle w:val="Tabladeilustraciones"/>
        <w:rPr>
          <w:ins w:id="1208" w:author="Tanya Hernández" w:date="2017-05-17T01:21:00Z"/>
          <w:rFonts w:cstheme="minorBidi"/>
          <w:b w:val="0"/>
          <w:bCs w:val="0"/>
          <w:sz w:val="22"/>
          <w:szCs w:val="22"/>
          <w:lang w:eastAsia="es-MX"/>
        </w:rPr>
      </w:pPr>
      <w:ins w:id="1209" w:author="Tanya Hernández" w:date="2017-05-17T01:21:00Z">
        <w:r w:rsidRPr="00214D86">
          <w:rPr>
            <w:rStyle w:val="Hipervnculo"/>
          </w:rPr>
          <w:lastRenderedPageBreak/>
          <w:fldChar w:fldCharType="begin"/>
        </w:r>
        <w:r w:rsidRPr="00214D86">
          <w:rPr>
            <w:rStyle w:val="Hipervnculo"/>
          </w:rPr>
          <w:instrText xml:space="preserve"> </w:instrText>
        </w:r>
        <w:r>
          <w:instrText>HYPERLINK \l "_Toc482747460"</w:instrText>
        </w:r>
        <w:r w:rsidRPr="00214D86">
          <w:rPr>
            <w:rStyle w:val="Hipervnculo"/>
          </w:rPr>
          <w:instrText xml:space="preserve"> </w:instrText>
        </w:r>
        <w:r w:rsidRPr="00214D86">
          <w:rPr>
            <w:rStyle w:val="Hipervnculo"/>
          </w:rPr>
          <w:fldChar w:fldCharType="separate"/>
        </w:r>
        <w:r w:rsidRPr="00214D86">
          <w:rPr>
            <w:rStyle w:val="Hipervnculo"/>
          </w:rPr>
          <w:t>Tabla 4.IV</w:t>
        </w:r>
        <w:r w:rsidRPr="00214D86">
          <w:rPr>
            <w:rStyle w:val="Hipervnculo"/>
            <w:rFonts w:ascii="Arial" w:hAnsi="Arial"/>
          </w:rPr>
          <w:t xml:space="preserve"> </w:t>
        </w:r>
        <w:r w:rsidRPr="00214D86">
          <w:rPr>
            <w:rStyle w:val="Hipervnculo"/>
          </w:rPr>
          <w:t>Resultados de la temperatura después de configurar el sensor.</w:t>
        </w:r>
        <w:r>
          <w:rPr>
            <w:webHidden/>
          </w:rPr>
          <w:tab/>
        </w:r>
        <w:r>
          <w:rPr>
            <w:webHidden/>
          </w:rPr>
          <w:fldChar w:fldCharType="begin"/>
        </w:r>
        <w:r>
          <w:rPr>
            <w:webHidden/>
          </w:rPr>
          <w:instrText xml:space="preserve"> PAGEREF _Toc482747460 \h </w:instrText>
        </w:r>
      </w:ins>
      <w:r>
        <w:rPr>
          <w:webHidden/>
        </w:rPr>
      </w:r>
      <w:r>
        <w:rPr>
          <w:webHidden/>
        </w:rPr>
        <w:fldChar w:fldCharType="separate"/>
      </w:r>
      <w:ins w:id="1210" w:author="Tanya Hernández" w:date="2017-05-21T21:21:00Z">
        <w:r w:rsidR="00604603">
          <w:rPr>
            <w:webHidden/>
          </w:rPr>
          <w:t>121</w:t>
        </w:r>
      </w:ins>
      <w:ins w:id="1211" w:author="Tanya Hernández" w:date="2017-05-17T01:21:00Z">
        <w:r>
          <w:rPr>
            <w:webHidden/>
          </w:rPr>
          <w:fldChar w:fldCharType="end"/>
        </w:r>
        <w:r w:rsidRPr="00214D86">
          <w:rPr>
            <w:rStyle w:val="Hipervnculo"/>
          </w:rPr>
          <w:fldChar w:fldCharType="end"/>
        </w:r>
      </w:ins>
    </w:p>
    <w:p w14:paraId="7ACAE8EA" w14:textId="556974B3" w:rsidR="00215307" w:rsidRDefault="00215307">
      <w:pPr>
        <w:pStyle w:val="Tabladeilustraciones"/>
        <w:rPr>
          <w:ins w:id="1212" w:author="Tanya Hernández" w:date="2017-05-17T01:21:00Z"/>
          <w:rFonts w:cstheme="minorBidi"/>
          <w:b w:val="0"/>
          <w:bCs w:val="0"/>
          <w:sz w:val="22"/>
          <w:szCs w:val="22"/>
          <w:lang w:eastAsia="es-MX"/>
        </w:rPr>
      </w:pPr>
      <w:ins w:id="1213" w:author="Tanya Hernández" w:date="2017-05-17T01:21:00Z">
        <w:r w:rsidRPr="00214D86">
          <w:rPr>
            <w:rStyle w:val="Hipervnculo"/>
          </w:rPr>
          <w:fldChar w:fldCharType="begin"/>
        </w:r>
        <w:r w:rsidRPr="00214D86">
          <w:rPr>
            <w:rStyle w:val="Hipervnculo"/>
          </w:rPr>
          <w:instrText xml:space="preserve"> </w:instrText>
        </w:r>
        <w:r>
          <w:instrText>HYPERLINK \l "_Toc482747461"</w:instrText>
        </w:r>
        <w:r w:rsidRPr="00214D86">
          <w:rPr>
            <w:rStyle w:val="Hipervnculo"/>
          </w:rPr>
          <w:instrText xml:space="preserve"> </w:instrText>
        </w:r>
        <w:r w:rsidRPr="00214D86">
          <w:rPr>
            <w:rStyle w:val="Hipervnculo"/>
          </w:rPr>
          <w:fldChar w:fldCharType="separate"/>
        </w:r>
        <w:r w:rsidRPr="00214D86">
          <w:rPr>
            <w:rStyle w:val="Hipervnculo"/>
          </w:rPr>
          <w:t>Tabla 4.V Cadena de comunicación TWI [69, 70].</w:t>
        </w:r>
        <w:r>
          <w:rPr>
            <w:webHidden/>
          </w:rPr>
          <w:tab/>
        </w:r>
        <w:r>
          <w:rPr>
            <w:webHidden/>
          </w:rPr>
          <w:fldChar w:fldCharType="begin"/>
        </w:r>
        <w:r>
          <w:rPr>
            <w:webHidden/>
          </w:rPr>
          <w:instrText xml:space="preserve"> PAGEREF _Toc482747461 \h </w:instrText>
        </w:r>
      </w:ins>
      <w:r>
        <w:rPr>
          <w:webHidden/>
        </w:rPr>
      </w:r>
      <w:r>
        <w:rPr>
          <w:webHidden/>
        </w:rPr>
        <w:fldChar w:fldCharType="separate"/>
      </w:r>
      <w:ins w:id="1214" w:author="Tanya Hernández" w:date="2017-05-21T21:21:00Z">
        <w:r w:rsidR="00604603">
          <w:rPr>
            <w:webHidden/>
          </w:rPr>
          <w:t>124</w:t>
        </w:r>
      </w:ins>
      <w:ins w:id="1215" w:author="Tanya Hernández" w:date="2017-05-17T01:21:00Z">
        <w:r>
          <w:rPr>
            <w:webHidden/>
          </w:rPr>
          <w:fldChar w:fldCharType="end"/>
        </w:r>
        <w:r w:rsidRPr="00214D86">
          <w:rPr>
            <w:rStyle w:val="Hipervnculo"/>
          </w:rPr>
          <w:fldChar w:fldCharType="end"/>
        </w:r>
      </w:ins>
    </w:p>
    <w:p w14:paraId="555644AE" w14:textId="51873238" w:rsidR="00215307" w:rsidRDefault="00215307">
      <w:pPr>
        <w:pStyle w:val="Tabladeilustraciones"/>
        <w:rPr>
          <w:ins w:id="1216" w:author="Tanya Hernández" w:date="2017-05-17T01:21:00Z"/>
          <w:rFonts w:cstheme="minorBidi"/>
          <w:b w:val="0"/>
          <w:bCs w:val="0"/>
          <w:sz w:val="22"/>
          <w:szCs w:val="22"/>
          <w:lang w:eastAsia="es-MX"/>
        </w:rPr>
      </w:pPr>
      <w:ins w:id="1217" w:author="Tanya Hernández" w:date="2017-05-17T01:21:00Z">
        <w:r w:rsidRPr="00214D86">
          <w:rPr>
            <w:rStyle w:val="Hipervnculo"/>
          </w:rPr>
          <w:fldChar w:fldCharType="begin"/>
        </w:r>
        <w:r w:rsidRPr="00214D86">
          <w:rPr>
            <w:rStyle w:val="Hipervnculo"/>
          </w:rPr>
          <w:instrText xml:space="preserve"> </w:instrText>
        </w:r>
        <w:r>
          <w:instrText>HYPERLINK \l "_Toc482747462"</w:instrText>
        </w:r>
        <w:r w:rsidRPr="00214D86">
          <w:rPr>
            <w:rStyle w:val="Hipervnculo"/>
          </w:rPr>
          <w:instrText xml:space="preserve"> </w:instrText>
        </w:r>
        <w:r w:rsidRPr="00214D86">
          <w:rPr>
            <w:rStyle w:val="Hipervnculo"/>
          </w:rPr>
          <w:fldChar w:fldCharType="separate"/>
        </w:r>
        <w:r w:rsidRPr="00214D86">
          <w:rPr>
            <w:rStyle w:val="Hipervnculo"/>
          </w:rPr>
          <w:t>Tabla 4.VI Descripción de la Comunicación TWI. [69, 70].</w:t>
        </w:r>
        <w:r>
          <w:rPr>
            <w:webHidden/>
          </w:rPr>
          <w:tab/>
        </w:r>
        <w:r>
          <w:rPr>
            <w:webHidden/>
          </w:rPr>
          <w:fldChar w:fldCharType="begin"/>
        </w:r>
        <w:r>
          <w:rPr>
            <w:webHidden/>
          </w:rPr>
          <w:instrText xml:space="preserve"> PAGEREF _Toc482747462 \h </w:instrText>
        </w:r>
      </w:ins>
      <w:r>
        <w:rPr>
          <w:webHidden/>
        </w:rPr>
      </w:r>
      <w:r>
        <w:rPr>
          <w:webHidden/>
        </w:rPr>
        <w:fldChar w:fldCharType="separate"/>
      </w:r>
      <w:ins w:id="1218" w:author="Tanya Hernández" w:date="2017-05-21T21:21:00Z">
        <w:r w:rsidR="00604603">
          <w:rPr>
            <w:webHidden/>
          </w:rPr>
          <w:t>124</w:t>
        </w:r>
      </w:ins>
      <w:ins w:id="1219" w:author="Tanya Hernández" w:date="2017-05-17T01:21:00Z">
        <w:r>
          <w:rPr>
            <w:webHidden/>
          </w:rPr>
          <w:fldChar w:fldCharType="end"/>
        </w:r>
        <w:r w:rsidRPr="00214D86">
          <w:rPr>
            <w:rStyle w:val="Hipervnculo"/>
          </w:rPr>
          <w:fldChar w:fldCharType="end"/>
        </w:r>
      </w:ins>
    </w:p>
    <w:p w14:paraId="6995A1CC" w14:textId="3951ED48" w:rsidR="00215307" w:rsidRDefault="00215307">
      <w:pPr>
        <w:pStyle w:val="Tabladeilustraciones"/>
        <w:rPr>
          <w:ins w:id="1220" w:author="Tanya Hernández" w:date="2017-05-17T01:21:00Z"/>
          <w:rFonts w:cstheme="minorBidi"/>
          <w:b w:val="0"/>
          <w:bCs w:val="0"/>
          <w:sz w:val="22"/>
          <w:szCs w:val="22"/>
          <w:lang w:eastAsia="es-MX"/>
        </w:rPr>
      </w:pPr>
      <w:ins w:id="1221" w:author="Tanya Hernández" w:date="2017-05-17T01:21:00Z">
        <w:r w:rsidRPr="00214D86">
          <w:rPr>
            <w:rStyle w:val="Hipervnculo"/>
          </w:rPr>
          <w:fldChar w:fldCharType="begin"/>
        </w:r>
        <w:r w:rsidRPr="00214D86">
          <w:rPr>
            <w:rStyle w:val="Hipervnculo"/>
          </w:rPr>
          <w:instrText xml:space="preserve"> </w:instrText>
        </w:r>
        <w:r>
          <w:instrText>HYPERLINK \l "_Toc482747463"</w:instrText>
        </w:r>
        <w:r w:rsidRPr="00214D86">
          <w:rPr>
            <w:rStyle w:val="Hipervnculo"/>
          </w:rPr>
          <w:instrText xml:space="preserve"> </w:instrText>
        </w:r>
        <w:r w:rsidRPr="00214D86">
          <w:rPr>
            <w:rStyle w:val="Hipervnculo"/>
          </w:rPr>
          <w:fldChar w:fldCharType="separate"/>
        </w:r>
        <w:r w:rsidRPr="00214D86">
          <w:rPr>
            <w:rStyle w:val="Hipervnculo"/>
          </w:rPr>
          <w:t>Tabla 4.VII Registros para leer las magnitudes del acelerómetro Y, X y Z. [71]</w:t>
        </w:r>
        <w:r>
          <w:rPr>
            <w:webHidden/>
          </w:rPr>
          <w:tab/>
        </w:r>
        <w:r>
          <w:rPr>
            <w:webHidden/>
          </w:rPr>
          <w:fldChar w:fldCharType="begin"/>
        </w:r>
        <w:r>
          <w:rPr>
            <w:webHidden/>
          </w:rPr>
          <w:instrText xml:space="preserve"> PAGEREF _Toc482747463 \h </w:instrText>
        </w:r>
      </w:ins>
      <w:r>
        <w:rPr>
          <w:webHidden/>
        </w:rPr>
      </w:r>
      <w:r>
        <w:rPr>
          <w:webHidden/>
        </w:rPr>
        <w:fldChar w:fldCharType="separate"/>
      </w:r>
      <w:ins w:id="1222" w:author="Tanya Hernández" w:date="2017-05-21T21:21:00Z">
        <w:r w:rsidR="00604603">
          <w:rPr>
            <w:webHidden/>
          </w:rPr>
          <w:t>124</w:t>
        </w:r>
      </w:ins>
      <w:ins w:id="1223" w:author="Tanya Hernández" w:date="2017-05-17T01:21:00Z">
        <w:r>
          <w:rPr>
            <w:webHidden/>
          </w:rPr>
          <w:fldChar w:fldCharType="end"/>
        </w:r>
        <w:r w:rsidRPr="00214D86">
          <w:rPr>
            <w:rStyle w:val="Hipervnculo"/>
          </w:rPr>
          <w:fldChar w:fldCharType="end"/>
        </w:r>
      </w:ins>
    </w:p>
    <w:p w14:paraId="2C6D001A" w14:textId="45BA4F23" w:rsidR="00215307" w:rsidRDefault="00215307">
      <w:pPr>
        <w:pStyle w:val="Tabladeilustraciones"/>
        <w:rPr>
          <w:ins w:id="1224" w:author="Tanya Hernández" w:date="2017-05-17T01:21:00Z"/>
          <w:rFonts w:cstheme="minorBidi"/>
          <w:b w:val="0"/>
          <w:bCs w:val="0"/>
          <w:sz w:val="22"/>
          <w:szCs w:val="22"/>
          <w:lang w:eastAsia="es-MX"/>
        </w:rPr>
      </w:pPr>
      <w:ins w:id="1225" w:author="Tanya Hernández" w:date="2017-05-17T01:21:00Z">
        <w:r w:rsidRPr="00214D86">
          <w:rPr>
            <w:rStyle w:val="Hipervnculo"/>
          </w:rPr>
          <w:fldChar w:fldCharType="begin"/>
        </w:r>
        <w:r w:rsidRPr="00214D86">
          <w:rPr>
            <w:rStyle w:val="Hipervnculo"/>
          </w:rPr>
          <w:instrText xml:space="preserve"> </w:instrText>
        </w:r>
        <w:r>
          <w:instrText>HYPERLINK \l "_Toc482747464"</w:instrText>
        </w:r>
        <w:r w:rsidRPr="00214D86">
          <w:rPr>
            <w:rStyle w:val="Hipervnculo"/>
          </w:rPr>
          <w:instrText xml:space="preserve"> </w:instrText>
        </w:r>
        <w:r w:rsidRPr="00214D86">
          <w:rPr>
            <w:rStyle w:val="Hipervnculo"/>
          </w:rPr>
          <w:fldChar w:fldCharType="separate"/>
        </w:r>
        <w:r w:rsidRPr="00214D86">
          <w:rPr>
            <w:rStyle w:val="Hipervnculo"/>
          </w:rPr>
          <w:t>Tabla 4.VIII Registros para obtener el valor digitas del giroscopio.</w:t>
        </w:r>
        <w:r>
          <w:rPr>
            <w:webHidden/>
          </w:rPr>
          <w:tab/>
        </w:r>
        <w:r>
          <w:rPr>
            <w:webHidden/>
          </w:rPr>
          <w:fldChar w:fldCharType="begin"/>
        </w:r>
        <w:r>
          <w:rPr>
            <w:webHidden/>
          </w:rPr>
          <w:instrText xml:space="preserve"> PAGEREF _Toc482747464 \h </w:instrText>
        </w:r>
      </w:ins>
      <w:r>
        <w:rPr>
          <w:webHidden/>
        </w:rPr>
      </w:r>
      <w:r>
        <w:rPr>
          <w:webHidden/>
        </w:rPr>
        <w:fldChar w:fldCharType="separate"/>
      </w:r>
      <w:ins w:id="1226" w:author="Tanya Hernández" w:date="2017-05-21T21:21:00Z">
        <w:r w:rsidR="00604603">
          <w:rPr>
            <w:webHidden/>
          </w:rPr>
          <w:t>125</w:t>
        </w:r>
      </w:ins>
      <w:ins w:id="1227" w:author="Tanya Hernández" w:date="2017-05-17T01:21:00Z">
        <w:r>
          <w:rPr>
            <w:webHidden/>
          </w:rPr>
          <w:fldChar w:fldCharType="end"/>
        </w:r>
        <w:r w:rsidRPr="00214D86">
          <w:rPr>
            <w:rStyle w:val="Hipervnculo"/>
          </w:rPr>
          <w:fldChar w:fldCharType="end"/>
        </w:r>
      </w:ins>
    </w:p>
    <w:p w14:paraId="6CA9BBFC" w14:textId="5B19ACB1" w:rsidR="00215307" w:rsidRDefault="00215307">
      <w:pPr>
        <w:pStyle w:val="Tabladeilustraciones"/>
        <w:rPr>
          <w:ins w:id="1228" w:author="Tanya Hernández" w:date="2017-05-17T01:21:00Z"/>
          <w:rFonts w:cstheme="minorBidi"/>
          <w:b w:val="0"/>
          <w:bCs w:val="0"/>
          <w:sz w:val="22"/>
          <w:szCs w:val="22"/>
          <w:lang w:eastAsia="es-MX"/>
        </w:rPr>
      </w:pPr>
      <w:ins w:id="1229" w:author="Tanya Hernández" w:date="2017-05-17T01:21:00Z">
        <w:r w:rsidRPr="00214D86">
          <w:rPr>
            <w:rStyle w:val="Hipervnculo"/>
          </w:rPr>
          <w:fldChar w:fldCharType="begin"/>
        </w:r>
        <w:r w:rsidRPr="00214D86">
          <w:rPr>
            <w:rStyle w:val="Hipervnculo"/>
          </w:rPr>
          <w:instrText xml:space="preserve"> </w:instrText>
        </w:r>
        <w:r>
          <w:instrText>HYPERLINK \l "_Toc482747465"</w:instrText>
        </w:r>
        <w:r w:rsidRPr="00214D86">
          <w:rPr>
            <w:rStyle w:val="Hipervnculo"/>
          </w:rPr>
          <w:instrText xml:space="preserve"> </w:instrText>
        </w:r>
        <w:r w:rsidRPr="00214D86">
          <w:rPr>
            <w:rStyle w:val="Hipervnculo"/>
          </w:rPr>
          <w:fldChar w:fldCharType="separate"/>
        </w:r>
        <w:r w:rsidRPr="00214D86">
          <w:rPr>
            <w:rStyle w:val="Hipervnculo"/>
          </w:rPr>
          <w:t>Tabla 4.IX Sensibilidad del acelerómetro [71].</w:t>
        </w:r>
        <w:r>
          <w:rPr>
            <w:webHidden/>
          </w:rPr>
          <w:tab/>
        </w:r>
        <w:r>
          <w:rPr>
            <w:webHidden/>
          </w:rPr>
          <w:fldChar w:fldCharType="begin"/>
        </w:r>
        <w:r>
          <w:rPr>
            <w:webHidden/>
          </w:rPr>
          <w:instrText xml:space="preserve"> PAGEREF _Toc482747465 \h </w:instrText>
        </w:r>
      </w:ins>
      <w:r>
        <w:rPr>
          <w:webHidden/>
        </w:rPr>
      </w:r>
      <w:r>
        <w:rPr>
          <w:webHidden/>
        </w:rPr>
        <w:fldChar w:fldCharType="separate"/>
      </w:r>
      <w:ins w:id="1230" w:author="Tanya Hernández" w:date="2017-05-21T21:21:00Z">
        <w:r w:rsidR="00604603">
          <w:rPr>
            <w:webHidden/>
          </w:rPr>
          <w:t>125</w:t>
        </w:r>
      </w:ins>
      <w:ins w:id="1231" w:author="Tanya Hernández" w:date="2017-05-17T01:21:00Z">
        <w:r>
          <w:rPr>
            <w:webHidden/>
          </w:rPr>
          <w:fldChar w:fldCharType="end"/>
        </w:r>
        <w:r w:rsidRPr="00214D86">
          <w:rPr>
            <w:rStyle w:val="Hipervnculo"/>
          </w:rPr>
          <w:fldChar w:fldCharType="end"/>
        </w:r>
      </w:ins>
    </w:p>
    <w:p w14:paraId="469DAAE2" w14:textId="1F8AA557" w:rsidR="00215307" w:rsidRDefault="00215307">
      <w:pPr>
        <w:pStyle w:val="Tabladeilustraciones"/>
        <w:rPr>
          <w:ins w:id="1232" w:author="Tanya Hernández" w:date="2017-05-17T01:21:00Z"/>
          <w:rFonts w:cstheme="minorBidi"/>
          <w:b w:val="0"/>
          <w:bCs w:val="0"/>
          <w:sz w:val="22"/>
          <w:szCs w:val="22"/>
          <w:lang w:eastAsia="es-MX"/>
        </w:rPr>
      </w:pPr>
      <w:ins w:id="1233" w:author="Tanya Hernández" w:date="2017-05-17T01:21:00Z">
        <w:r w:rsidRPr="00214D86">
          <w:rPr>
            <w:rStyle w:val="Hipervnculo"/>
          </w:rPr>
          <w:fldChar w:fldCharType="begin"/>
        </w:r>
        <w:r w:rsidRPr="00214D86">
          <w:rPr>
            <w:rStyle w:val="Hipervnculo"/>
          </w:rPr>
          <w:instrText xml:space="preserve"> </w:instrText>
        </w:r>
        <w:r>
          <w:instrText>HYPERLINK \l "_Toc482747466"</w:instrText>
        </w:r>
        <w:r w:rsidRPr="00214D86">
          <w:rPr>
            <w:rStyle w:val="Hipervnculo"/>
          </w:rPr>
          <w:instrText xml:space="preserve"> </w:instrText>
        </w:r>
        <w:r w:rsidRPr="00214D86">
          <w:rPr>
            <w:rStyle w:val="Hipervnculo"/>
          </w:rPr>
          <w:fldChar w:fldCharType="separate"/>
        </w:r>
        <w:r w:rsidRPr="00214D86">
          <w:rPr>
            <w:rStyle w:val="Hipervnculo"/>
          </w:rPr>
          <w:t>Tabla 4.X Sensibilidad giroscopio.</w:t>
        </w:r>
        <w:r>
          <w:rPr>
            <w:webHidden/>
          </w:rPr>
          <w:tab/>
        </w:r>
        <w:r>
          <w:rPr>
            <w:webHidden/>
          </w:rPr>
          <w:fldChar w:fldCharType="begin"/>
        </w:r>
        <w:r>
          <w:rPr>
            <w:webHidden/>
          </w:rPr>
          <w:instrText xml:space="preserve"> PAGEREF _Toc482747466 \h </w:instrText>
        </w:r>
      </w:ins>
      <w:r>
        <w:rPr>
          <w:webHidden/>
        </w:rPr>
      </w:r>
      <w:r>
        <w:rPr>
          <w:webHidden/>
        </w:rPr>
        <w:fldChar w:fldCharType="separate"/>
      </w:r>
      <w:ins w:id="1234" w:author="Tanya Hernández" w:date="2017-05-21T21:21:00Z">
        <w:r w:rsidR="00604603">
          <w:rPr>
            <w:webHidden/>
          </w:rPr>
          <w:t>125</w:t>
        </w:r>
      </w:ins>
      <w:ins w:id="1235" w:author="Tanya Hernández" w:date="2017-05-17T01:21:00Z">
        <w:r>
          <w:rPr>
            <w:webHidden/>
          </w:rPr>
          <w:fldChar w:fldCharType="end"/>
        </w:r>
        <w:r w:rsidRPr="00214D86">
          <w:rPr>
            <w:rStyle w:val="Hipervnculo"/>
          </w:rPr>
          <w:fldChar w:fldCharType="end"/>
        </w:r>
      </w:ins>
    </w:p>
    <w:p w14:paraId="7F2665B5" w14:textId="77777777" w:rsidR="00215307" w:rsidDel="00215307" w:rsidRDefault="00215307" w:rsidP="00951725">
      <w:pPr>
        <w:ind w:firstLine="0"/>
        <w:rPr>
          <w:del w:id="1236" w:author="Tanya Hernández" w:date="2017-05-17T01:21:00Z"/>
        </w:rPr>
      </w:pPr>
    </w:p>
    <w:p w14:paraId="1BB3D5F0" w14:textId="5F23E573" w:rsidR="002A5813" w:rsidDel="00215307" w:rsidRDefault="002A5813" w:rsidP="00951725">
      <w:pPr>
        <w:ind w:firstLine="0"/>
        <w:rPr>
          <w:del w:id="1237" w:author="Tanya Hernández" w:date="2017-05-17T01:21:00Z"/>
        </w:rPr>
      </w:pPr>
    </w:p>
    <w:p w14:paraId="5D231B2C" w14:textId="525517AD" w:rsidR="002A5813" w:rsidDel="00215307" w:rsidRDefault="002A5813">
      <w:pPr>
        <w:pStyle w:val="Tabladeilustraciones"/>
        <w:rPr>
          <w:del w:id="1238" w:author="Tanya Hernández" w:date="2017-05-17T01:21:00Z"/>
          <w:rFonts w:cstheme="minorBidi"/>
          <w:b w:val="0"/>
          <w:bCs w:val="0"/>
          <w:sz w:val="22"/>
          <w:szCs w:val="22"/>
          <w:lang w:eastAsia="es-MX"/>
        </w:rPr>
      </w:pPr>
      <w:del w:id="1239" w:author="Tanya Hernández" w:date="2017-05-17T01:21:00Z">
        <w:r w:rsidRPr="00215307" w:rsidDel="00215307">
          <w:rPr>
            <w:rPrChange w:id="1240" w:author="Tanya Hernández" w:date="2017-05-17T01:21:00Z">
              <w:rPr>
                <w:rStyle w:val="Hipervnculo"/>
                <w:b/>
                <w:bCs w:val="0"/>
              </w:rPr>
            </w:rPrChange>
          </w:rPr>
          <w:delText>Tabla 4. I Registros configuración.</w:delText>
        </w:r>
        <w:r w:rsidDel="00215307">
          <w:rPr>
            <w:webHidden/>
          </w:rPr>
          <w:tab/>
        </w:r>
        <w:r w:rsidR="005B2C04" w:rsidDel="00215307">
          <w:rPr>
            <w:webHidden/>
          </w:rPr>
          <w:delText>119</w:delText>
        </w:r>
      </w:del>
    </w:p>
    <w:p w14:paraId="26D64FA9" w14:textId="053B68E4" w:rsidR="002A5813" w:rsidDel="00215307" w:rsidRDefault="002A5813">
      <w:pPr>
        <w:pStyle w:val="Tabladeilustraciones"/>
        <w:rPr>
          <w:del w:id="1241" w:author="Tanya Hernández" w:date="2017-05-17T01:21:00Z"/>
          <w:rFonts w:cstheme="minorBidi"/>
          <w:b w:val="0"/>
          <w:bCs w:val="0"/>
          <w:sz w:val="22"/>
          <w:szCs w:val="22"/>
          <w:lang w:eastAsia="es-MX"/>
        </w:rPr>
      </w:pPr>
      <w:del w:id="1242" w:author="Tanya Hernández" w:date="2017-05-17T01:21:00Z">
        <w:r w:rsidRPr="00215307" w:rsidDel="00215307">
          <w:rPr>
            <w:rPrChange w:id="1243" w:author="Tanya Hernández" w:date="2017-05-17T01:21:00Z">
              <w:rPr>
                <w:rStyle w:val="Hipervnculo"/>
                <w:b/>
                <w:bCs w:val="0"/>
              </w:rPr>
            </w:rPrChange>
          </w:rPr>
          <w:delText>Tabla 4. II</w:delText>
        </w:r>
        <w:r w:rsidRPr="00215307" w:rsidDel="00215307">
          <w:rPr>
            <w:rPrChange w:id="1244" w:author="Tanya Hernández" w:date="2017-05-17T01:21:00Z">
              <w:rPr>
                <w:rStyle w:val="Hipervnculo"/>
                <w:rFonts w:ascii="Arial" w:hAnsi="Arial" w:cs="Arial"/>
                <w:b/>
                <w:bCs w:val="0"/>
              </w:rPr>
            </w:rPrChange>
          </w:rPr>
          <w:delText xml:space="preserve"> </w:delText>
        </w:r>
        <w:r w:rsidRPr="00215307" w:rsidDel="00215307">
          <w:rPr>
            <w:rPrChange w:id="1245" w:author="Tanya Hernández" w:date="2017-05-17T01:21:00Z">
              <w:rPr>
                <w:rStyle w:val="Hipervnculo"/>
                <w:b/>
                <w:bCs w:val="0"/>
              </w:rPr>
            </w:rPrChange>
          </w:rPr>
          <w:delText>Valores de límites de temperatura hexadecimal</w:delText>
        </w:r>
        <w:r w:rsidDel="00215307">
          <w:rPr>
            <w:webHidden/>
          </w:rPr>
          <w:tab/>
        </w:r>
        <w:r w:rsidR="005B2C04" w:rsidDel="00215307">
          <w:rPr>
            <w:webHidden/>
          </w:rPr>
          <w:delText>120</w:delText>
        </w:r>
      </w:del>
    </w:p>
    <w:p w14:paraId="06BAD6B9" w14:textId="7F4058E4" w:rsidR="002A5813" w:rsidDel="00215307" w:rsidRDefault="002A5813">
      <w:pPr>
        <w:pStyle w:val="Tabladeilustraciones"/>
        <w:rPr>
          <w:del w:id="1246" w:author="Tanya Hernández" w:date="2017-05-17T01:21:00Z"/>
          <w:rFonts w:cstheme="minorBidi"/>
          <w:b w:val="0"/>
          <w:bCs w:val="0"/>
          <w:sz w:val="22"/>
          <w:szCs w:val="22"/>
          <w:lang w:eastAsia="es-MX"/>
        </w:rPr>
      </w:pPr>
      <w:del w:id="1247" w:author="Tanya Hernández" w:date="2017-05-17T01:21:00Z">
        <w:r w:rsidRPr="00215307" w:rsidDel="00215307">
          <w:rPr>
            <w:rPrChange w:id="1248" w:author="Tanya Hernández" w:date="2017-05-17T01:21:00Z">
              <w:rPr>
                <w:rStyle w:val="Hipervnculo"/>
                <w:b/>
                <w:bCs w:val="0"/>
              </w:rPr>
            </w:rPrChange>
          </w:rPr>
          <w:delText>Tabla 4. III</w:delText>
        </w:r>
        <w:r w:rsidRPr="00215307" w:rsidDel="00215307">
          <w:rPr>
            <w:rPrChange w:id="1249" w:author="Tanya Hernández" w:date="2017-05-17T01:21:00Z">
              <w:rPr>
                <w:rStyle w:val="Hipervnculo"/>
                <w:rFonts w:ascii="Arial" w:hAnsi="Arial" w:cs="Arial"/>
                <w:b/>
                <w:bCs w:val="0"/>
              </w:rPr>
            </w:rPrChange>
          </w:rPr>
          <w:delText xml:space="preserve"> </w:delText>
        </w:r>
        <w:r w:rsidRPr="00215307" w:rsidDel="00215307">
          <w:rPr>
            <w:rPrChange w:id="1250" w:author="Tanya Hernández" w:date="2017-05-17T01:21:00Z">
              <w:rPr>
                <w:rStyle w:val="Hipervnculo"/>
                <w:b/>
                <w:bCs w:val="0"/>
              </w:rPr>
            </w:rPrChange>
          </w:rPr>
          <w:delText>Configuraciones de parámetros del sensor</w:delText>
        </w:r>
        <w:r w:rsidRPr="00215307" w:rsidDel="00215307">
          <w:rPr>
            <w:rPrChange w:id="1251" w:author="Tanya Hernández" w:date="2017-05-17T01:21:00Z">
              <w:rPr>
                <w:rStyle w:val="Hipervnculo"/>
                <w:rFonts w:ascii="Arial" w:hAnsi="Arial" w:cs="Arial"/>
                <w:b/>
                <w:bCs w:val="0"/>
              </w:rPr>
            </w:rPrChange>
          </w:rPr>
          <w:delText xml:space="preserve"> </w:delText>
        </w:r>
        <w:r w:rsidRPr="00215307" w:rsidDel="00215307">
          <w:rPr>
            <w:rPrChange w:id="1252" w:author="Tanya Hernández" w:date="2017-05-17T01:21:00Z">
              <w:rPr>
                <w:rStyle w:val="Hipervnculo"/>
                <w:b/>
                <w:bCs w:val="0"/>
              </w:rPr>
            </w:rPrChange>
          </w:rPr>
          <w:delText>MLX90614.</w:delText>
        </w:r>
        <w:r w:rsidDel="00215307">
          <w:rPr>
            <w:webHidden/>
          </w:rPr>
          <w:tab/>
        </w:r>
        <w:r w:rsidR="005B2C04" w:rsidDel="00215307">
          <w:rPr>
            <w:webHidden/>
          </w:rPr>
          <w:delText>121</w:delText>
        </w:r>
      </w:del>
    </w:p>
    <w:p w14:paraId="48CC1FE5" w14:textId="123D968E" w:rsidR="002A5813" w:rsidDel="00215307" w:rsidRDefault="002A5813">
      <w:pPr>
        <w:pStyle w:val="Tabladeilustraciones"/>
        <w:rPr>
          <w:del w:id="1253" w:author="Tanya Hernández" w:date="2017-05-17T01:21:00Z"/>
          <w:rFonts w:cstheme="minorBidi"/>
          <w:b w:val="0"/>
          <w:bCs w:val="0"/>
          <w:sz w:val="22"/>
          <w:szCs w:val="22"/>
          <w:lang w:eastAsia="es-MX"/>
        </w:rPr>
      </w:pPr>
      <w:del w:id="1254" w:author="Tanya Hernández" w:date="2017-05-17T01:21:00Z">
        <w:r w:rsidRPr="00215307" w:rsidDel="00215307">
          <w:rPr>
            <w:rPrChange w:id="1255" w:author="Tanya Hernández" w:date="2017-05-17T01:21:00Z">
              <w:rPr>
                <w:rStyle w:val="Hipervnculo"/>
                <w:b/>
                <w:bCs w:val="0"/>
              </w:rPr>
            </w:rPrChange>
          </w:rPr>
          <w:delText>Tabla 4. IV</w:delText>
        </w:r>
        <w:r w:rsidRPr="00215307" w:rsidDel="00215307">
          <w:rPr>
            <w:rPrChange w:id="1256" w:author="Tanya Hernández" w:date="2017-05-17T01:21:00Z">
              <w:rPr>
                <w:rStyle w:val="Hipervnculo"/>
                <w:rFonts w:ascii="Arial" w:hAnsi="Arial" w:cs="Arial"/>
                <w:b/>
                <w:bCs w:val="0"/>
              </w:rPr>
            </w:rPrChange>
          </w:rPr>
          <w:delText xml:space="preserve"> </w:delText>
        </w:r>
        <w:r w:rsidRPr="00215307" w:rsidDel="00215307">
          <w:rPr>
            <w:rPrChange w:id="1257" w:author="Tanya Hernández" w:date="2017-05-17T01:21:00Z">
              <w:rPr>
                <w:rStyle w:val="Hipervnculo"/>
                <w:b/>
                <w:bCs w:val="0"/>
              </w:rPr>
            </w:rPrChange>
          </w:rPr>
          <w:delText>Resultados de la temperatura después de configurar el sensor.</w:delText>
        </w:r>
        <w:r w:rsidDel="00215307">
          <w:rPr>
            <w:webHidden/>
          </w:rPr>
          <w:tab/>
        </w:r>
        <w:r w:rsidR="005B2C04" w:rsidDel="00215307">
          <w:rPr>
            <w:webHidden/>
          </w:rPr>
          <w:delText>123</w:delText>
        </w:r>
      </w:del>
    </w:p>
    <w:p w14:paraId="59F05FDE" w14:textId="25D4BC31" w:rsidR="002A5813" w:rsidDel="00215307" w:rsidRDefault="002A5813">
      <w:pPr>
        <w:pStyle w:val="Tabladeilustraciones"/>
        <w:rPr>
          <w:del w:id="1258" w:author="Tanya Hernández" w:date="2017-05-17T01:21:00Z"/>
          <w:rFonts w:cstheme="minorBidi"/>
          <w:b w:val="0"/>
          <w:bCs w:val="0"/>
          <w:sz w:val="22"/>
          <w:szCs w:val="22"/>
          <w:lang w:eastAsia="es-MX"/>
        </w:rPr>
      </w:pPr>
      <w:del w:id="1259" w:author="Tanya Hernández" w:date="2017-05-17T01:21:00Z">
        <w:r w:rsidRPr="00215307" w:rsidDel="00215307">
          <w:rPr>
            <w:rPrChange w:id="1260" w:author="Tanya Hernández" w:date="2017-05-17T01:21:00Z">
              <w:rPr>
                <w:rStyle w:val="Hipervnculo"/>
                <w:b/>
                <w:bCs w:val="0"/>
              </w:rPr>
            </w:rPrChange>
          </w:rPr>
          <w:delText>Tabla 4. V Cadena de comunicación TWI [69, 70].</w:delText>
        </w:r>
        <w:r w:rsidDel="00215307">
          <w:rPr>
            <w:webHidden/>
          </w:rPr>
          <w:tab/>
        </w:r>
        <w:r w:rsidR="005B2C04" w:rsidDel="00215307">
          <w:rPr>
            <w:webHidden/>
          </w:rPr>
          <w:delText>126</w:delText>
        </w:r>
      </w:del>
    </w:p>
    <w:p w14:paraId="759AB305" w14:textId="606C8E52" w:rsidR="002A5813" w:rsidDel="00215307" w:rsidRDefault="002A5813">
      <w:pPr>
        <w:pStyle w:val="Tabladeilustraciones"/>
        <w:rPr>
          <w:del w:id="1261" w:author="Tanya Hernández" w:date="2017-05-17T01:21:00Z"/>
          <w:rFonts w:cstheme="minorBidi"/>
          <w:b w:val="0"/>
          <w:bCs w:val="0"/>
          <w:sz w:val="22"/>
          <w:szCs w:val="22"/>
          <w:lang w:eastAsia="es-MX"/>
        </w:rPr>
      </w:pPr>
      <w:del w:id="1262" w:author="Tanya Hernández" w:date="2017-05-17T01:21:00Z">
        <w:r w:rsidRPr="00215307" w:rsidDel="00215307">
          <w:rPr>
            <w:rPrChange w:id="1263" w:author="Tanya Hernández" w:date="2017-05-17T01:21:00Z">
              <w:rPr>
                <w:rStyle w:val="Hipervnculo"/>
                <w:b/>
                <w:bCs w:val="0"/>
              </w:rPr>
            </w:rPrChange>
          </w:rPr>
          <w:delText>Tabla 4. VI Descripción de la Comunicación TWI. [69, 70].</w:delText>
        </w:r>
        <w:r w:rsidDel="00215307">
          <w:rPr>
            <w:webHidden/>
          </w:rPr>
          <w:tab/>
        </w:r>
        <w:r w:rsidR="005B2C04" w:rsidDel="00215307">
          <w:rPr>
            <w:webHidden/>
          </w:rPr>
          <w:delText>126</w:delText>
        </w:r>
      </w:del>
    </w:p>
    <w:p w14:paraId="4AD2ABD2" w14:textId="0B0CFC5C" w:rsidR="002A5813" w:rsidDel="00215307" w:rsidRDefault="002A5813">
      <w:pPr>
        <w:pStyle w:val="Tabladeilustraciones"/>
        <w:rPr>
          <w:del w:id="1264" w:author="Tanya Hernández" w:date="2017-05-17T01:21:00Z"/>
          <w:rFonts w:cstheme="minorBidi"/>
          <w:b w:val="0"/>
          <w:bCs w:val="0"/>
          <w:sz w:val="22"/>
          <w:szCs w:val="22"/>
          <w:lang w:eastAsia="es-MX"/>
        </w:rPr>
      </w:pPr>
      <w:del w:id="1265" w:author="Tanya Hernández" w:date="2017-05-17T01:21:00Z">
        <w:r w:rsidRPr="00215307" w:rsidDel="00215307">
          <w:rPr>
            <w:rPrChange w:id="1266" w:author="Tanya Hernández" w:date="2017-05-17T01:21:00Z">
              <w:rPr>
                <w:rStyle w:val="Hipervnculo"/>
                <w:b/>
                <w:bCs w:val="0"/>
              </w:rPr>
            </w:rPrChange>
          </w:rPr>
          <w:delText>Tabla 4. VII Registros para leer las magnitudes del acelerómetro Y, X y Z. [71]</w:delText>
        </w:r>
        <w:r w:rsidDel="00215307">
          <w:rPr>
            <w:webHidden/>
          </w:rPr>
          <w:tab/>
        </w:r>
        <w:r w:rsidR="005B2C04" w:rsidDel="00215307">
          <w:rPr>
            <w:webHidden/>
          </w:rPr>
          <w:delText>126</w:delText>
        </w:r>
      </w:del>
    </w:p>
    <w:p w14:paraId="0F166B70" w14:textId="26B8C254" w:rsidR="002A5813" w:rsidDel="00215307" w:rsidRDefault="002A5813">
      <w:pPr>
        <w:pStyle w:val="Tabladeilustraciones"/>
        <w:rPr>
          <w:del w:id="1267" w:author="Tanya Hernández" w:date="2017-05-17T01:21:00Z"/>
          <w:rFonts w:cstheme="minorBidi"/>
          <w:b w:val="0"/>
          <w:bCs w:val="0"/>
          <w:sz w:val="22"/>
          <w:szCs w:val="22"/>
          <w:lang w:eastAsia="es-MX"/>
        </w:rPr>
      </w:pPr>
      <w:del w:id="1268" w:author="Tanya Hernández" w:date="2017-05-17T01:21:00Z">
        <w:r w:rsidRPr="00215307" w:rsidDel="00215307">
          <w:rPr>
            <w:rPrChange w:id="1269" w:author="Tanya Hernández" w:date="2017-05-17T01:21:00Z">
              <w:rPr>
                <w:rStyle w:val="Hipervnculo"/>
                <w:b/>
                <w:bCs w:val="0"/>
              </w:rPr>
            </w:rPrChange>
          </w:rPr>
          <w:delText>Tabla 4. VIII Registros para obtener el valor digitas del giroscopio.</w:delText>
        </w:r>
        <w:r w:rsidDel="00215307">
          <w:rPr>
            <w:webHidden/>
          </w:rPr>
          <w:tab/>
        </w:r>
        <w:r w:rsidR="005B2C04" w:rsidDel="00215307">
          <w:rPr>
            <w:webHidden/>
          </w:rPr>
          <w:delText>127</w:delText>
        </w:r>
      </w:del>
    </w:p>
    <w:p w14:paraId="6A245A7D" w14:textId="2854DE52" w:rsidR="002A5813" w:rsidDel="00215307" w:rsidRDefault="002A5813">
      <w:pPr>
        <w:pStyle w:val="Tabladeilustraciones"/>
        <w:rPr>
          <w:del w:id="1270" w:author="Tanya Hernández" w:date="2017-05-17T01:21:00Z"/>
          <w:rFonts w:cstheme="minorBidi"/>
          <w:b w:val="0"/>
          <w:bCs w:val="0"/>
          <w:sz w:val="22"/>
          <w:szCs w:val="22"/>
          <w:lang w:eastAsia="es-MX"/>
        </w:rPr>
      </w:pPr>
      <w:del w:id="1271" w:author="Tanya Hernández" w:date="2017-05-17T01:21:00Z">
        <w:r w:rsidRPr="00215307" w:rsidDel="00215307">
          <w:rPr>
            <w:rPrChange w:id="1272" w:author="Tanya Hernández" w:date="2017-05-17T01:21:00Z">
              <w:rPr>
                <w:rStyle w:val="Hipervnculo"/>
                <w:b/>
                <w:bCs w:val="0"/>
              </w:rPr>
            </w:rPrChange>
          </w:rPr>
          <w:delText>Tabla 4. IX Sensibilidad del acelerómetro [71].</w:delText>
        </w:r>
        <w:r w:rsidDel="00215307">
          <w:rPr>
            <w:webHidden/>
          </w:rPr>
          <w:tab/>
        </w:r>
        <w:r w:rsidR="005B2C04" w:rsidDel="00215307">
          <w:rPr>
            <w:webHidden/>
          </w:rPr>
          <w:delText>127</w:delText>
        </w:r>
      </w:del>
    </w:p>
    <w:p w14:paraId="0FB04D19" w14:textId="74C3F3A8" w:rsidR="002A5813" w:rsidDel="00215307" w:rsidRDefault="002A5813">
      <w:pPr>
        <w:pStyle w:val="Tabladeilustraciones"/>
        <w:rPr>
          <w:del w:id="1273" w:author="Tanya Hernández" w:date="2017-05-17T01:21:00Z"/>
          <w:rFonts w:cstheme="minorBidi"/>
          <w:b w:val="0"/>
          <w:bCs w:val="0"/>
          <w:sz w:val="22"/>
          <w:szCs w:val="22"/>
          <w:lang w:eastAsia="es-MX"/>
        </w:rPr>
      </w:pPr>
      <w:del w:id="1274" w:author="Tanya Hernández" w:date="2017-05-17T01:21:00Z">
        <w:r w:rsidRPr="00215307" w:rsidDel="00215307">
          <w:rPr>
            <w:rPrChange w:id="1275" w:author="Tanya Hernández" w:date="2017-05-17T01:21:00Z">
              <w:rPr>
                <w:rStyle w:val="Hipervnculo"/>
                <w:b/>
                <w:bCs w:val="0"/>
              </w:rPr>
            </w:rPrChange>
          </w:rPr>
          <w:delText>Tabla 4. X Sensibilidad giroscopio.</w:delText>
        </w:r>
        <w:r w:rsidDel="00215307">
          <w:rPr>
            <w:webHidden/>
          </w:rPr>
          <w:tab/>
        </w:r>
        <w:r w:rsidR="005B2C04" w:rsidDel="00215307">
          <w:rPr>
            <w:webHidden/>
          </w:rPr>
          <w:delText>127</w:delText>
        </w:r>
      </w:del>
    </w:p>
    <w:p w14:paraId="44E1FA28" w14:textId="16D36168" w:rsidR="00951725" w:rsidRPr="00951725" w:rsidRDefault="00DA60CD" w:rsidP="00951725">
      <w:pPr>
        <w:ind w:firstLine="0"/>
      </w:pPr>
      <w:r>
        <w:fldChar w:fldCharType="end"/>
      </w:r>
    </w:p>
    <w:p w14:paraId="0A5BC282" w14:textId="1806AC7D" w:rsidR="000854A5" w:rsidRDefault="000854A5" w:rsidP="00803B69">
      <w:pPr>
        <w:pStyle w:val="Ttulo1"/>
      </w:pPr>
      <w:bookmarkStart w:id="1276" w:name="_Toc480316104"/>
      <w:bookmarkStart w:id="1277" w:name="_Toc483160329"/>
      <w:r>
        <w:t>Índice de figuras</w:t>
      </w:r>
      <w:bookmarkEnd w:id="1276"/>
      <w:bookmarkEnd w:id="1277"/>
    </w:p>
    <w:p w14:paraId="3B9B91E5" w14:textId="00ED7B41" w:rsidR="00215307" w:rsidRDefault="00562D1E">
      <w:pPr>
        <w:pStyle w:val="Tabladeilustraciones"/>
        <w:rPr>
          <w:rFonts w:cstheme="minorBidi"/>
          <w:b w:val="0"/>
          <w:bCs w:val="0"/>
          <w:sz w:val="22"/>
          <w:szCs w:val="22"/>
          <w:lang w:eastAsia="es-MX"/>
        </w:rPr>
      </w:pPr>
      <w:r w:rsidRPr="00AA0170">
        <w:rPr>
          <w:rStyle w:val="Hipervnculo"/>
        </w:rPr>
        <w:fldChar w:fldCharType="begin"/>
      </w:r>
      <w:r w:rsidRPr="00AA0170">
        <w:rPr>
          <w:rStyle w:val="Hipervnculo"/>
        </w:rPr>
        <w:instrText xml:space="preserve"> TOC \h \z \t "Asunto del comentario" \c "Fig." </w:instrText>
      </w:r>
      <w:r w:rsidRPr="00AA0170">
        <w:rPr>
          <w:rStyle w:val="Hipervnculo"/>
        </w:rPr>
        <w:fldChar w:fldCharType="separate"/>
      </w:r>
      <w:r w:rsidR="00713A0C">
        <w:fldChar w:fldCharType="begin"/>
      </w:r>
      <w:r w:rsidR="00713A0C">
        <w:instrText xml:space="preserve"> HYPERLINK \l "_Toc482747498" </w:instrText>
      </w:r>
      <w:r w:rsidR="00713A0C">
        <w:fldChar w:fldCharType="separate"/>
      </w:r>
      <w:r w:rsidR="00215307" w:rsidRPr="00532D5C">
        <w:rPr>
          <w:rStyle w:val="Hipervnculo"/>
        </w:rPr>
        <w:t>Fig. 1.1 Termistores [16].</w:t>
      </w:r>
      <w:r w:rsidR="00215307">
        <w:rPr>
          <w:webHidden/>
        </w:rPr>
        <w:tab/>
      </w:r>
      <w:r w:rsidR="00215307">
        <w:rPr>
          <w:webHidden/>
        </w:rPr>
        <w:fldChar w:fldCharType="begin"/>
      </w:r>
      <w:r w:rsidR="00215307">
        <w:rPr>
          <w:webHidden/>
        </w:rPr>
        <w:instrText xml:space="preserve"> PAGEREF _Toc482747498 \h </w:instrText>
      </w:r>
      <w:r w:rsidR="00215307">
        <w:rPr>
          <w:webHidden/>
        </w:rPr>
      </w:r>
      <w:r w:rsidR="00215307">
        <w:rPr>
          <w:webHidden/>
        </w:rPr>
        <w:fldChar w:fldCharType="separate"/>
      </w:r>
      <w:r w:rsidR="00604603">
        <w:rPr>
          <w:webHidden/>
        </w:rPr>
        <w:t>19</w:t>
      </w:r>
      <w:r w:rsidR="00215307">
        <w:rPr>
          <w:webHidden/>
        </w:rPr>
        <w:fldChar w:fldCharType="end"/>
      </w:r>
      <w:r w:rsidR="00713A0C">
        <w:fldChar w:fldCharType="end"/>
      </w:r>
    </w:p>
    <w:p w14:paraId="5A38D9E7" w14:textId="1B97F4A4" w:rsidR="00215307" w:rsidRDefault="00713A0C">
      <w:pPr>
        <w:pStyle w:val="Tabladeilustraciones"/>
        <w:rPr>
          <w:rFonts w:cstheme="minorBidi"/>
          <w:b w:val="0"/>
          <w:bCs w:val="0"/>
          <w:sz w:val="22"/>
          <w:szCs w:val="22"/>
          <w:lang w:eastAsia="es-MX"/>
        </w:rPr>
      </w:pPr>
      <w:r>
        <w:fldChar w:fldCharType="begin"/>
      </w:r>
      <w:r>
        <w:instrText xml:space="preserve"> HYPERLINK \l "_Toc482747499" </w:instrText>
      </w:r>
      <w:r>
        <w:fldChar w:fldCharType="separate"/>
      </w:r>
      <w:r w:rsidR="00215307" w:rsidRPr="00532D5C">
        <w:rPr>
          <w:rStyle w:val="Hipervnculo"/>
        </w:rPr>
        <w:t>Fig. 1.2 Acelerómetro tipo mecánico [23].</w:t>
      </w:r>
      <w:r w:rsidR="00215307">
        <w:rPr>
          <w:webHidden/>
        </w:rPr>
        <w:tab/>
      </w:r>
      <w:r w:rsidR="00215307">
        <w:rPr>
          <w:webHidden/>
        </w:rPr>
        <w:fldChar w:fldCharType="begin"/>
      </w:r>
      <w:r w:rsidR="00215307">
        <w:rPr>
          <w:webHidden/>
        </w:rPr>
        <w:instrText xml:space="preserve"> PAGEREF _Toc482747499 \h </w:instrText>
      </w:r>
      <w:r w:rsidR="00215307">
        <w:rPr>
          <w:webHidden/>
        </w:rPr>
      </w:r>
      <w:r w:rsidR="00215307">
        <w:rPr>
          <w:webHidden/>
        </w:rPr>
        <w:fldChar w:fldCharType="separate"/>
      </w:r>
      <w:r w:rsidR="00604603">
        <w:rPr>
          <w:webHidden/>
        </w:rPr>
        <w:t>21</w:t>
      </w:r>
      <w:r w:rsidR="00215307">
        <w:rPr>
          <w:webHidden/>
        </w:rPr>
        <w:fldChar w:fldCharType="end"/>
      </w:r>
      <w:r>
        <w:fldChar w:fldCharType="end"/>
      </w:r>
    </w:p>
    <w:p w14:paraId="520C5958" w14:textId="687D5853" w:rsidR="00215307" w:rsidRDefault="00713A0C">
      <w:pPr>
        <w:pStyle w:val="Tabladeilustraciones"/>
        <w:rPr>
          <w:rFonts w:cstheme="minorBidi"/>
          <w:b w:val="0"/>
          <w:bCs w:val="0"/>
          <w:sz w:val="22"/>
          <w:szCs w:val="22"/>
          <w:lang w:eastAsia="es-MX"/>
        </w:rPr>
      </w:pPr>
      <w:r>
        <w:fldChar w:fldCharType="begin"/>
      </w:r>
      <w:r>
        <w:instrText xml:space="preserve"> HYPERLINK \l "_Toc482747500" </w:instrText>
      </w:r>
      <w:r>
        <w:fldChar w:fldCharType="separate"/>
      </w:r>
      <w:r w:rsidR="00215307" w:rsidRPr="00532D5C">
        <w:rPr>
          <w:rStyle w:val="Hipervnculo"/>
        </w:rPr>
        <w:t>Fig. 1.3 Acelerómetro tipo piezoeléctrico [23].</w:t>
      </w:r>
      <w:r w:rsidR="00215307">
        <w:rPr>
          <w:webHidden/>
        </w:rPr>
        <w:tab/>
      </w:r>
      <w:r w:rsidR="00215307">
        <w:rPr>
          <w:webHidden/>
        </w:rPr>
        <w:fldChar w:fldCharType="begin"/>
      </w:r>
      <w:r w:rsidR="00215307">
        <w:rPr>
          <w:webHidden/>
        </w:rPr>
        <w:instrText xml:space="preserve"> PAGEREF _Toc482747500 \h </w:instrText>
      </w:r>
      <w:r w:rsidR="00215307">
        <w:rPr>
          <w:webHidden/>
        </w:rPr>
      </w:r>
      <w:r w:rsidR="00215307">
        <w:rPr>
          <w:webHidden/>
        </w:rPr>
        <w:fldChar w:fldCharType="separate"/>
      </w:r>
      <w:r w:rsidR="00604603">
        <w:rPr>
          <w:webHidden/>
        </w:rPr>
        <w:t>22</w:t>
      </w:r>
      <w:r w:rsidR="00215307">
        <w:rPr>
          <w:webHidden/>
        </w:rPr>
        <w:fldChar w:fldCharType="end"/>
      </w:r>
      <w:r>
        <w:fldChar w:fldCharType="end"/>
      </w:r>
    </w:p>
    <w:p w14:paraId="3ECC6A6C" w14:textId="74BDBF40" w:rsidR="00215307" w:rsidRDefault="00713A0C">
      <w:pPr>
        <w:pStyle w:val="Tabladeilustraciones"/>
        <w:rPr>
          <w:rFonts w:cstheme="minorBidi"/>
          <w:b w:val="0"/>
          <w:bCs w:val="0"/>
          <w:sz w:val="22"/>
          <w:szCs w:val="22"/>
          <w:lang w:eastAsia="es-MX"/>
        </w:rPr>
      </w:pPr>
      <w:r>
        <w:fldChar w:fldCharType="begin"/>
      </w:r>
      <w:r>
        <w:instrText xml:space="preserve"> HYPERLINK \l "_Toc482747501" </w:instrText>
      </w:r>
      <w:r>
        <w:fldChar w:fldCharType="separate"/>
      </w:r>
      <w:r w:rsidR="00215307" w:rsidRPr="00532D5C">
        <w:rPr>
          <w:rStyle w:val="Hipervnculo"/>
        </w:rPr>
        <w:t>Fig. 1.4 Acelerómetro tipo piezoresistivo [23].</w:t>
      </w:r>
      <w:r w:rsidR="00215307">
        <w:rPr>
          <w:webHidden/>
        </w:rPr>
        <w:tab/>
      </w:r>
      <w:r w:rsidR="00215307">
        <w:rPr>
          <w:webHidden/>
        </w:rPr>
        <w:fldChar w:fldCharType="begin"/>
      </w:r>
      <w:r w:rsidR="00215307">
        <w:rPr>
          <w:webHidden/>
        </w:rPr>
        <w:instrText xml:space="preserve"> PAGEREF _Toc482747501 \h </w:instrText>
      </w:r>
      <w:r w:rsidR="00215307">
        <w:rPr>
          <w:webHidden/>
        </w:rPr>
      </w:r>
      <w:r w:rsidR="00215307">
        <w:rPr>
          <w:webHidden/>
        </w:rPr>
        <w:fldChar w:fldCharType="separate"/>
      </w:r>
      <w:r w:rsidR="00604603">
        <w:rPr>
          <w:webHidden/>
        </w:rPr>
        <w:t>23</w:t>
      </w:r>
      <w:r w:rsidR="00215307">
        <w:rPr>
          <w:webHidden/>
        </w:rPr>
        <w:fldChar w:fldCharType="end"/>
      </w:r>
      <w:r>
        <w:fldChar w:fldCharType="end"/>
      </w:r>
    </w:p>
    <w:p w14:paraId="431B88D3" w14:textId="08C7336A" w:rsidR="00215307" w:rsidRDefault="00713A0C">
      <w:pPr>
        <w:pStyle w:val="Tabladeilustraciones"/>
        <w:rPr>
          <w:rFonts w:cstheme="minorBidi"/>
          <w:b w:val="0"/>
          <w:bCs w:val="0"/>
          <w:sz w:val="22"/>
          <w:szCs w:val="22"/>
          <w:lang w:eastAsia="es-MX"/>
        </w:rPr>
      </w:pPr>
      <w:r>
        <w:fldChar w:fldCharType="begin"/>
      </w:r>
      <w:r>
        <w:instrText xml:space="preserve"> HYPERLINK \l "_Toc482747502" </w:instrText>
      </w:r>
      <w:r>
        <w:fldChar w:fldCharType="separate"/>
      </w:r>
      <w:r w:rsidR="00215307" w:rsidRPr="00532D5C">
        <w:rPr>
          <w:rStyle w:val="Hipervnculo"/>
        </w:rPr>
        <w:t>Fig. 1.5 Acelerómetro de capacitivo [23].</w:t>
      </w:r>
      <w:r w:rsidR="00215307">
        <w:rPr>
          <w:webHidden/>
        </w:rPr>
        <w:tab/>
      </w:r>
      <w:r w:rsidR="00215307">
        <w:rPr>
          <w:webHidden/>
        </w:rPr>
        <w:fldChar w:fldCharType="begin"/>
      </w:r>
      <w:r w:rsidR="00215307">
        <w:rPr>
          <w:webHidden/>
        </w:rPr>
        <w:instrText xml:space="preserve"> PAGEREF _Toc482747502 \h </w:instrText>
      </w:r>
      <w:r w:rsidR="00215307">
        <w:rPr>
          <w:webHidden/>
        </w:rPr>
      </w:r>
      <w:r w:rsidR="00215307">
        <w:rPr>
          <w:webHidden/>
        </w:rPr>
        <w:fldChar w:fldCharType="separate"/>
      </w:r>
      <w:r w:rsidR="00604603">
        <w:rPr>
          <w:webHidden/>
        </w:rPr>
        <w:t>23</w:t>
      </w:r>
      <w:r w:rsidR="00215307">
        <w:rPr>
          <w:webHidden/>
        </w:rPr>
        <w:fldChar w:fldCharType="end"/>
      </w:r>
      <w:r>
        <w:fldChar w:fldCharType="end"/>
      </w:r>
    </w:p>
    <w:p w14:paraId="125CED75" w14:textId="34A6E262" w:rsidR="00215307" w:rsidRDefault="00713A0C">
      <w:pPr>
        <w:pStyle w:val="Tabladeilustraciones"/>
        <w:rPr>
          <w:rFonts w:cstheme="minorBidi"/>
          <w:b w:val="0"/>
          <w:bCs w:val="0"/>
          <w:sz w:val="22"/>
          <w:szCs w:val="22"/>
          <w:lang w:eastAsia="es-MX"/>
        </w:rPr>
      </w:pPr>
      <w:r>
        <w:fldChar w:fldCharType="begin"/>
      </w:r>
      <w:r>
        <w:instrText xml:space="preserve"> HYPERLINK \l "_Toc482747503" </w:instrText>
      </w:r>
      <w:r>
        <w:fldChar w:fldCharType="separate"/>
      </w:r>
      <w:r w:rsidR="00215307" w:rsidRPr="00532D5C">
        <w:rPr>
          <w:rStyle w:val="Hipervnculo"/>
        </w:rPr>
        <w:t>Fig. 1.6 Acelerómetro térmico [23].</w:t>
      </w:r>
      <w:r w:rsidR="00215307">
        <w:rPr>
          <w:webHidden/>
        </w:rPr>
        <w:tab/>
      </w:r>
      <w:r w:rsidR="00215307">
        <w:rPr>
          <w:webHidden/>
        </w:rPr>
        <w:fldChar w:fldCharType="begin"/>
      </w:r>
      <w:r w:rsidR="00215307">
        <w:rPr>
          <w:webHidden/>
        </w:rPr>
        <w:instrText xml:space="preserve"> PAGEREF _Toc482747503 \h </w:instrText>
      </w:r>
      <w:r w:rsidR="00215307">
        <w:rPr>
          <w:webHidden/>
        </w:rPr>
      </w:r>
      <w:r w:rsidR="00215307">
        <w:rPr>
          <w:webHidden/>
        </w:rPr>
        <w:fldChar w:fldCharType="separate"/>
      </w:r>
      <w:r w:rsidR="00604603">
        <w:rPr>
          <w:webHidden/>
        </w:rPr>
        <w:t>24</w:t>
      </w:r>
      <w:r w:rsidR="00215307">
        <w:rPr>
          <w:webHidden/>
        </w:rPr>
        <w:fldChar w:fldCharType="end"/>
      </w:r>
      <w:r>
        <w:fldChar w:fldCharType="end"/>
      </w:r>
    </w:p>
    <w:p w14:paraId="120E5D13" w14:textId="3413DAB3" w:rsidR="00215307" w:rsidRDefault="00713A0C">
      <w:pPr>
        <w:pStyle w:val="Tabladeilustraciones"/>
        <w:rPr>
          <w:rFonts w:cstheme="minorBidi"/>
          <w:b w:val="0"/>
          <w:bCs w:val="0"/>
          <w:sz w:val="22"/>
          <w:szCs w:val="22"/>
          <w:lang w:eastAsia="es-MX"/>
        </w:rPr>
      </w:pPr>
      <w:r>
        <w:fldChar w:fldCharType="begin"/>
      </w:r>
      <w:r>
        <w:instrText xml:space="preserve"> HYPERLINK \l "_Toc482747504" </w:instrText>
      </w:r>
      <w:r>
        <w:fldChar w:fldCharType="separate"/>
      </w:r>
      <w:r w:rsidR="00215307" w:rsidRPr="00532D5C">
        <w:rPr>
          <w:rStyle w:val="Hipervnculo"/>
        </w:rPr>
        <w:t>Fig. 1.7 Acelerómetro con tecnología MEMS [24].</w:t>
      </w:r>
      <w:r w:rsidR="00215307">
        <w:rPr>
          <w:webHidden/>
        </w:rPr>
        <w:tab/>
      </w:r>
      <w:r w:rsidR="00215307">
        <w:rPr>
          <w:webHidden/>
        </w:rPr>
        <w:fldChar w:fldCharType="begin"/>
      </w:r>
      <w:r w:rsidR="00215307">
        <w:rPr>
          <w:webHidden/>
        </w:rPr>
        <w:instrText xml:space="preserve"> PAGEREF _Toc482747504 \h </w:instrText>
      </w:r>
      <w:r w:rsidR="00215307">
        <w:rPr>
          <w:webHidden/>
        </w:rPr>
      </w:r>
      <w:r w:rsidR="00215307">
        <w:rPr>
          <w:webHidden/>
        </w:rPr>
        <w:fldChar w:fldCharType="separate"/>
      </w:r>
      <w:r w:rsidR="00604603">
        <w:rPr>
          <w:webHidden/>
        </w:rPr>
        <w:t>24</w:t>
      </w:r>
      <w:r w:rsidR="00215307">
        <w:rPr>
          <w:webHidden/>
        </w:rPr>
        <w:fldChar w:fldCharType="end"/>
      </w:r>
      <w:r>
        <w:fldChar w:fldCharType="end"/>
      </w:r>
    </w:p>
    <w:p w14:paraId="4C1564E3" w14:textId="0A8B8BA6" w:rsidR="00215307" w:rsidRDefault="00713A0C">
      <w:pPr>
        <w:pStyle w:val="Tabladeilustraciones"/>
        <w:rPr>
          <w:rFonts w:cstheme="minorBidi"/>
          <w:b w:val="0"/>
          <w:bCs w:val="0"/>
          <w:sz w:val="22"/>
          <w:szCs w:val="22"/>
          <w:lang w:eastAsia="es-MX"/>
        </w:rPr>
      </w:pPr>
      <w:r>
        <w:fldChar w:fldCharType="begin"/>
      </w:r>
      <w:r>
        <w:instrText xml:space="preserve"> HYPERLINK \l "_Toc482747505" </w:instrText>
      </w:r>
      <w:r>
        <w:fldChar w:fldCharType="separate"/>
      </w:r>
      <w:r w:rsidR="00215307" w:rsidRPr="00532D5C">
        <w:rPr>
          <w:rStyle w:val="Hipervnculo"/>
        </w:rPr>
        <w:t>Fig. 1.8 Diagramas de un microcontrolador (lado izquierdo) y microprocesador (lado derecho) [29].</w:t>
      </w:r>
      <w:r w:rsidR="00215307">
        <w:rPr>
          <w:webHidden/>
        </w:rPr>
        <w:tab/>
      </w:r>
      <w:r w:rsidR="00215307">
        <w:rPr>
          <w:webHidden/>
        </w:rPr>
        <w:fldChar w:fldCharType="begin"/>
      </w:r>
      <w:r w:rsidR="00215307">
        <w:rPr>
          <w:webHidden/>
        </w:rPr>
        <w:instrText xml:space="preserve"> PAGEREF _Toc482747505 \h </w:instrText>
      </w:r>
      <w:r w:rsidR="00215307">
        <w:rPr>
          <w:webHidden/>
        </w:rPr>
      </w:r>
      <w:r w:rsidR="00215307">
        <w:rPr>
          <w:webHidden/>
        </w:rPr>
        <w:fldChar w:fldCharType="separate"/>
      </w:r>
      <w:r w:rsidR="00604603">
        <w:rPr>
          <w:webHidden/>
        </w:rPr>
        <w:t>27</w:t>
      </w:r>
      <w:r w:rsidR="00215307">
        <w:rPr>
          <w:webHidden/>
        </w:rPr>
        <w:fldChar w:fldCharType="end"/>
      </w:r>
      <w:r>
        <w:fldChar w:fldCharType="end"/>
      </w:r>
    </w:p>
    <w:p w14:paraId="6BCC4123" w14:textId="0E900BCC" w:rsidR="00215307" w:rsidRDefault="00713A0C">
      <w:pPr>
        <w:pStyle w:val="Tabladeilustraciones"/>
        <w:rPr>
          <w:rFonts w:cstheme="minorBidi"/>
          <w:b w:val="0"/>
          <w:bCs w:val="0"/>
          <w:sz w:val="22"/>
          <w:szCs w:val="22"/>
          <w:lang w:eastAsia="es-MX"/>
        </w:rPr>
      </w:pPr>
      <w:r>
        <w:fldChar w:fldCharType="begin"/>
      </w:r>
      <w:r>
        <w:instrText xml:space="preserve"> HYPERLINK \l "_Toc482747506" </w:instrText>
      </w:r>
      <w:r>
        <w:fldChar w:fldCharType="separate"/>
      </w:r>
      <w:r w:rsidR="00215307" w:rsidRPr="00532D5C">
        <w:rPr>
          <w:rStyle w:val="Hipervnculo"/>
        </w:rPr>
        <w:t>Fig. 1.9 Imagen de un microprocesador i386 [30].</w:t>
      </w:r>
      <w:r w:rsidR="00215307">
        <w:rPr>
          <w:webHidden/>
        </w:rPr>
        <w:tab/>
      </w:r>
      <w:r w:rsidR="00215307">
        <w:rPr>
          <w:webHidden/>
        </w:rPr>
        <w:fldChar w:fldCharType="begin"/>
      </w:r>
      <w:r w:rsidR="00215307">
        <w:rPr>
          <w:webHidden/>
        </w:rPr>
        <w:instrText xml:space="preserve"> PAGEREF _Toc482747506 \h </w:instrText>
      </w:r>
      <w:r w:rsidR="00215307">
        <w:rPr>
          <w:webHidden/>
        </w:rPr>
      </w:r>
      <w:r w:rsidR="00215307">
        <w:rPr>
          <w:webHidden/>
        </w:rPr>
        <w:fldChar w:fldCharType="separate"/>
      </w:r>
      <w:r w:rsidR="00604603">
        <w:rPr>
          <w:webHidden/>
        </w:rPr>
        <w:t>27</w:t>
      </w:r>
      <w:r w:rsidR="00215307">
        <w:rPr>
          <w:webHidden/>
        </w:rPr>
        <w:fldChar w:fldCharType="end"/>
      </w:r>
      <w:r>
        <w:fldChar w:fldCharType="end"/>
      </w:r>
    </w:p>
    <w:p w14:paraId="15EBD267" w14:textId="61BB86E3" w:rsidR="00215307" w:rsidRDefault="00713A0C">
      <w:pPr>
        <w:pStyle w:val="Tabladeilustraciones"/>
        <w:rPr>
          <w:rFonts w:cstheme="minorBidi"/>
          <w:b w:val="0"/>
          <w:bCs w:val="0"/>
          <w:sz w:val="22"/>
          <w:szCs w:val="22"/>
          <w:lang w:eastAsia="es-MX"/>
        </w:rPr>
      </w:pPr>
      <w:r>
        <w:fldChar w:fldCharType="begin"/>
      </w:r>
      <w:r>
        <w:instrText xml:space="preserve"> HYPERLINK \l "_Toc482747507" </w:instrText>
      </w:r>
      <w:r>
        <w:fldChar w:fldCharType="separate"/>
      </w:r>
      <w:r w:rsidR="00215307" w:rsidRPr="00532D5C">
        <w:rPr>
          <w:rStyle w:val="Hipervnculo"/>
        </w:rPr>
        <w:t>Fig. 1.10 Arquitectura Von Neumann [31].</w:t>
      </w:r>
      <w:r w:rsidR="00215307">
        <w:rPr>
          <w:webHidden/>
        </w:rPr>
        <w:tab/>
      </w:r>
      <w:r w:rsidR="00215307">
        <w:rPr>
          <w:webHidden/>
        </w:rPr>
        <w:fldChar w:fldCharType="begin"/>
      </w:r>
      <w:r w:rsidR="00215307">
        <w:rPr>
          <w:webHidden/>
        </w:rPr>
        <w:instrText xml:space="preserve"> PAGEREF _Toc482747507 \h </w:instrText>
      </w:r>
      <w:r w:rsidR="00215307">
        <w:rPr>
          <w:webHidden/>
        </w:rPr>
      </w:r>
      <w:r w:rsidR="00215307">
        <w:rPr>
          <w:webHidden/>
        </w:rPr>
        <w:fldChar w:fldCharType="separate"/>
      </w:r>
      <w:r w:rsidR="00604603">
        <w:rPr>
          <w:webHidden/>
        </w:rPr>
        <w:t>28</w:t>
      </w:r>
      <w:r w:rsidR="00215307">
        <w:rPr>
          <w:webHidden/>
        </w:rPr>
        <w:fldChar w:fldCharType="end"/>
      </w:r>
      <w:r>
        <w:fldChar w:fldCharType="end"/>
      </w:r>
    </w:p>
    <w:p w14:paraId="12F38878" w14:textId="1B8A77FD" w:rsidR="00215307" w:rsidRDefault="00713A0C">
      <w:pPr>
        <w:pStyle w:val="Tabladeilustraciones"/>
        <w:rPr>
          <w:rFonts w:cstheme="minorBidi"/>
          <w:b w:val="0"/>
          <w:bCs w:val="0"/>
          <w:sz w:val="22"/>
          <w:szCs w:val="22"/>
          <w:lang w:eastAsia="es-MX"/>
        </w:rPr>
      </w:pPr>
      <w:r>
        <w:fldChar w:fldCharType="begin"/>
      </w:r>
      <w:r>
        <w:instrText xml:space="preserve"> HYPERLINK \l "_Toc482747508" </w:instrText>
      </w:r>
      <w:r>
        <w:fldChar w:fldCharType="separate"/>
      </w:r>
      <w:r w:rsidR="00215307" w:rsidRPr="00532D5C">
        <w:rPr>
          <w:rStyle w:val="Hipervnculo"/>
        </w:rPr>
        <w:t>Fig. 1.11 Arquitectura Harvard [31].</w:t>
      </w:r>
      <w:r w:rsidR="00215307">
        <w:rPr>
          <w:webHidden/>
        </w:rPr>
        <w:tab/>
      </w:r>
      <w:r w:rsidR="00215307">
        <w:rPr>
          <w:webHidden/>
        </w:rPr>
        <w:fldChar w:fldCharType="begin"/>
      </w:r>
      <w:r w:rsidR="00215307">
        <w:rPr>
          <w:webHidden/>
        </w:rPr>
        <w:instrText xml:space="preserve"> PAGEREF _Toc482747508 \h </w:instrText>
      </w:r>
      <w:r w:rsidR="00215307">
        <w:rPr>
          <w:webHidden/>
        </w:rPr>
      </w:r>
      <w:r w:rsidR="00215307">
        <w:rPr>
          <w:webHidden/>
        </w:rPr>
        <w:fldChar w:fldCharType="separate"/>
      </w:r>
      <w:r w:rsidR="00604603">
        <w:rPr>
          <w:webHidden/>
        </w:rPr>
        <w:t>29</w:t>
      </w:r>
      <w:r w:rsidR="00215307">
        <w:rPr>
          <w:webHidden/>
        </w:rPr>
        <w:fldChar w:fldCharType="end"/>
      </w:r>
      <w:r>
        <w:fldChar w:fldCharType="end"/>
      </w:r>
    </w:p>
    <w:p w14:paraId="23C72F46" w14:textId="24B504BD" w:rsidR="00215307" w:rsidRDefault="00713A0C">
      <w:pPr>
        <w:pStyle w:val="Tabladeilustraciones"/>
        <w:rPr>
          <w:rFonts w:cstheme="minorBidi"/>
          <w:b w:val="0"/>
          <w:bCs w:val="0"/>
          <w:sz w:val="22"/>
          <w:szCs w:val="22"/>
          <w:lang w:eastAsia="es-MX"/>
        </w:rPr>
      </w:pPr>
      <w:r>
        <w:fldChar w:fldCharType="begin"/>
      </w:r>
      <w:r>
        <w:instrText xml:space="preserve"> HYPERLINK \l "_Toc482747509" </w:instrText>
      </w:r>
      <w:r>
        <w:fldChar w:fldCharType="separate"/>
      </w:r>
      <w:r w:rsidR="00215307" w:rsidRPr="00532D5C">
        <w:rPr>
          <w:rStyle w:val="Hipervnculo"/>
        </w:rPr>
        <w:t>Fig. 1.12 Juego de instrucciones [31].</w:t>
      </w:r>
      <w:r w:rsidR="00215307">
        <w:rPr>
          <w:webHidden/>
        </w:rPr>
        <w:tab/>
      </w:r>
      <w:r w:rsidR="00215307">
        <w:rPr>
          <w:webHidden/>
        </w:rPr>
        <w:fldChar w:fldCharType="begin"/>
      </w:r>
      <w:r w:rsidR="00215307">
        <w:rPr>
          <w:webHidden/>
        </w:rPr>
        <w:instrText xml:space="preserve"> PAGEREF _Toc482747509 \h </w:instrText>
      </w:r>
      <w:r w:rsidR="00215307">
        <w:rPr>
          <w:webHidden/>
        </w:rPr>
      </w:r>
      <w:r w:rsidR="00215307">
        <w:rPr>
          <w:webHidden/>
        </w:rPr>
        <w:fldChar w:fldCharType="separate"/>
      </w:r>
      <w:r w:rsidR="00604603">
        <w:rPr>
          <w:webHidden/>
        </w:rPr>
        <w:t>29</w:t>
      </w:r>
      <w:r w:rsidR="00215307">
        <w:rPr>
          <w:webHidden/>
        </w:rPr>
        <w:fldChar w:fldCharType="end"/>
      </w:r>
      <w:r>
        <w:fldChar w:fldCharType="end"/>
      </w:r>
    </w:p>
    <w:p w14:paraId="2B6D5571" w14:textId="05A5F7B7" w:rsidR="00215307" w:rsidRDefault="00713A0C">
      <w:pPr>
        <w:pStyle w:val="Tabladeilustraciones"/>
        <w:rPr>
          <w:rFonts w:cstheme="minorBidi"/>
          <w:b w:val="0"/>
          <w:bCs w:val="0"/>
          <w:sz w:val="22"/>
          <w:szCs w:val="22"/>
          <w:lang w:eastAsia="es-MX"/>
        </w:rPr>
      </w:pPr>
      <w:r>
        <w:fldChar w:fldCharType="begin"/>
      </w:r>
      <w:r>
        <w:instrText xml:space="preserve"> HYPERLINK \l "_Toc482747510" </w:instrText>
      </w:r>
      <w:r>
        <w:fldChar w:fldCharType="separate"/>
      </w:r>
      <w:r w:rsidR="00215307" w:rsidRPr="00532D5C">
        <w:rPr>
          <w:rStyle w:val="Hipervnculo"/>
        </w:rPr>
        <w:t>Fig. 1.13 Representación del sistema SALVEO [34].</w:t>
      </w:r>
      <w:r w:rsidR="00215307">
        <w:rPr>
          <w:webHidden/>
        </w:rPr>
        <w:tab/>
      </w:r>
      <w:r w:rsidR="00215307">
        <w:rPr>
          <w:webHidden/>
        </w:rPr>
        <w:fldChar w:fldCharType="begin"/>
      </w:r>
      <w:r w:rsidR="00215307">
        <w:rPr>
          <w:webHidden/>
        </w:rPr>
        <w:instrText xml:space="preserve"> PAGEREF _Toc482747510 \h </w:instrText>
      </w:r>
      <w:r w:rsidR="00215307">
        <w:rPr>
          <w:webHidden/>
        </w:rPr>
      </w:r>
      <w:r w:rsidR="00215307">
        <w:rPr>
          <w:webHidden/>
        </w:rPr>
        <w:fldChar w:fldCharType="separate"/>
      </w:r>
      <w:r w:rsidR="00604603">
        <w:rPr>
          <w:webHidden/>
        </w:rPr>
        <w:t>31</w:t>
      </w:r>
      <w:r w:rsidR="00215307">
        <w:rPr>
          <w:webHidden/>
        </w:rPr>
        <w:fldChar w:fldCharType="end"/>
      </w:r>
      <w:r>
        <w:fldChar w:fldCharType="end"/>
      </w:r>
    </w:p>
    <w:p w14:paraId="1C738EB1" w14:textId="2A625933" w:rsidR="00215307" w:rsidRDefault="00713A0C">
      <w:pPr>
        <w:pStyle w:val="Tabladeilustraciones"/>
        <w:rPr>
          <w:rFonts w:cstheme="minorBidi"/>
          <w:b w:val="0"/>
          <w:bCs w:val="0"/>
          <w:sz w:val="22"/>
          <w:szCs w:val="22"/>
          <w:lang w:eastAsia="es-MX"/>
        </w:rPr>
      </w:pPr>
      <w:r>
        <w:fldChar w:fldCharType="begin"/>
      </w:r>
      <w:r>
        <w:instrText xml:space="preserve"> HYPERLINK \l "_Toc482747511" </w:instrText>
      </w:r>
      <w:r>
        <w:fldChar w:fldCharType="separate"/>
      </w:r>
      <w:r w:rsidR="00215307" w:rsidRPr="00532D5C">
        <w:rPr>
          <w:rStyle w:val="Hipervnculo"/>
        </w:rPr>
        <w:t>Fig. 1.14 Plano de la Implementación de Sistema de Seguridad con Video-Vigilancia y Software Libre [35].</w:t>
      </w:r>
      <w:r w:rsidR="00215307">
        <w:rPr>
          <w:webHidden/>
        </w:rPr>
        <w:tab/>
      </w:r>
      <w:r w:rsidR="00215307">
        <w:rPr>
          <w:webHidden/>
        </w:rPr>
        <w:fldChar w:fldCharType="begin"/>
      </w:r>
      <w:r w:rsidR="00215307">
        <w:rPr>
          <w:webHidden/>
        </w:rPr>
        <w:instrText xml:space="preserve"> PAGEREF _Toc482747511 \h </w:instrText>
      </w:r>
      <w:r w:rsidR="00215307">
        <w:rPr>
          <w:webHidden/>
        </w:rPr>
      </w:r>
      <w:r w:rsidR="00215307">
        <w:rPr>
          <w:webHidden/>
        </w:rPr>
        <w:fldChar w:fldCharType="separate"/>
      </w:r>
      <w:r w:rsidR="00604603">
        <w:rPr>
          <w:webHidden/>
        </w:rPr>
        <w:t>32</w:t>
      </w:r>
      <w:r w:rsidR="00215307">
        <w:rPr>
          <w:webHidden/>
        </w:rPr>
        <w:fldChar w:fldCharType="end"/>
      </w:r>
      <w:r>
        <w:fldChar w:fldCharType="end"/>
      </w:r>
    </w:p>
    <w:p w14:paraId="1835F073" w14:textId="4261FA88" w:rsidR="00215307" w:rsidRDefault="00713A0C">
      <w:pPr>
        <w:pStyle w:val="Tabladeilustraciones"/>
        <w:rPr>
          <w:rFonts w:cstheme="minorBidi"/>
          <w:b w:val="0"/>
          <w:bCs w:val="0"/>
          <w:sz w:val="22"/>
          <w:szCs w:val="22"/>
          <w:lang w:eastAsia="es-MX"/>
        </w:rPr>
      </w:pPr>
      <w:r>
        <w:fldChar w:fldCharType="begin"/>
      </w:r>
      <w:r>
        <w:instrText xml:space="preserve"> HYPERLINK \l "_Toc482747512" </w:instrText>
      </w:r>
      <w:r>
        <w:fldChar w:fldCharType="separate"/>
      </w:r>
      <w:r w:rsidR="00215307" w:rsidRPr="00532D5C">
        <w:rPr>
          <w:rStyle w:val="Hipervnculo"/>
        </w:rPr>
        <w:t>Fig. 1.15 Acción de los objetos al aplicativo [36].</w:t>
      </w:r>
      <w:r w:rsidR="00215307">
        <w:rPr>
          <w:webHidden/>
        </w:rPr>
        <w:tab/>
      </w:r>
      <w:r w:rsidR="00215307">
        <w:rPr>
          <w:webHidden/>
        </w:rPr>
        <w:fldChar w:fldCharType="begin"/>
      </w:r>
      <w:r w:rsidR="00215307">
        <w:rPr>
          <w:webHidden/>
        </w:rPr>
        <w:instrText xml:space="preserve"> PAGEREF _Toc482747512 \h </w:instrText>
      </w:r>
      <w:r w:rsidR="00215307">
        <w:rPr>
          <w:webHidden/>
        </w:rPr>
      </w:r>
      <w:r w:rsidR="00215307">
        <w:rPr>
          <w:webHidden/>
        </w:rPr>
        <w:fldChar w:fldCharType="separate"/>
      </w:r>
      <w:r w:rsidR="00604603">
        <w:rPr>
          <w:webHidden/>
        </w:rPr>
        <w:t>32</w:t>
      </w:r>
      <w:r w:rsidR="00215307">
        <w:rPr>
          <w:webHidden/>
        </w:rPr>
        <w:fldChar w:fldCharType="end"/>
      </w:r>
      <w:r>
        <w:fldChar w:fldCharType="end"/>
      </w:r>
    </w:p>
    <w:p w14:paraId="68561E94" w14:textId="611EE7E6" w:rsidR="00215307" w:rsidRDefault="00713A0C">
      <w:pPr>
        <w:pStyle w:val="Tabladeilustraciones"/>
        <w:rPr>
          <w:rFonts w:cstheme="minorBidi"/>
          <w:b w:val="0"/>
          <w:bCs w:val="0"/>
          <w:sz w:val="22"/>
          <w:szCs w:val="22"/>
          <w:lang w:eastAsia="es-MX"/>
        </w:rPr>
      </w:pPr>
      <w:r>
        <w:fldChar w:fldCharType="begin"/>
      </w:r>
      <w:r>
        <w:instrText xml:space="preserve"> HYPERLINK \l "_Toc482747513" </w:instrText>
      </w:r>
      <w:r>
        <w:fldChar w:fldCharType="separate"/>
      </w:r>
      <w:r w:rsidR="00215307" w:rsidRPr="00532D5C">
        <w:rPr>
          <w:rStyle w:val="Hipervnculo"/>
        </w:rPr>
        <w:t>Fig. 1.16 Diagrama esquemático del Sistema de Red inalámbrica para la vigilancia de la salud: ritmo cardíaco y sensor de temperatura [38].</w:t>
      </w:r>
      <w:r w:rsidR="00215307">
        <w:rPr>
          <w:webHidden/>
        </w:rPr>
        <w:tab/>
      </w:r>
      <w:r w:rsidR="00215307">
        <w:rPr>
          <w:webHidden/>
        </w:rPr>
        <w:fldChar w:fldCharType="begin"/>
      </w:r>
      <w:r w:rsidR="00215307">
        <w:rPr>
          <w:webHidden/>
        </w:rPr>
        <w:instrText xml:space="preserve"> PAGEREF _Toc482747513 \h </w:instrText>
      </w:r>
      <w:r w:rsidR="00215307">
        <w:rPr>
          <w:webHidden/>
        </w:rPr>
      </w:r>
      <w:r w:rsidR="00215307">
        <w:rPr>
          <w:webHidden/>
        </w:rPr>
        <w:fldChar w:fldCharType="separate"/>
      </w:r>
      <w:r w:rsidR="00604603">
        <w:rPr>
          <w:webHidden/>
        </w:rPr>
        <w:t>33</w:t>
      </w:r>
      <w:r w:rsidR="00215307">
        <w:rPr>
          <w:webHidden/>
        </w:rPr>
        <w:fldChar w:fldCharType="end"/>
      </w:r>
      <w:r>
        <w:fldChar w:fldCharType="end"/>
      </w:r>
    </w:p>
    <w:p w14:paraId="7F91F72D" w14:textId="13BC587E" w:rsidR="002A5813" w:rsidDel="00215307" w:rsidRDefault="002A5813">
      <w:pPr>
        <w:pStyle w:val="Tabladeilustraciones"/>
        <w:rPr>
          <w:del w:id="1278" w:author="Tanya Hernández" w:date="2017-05-17T01:22:00Z"/>
          <w:rFonts w:cstheme="minorBidi"/>
          <w:b w:val="0"/>
          <w:bCs w:val="0"/>
          <w:sz w:val="22"/>
          <w:szCs w:val="22"/>
          <w:lang w:eastAsia="es-MX"/>
        </w:rPr>
      </w:pPr>
      <w:del w:id="1279" w:author="Tanya Hernández" w:date="2017-05-17T01:22:00Z">
        <w:r w:rsidRPr="00215307" w:rsidDel="00215307">
          <w:rPr>
            <w:rPrChange w:id="1280" w:author="Tanya Hernández" w:date="2017-05-17T01:22:00Z">
              <w:rPr>
                <w:rStyle w:val="Hipervnculo"/>
                <w:b/>
                <w:bCs w:val="0"/>
              </w:rPr>
            </w:rPrChange>
          </w:rPr>
          <w:delText>Fig. 1.1 Termistores [16].</w:delText>
        </w:r>
        <w:r w:rsidDel="00215307">
          <w:rPr>
            <w:webHidden/>
          </w:rPr>
          <w:tab/>
        </w:r>
        <w:r w:rsidR="005B2C04" w:rsidDel="00215307">
          <w:rPr>
            <w:webHidden/>
          </w:rPr>
          <w:delText>19</w:delText>
        </w:r>
      </w:del>
    </w:p>
    <w:p w14:paraId="1DC46FD0" w14:textId="195DE356" w:rsidR="002A5813" w:rsidDel="00215307" w:rsidRDefault="002A5813">
      <w:pPr>
        <w:pStyle w:val="Tabladeilustraciones"/>
        <w:rPr>
          <w:del w:id="1281" w:author="Tanya Hernández" w:date="2017-05-17T01:22:00Z"/>
          <w:rFonts w:cstheme="minorBidi"/>
          <w:b w:val="0"/>
          <w:bCs w:val="0"/>
          <w:sz w:val="22"/>
          <w:szCs w:val="22"/>
          <w:lang w:eastAsia="es-MX"/>
        </w:rPr>
      </w:pPr>
      <w:del w:id="1282" w:author="Tanya Hernández" w:date="2017-05-17T01:22:00Z">
        <w:r w:rsidRPr="00215307" w:rsidDel="00215307">
          <w:rPr>
            <w:rPrChange w:id="1283" w:author="Tanya Hernández" w:date="2017-05-17T01:22:00Z">
              <w:rPr>
                <w:rStyle w:val="Hipervnculo"/>
                <w:b/>
                <w:bCs w:val="0"/>
              </w:rPr>
            </w:rPrChange>
          </w:rPr>
          <w:delText>Fig. 1.2 Acelerómetro tipo mecánico [23].</w:delText>
        </w:r>
        <w:r w:rsidDel="00215307">
          <w:rPr>
            <w:webHidden/>
          </w:rPr>
          <w:tab/>
        </w:r>
        <w:r w:rsidR="005B2C04" w:rsidDel="00215307">
          <w:rPr>
            <w:webHidden/>
          </w:rPr>
          <w:delText>21</w:delText>
        </w:r>
      </w:del>
    </w:p>
    <w:p w14:paraId="140238C9" w14:textId="608D28D1" w:rsidR="002A5813" w:rsidDel="00215307" w:rsidRDefault="002A5813">
      <w:pPr>
        <w:pStyle w:val="Tabladeilustraciones"/>
        <w:rPr>
          <w:del w:id="1284" w:author="Tanya Hernández" w:date="2017-05-17T01:22:00Z"/>
          <w:rFonts w:cstheme="minorBidi"/>
          <w:b w:val="0"/>
          <w:bCs w:val="0"/>
          <w:sz w:val="22"/>
          <w:szCs w:val="22"/>
          <w:lang w:eastAsia="es-MX"/>
        </w:rPr>
      </w:pPr>
      <w:del w:id="1285" w:author="Tanya Hernández" w:date="2017-05-17T01:22:00Z">
        <w:r w:rsidRPr="00215307" w:rsidDel="00215307">
          <w:rPr>
            <w:rPrChange w:id="1286" w:author="Tanya Hernández" w:date="2017-05-17T01:22:00Z">
              <w:rPr>
                <w:rStyle w:val="Hipervnculo"/>
                <w:b/>
                <w:bCs w:val="0"/>
              </w:rPr>
            </w:rPrChange>
          </w:rPr>
          <w:delText>Fig. 1.3 Acelerómetro tipo piezoeléctrico [23].</w:delText>
        </w:r>
        <w:r w:rsidDel="00215307">
          <w:rPr>
            <w:webHidden/>
          </w:rPr>
          <w:tab/>
        </w:r>
        <w:r w:rsidR="005B2C04" w:rsidDel="00215307">
          <w:rPr>
            <w:webHidden/>
          </w:rPr>
          <w:delText>22</w:delText>
        </w:r>
      </w:del>
    </w:p>
    <w:p w14:paraId="34492FAB" w14:textId="4FB20384" w:rsidR="002A5813" w:rsidDel="00215307" w:rsidRDefault="002A5813">
      <w:pPr>
        <w:pStyle w:val="Tabladeilustraciones"/>
        <w:rPr>
          <w:del w:id="1287" w:author="Tanya Hernández" w:date="2017-05-17T01:22:00Z"/>
          <w:rFonts w:cstheme="minorBidi"/>
          <w:b w:val="0"/>
          <w:bCs w:val="0"/>
          <w:sz w:val="22"/>
          <w:szCs w:val="22"/>
          <w:lang w:eastAsia="es-MX"/>
        </w:rPr>
      </w:pPr>
      <w:del w:id="1288" w:author="Tanya Hernández" w:date="2017-05-17T01:22:00Z">
        <w:r w:rsidRPr="00215307" w:rsidDel="00215307">
          <w:rPr>
            <w:rPrChange w:id="1289" w:author="Tanya Hernández" w:date="2017-05-17T01:22:00Z">
              <w:rPr>
                <w:rStyle w:val="Hipervnculo"/>
                <w:b/>
                <w:bCs w:val="0"/>
              </w:rPr>
            </w:rPrChange>
          </w:rPr>
          <w:delText>Fig. 1.4 Acelerómetro tipo piezoresistivo [23].</w:delText>
        </w:r>
        <w:r w:rsidDel="00215307">
          <w:rPr>
            <w:webHidden/>
          </w:rPr>
          <w:tab/>
        </w:r>
        <w:r w:rsidR="005B2C04" w:rsidDel="00215307">
          <w:rPr>
            <w:webHidden/>
          </w:rPr>
          <w:delText>23</w:delText>
        </w:r>
      </w:del>
    </w:p>
    <w:p w14:paraId="76B672E2" w14:textId="6702AD4D" w:rsidR="002A5813" w:rsidDel="00215307" w:rsidRDefault="002A5813">
      <w:pPr>
        <w:pStyle w:val="Tabladeilustraciones"/>
        <w:rPr>
          <w:del w:id="1290" w:author="Tanya Hernández" w:date="2017-05-17T01:22:00Z"/>
          <w:rFonts w:cstheme="minorBidi"/>
          <w:b w:val="0"/>
          <w:bCs w:val="0"/>
          <w:sz w:val="22"/>
          <w:szCs w:val="22"/>
          <w:lang w:eastAsia="es-MX"/>
        </w:rPr>
      </w:pPr>
      <w:del w:id="1291" w:author="Tanya Hernández" w:date="2017-05-17T01:22:00Z">
        <w:r w:rsidRPr="00215307" w:rsidDel="00215307">
          <w:rPr>
            <w:rPrChange w:id="1292" w:author="Tanya Hernández" w:date="2017-05-17T01:22:00Z">
              <w:rPr>
                <w:rStyle w:val="Hipervnculo"/>
                <w:b/>
                <w:bCs w:val="0"/>
              </w:rPr>
            </w:rPrChange>
          </w:rPr>
          <w:delText>Fig. 1.5 Acelerómetro de capacitivo [23].</w:delText>
        </w:r>
        <w:r w:rsidDel="00215307">
          <w:rPr>
            <w:webHidden/>
          </w:rPr>
          <w:tab/>
        </w:r>
        <w:r w:rsidR="005B2C04" w:rsidDel="00215307">
          <w:rPr>
            <w:webHidden/>
          </w:rPr>
          <w:delText>23</w:delText>
        </w:r>
      </w:del>
    </w:p>
    <w:p w14:paraId="5062380B" w14:textId="482E551B" w:rsidR="002A5813" w:rsidDel="00215307" w:rsidRDefault="002A5813">
      <w:pPr>
        <w:pStyle w:val="Tabladeilustraciones"/>
        <w:rPr>
          <w:del w:id="1293" w:author="Tanya Hernández" w:date="2017-05-17T01:22:00Z"/>
          <w:rFonts w:cstheme="minorBidi"/>
          <w:b w:val="0"/>
          <w:bCs w:val="0"/>
          <w:sz w:val="22"/>
          <w:szCs w:val="22"/>
          <w:lang w:eastAsia="es-MX"/>
        </w:rPr>
      </w:pPr>
      <w:del w:id="1294" w:author="Tanya Hernández" w:date="2017-05-17T01:22:00Z">
        <w:r w:rsidRPr="00215307" w:rsidDel="00215307">
          <w:rPr>
            <w:rPrChange w:id="1295" w:author="Tanya Hernández" w:date="2017-05-17T01:22:00Z">
              <w:rPr>
                <w:rStyle w:val="Hipervnculo"/>
                <w:b/>
                <w:bCs w:val="0"/>
              </w:rPr>
            </w:rPrChange>
          </w:rPr>
          <w:delText>Fig. 1.6 Acelerómetro térmico [23].</w:delText>
        </w:r>
        <w:r w:rsidDel="00215307">
          <w:rPr>
            <w:webHidden/>
          </w:rPr>
          <w:tab/>
        </w:r>
        <w:r w:rsidR="005B2C04" w:rsidDel="00215307">
          <w:rPr>
            <w:webHidden/>
          </w:rPr>
          <w:delText>24</w:delText>
        </w:r>
      </w:del>
    </w:p>
    <w:p w14:paraId="630CE638" w14:textId="4CD0E124" w:rsidR="002A5813" w:rsidDel="00215307" w:rsidRDefault="002A5813">
      <w:pPr>
        <w:pStyle w:val="Tabladeilustraciones"/>
        <w:rPr>
          <w:del w:id="1296" w:author="Tanya Hernández" w:date="2017-05-17T01:22:00Z"/>
          <w:rFonts w:cstheme="minorBidi"/>
          <w:b w:val="0"/>
          <w:bCs w:val="0"/>
          <w:sz w:val="22"/>
          <w:szCs w:val="22"/>
          <w:lang w:eastAsia="es-MX"/>
        </w:rPr>
      </w:pPr>
      <w:del w:id="1297" w:author="Tanya Hernández" w:date="2017-05-17T01:22:00Z">
        <w:r w:rsidRPr="00215307" w:rsidDel="00215307">
          <w:rPr>
            <w:rPrChange w:id="1298" w:author="Tanya Hernández" w:date="2017-05-17T01:22:00Z">
              <w:rPr>
                <w:rStyle w:val="Hipervnculo"/>
                <w:b/>
                <w:bCs w:val="0"/>
              </w:rPr>
            </w:rPrChange>
          </w:rPr>
          <w:delText>Fig. 1.7 Acelerómetro con tecnología MEMS [24].</w:delText>
        </w:r>
        <w:r w:rsidDel="00215307">
          <w:rPr>
            <w:webHidden/>
          </w:rPr>
          <w:tab/>
        </w:r>
        <w:r w:rsidR="005B2C04" w:rsidDel="00215307">
          <w:rPr>
            <w:webHidden/>
          </w:rPr>
          <w:delText>24</w:delText>
        </w:r>
      </w:del>
    </w:p>
    <w:p w14:paraId="00E8E596" w14:textId="01DA8CD5" w:rsidR="002A5813" w:rsidDel="00215307" w:rsidRDefault="002A5813">
      <w:pPr>
        <w:pStyle w:val="Tabladeilustraciones"/>
        <w:rPr>
          <w:del w:id="1299" w:author="Tanya Hernández" w:date="2017-05-17T01:22:00Z"/>
          <w:rFonts w:cstheme="minorBidi"/>
          <w:b w:val="0"/>
          <w:bCs w:val="0"/>
          <w:sz w:val="22"/>
          <w:szCs w:val="22"/>
          <w:lang w:eastAsia="es-MX"/>
        </w:rPr>
      </w:pPr>
      <w:del w:id="1300" w:author="Tanya Hernández" w:date="2017-05-17T01:22:00Z">
        <w:r w:rsidRPr="00215307" w:rsidDel="00215307">
          <w:rPr>
            <w:rPrChange w:id="1301" w:author="Tanya Hernández" w:date="2017-05-17T01:22:00Z">
              <w:rPr>
                <w:rStyle w:val="Hipervnculo"/>
                <w:b/>
                <w:bCs w:val="0"/>
              </w:rPr>
            </w:rPrChange>
          </w:rPr>
          <w:delText>Fig. 1.8 Diagramas de un microcontrolador (lado izquierdo) y microprocesador (lado derecho) [29].</w:delText>
        </w:r>
        <w:r w:rsidDel="00215307">
          <w:rPr>
            <w:webHidden/>
          </w:rPr>
          <w:tab/>
        </w:r>
        <w:r w:rsidR="005B2C04" w:rsidDel="00215307">
          <w:rPr>
            <w:webHidden/>
          </w:rPr>
          <w:delText>27</w:delText>
        </w:r>
      </w:del>
    </w:p>
    <w:p w14:paraId="01BC6CE9" w14:textId="79780AD1" w:rsidR="002A5813" w:rsidDel="00215307" w:rsidRDefault="002A5813">
      <w:pPr>
        <w:pStyle w:val="Tabladeilustraciones"/>
        <w:rPr>
          <w:del w:id="1302" w:author="Tanya Hernández" w:date="2017-05-17T01:22:00Z"/>
          <w:rFonts w:cstheme="minorBidi"/>
          <w:b w:val="0"/>
          <w:bCs w:val="0"/>
          <w:sz w:val="22"/>
          <w:szCs w:val="22"/>
          <w:lang w:eastAsia="es-MX"/>
        </w:rPr>
      </w:pPr>
      <w:del w:id="1303" w:author="Tanya Hernández" w:date="2017-05-17T01:22:00Z">
        <w:r w:rsidRPr="00215307" w:rsidDel="00215307">
          <w:rPr>
            <w:rPrChange w:id="1304" w:author="Tanya Hernández" w:date="2017-05-17T01:22:00Z">
              <w:rPr>
                <w:rStyle w:val="Hipervnculo"/>
                <w:b/>
                <w:bCs w:val="0"/>
              </w:rPr>
            </w:rPrChange>
          </w:rPr>
          <w:delText>Fig. 1.9 Imagen de un microprocesador i386 [30].</w:delText>
        </w:r>
        <w:r w:rsidDel="00215307">
          <w:rPr>
            <w:webHidden/>
          </w:rPr>
          <w:tab/>
        </w:r>
        <w:r w:rsidR="005B2C04" w:rsidDel="00215307">
          <w:rPr>
            <w:webHidden/>
          </w:rPr>
          <w:delText>27</w:delText>
        </w:r>
      </w:del>
    </w:p>
    <w:p w14:paraId="34AAC9B7" w14:textId="1E3A5298" w:rsidR="002A5813" w:rsidDel="00215307" w:rsidRDefault="002A5813">
      <w:pPr>
        <w:pStyle w:val="Tabladeilustraciones"/>
        <w:rPr>
          <w:del w:id="1305" w:author="Tanya Hernández" w:date="2017-05-17T01:22:00Z"/>
          <w:rFonts w:cstheme="minorBidi"/>
          <w:b w:val="0"/>
          <w:bCs w:val="0"/>
          <w:sz w:val="22"/>
          <w:szCs w:val="22"/>
          <w:lang w:eastAsia="es-MX"/>
        </w:rPr>
      </w:pPr>
      <w:del w:id="1306" w:author="Tanya Hernández" w:date="2017-05-17T01:22:00Z">
        <w:r w:rsidRPr="00215307" w:rsidDel="00215307">
          <w:rPr>
            <w:rPrChange w:id="1307" w:author="Tanya Hernández" w:date="2017-05-17T01:22:00Z">
              <w:rPr>
                <w:rStyle w:val="Hipervnculo"/>
                <w:b/>
                <w:bCs w:val="0"/>
              </w:rPr>
            </w:rPrChange>
          </w:rPr>
          <w:delText>Fig. 1.10 Arquitectura Von Neumann [31].</w:delText>
        </w:r>
        <w:r w:rsidDel="00215307">
          <w:rPr>
            <w:webHidden/>
          </w:rPr>
          <w:tab/>
        </w:r>
        <w:r w:rsidR="005B2C04" w:rsidDel="00215307">
          <w:rPr>
            <w:webHidden/>
          </w:rPr>
          <w:delText>28</w:delText>
        </w:r>
      </w:del>
    </w:p>
    <w:p w14:paraId="170930C2" w14:textId="4B2EDA8F" w:rsidR="002A5813" w:rsidDel="00215307" w:rsidRDefault="002A5813">
      <w:pPr>
        <w:pStyle w:val="Tabladeilustraciones"/>
        <w:rPr>
          <w:del w:id="1308" w:author="Tanya Hernández" w:date="2017-05-17T01:22:00Z"/>
          <w:rFonts w:cstheme="minorBidi"/>
          <w:b w:val="0"/>
          <w:bCs w:val="0"/>
          <w:sz w:val="22"/>
          <w:szCs w:val="22"/>
          <w:lang w:eastAsia="es-MX"/>
        </w:rPr>
      </w:pPr>
      <w:del w:id="1309" w:author="Tanya Hernández" w:date="2017-05-17T01:22:00Z">
        <w:r w:rsidRPr="00215307" w:rsidDel="00215307">
          <w:rPr>
            <w:rPrChange w:id="1310" w:author="Tanya Hernández" w:date="2017-05-17T01:22:00Z">
              <w:rPr>
                <w:rStyle w:val="Hipervnculo"/>
                <w:b/>
                <w:bCs w:val="0"/>
              </w:rPr>
            </w:rPrChange>
          </w:rPr>
          <w:delText>Fig. 1.11 Arquitectura Harvard [31].</w:delText>
        </w:r>
        <w:r w:rsidDel="00215307">
          <w:rPr>
            <w:webHidden/>
          </w:rPr>
          <w:tab/>
        </w:r>
        <w:r w:rsidR="005B2C04" w:rsidDel="00215307">
          <w:rPr>
            <w:webHidden/>
          </w:rPr>
          <w:delText>29</w:delText>
        </w:r>
      </w:del>
    </w:p>
    <w:p w14:paraId="56A0414E" w14:textId="15C5BDFE" w:rsidR="002A5813" w:rsidDel="00215307" w:rsidRDefault="002A5813">
      <w:pPr>
        <w:pStyle w:val="Tabladeilustraciones"/>
        <w:rPr>
          <w:del w:id="1311" w:author="Tanya Hernández" w:date="2017-05-17T01:22:00Z"/>
          <w:rFonts w:cstheme="minorBidi"/>
          <w:b w:val="0"/>
          <w:bCs w:val="0"/>
          <w:sz w:val="22"/>
          <w:szCs w:val="22"/>
          <w:lang w:eastAsia="es-MX"/>
        </w:rPr>
      </w:pPr>
      <w:del w:id="1312" w:author="Tanya Hernández" w:date="2017-05-17T01:22:00Z">
        <w:r w:rsidRPr="00215307" w:rsidDel="00215307">
          <w:rPr>
            <w:rPrChange w:id="1313" w:author="Tanya Hernández" w:date="2017-05-17T01:22:00Z">
              <w:rPr>
                <w:rStyle w:val="Hipervnculo"/>
                <w:b/>
                <w:bCs w:val="0"/>
              </w:rPr>
            </w:rPrChange>
          </w:rPr>
          <w:delText>Fig. 1.12 Juego de instrucciones [31].</w:delText>
        </w:r>
        <w:r w:rsidDel="00215307">
          <w:rPr>
            <w:webHidden/>
          </w:rPr>
          <w:tab/>
        </w:r>
        <w:r w:rsidR="005B2C04" w:rsidDel="00215307">
          <w:rPr>
            <w:webHidden/>
          </w:rPr>
          <w:delText>29</w:delText>
        </w:r>
      </w:del>
    </w:p>
    <w:p w14:paraId="5CF61FB8" w14:textId="294E6665" w:rsidR="002A5813" w:rsidDel="00215307" w:rsidRDefault="002A5813">
      <w:pPr>
        <w:pStyle w:val="Tabladeilustraciones"/>
        <w:rPr>
          <w:del w:id="1314" w:author="Tanya Hernández" w:date="2017-05-17T01:22:00Z"/>
          <w:rFonts w:cstheme="minorBidi"/>
          <w:b w:val="0"/>
          <w:bCs w:val="0"/>
          <w:sz w:val="22"/>
          <w:szCs w:val="22"/>
          <w:lang w:eastAsia="es-MX"/>
        </w:rPr>
      </w:pPr>
      <w:del w:id="1315" w:author="Tanya Hernández" w:date="2017-05-17T01:22:00Z">
        <w:r w:rsidRPr="00215307" w:rsidDel="00215307">
          <w:rPr>
            <w:rPrChange w:id="1316" w:author="Tanya Hernández" w:date="2017-05-17T01:22:00Z">
              <w:rPr>
                <w:rStyle w:val="Hipervnculo"/>
                <w:b/>
                <w:bCs w:val="0"/>
              </w:rPr>
            </w:rPrChange>
          </w:rPr>
          <w:delText>Fig. 1.13 Representación del sistema SALVEO [34].</w:delText>
        </w:r>
        <w:r w:rsidDel="00215307">
          <w:rPr>
            <w:webHidden/>
          </w:rPr>
          <w:tab/>
        </w:r>
        <w:r w:rsidR="005B2C04" w:rsidDel="00215307">
          <w:rPr>
            <w:webHidden/>
          </w:rPr>
          <w:delText>31</w:delText>
        </w:r>
      </w:del>
    </w:p>
    <w:p w14:paraId="692BB7D9" w14:textId="1A7BF59C" w:rsidR="002A5813" w:rsidDel="00215307" w:rsidRDefault="002A5813">
      <w:pPr>
        <w:pStyle w:val="Tabladeilustraciones"/>
        <w:rPr>
          <w:del w:id="1317" w:author="Tanya Hernández" w:date="2017-05-17T01:22:00Z"/>
          <w:rFonts w:cstheme="minorBidi"/>
          <w:b w:val="0"/>
          <w:bCs w:val="0"/>
          <w:sz w:val="22"/>
          <w:szCs w:val="22"/>
          <w:lang w:eastAsia="es-MX"/>
        </w:rPr>
      </w:pPr>
      <w:del w:id="1318" w:author="Tanya Hernández" w:date="2017-05-17T01:22:00Z">
        <w:r w:rsidRPr="00215307" w:rsidDel="00215307">
          <w:rPr>
            <w:rPrChange w:id="1319" w:author="Tanya Hernández" w:date="2017-05-17T01:22:00Z">
              <w:rPr>
                <w:rStyle w:val="Hipervnculo"/>
                <w:b/>
                <w:bCs w:val="0"/>
              </w:rPr>
            </w:rPrChange>
          </w:rPr>
          <w:delText>Fig. 1.14 Plano de la Implementación de Sistema de Seguridad con Video-Vigilancia y Software Libre [35].</w:delText>
        </w:r>
        <w:r w:rsidDel="00215307">
          <w:rPr>
            <w:webHidden/>
          </w:rPr>
          <w:tab/>
        </w:r>
        <w:r w:rsidR="005B2C04" w:rsidDel="00215307">
          <w:rPr>
            <w:webHidden/>
          </w:rPr>
          <w:delText>32</w:delText>
        </w:r>
      </w:del>
    </w:p>
    <w:p w14:paraId="4D38F026" w14:textId="00366208" w:rsidR="002A5813" w:rsidDel="00215307" w:rsidRDefault="002A5813">
      <w:pPr>
        <w:pStyle w:val="Tabladeilustraciones"/>
        <w:rPr>
          <w:del w:id="1320" w:author="Tanya Hernández" w:date="2017-05-17T01:22:00Z"/>
          <w:rFonts w:cstheme="minorBidi"/>
          <w:b w:val="0"/>
          <w:bCs w:val="0"/>
          <w:sz w:val="22"/>
          <w:szCs w:val="22"/>
          <w:lang w:eastAsia="es-MX"/>
        </w:rPr>
      </w:pPr>
      <w:del w:id="1321" w:author="Tanya Hernández" w:date="2017-05-17T01:22:00Z">
        <w:r w:rsidRPr="00215307" w:rsidDel="00215307">
          <w:rPr>
            <w:rPrChange w:id="1322" w:author="Tanya Hernández" w:date="2017-05-17T01:22:00Z">
              <w:rPr>
                <w:rStyle w:val="Hipervnculo"/>
                <w:b/>
                <w:bCs w:val="0"/>
              </w:rPr>
            </w:rPrChange>
          </w:rPr>
          <w:delText>Fig. 1.15 Acción de los objetos al aplicativo [36].</w:delText>
        </w:r>
        <w:r w:rsidDel="00215307">
          <w:rPr>
            <w:webHidden/>
          </w:rPr>
          <w:tab/>
        </w:r>
        <w:r w:rsidR="005B2C04" w:rsidDel="00215307">
          <w:rPr>
            <w:webHidden/>
          </w:rPr>
          <w:delText>32</w:delText>
        </w:r>
      </w:del>
    </w:p>
    <w:p w14:paraId="1C61C65C" w14:textId="51C7EBAE" w:rsidR="002A5813" w:rsidDel="00215307" w:rsidRDefault="002A5813">
      <w:pPr>
        <w:pStyle w:val="Tabladeilustraciones"/>
        <w:rPr>
          <w:del w:id="1323" w:author="Tanya Hernández" w:date="2017-05-17T01:22:00Z"/>
          <w:rFonts w:cstheme="minorBidi"/>
          <w:b w:val="0"/>
          <w:bCs w:val="0"/>
          <w:sz w:val="22"/>
          <w:szCs w:val="22"/>
          <w:lang w:eastAsia="es-MX"/>
        </w:rPr>
      </w:pPr>
      <w:del w:id="1324" w:author="Tanya Hernández" w:date="2017-05-17T01:22:00Z">
        <w:r w:rsidRPr="00215307" w:rsidDel="00215307">
          <w:rPr>
            <w:rPrChange w:id="1325" w:author="Tanya Hernández" w:date="2017-05-17T01:22:00Z">
              <w:rPr>
                <w:rStyle w:val="Hipervnculo"/>
                <w:b/>
                <w:bCs w:val="0"/>
              </w:rPr>
            </w:rPrChange>
          </w:rPr>
          <w:delText>Fig. 1.16 Diagrama esquemático del Sistema de Red inalámbrica para la vigilancia de la salud: ritmo cardíaco y sensor de temperatura [38].</w:delText>
        </w:r>
        <w:r w:rsidDel="00215307">
          <w:rPr>
            <w:webHidden/>
          </w:rPr>
          <w:tab/>
        </w:r>
        <w:r w:rsidR="005B2C04" w:rsidDel="00215307">
          <w:rPr>
            <w:webHidden/>
          </w:rPr>
          <w:delText>33</w:delText>
        </w:r>
      </w:del>
    </w:p>
    <w:p w14:paraId="7929099C" w14:textId="6FEC54A6" w:rsidR="00904827" w:rsidRDefault="00562D1E">
      <w:pPr>
        <w:pStyle w:val="Tabladeilustraciones"/>
        <w:rPr>
          <w:rFonts w:cstheme="minorBidi"/>
          <w:b w:val="0"/>
          <w:bCs w:val="0"/>
          <w:sz w:val="22"/>
          <w:szCs w:val="22"/>
          <w:lang w:eastAsia="es-MX"/>
        </w:rPr>
      </w:pPr>
      <w:r w:rsidRPr="00AA0170">
        <w:rPr>
          <w:rStyle w:val="Hipervnculo"/>
        </w:rPr>
        <w:fldChar w:fldCharType="end"/>
      </w:r>
      <w:r w:rsidR="000F53E9">
        <w:rPr>
          <w:rStyle w:val="Hipervnculo"/>
        </w:rPr>
        <w:fldChar w:fldCharType="begin"/>
      </w:r>
      <w:r w:rsidR="000F53E9">
        <w:rPr>
          <w:rStyle w:val="Hipervnculo"/>
        </w:rPr>
        <w:instrText xml:space="preserve"> TOC \h \z \c "Fig. 2." </w:instrText>
      </w:r>
      <w:r w:rsidR="000F53E9">
        <w:rPr>
          <w:rStyle w:val="Hipervnculo"/>
        </w:rPr>
        <w:fldChar w:fldCharType="separate"/>
      </w:r>
      <w:r w:rsidR="00713A0C">
        <w:fldChar w:fldCharType="begin"/>
      </w:r>
      <w:r w:rsidR="00713A0C">
        <w:instrText xml:space="preserve"> HYPERLINK \l "_Toc483160551" </w:instrText>
      </w:r>
      <w:r w:rsidR="00713A0C">
        <w:fldChar w:fldCharType="separate"/>
      </w:r>
      <w:r w:rsidR="00904827" w:rsidRPr="00904355">
        <w:rPr>
          <w:rStyle w:val="Hipervnculo"/>
        </w:rPr>
        <w:t>Fig. 2.1 Modelo de Prototipos [40].</w:t>
      </w:r>
      <w:r w:rsidR="00904827">
        <w:rPr>
          <w:webHidden/>
        </w:rPr>
        <w:tab/>
      </w:r>
      <w:r w:rsidR="00904827">
        <w:rPr>
          <w:webHidden/>
        </w:rPr>
        <w:fldChar w:fldCharType="begin"/>
      </w:r>
      <w:r w:rsidR="00904827">
        <w:rPr>
          <w:webHidden/>
        </w:rPr>
        <w:instrText xml:space="preserve"> PAGEREF _Toc483160551 \h </w:instrText>
      </w:r>
      <w:r w:rsidR="00904827">
        <w:rPr>
          <w:webHidden/>
        </w:rPr>
      </w:r>
      <w:r w:rsidR="00904827">
        <w:rPr>
          <w:webHidden/>
        </w:rPr>
        <w:fldChar w:fldCharType="separate"/>
      </w:r>
      <w:r w:rsidR="00604603">
        <w:rPr>
          <w:webHidden/>
        </w:rPr>
        <w:t>35</w:t>
      </w:r>
      <w:r w:rsidR="00904827">
        <w:rPr>
          <w:webHidden/>
        </w:rPr>
        <w:fldChar w:fldCharType="end"/>
      </w:r>
      <w:r w:rsidR="00713A0C">
        <w:fldChar w:fldCharType="end"/>
      </w:r>
    </w:p>
    <w:p w14:paraId="3662A295" w14:textId="1BDD362F" w:rsidR="00904827" w:rsidRDefault="00713A0C">
      <w:pPr>
        <w:pStyle w:val="Tabladeilustraciones"/>
        <w:rPr>
          <w:rFonts w:cstheme="minorBidi"/>
          <w:b w:val="0"/>
          <w:bCs w:val="0"/>
          <w:sz w:val="22"/>
          <w:szCs w:val="22"/>
          <w:lang w:eastAsia="es-MX"/>
        </w:rPr>
      </w:pPr>
      <w:r>
        <w:fldChar w:fldCharType="begin"/>
      </w:r>
      <w:r>
        <w:instrText xml:space="preserve"> HYPERLINK \l "_Toc483160552" </w:instrText>
      </w:r>
      <w:r>
        <w:fldChar w:fldCharType="separate"/>
      </w:r>
      <w:r w:rsidR="00904827" w:rsidRPr="00904355">
        <w:rPr>
          <w:rStyle w:val="Hipervnculo"/>
        </w:rPr>
        <w:t>Fig. 2.2 Diagrama para la realización del proyecto utilizando la metodología de prototipos.</w:t>
      </w:r>
      <w:r w:rsidR="00904827">
        <w:rPr>
          <w:webHidden/>
        </w:rPr>
        <w:tab/>
      </w:r>
      <w:r w:rsidR="00904827">
        <w:rPr>
          <w:webHidden/>
        </w:rPr>
        <w:fldChar w:fldCharType="begin"/>
      </w:r>
      <w:r w:rsidR="00904827">
        <w:rPr>
          <w:webHidden/>
        </w:rPr>
        <w:instrText xml:space="preserve"> PAGEREF _Toc483160552 \h </w:instrText>
      </w:r>
      <w:r w:rsidR="00904827">
        <w:rPr>
          <w:webHidden/>
        </w:rPr>
      </w:r>
      <w:r w:rsidR="00904827">
        <w:rPr>
          <w:webHidden/>
        </w:rPr>
        <w:fldChar w:fldCharType="separate"/>
      </w:r>
      <w:r w:rsidR="00604603">
        <w:rPr>
          <w:webHidden/>
        </w:rPr>
        <w:t>36</w:t>
      </w:r>
      <w:r w:rsidR="00904827">
        <w:rPr>
          <w:webHidden/>
        </w:rPr>
        <w:fldChar w:fldCharType="end"/>
      </w:r>
      <w:r>
        <w:fldChar w:fldCharType="end"/>
      </w:r>
    </w:p>
    <w:p w14:paraId="0103F0BF" w14:textId="5F95CAC6" w:rsidR="00904827" w:rsidRDefault="00713A0C">
      <w:pPr>
        <w:pStyle w:val="Tabladeilustraciones"/>
        <w:rPr>
          <w:rFonts w:cstheme="minorBidi"/>
          <w:b w:val="0"/>
          <w:bCs w:val="0"/>
          <w:sz w:val="22"/>
          <w:szCs w:val="22"/>
          <w:lang w:eastAsia="es-MX"/>
        </w:rPr>
      </w:pPr>
      <w:r>
        <w:fldChar w:fldCharType="begin"/>
      </w:r>
      <w:r>
        <w:instrText xml:space="preserve"> HYPERLINK \l "_Toc483160553" </w:instrText>
      </w:r>
      <w:r>
        <w:fldChar w:fldCharType="separate"/>
      </w:r>
      <w:r w:rsidR="00904827" w:rsidRPr="00904355">
        <w:rPr>
          <w:rStyle w:val="Hipervnculo"/>
        </w:rPr>
        <w:t>Fig. 2.3 Sensor de temperatura MLX9614 [45].</w:t>
      </w:r>
      <w:r w:rsidR="00904827">
        <w:rPr>
          <w:webHidden/>
        </w:rPr>
        <w:tab/>
      </w:r>
      <w:r w:rsidR="00904827">
        <w:rPr>
          <w:webHidden/>
        </w:rPr>
        <w:fldChar w:fldCharType="begin"/>
      </w:r>
      <w:r w:rsidR="00904827">
        <w:rPr>
          <w:webHidden/>
        </w:rPr>
        <w:instrText xml:space="preserve"> PAGEREF _Toc483160553 \h </w:instrText>
      </w:r>
      <w:r w:rsidR="00904827">
        <w:rPr>
          <w:webHidden/>
        </w:rPr>
      </w:r>
      <w:r w:rsidR="00904827">
        <w:rPr>
          <w:webHidden/>
        </w:rPr>
        <w:fldChar w:fldCharType="separate"/>
      </w:r>
      <w:r w:rsidR="00604603">
        <w:rPr>
          <w:webHidden/>
        </w:rPr>
        <w:t>53</w:t>
      </w:r>
      <w:r w:rsidR="00904827">
        <w:rPr>
          <w:webHidden/>
        </w:rPr>
        <w:fldChar w:fldCharType="end"/>
      </w:r>
      <w:r>
        <w:fldChar w:fldCharType="end"/>
      </w:r>
    </w:p>
    <w:p w14:paraId="0F376EDC" w14:textId="261A7412" w:rsidR="00904827" w:rsidRDefault="00713A0C">
      <w:pPr>
        <w:pStyle w:val="Tabladeilustraciones"/>
        <w:rPr>
          <w:rFonts w:cstheme="minorBidi"/>
          <w:b w:val="0"/>
          <w:bCs w:val="0"/>
          <w:sz w:val="22"/>
          <w:szCs w:val="22"/>
          <w:lang w:eastAsia="es-MX"/>
        </w:rPr>
      </w:pPr>
      <w:r>
        <w:fldChar w:fldCharType="begin"/>
      </w:r>
      <w:r>
        <w:instrText xml:space="preserve"> HYPERLINK \l "_Toc483160554" </w:instrText>
      </w:r>
      <w:r>
        <w:fldChar w:fldCharType="separate"/>
      </w:r>
      <w:r w:rsidR="00904827" w:rsidRPr="00904355">
        <w:rPr>
          <w:rStyle w:val="Hipervnculo"/>
        </w:rPr>
        <w:t>Fig. 2.4 Esquema de un termopar [46]. (V es el voltaje total obtenido por un volmetro).</w:t>
      </w:r>
      <w:r w:rsidR="00904827">
        <w:rPr>
          <w:webHidden/>
        </w:rPr>
        <w:tab/>
      </w:r>
      <w:r w:rsidR="00904827">
        <w:rPr>
          <w:webHidden/>
        </w:rPr>
        <w:fldChar w:fldCharType="begin"/>
      </w:r>
      <w:r w:rsidR="00904827">
        <w:rPr>
          <w:webHidden/>
        </w:rPr>
        <w:instrText xml:space="preserve"> PAGEREF _Toc483160554 \h </w:instrText>
      </w:r>
      <w:r w:rsidR="00904827">
        <w:rPr>
          <w:webHidden/>
        </w:rPr>
      </w:r>
      <w:r w:rsidR="00904827">
        <w:rPr>
          <w:webHidden/>
        </w:rPr>
        <w:fldChar w:fldCharType="separate"/>
      </w:r>
      <w:r w:rsidR="00604603">
        <w:rPr>
          <w:webHidden/>
        </w:rPr>
        <w:t>54</w:t>
      </w:r>
      <w:r w:rsidR="00904827">
        <w:rPr>
          <w:webHidden/>
        </w:rPr>
        <w:fldChar w:fldCharType="end"/>
      </w:r>
      <w:r>
        <w:fldChar w:fldCharType="end"/>
      </w:r>
    </w:p>
    <w:p w14:paraId="5CA4AC7D" w14:textId="3ADE82D6" w:rsidR="00904827" w:rsidRDefault="00713A0C">
      <w:pPr>
        <w:pStyle w:val="Tabladeilustraciones"/>
        <w:rPr>
          <w:rFonts w:cstheme="minorBidi"/>
          <w:b w:val="0"/>
          <w:bCs w:val="0"/>
          <w:sz w:val="22"/>
          <w:szCs w:val="22"/>
          <w:lang w:eastAsia="es-MX"/>
        </w:rPr>
      </w:pPr>
      <w:r>
        <w:fldChar w:fldCharType="begin"/>
      </w:r>
      <w:r>
        <w:instrText xml:space="preserve"> HYPERLINK \l "_Toc483160555" </w:instrText>
      </w:r>
      <w:r>
        <w:fldChar w:fldCharType="separate"/>
      </w:r>
      <w:r w:rsidR="00904827" w:rsidRPr="00904355">
        <w:rPr>
          <w:rStyle w:val="Hipervnculo"/>
        </w:rPr>
        <w:t>Fig. 2.5 Factor de emisión [47].</w:t>
      </w:r>
      <w:r w:rsidR="00904827">
        <w:rPr>
          <w:webHidden/>
        </w:rPr>
        <w:tab/>
      </w:r>
      <w:r w:rsidR="00904827">
        <w:rPr>
          <w:webHidden/>
        </w:rPr>
        <w:fldChar w:fldCharType="begin"/>
      </w:r>
      <w:r w:rsidR="00904827">
        <w:rPr>
          <w:webHidden/>
        </w:rPr>
        <w:instrText xml:space="preserve"> PAGEREF _Toc483160555 \h </w:instrText>
      </w:r>
      <w:r w:rsidR="00904827">
        <w:rPr>
          <w:webHidden/>
        </w:rPr>
      </w:r>
      <w:r w:rsidR="00904827">
        <w:rPr>
          <w:webHidden/>
        </w:rPr>
        <w:fldChar w:fldCharType="separate"/>
      </w:r>
      <w:r w:rsidR="00604603">
        <w:rPr>
          <w:webHidden/>
        </w:rPr>
        <w:t>55</w:t>
      </w:r>
      <w:r w:rsidR="00904827">
        <w:rPr>
          <w:webHidden/>
        </w:rPr>
        <w:fldChar w:fldCharType="end"/>
      </w:r>
      <w:r>
        <w:fldChar w:fldCharType="end"/>
      </w:r>
    </w:p>
    <w:p w14:paraId="347A1017" w14:textId="21387FFC" w:rsidR="00904827" w:rsidRDefault="00713A0C">
      <w:pPr>
        <w:pStyle w:val="Tabladeilustraciones"/>
        <w:rPr>
          <w:rFonts w:cstheme="minorBidi"/>
          <w:b w:val="0"/>
          <w:bCs w:val="0"/>
          <w:sz w:val="22"/>
          <w:szCs w:val="22"/>
          <w:lang w:eastAsia="es-MX"/>
        </w:rPr>
      </w:pPr>
      <w:r>
        <w:fldChar w:fldCharType="begin"/>
      </w:r>
      <w:r>
        <w:instrText xml:space="preserve"> HYPERLINK \l "_Toc483160556" </w:instrText>
      </w:r>
      <w:r>
        <w:fldChar w:fldCharType="separate"/>
      </w:r>
      <w:r w:rsidR="00904827" w:rsidRPr="00904355">
        <w:rPr>
          <w:rStyle w:val="Hipervnculo"/>
        </w:rPr>
        <w:t>Fig. 2.6 Principio filtro FIR [48].</w:t>
      </w:r>
      <w:r w:rsidR="00904827">
        <w:rPr>
          <w:webHidden/>
        </w:rPr>
        <w:tab/>
      </w:r>
      <w:r w:rsidR="00904827">
        <w:rPr>
          <w:webHidden/>
        </w:rPr>
        <w:fldChar w:fldCharType="begin"/>
      </w:r>
      <w:r w:rsidR="00904827">
        <w:rPr>
          <w:webHidden/>
        </w:rPr>
        <w:instrText xml:space="preserve"> PAGEREF _Toc483160556 \h </w:instrText>
      </w:r>
      <w:r w:rsidR="00904827">
        <w:rPr>
          <w:webHidden/>
        </w:rPr>
      </w:r>
      <w:r w:rsidR="00904827">
        <w:rPr>
          <w:webHidden/>
        </w:rPr>
        <w:fldChar w:fldCharType="separate"/>
      </w:r>
      <w:r w:rsidR="00604603">
        <w:rPr>
          <w:webHidden/>
        </w:rPr>
        <w:t>57</w:t>
      </w:r>
      <w:r w:rsidR="00904827">
        <w:rPr>
          <w:webHidden/>
        </w:rPr>
        <w:fldChar w:fldCharType="end"/>
      </w:r>
      <w:r>
        <w:fldChar w:fldCharType="end"/>
      </w:r>
    </w:p>
    <w:p w14:paraId="49C807E3" w14:textId="09B5211E"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"_Toc483160557"</w:instrText>
      </w:r>
      <w:r w:rsidRPr="00904355">
        <w:rPr>
          <w:rStyle w:val="Hipervnculo"/>
        </w:rPr>
        <w:instrText xml:space="preserve"> </w:instrText>
      </w:r>
      <w:r w:rsidRPr="00904355">
        <w:rPr>
          <w:rStyle w:val="Hipervnculo"/>
        </w:rPr>
        <w:fldChar w:fldCharType="separate"/>
      </w:r>
      <w:r w:rsidRPr="00904355">
        <w:rPr>
          <w:rStyle w:val="Hipervnculo"/>
        </w:rPr>
        <w:t>Fig. 2.7 Principio de filtro IIR [48].</w:t>
      </w:r>
      <w:r>
        <w:rPr>
          <w:webHidden/>
        </w:rPr>
        <w:tab/>
      </w:r>
      <w:r>
        <w:rPr>
          <w:webHidden/>
        </w:rPr>
        <w:fldChar w:fldCharType="begin"/>
      </w:r>
      <w:r>
        <w:rPr>
          <w:webHidden/>
        </w:rPr>
        <w:instrText xml:space="preserve"> PAGEREF _Toc483160557 \h </w:instrText>
      </w:r>
      <w:r>
        <w:rPr>
          <w:webHidden/>
        </w:rPr>
      </w:r>
      <w:r>
        <w:rPr>
          <w:webHidden/>
        </w:rPr>
        <w:fldChar w:fldCharType="separate"/>
      </w:r>
      <w:ins w:id="1326" w:author="Tanya Hernández" w:date="2017-05-21T21:21:00Z">
        <w:r w:rsidR="00604603">
          <w:rPr>
            <w:webHidden/>
          </w:rPr>
          <w:t>57</w:t>
        </w:r>
      </w:ins>
      <w:del w:id="1327" w:author="Tanya Hernández" w:date="2017-05-21T20:59:00Z">
        <w:r w:rsidDel="00902924">
          <w:rPr>
            <w:webHidden/>
          </w:rPr>
          <w:delText>58</w:delText>
        </w:r>
      </w:del>
      <w:r>
        <w:rPr>
          <w:webHidden/>
        </w:rPr>
        <w:fldChar w:fldCharType="end"/>
      </w:r>
      <w:r w:rsidRPr="00904355">
        <w:rPr>
          <w:rStyle w:val="Hipervnculo"/>
        </w:rPr>
        <w:fldChar w:fldCharType="end"/>
      </w:r>
    </w:p>
    <w:p w14:paraId="19E37EE3" w14:textId="76379D96"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"_Toc483160558"</w:instrText>
      </w:r>
      <w:r w:rsidRPr="00904355">
        <w:rPr>
          <w:rStyle w:val="Hipervnculo"/>
        </w:rPr>
        <w:instrText xml:space="preserve"> </w:instrText>
      </w:r>
      <w:r w:rsidRPr="00904355">
        <w:rPr>
          <w:rStyle w:val="Hipervnculo"/>
        </w:rPr>
        <w:fldChar w:fldCharType="separate"/>
      </w:r>
      <w:r w:rsidRPr="00904355">
        <w:rPr>
          <w:rStyle w:val="Hipervnculo"/>
        </w:rPr>
        <w:t>Fig. 2.8 Diagrama a bloques del acelerómetro MPU-6050.</w:t>
      </w:r>
      <w:r>
        <w:rPr>
          <w:webHidden/>
        </w:rPr>
        <w:tab/>
      </w:r>
      <w:r>
        <w:rPr>
          <w:webHidden/>
        </w:rPr>
        <w:fldChar w:fldCharType="begin"/>
      </w:r>
      <w:r>
        <w:rPr>
          <w:webHidden/>
        </w:rPr>
        <w:instrText xml:space="preserve"> PAGEREF _Toc483160558 \h </w:instrText>
      </w:r>
      <w:r>
        <w:rPr>
          <w:webHidden/>
        </w:rPr>
      </w:r>
      <w:r>
        <w:rPr>
          <w:webHidden/>
        </w:rPr>
        <w:fldChar w:fldCharType="separate"/>
      </w:r>
      <w:ins w:id="1328" w:author="Tanya Hernández" w:date="2017-05-21T21:21:00Z">
        <w:r w:rsidR="00604603">
          <w:rPr>
            <w:webHidden/>
          </w:rPr>
          <w:t>63</w:t>
        </w:r>
      </w:ins>
      <w:del w:id="1329" w:author="Tanya Hernández" w:date="2017-05-21T20:59:00Z">
        <w:r w:rsidDel="00902924">
          <w:rPr>
            <w:webHidden/>
          </w:rPr>
          <w:delText>64</w:delText>
        </w:r>
      </w:del>
      <w:r>
        <w:rPr>
          <w:webHidden/>
        </w:rPr>
        <w:fldChar w:fldCharType="end"/>
      </w:r>
      <w:r w:rsidRPr="00904355">
        <w:rPr>
          <w:rStyle w:val="Hipervnculo"/>
        </w:rPr>
        <w:fldChar w:fldCharType="end"/>
      </w:r>
    </w:p>
    <w:p w14:paraId="478781C3" w14:textId="3D19483D"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"_Toc483160559"</w:instrText>
      </w:r>
      <w:r w:rsidRPr="00904355">
        <w:rPr>
          <w:rStyle w:val="Hipervnculo"/>
        </w:rPr>
        <w:instrText xml:space="preserve"> </w:instrText>
      </w:r>
      <w:r w:rsidRPr="00904355">
        <w:rPr>
          <w:rStyle w:val="Hipervnculo"/>
        </w:rPr>
        <w:fldChar w:fldCharType="separate"/>
      </w:r>
      <w:r w:rsidRPr="00904355">
        <w:rPr>
          <w:rStyle w:val="Hipervnculo"/>
        </w:rPr>
        <w:t>Fig. 2.9 Puntos de palpación del pulso cardiaco [57].</w:t>
      </w:r>
      <w:r>
        <w:rPr>
          <w:webHidden/>
        </w:rPr>
        <w:tab/>
      </w:r>
      <w:r>
        <w:rPr>
          <w:webHidden/>
        </w:rPr>
        <w:fldChar w:fldCharType="begin"/>
      </w:r>
      <w:r>
        <w:rPr>
          <w:webHidden/>
        </w:rPr>
        <w:instrText xml:space="preserve"> PAGEREF _Toc483160559 \h </w:instrText>
      </w:r>
      <w:r>
        <w:rPr>
          <w:webHidden/>
        </w:rPr>
      </w:r>
      <w:r>
        <w:rPr>
          <w:webHidden/>
        </w:rPr>
        <w:fldChar w:fldCharType="separate"/>
      </w:r>
      <w:ins w:id="1330" w:author="Tanya Hernández" w:date="2017-05-21T21:21:00Z">
        <w:r w:rsidR="00604603">
          <w:rPr>
            <w:webHidden/>
          </w:rPr>
          <w:t>66</w:t>
        </w:r>
      </w:ins>
      <w:del w:id="1331" w:author="Tanya Hernández" w:date="2017-05-21T20:59:00Z">
        <w:r w:rsidDel="00902924">
          <w:rPr>
            <w:webHidden/>
          </w:rPr>
          <w:delText>67</w:delText>
        </w:r>
      </w:del>
      <w:r>
        <w:rPr>
          <w:webHidden/>
        </w:rPr>
        <w:fldChar w:fldCharType="end"/>
      </w:r>
      <w:r w:rsidRPr="00904355">
        <w:rPr>
          <w:rStyle w:val="Hipervnculo"/>
        </w:rPr>
        <w:fldChar w:fldCharType="end"/>
      </w:r>
    </w:p>
    <w:p w14:paraId="3489F1A1" w14:textId="10554476"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"_Toc483160560"</w:instrText>
      </w:r>
      <w:r w:rsidRPr="00904355">
        <w:rPr>
          <w:rStyle w:val="Hipervnculo"/>
        </w:rPr>
        <w:instrText xml:space="preserve"> </w:instrText>
      </w:r>
      <w:r w:rsidRPr="00904355">
        <w:rPr>
          <w:rStyle w:val="Hipervnculo"/>
        </w:rPr>
        <w:fldChar w:fldCharType="separate"/>
      </w:r>
      <w:r w:rsidRPr="00904355">
        <w:rPr>
          <w:rStyle w:val="Hipervnculo"/>
        </w:rPr>
        <w:t>Fig. 2.10 Microcontrolador ATmega328PB [60].</w:t>
      </w:r>
      <w:r>
        <w:rPr>
          <w:webHidden/>
        </w:rPr>
        <w:tab/>
      </w:r>
      <w:r>
        <w:rPr>
          <w:webHidden/>
        </w:rPr>
        <w:fldChar w:fldCharType="begin"/>
      </w:r>
      <w:r>
        <w:rPr>
          <w:webHidden/>
        </w:rPr>
        <w:instrText xml:space="preserve"> PAGEREF _Toc483160560 \h </w:instrText>
      </w:r>
      <w:r>
        <w:rPr>
          <w:webHidden/>
        </w:rPr>
      </w:r>
      <w:r>
        <w:rPr>
          <w:webHidden/>
        </w:rPr>
        <w:fldChar w:fldCharType="separate"/>
      </w:r>
      <w:ins w:id="1332" w:author="Tanya Hernández" w:date="2017-05-21T21:21:00Z">
        <w:r w:rsidR="00604603">
          <w:rPr>
            <w:webHidden/>
          </w:rPr>
          <w:t>71</w:t>
        </w:r>
      </w:ins>
      <w:del w:id="1333" w:author="Tanya Hernández" w:date="2017-05-21T20:59:00Z">
        <w:r w:rsidDel="00902924">
          <w:rPr>
            <w:webHidden/>
          </w:rPr>
          <w:delText>72</w:delText>
        </w:r>
      </w:del>
      <w:r>
        <w:rPr>
          <w:webHidden/>
        </w:rPr>
        <w:fldChar w:fldCharType="end"/>
      </w:r>
      <w:r w:rsidRPr="00904355">
        <w:rPr>
          <w:rStyle w:val="Hipervnculo"/>
        </w:rPr>
        <w:fldChar w:fldCharType="end"/>
      </w:r>
    </w:p>
    <w:p w14:paraId="2B077486" w14:textId="799F6218"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"_Toc483160561"</w:instrText>
      </w:r>
      <w:r w:rsidRPr="00904355">
        <w:rPr>
          <w:rStyle w:val="Hipervnculo"/>
        </w:rPr>
        <w:instrText xml:space="preserve"> </w:instrText>
      </w:r>
      <w:r w:rsidRPr="00904355">
        <w:rPr>
          <w:rStyle w:val="Hipervnculo"/>
        </w:rPr>
        <w:fldChar w:fldCharType="separate"/>
      </w:r>
      <w:r w:rsidRPr="00904355">
        <w:rPr>
          <w:rStyle w:val="Hipervnculo"/>
        </w:rPr>
        <w:t>Fig. 2.11 Diagrama a bloques ATmega328PB [60].</w:t>
      </w:r>
      <w:r>
        <w:rPr>
          <w:webHidden/>
        </w:rPr>
        <w:tab/>
      </w:r>
      <w:r>
        <w:rPr>
          <w:webHidden/>
        </w:rPr>
        <w:fldChar w:fldCharType="begin"/>
      </w:r>
      <w:r>
        <w:rPr>
          <w:webHidden/>
        </w:rPr>
        <w:instrText xml:space="preserve"> PAGEREF _Toc483160561 \h </w:instrText>
      </w:r>
      <w:r>
        <w:rPr>
          <w:webHidden/>
        </w:rPr>
      </w:r>
      <w:r>
        <w:rPr>
          <w:webHidden/>
        </w:rPr>
        <w:fldChar w:fldCharType="separate"/>
      </w:r>
      <w:ins w:id="1334" w:author="Tanya Hernández" w:date="2017-05-21T21:21:00Z">
        <w:r w:rsidR="00604603">
          <w:rPr>
            <w:webHidden/>
          </w:rPr>
          <w:t>71</w:t>
        </w:r>
      </w:ins>
      <w:del w:id="1335" w:author="Tanya Hernández" w:date="2017-05-21T20:59:00Z">
        <w:r w:rsidDel="00902924">
          <w:rPr>
            <w:webHidden/>
          </w:rPr>
          <w:delText>72</w:delText>
        </w:r>
      </w:del>
      <w:r>
        <w:rPr>
          <w:webHidden/>
        </w:rPr>
        <w:fldChar w:fldCharType="end"/>
      </w:r>
      <w:r w:rsidRPr="00904355">
        <w:rPr>
          <w:rStyle w:val="Hipervnculo"/>
        </w:rPr>
        <w:fldChar w:fldCharType="end"/>
      </w:r>
    </w:p>
    <w:p w14:paraId="580DF3A6" w14:textId="2E70779E"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"_Toc483160562"</w:instrText>
      </w:r>
      <w:r w:rsidRPr="00904355">
        <w:rPr>
          <w:rStyle w:val="Hipervnculo"/>
        </w:rPr>
        <w:instrText xml:space="preserve"> </w:instrText>
      </w:r>
      <w:r w:rsidRPr="00904355">
        <w:rPr>
          <w:rStyle w:val="Hipervnculo"/>
        </w:rPr>
        <w:fldChar w:fldCharType="separate"/>
      </w:r>
      <w:r w:rsidRPr="00904355">
        <w:rPr>
          <w:rStyle w:val="Hipervnculo"/>
        </w:rPr>
        <w:t>Fig. 2.12 Valores de un registro [30].</w:t>
      </w:r>
      <w:r>
        <w:rPr>
          <w:webHidden/>
        </w:rPr>
        <w:tab/>
      </w:r>
      <w:r>
        <w:rPr>
          <w:webHidden/>
        </w:rPr>
        <w:fldChar w:fldCharType="begin"/>
      </w:r>
      <w:r>
        <w:rPr>
          <w:webHidden/>
        </w:rPr>
        <w:instrText xml:space="preserve"> PAGEREF _Toc483160562 \h </w:instrText>
      </w:r>
      <w:r>
        <w:rPr>
          <w:webHidden/>
        </w:rPr>
      </w:r>
      <w:r>
        <w:rPr>
          <w:webHidden/>
        </w:rPr>
        <w:fldChar w:fldCharType="separate"/>
      </w:r>
      <w:ins w:id="1336" w:author="Tanya Hernández" w:date="2017-05-21T21:21:00Z">
        <w:r w:rsidR="00604603">
          <w:rPr>
            <w:webHidden/>
          </w:rPr>
          <w:t>72</w:t>
        </w:r>
      </w:ins>
      <w:del w:id="1337" w:author="Tanya Hernández" w:date="2017-05-21T20:59:00Z">
        <w:r w:rsidDel="00902924">
          <w:rPr>
            <w:webHidden/>
          </w:rPr>
          <w:delText>73</w:delText>
        </w:r>
      </w:del>
      <w:r>
        <w:rPr>
          <w:webHidden/>
        </w:rPr>
        <w:fldChar w:fldCharType="end"/>
      </w:r>
      <w:r w:rsidRPr="00904355">
        <w:rPr>
          <w:rStyle w:val="Hipervnculo"/>
        </w:rPr>
        <w:fldChar w:fldCharType="end"/>
      </w:r>
    </w:p>
    <w:p w14:paraId="2A48FF46" w14:textId="291200E8"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"_Toc483160563"</w:instrText>
      </w:r>
      <w:r w:rsidRPr="00904355">
        <w:rPr>
          <w:rStyle w:val="Hipervnculo"/>
        </w:rPr>
        <w:instrText xml:space="preserve"> </w:instrText>
      </w:r>
      <w:r w:rsidRPr="00904355">
        <w:rPr>
          <w:rStyle w:val="Hipervnculo"/>
        </w:rPr>
        <w:fldChar w:fldCharType="separate"/>
      </w:r>
      <w:r w:rsidRPr="00904355">
        <w:rPr>
          <w:rStyle w:val="Hipervnculo"/>
        </w:rPr>
        <w:t>Fig. 2.13 Registro SFR [30].</w:t>
      </w:r>
      <w:r>
        <w:rPr>
          <w:webHidden/>
        </w:rPr>
        <w:tab/>
      </w:r>
      <w:r>
        <w:rPr>
          <w:webHidden/>
        </w:rPr>
        <w:fldChar w:fldCharType="begin"/>
      </w:r>
      <w:r>
        <w:rPr>
          <w:webHidden/>
        </w:rPr>
        <w:instrText xml:space="preserve"> PAGEREF _Toc483160563 \h </w:instrText>
      </w:r>
      <w:r>
        <w:rPr>
          <w:webHidden/>
        </w:rPr>
      </w:r>
      <w:r>
        <w:rPr>
          <w:webHidden/>
        </w:rPr>
        <w:fldChar w:fldCharType="separate"/>
      </w:r>
      <w:ins w:id="1338" w:author="Tanya Hernández" w:date="2017-05-21T21:21:00Z">
        <w:r w:rsidR="00604603">
          <w:rPr>
            <w:webHidden/>
          </w:rPr>
          <w:t>72</w:t>
        </w:r>
      </w:ins>
      <w:del w:id="1339" w:author="Tanya Hernández" w:date="2017-05-21T20:59:00Z">
        <w:r w:rsidDel="00902924">
          <w:rPr>
            <w:webHidden/>
          </w:rPr>
          <w:delText>73</w:delText>
        </w:r>
      </w:del>
      <w:r>
        <w:rPr>
          <w:webHidden/>
        </w:rPr>
        <w:fldChar w:fldCharType="end"/>
      </w:r>
      <w:r w:rsidRPr="00904355">
        <w:rPr>
          <w:rStyle w:val="Hipervnculo"/>
        </w:rPr>
        <w:fldChar w:fldCharType="end"/>
      </w:r>
    </w:p>
    <w:p w14:paraId="4D75DD59" w14:textId="112B5408"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"_Toc483160564"</w:instrText>
      </w:r>
      <w:r w:rsidRPr="00904355">
        <w:rPr>
          <w:rStyle w:val="Hipervnculo"/>
        </w:rPr>
        <w:instrText xml:space="preserve"> </w:instrText>
      </w:r>
      <w:r w:rsidRPr="00904355">
        <w:rPr>
          <w:rStyle w:val="Hipervnculo"/>
        </w:rPr>
        <w:fldChar w:fldCharType="separate"/>
      </w:r>
      <w:r w:rsidRPr="00904355">
        <w:rPr>
          <w:rStyle w:val="Hipervnculo"/>
        </w:rPr>
        <w:t>Fig. 2.14 Ejemplo de un puerto [30].</w:t>
      </w:r>
      <w:r>
        <w:rPr>
          <w:webHidden/>
        </w:rPr>
        <w:tab/>
      </w:r>
      <w:r>
        <w:rPr>
          <w:webHidden/>
        </w:rPr>
        <w:fldChar w:fldCharType="begin"/>
      </w:r>
      <w:r>
        <w:rPr>
          <w:webHidden/>
        </w:rPr>
        <w:instrText xml:space="preserve"> PAGEREF _Toc483160564 \h </w:instrText>
      </w:r>
      <w:r>
        <w:rPr>
          <w:webHidden/>
        </w:rPr>
      </w:r>
      <w:r>
        <w:rPr>
          <w:webHidden/>
        </w:rPr>
        <w:fldChar w:fldCharType="separate"/>
      </w:r>
      <w:ins w:id="1340" w:author="Tanya Hernández" w:date="2017-05-21T21:21:00Z">
        <w:r w:rsidR="00604603">
          <w:rPr>
            <w:webHidden/>
          </w:rPr>
          <w:t>73</w:t>
        </w:r>
      </w:ins>
      <w:del w:id="1341" w:author="Tanya Hernández" w:date="2017-05-21T20:59:00Z">
        <w:r w:rsidDel="00902924">
          <w:rPr>
            <w:webHidden/>
          </w:rPr>
          <w:delText>74</w:delText>
        </w:r>
      </w:del>
      <w:r>
        <w:rPr>
          <w:webHidden/>
        </w:rPr>
        <w:fldChar w:fldCharType="end"/>
      </w:r>
      <w:r w:rsidRPr="00904355">
        <w:rPr>
          <w:rStyle w:val="Hipervnculo"/>
        </w:rPr>
        <w:fldChar w:fldCharType="end"/>
      </w:r>
    </w:p>
    <w:p w14:paraId="3DB96CA9" w14:textId="21E513D4"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"_Toc483160565"</w:instrText>
      </w:r>
      <w:r w:rsidRPr="00904355">
        <w:rPr>
          <w:rStyle w:val="Hipervnculo"/>
        </w:rPr>
        <w:instrText xml:space="preserve"> </w:instrText>
      </w:r>
      <w:r w:rsidRPr="00904355">
        <w:rPr>
          <w:rStyle w:val="Hipervnculo"/>
        </w:rPr>
        <w:fldChar w:fldCharType="separate"/>
      </w:r>
      <w:r w:rsidRPr="00904355">
        <w:rPr>
          <w:rStyle w:val="Hipervnculo"/>
        </w:rPr>
        <w:t>Fig. 2.15 Pines del microcontrolador [60].</w:t>
      </w:r>
      <w:r>
        <w:rPr>
          <w:webHidden/>
        </w:rPr>
        <w:tab/>
      </w:r>
      <w:r>
        <w:rPr>
          <w:webHidden/>
        </w:rPr>
        <w:fldChar w:fldCharType="begin"/>
      </w:r>
      <w:r>
        <w:rPr>
          <w:webHidden/>
        </w:rPr>
        <w:instrText xml:space="preserve"> PAGEREF _Toc483160565 \h </w:instrText>
      </w:r>
      <w:r>
        <w:rPr>
          <w:webHidden/>
        </w:rPr>
      </w:r>
      <w:r>
        <w:rPr>
          <w:webHidden/>
        </w:rPr>
        <w:fldChar w:fldCharType="separate"/>
      </w:r>
      <w:ins w:id="1342" w:author="Tanya Hernández" w:date="2017-05-21T21:21:00Z">
        <w:r w:rsidR="00604603">
          <w:rPr>
            <w:webHidden/>
          </w:rPr>
          <w:t>73</w:t>
        </w:r>
      </w:ins>
      <w:del w:id="1343" w:author="Tanya Hernández" w:date="2017-05-21T20:59:00Z">
        <w:r w:rsidDel="00902924">
          <w:rPr>
            <w:webHidden/>
          </w:rPr>
          <w:delText>74</w:delText>
        </w:r>
      </w:del>
      <w:r>
        <w:rPr>
          <w:webHidden/>
        </w:rPr>
        <w:fldChar w:fldCharType="end"/>
      </w:r>
      <w:r w:rsidRPr="00904355">
        <w:rPr>
          <w:rStyle w:val="Hipervnculo"/>
        </w:rPr>
        <w:fldChar w:fldCharType="end"/>
      </w:r>
    </w:p>
    <w:p w14:paraId="0D8A5442" w14:textId="0138C590"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"_Toc483160566"</w:instrText>
      </w:r>
      <w:r w:rsidRPr="00904355">
        <w:rPr>
          <w:rStyle w:val="Hipervnculo"/>
        </w:rPr>
        <w:instrText xml:space="preserve"> </w:instrText>
      </w:r>
      <w:r w:rsidRPr="00904355">
        <w:rPr>
          <w:rStyle w:val="Hipervnculo"/>
        </w:rPr>
        <w:fldChar w:fldCharType="separate"/>
      </w:r>
      <w:r w:rsidRPr="00904355">
        <w:rPr>
          <w:rStyle w:val="Hipervnculo"/>
        </w:rPr>
        <w:t>Fig. 2.16 Esquema de una memoria [30].</w:t>
      </w:r>
      <w:r>
        <w:rPr>
          <w:webHidden/>
        </w:rPr>
        <w:tab/>
      </w:r>
      <w:r>
        <w:rPr>
          <w:webHidden/>
        </w:rPr>
        <w:fldChar w:fldCharType="begin"/>
      </w:r>
      <w:r>
        <w:rPr>
          <w:webHidden/>
        </w:rPr>
        <w:instrText xml:space="preserve"> PAGEREF _Toc483160566 \h </w:instrText>
      </w:r>
      <w:r>
        <w:rPr>
          <w:webHidden/>
        </w:rPr>
      </w:r>
      <w:r>
        <w:rPr>
          <w:webHidden/>
        </w:rPr>
        <w:fldChar w:fldCharType="separate"/>
      </w:r>
      <w:ins w:id="1344" w:author="Tanya Hernández" w:date="2017-05-21T21:21:00Z">
        <w:r w:rsidR="00604603">
          <w:rPr>
            <w:webHidden/>
          </w:rPr>
          <w:t>74</w:t>
        </w:r>
      </w:ins>
      <w:del w:id="1345" w:author="Tanya Hernández" w:date="2017-05-21T20:59:00Z">
        <w:r w:rsidDel="00902924">
          <w:rPr>
            <w:webHidden/>
          </w:rPr>
          <w:delText>75</w:delText>
        </w:r>
      </w:del>
      <w:r>
        <w:rPr>
          <w:webHidden/>
        </w:rPr>
        <w:fldChar w:fldCharType="end"/>
      </w:r>
      <w:r w:rsidRPr="00904355">
        <w:rPr>
          <w:rStyle w:val="Hipervnculo"/>
        </w:rPr>
        <w:fldChar w:fldCharType="end"/>
      </w:r>
    </w:p>
    <w:p w14:paraId="0ECF18AF" w14:textId="695FF5B5"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"_Toc483160567"</w:instrText>
      </w:r>
      <w:r w:rsidRPr="00904355">
        <w:rPr>
          <w:rStyle w:val="Hipervnculo"/>
        </w:rPr>
        <w:instrText xml:space="preserve"> </w:instrText>
      </w:r>
      <w:r w:rsidRPr="00904355">
        <w:rPr>
          <w:rStyle w:val="Hipervnculo"/>
        </w:rPr>
        <w:fldChar w:fldCharType="separate"/>
      </w:r>
      <w:r w:rsidRPr="00904355">
        <w:rPr>
          <w:rStyle w:val="Hipervnculo"/>
        </w:rPr>
        <w:t>Fig. 2.17 Distribución de la memoria SRAM (Memoria estática de acceso aleatorio) del micro ATmega328PB [60].</w:t>
      </w:r>
      <w:r>
        <w:rPr>
          <w:webHidden/>
        </w:rPr>
        <w:tab/>
      </w:r>
      <w:r>
        <w:rPr>
          <w:webHidden/>
        </w:rPr>
        <w:fldChar w:fldCharType="begin"/>
      </w:r>
      <w:r>
        <w:rPr>
          <w:webHidden/>
        </w:rPr>
        <w:instrText xml:space="preserve"> PAGEREF _Toc483160567 \h </w:instrText>
      </w:r>
      <w:r>
        <w:rPr>
          <w:webHidden/>
        </w:rPr>
      </w:r>
      <w:r>
        <w:rPr>
          <w:webHidden/>
        </w:rPr>
        <w:fldChar w:fldCharType="separate"/>
      </w:r>
      <w:ins w:id="1346" w:author="Tanya Hernández" w:date="2017-05-21T21:21:00Z">
        <w:r w:rsidR="00604603">
          <w:rPr>
            <w:webHidden/>
          </w:rPr>
          <w:t>74</w:t>
        </w:r>
      </w:ins>
      <w:del w:id="1347" w:author="Tanya Hernández" w:date="2017-05-21T20:59:00Z">
        <w:r w:rsidDel="00902924">
          <w:rPr>
            <w:webHidden/>
          </w:rPr>
          <w:delText>75</w:delText>
        </w:r>
      </w:del>
      <w:r>
        <w:rPr>
          <w:webHidden/>
        </w:rPr>
        <w:fldChar w:fldCharType="end"/>
      </w:r>
      <w:r w:rsidRPr="00904355">
        <w:rPr>
          <w:rStyle w:val="Hipervnculo"/>
        </w:rPr>
        <w:fldChar w:fldCharType="end"/>
      </w:r>
    </w:p>
    <w:p w14:paraId="39F2A799" w14:textId="48305B5F"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"_Toc483160568"</w:instrText>
      </w:r>
      <w:r w:rsidRPr="00904355">
        <w:rPr>
          <w:rStyle w:val="Hipervnculo"/>
        </w:rPr>
        <w:instrText xml:space="preserve"> </w:instrText>
      </w:r>
      <w:r w:rsidRPr="00904355">
        <w:rPr>
          <w:rStyle w:val="Hipervnculo"/>
        </w:rPr>
        <w:fldChar w:fldCharType="separate"/>
      </w:r>
      <w:r w:rsidRPr="00904355">
        <w:rPr>
          <w:rStyle w:val="Hipervnculo"/>
        </w:rPr>
        <w:t>Fig. 2.18 Mapa de la memoria del programa ATmega328PB [60].</w:t>
      </w:r>
      <w:r>
        <w:rPr>
          <w:webHidden/>
        </w:rPr>
        <w:tab/>
      </w:r>
      <w:r>
        <w:rPr>
          <w:webHidden/>
        </w:rPr>
        <w:fldChar w:fldCharType="begin"/>
      </w:r>
      <w:r>
        <w:rPr>
          <w:webHidden/>
        </w:rPr>
        <w:instrText xml:space="preserve"> PAGEREF _Toc483160568 \h </w:instrText>
      </w:r>
      <w:r>
        <w:rPr>
          <w:webHidden/>
        </w:rPr>
      </w:r>
      <w:r>
        <w:rPr>
          <w:webHidden/>
        </w:rPr>
        <w:fldChar w:fldCharType="separate"/>
      </w:r>
      <w:ins w:id="1348" w:author="Tanya Hernández" w:date="2017-05-21T21:21:00Z">
        <w:r w:rsidR="00604603">
          <w:rPr>
            <w:webHidden/>
          </w:rPr>
          <w:t>75</w:t>
        </w:r>
      </w:ins>
      <w:del w:id="1349" w:author="Tanya Hernández" w:date="2017-05-21T20:59:00Z">
        <w:r w:rsidDel="00902924">
          <w:rPr>
            <w:webHidden/>
          </w:rPr>
          <w:delText>76</w:delText>
        </w:r>
      </w:del>
      <w:r>
        <w:rPr>
          <w:webHidden/>
        </w:rPr>
        <w:fldChar w:fldCharType="end"/>
      </w:r>
      <w:r w:rsidRPr="00904355">
        <w:rPr>
          <w:rStyle w:val="Hipervnculo"/>
        </w:rPr>
        <w:fldChar w:fldCharType="end"/>
      </w:r>
    </w:p>
    <w:p w14:paraId="2D147100" w14:textId="3FEB78E7"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"_Toc483160569"</w:instrText>
      </w:r>
      <w:r w:rsidRPr="00904355">
        <w:rPr>
          <w:rStyle w:val="Hipervnculo"/>
        </w:rPr>
        <w:instrText xml:space="preserve"> </w:instrText>
      </w:r>
      <w:r w:rsidRPr="00904355">
        <w:rPr>
          <w:rStyle w:val="Hipervnculo"/>
        </w:rPr>
        <w:fldChar w:fldCharType="separate"/>
      </w:r>
      <w:r w:rsidRPr="00904355">
        <w:rPr>
          <w:rStyle w:val="Hipervnculo"/>
        </w:rPr>
        <w:t>Fig. 2.19 Comunicación serial con los periféricos [30].</w:t>
      </w:r>
      <w:r>
        <w:rPr>
          <w:webHidden/>
        </w:rPr>
        <w:tab/>
      </w:r>
      <w:r>
        <w:rPr>
          <w:webHidden/>
        </w:rPr>
        <w:fldChar w:fldCharType="begin"/>
      </w:r>
      <w:r>
        <w:rPr>
          <w:webHidden/>
        </w:rPr>
        <w:instrText xml:space="preserve"> PAGEREF _Toc483160569 \h </w:instrText>
      </w:r>
      <w:r>
        <w:rPr>
          <w:webHidden/>
        </w:rPr>
      </w:r>
      <w:r>
        <w:rPr>
          <w:webHidden/>
        </w:rPr>
        <w:fldChar w:fldCharType="separate"/>
      </w:r>
      <w:ins w:id="1350" w:author="Tanya Hernández" w:date="2017-05-21T21:21:00Z">
        <w:r w:rsidR="00604603">
          <w:rPr>
            <w:webHidden/>
          </w:rPr>
          <w:t>75</w:t>
        </w:r>
      </w:ins>
      <w:del w:id="1351" w:author="Tanya Hernández" w:date="2017-05-21T20:59:00Z">
        <w:r w:rsidDel="00902924">
          <w:rPr>
            <w:webHidden/>
          </w:rPr>
          <w:delText>76</w:delText>
        </w:r>
      </w:del>
      <w:r>
        <w:rPr>
          <w:webHidden/>
        </w:rPr>
        <w:fldChar w:fldCharType="end"/>
      </w:r>
      <w:r w:rsidRPr="00904355">
        <w:rPr>
          <w:rStyle w:val="Hipervnculo"/>
        </w:rPr>
        <w:fldChar w:fldCharType="end"/>
      </w:r>
    </w:p>
    <w:p w14:paraId="043FCD5E" w14:textId="14580781"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"_Toc483160570"</w:instrText>
      </w:r>
      <w:r w:rsidRPr="00904355">
        <w:rPr>
          <w:rStyle w:val="Hipervnculo"/>
        </w:rPr>
        <w:instrText xml:space="preserve"> </w:instrText>
      </w:r>
      <w:r w:rsidRPr="00904355">
        <w:rPr>
          <w:rStyle w:val="Hipervnculo"/>
        </w:rPr>
        <w:fldChar w:fldCharType="separate"/>
      </w:r>
      <w:r w:rsidRPr="00904355">
        <w:rPr>
          <w:rStyle w:val="Hipervnculo"/>
        </w:rPr>
        <w:t xml:space="preserve">Fig. 2.20 Comunicación </w:t>
      </w:r>
      <m:oMath>
        <m:r>
          <m:rPr>
            <m:sty m:val="b"/>
          </m:rPr>
          <w:rPr>
            <w:rStyle w:val="Hipervnculo"/>
            <w:rFonts w:ascii="Cambria Math" w:hAnsi="Cambria Math"/>
          </w:rPr>
          <m:t>I2C</m:t>
        </m:r>
      </m:oMath>
      <w:r w:rsidRPr="00904355">
        <w:rPr>
          <w:rStyle w:val="Hipervnculo"/>
        </w:rPr>
        <w:t xml:space="preserve"> [30]</w:t>
      </w:r>
      <w:r>
        <w:rPr>
          <w:webHidden/>
        </w:rPr>
        <w:tab/>
      </w:r>
      <w:r>
        <w:rPr>
          <w:webHidden/>
        </w:rPr>
        <w:fldChar w:fldCharType="begin"/>
      </w:r>
      <w:r>
        <w:rPr>
          <w:webHidden/>
        </w:rPr>
        <w:instrText xml:space="preserve"> PAGEREF _Toc483160570 \h </w:instrText>
      </w:r>
      <w:r>
        <w:rPr>
          <w:webHidden/>
        </w:rPr>
      </w:r>
      <w:r>
        <w:rPr>
          <w:webHidden/>
        </w:rPr>
        <w:fldChar w:fldCharType="separate"/>
      </w:r>
      <w:ins w:id="1352" w:author="Tanya Hernández" w:date="2017-05-21T21:21:00Z">
        <w:r w:rsidR="00604603">
          <w:rPr>
            <w:webHidden/>
          </w:rPr>
          <w:t>76</w:t>
        </w:r>
      </w:ins>
      <w:del w:id="1353" w:author="Tanya Hernández" w:date="2017-05-21T20:59:00Z">
        <w:r w:rsidDel="00902924">
          <w:rPr>
            <w:webHidden/>
          </w:rPr>
          <w:delText>77</w:delText>
        </w:r>
      </w:del>
      <w:r>
        <w:rPr>
          <w:webHidden/>
        </w:rPr>
        <w:fldChar w:fldCharType="end"/>
      </w:r>
      <w:r w:rsidRPr="00904355">
        <w:rPr>
          <w:rStyle w:val="Hipervnculo"/>
        </w:rPr>
        <w:fldChar w:fldCharType="end"/>
      </w:r>
    </w:p>
    <w:p w14:paraId="1EB643C0" w14:textId="6518AF14"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"_Toc483160571"</w:instrText>
      </w:r>
      <w:r w:rsidRPr="00904355">
        <w:rPr>
          <w:rStyle w:val="Hipervnculo"/>
        </w:rPr>
        <w:instrText xml:space="preserve"> </w:instrText>
      </w:r>
      <w:r w:rsidRPr="00904355">
        <w:rPr>
          <w:rStyle w:val="Hipervnculo"/>
        </w:rPr>
        <w:fldChar w:fldCharType="separate"/>
      </w:r>
      <w:r w:rsidRPr="00904355">
        <w:rPr>
          <w:rStyle w:val="Hipervnculo"/>
        </w:rPr>
        <w:t>Fig. 2.21 Comunicación SPI [30].</w:t>
      </w:r>
      <w:r>
        <w:rPr>
          <w:webHidden/>
        </w:rPr>
        <w:tab/>
      </w:r>
      <w:r>
        <w:rPr>
          <w:webHidden/>
        </w:rPr>
        <w:fldChar w:fldCharType="begin"/>
      </w:r>
      <w:r>
        <w:rPr>
          <w:webHidden/>
        </w:rPr>
        <w:instrText xml:space="preserve"> PAGEREF _Toc483160571 \h </w:instrText>
      </w:r>
      <w:r>
        <w:rPr>
          <w:webHidden/>
        </w:rPr>
      </w:r>
      <w:r>
        <w:rPr>
          <w:webHidden/>
        </w:rPr>
        <w:fldChar w:fldCharType="separate"/>
      </w:r>
      <w:ins w:id="1354" w:author="Tanya Hernández" w:date="2017-05-21T21:21:00Z">
        <w:r w:rsidR="00604603">
          <w:rPr>
            <w:webHidden/>
          </w:rPr>
          <w:t>76</w:t>
        </w:r>
      </w:ins>
      <w:del w:id="1355" w:author="Tanya Hernández" w:date="2017-05-21T20:59:00Z">
        <w:r w:rsidDel="00902924">
          <w:rPr>
            <w:webHidden/>
          </w:rPr>
          <w:delText>77</w:delText>
        </w:r>
      </w:del>
      <w:r>
        <w:rPr>
          <w:webHidden/>
        </w:rPr>
        <w:fldChar w:fldCharType="end"/>
      </w:r>
      <w:r w:rsidRPr="00904355">
        <w:rPr>
          <w:rStyle w:val="Hipervnculo"/>
        </w:rPr>
        <w:fldChar w:fldCharType="end"/>
      </w:r>
    </w:p>
    <w:p w14:paraId="5151E3DB" w14:textId="78321039"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"_Toc483160572"</w:instrText>
      </w:r>
      <w:r w:rsidRPr="00904355">
        <w:rPr>
          <w:rStyle w:val="Hipervnculo"/>
        </w:rPr>
        <w:instrText xml:space="preserve"> </w:instrText>
      </w:r>
      <w:r w:rsidRPr="00904355">
        <w:rPr>
          <w:rStyle w:val="Hipervnculo"/>
        </w:rPr>
        <w:fldChar w:fldCharType="separate"/>
      </w:r>
      <w:r w:rsidRPr="00904355">
        <w:rPr>
          <w:rStyle w:val="Hipervnculo"/>
        </w:rPr>
        <w:t>Fig. 2.22 Uso de un temporizador [30].</w:t>
      </w:r>
      <w:r>
        <w:rPr>
          <w:webHidden/>
        </w:rPr>
        <w:tab/>
      </w:r>
      <w:r>
        <w:rPr>
          <w:webHidden/>
        </w:rPr>
        <w:fldChar w:fldCharType="begin"/>
      </w:r>
      <w:r>
        <w:rPr>
          <w:webHidden/>
        </w:rPr>
        <w:instrText xml:space="preserve"> PAGEREF _Toc483160572 \h </w:instrText>
      </w:r>
      <w:r>
        <w:rPr>
          <w:webHidden/>
        </w:rPr>
      </w:r>
      <w:r>
        <w:rPr>
          <w:webHidden/>
        </w:rPr>
        <w:fldChar w:fldCharType="separate"/>
      </w:r>
      <w:ins w:id="1356" w:author="Tanya Hernández" w:date="2017-05-21T21:21:00Z">
        <w:r w:rsidR="00604603">
          <w:rPr>
            <w:webHidden/>
          </w:rPr>
          <w:t>77</w:t>
        </w:r>
      </w:ins>
      <w:del w:id="1357" w:author="Tanya Hernández" w:date="2017-05-21T20:59:00Z">
        <w:r w:rsidDel="00902924">
          <w:rPr>
            <w:webHidden/>
          </w:rPr>
          <w:delText>78</w:delText>
        </w:r>
      </w:del>
      <w:r>
        <w:rPr>
          <w:webHidden/>
        </w:rPr>
        <w:fldChar w:fldCharType="end"/>
      </w:r>
      <w:r w:rsidRPr="00904355">
        <w:rPr>
          <w:rStyle w:val="Hipervnculo"/>
        </w:rPr>
        <w:fldChar w:fldCharType="end"/>
      </w:r>
    </w:p>
    <w:p w14:paraId="4D9F30DC" w14:textId="680540C1"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"_Toc483160573"</w:instrText>
      </w:r>
      <w:r w:rsidRPr="00904355">
        <w:rPr>
          <w:rStyle w:val="Hipervnculo"/>
        </w:rPr>
        <w:instrText xml:space="preserve"> </w:instrText>
      </w:r>
      <w:r w:rsidRPr="00904355">
        <w:rPr>
          <w:rStyle w:val="Hipervnculo"/>
        </w:rPr>
        <w:fldChar w:fldCharType="separate"/>
      </w:r>
      <w:r w:rsidRPr="00904355">
        <w:rPr>
          <w:rStyle w:val="Hipervnculo"/>
        </w:rPr>
        <w:t>Fig. 2.23 Ejemplo de una interrupción. [30]</w:t>
      </w:r>
      <w:r>
        <w:rPr>
          <w:webHidden/>
        </w:rPr>
        <w:tab/>
      </w:r>
      <w:r>
        <w:rPr>
          <w:webHidden/>
        </w:rPr>
        <w:fldChar w:fldCharType="begin"/>
      </w:r>
      <w:r>
        <w:rPr>
          <w:webHidden/>
        </w:rPr>
        <w:instrText xml:space="preserve"> PAGEREF _Toc483160573 \h </w:instrText>
      </w:r>
      <w:r>
        <w:rPr>
          <w:webHidden/>
        </w:rPr>
      </w:r>
      <w:r>
        <w:rPr>
          <w:webHidden/>
        </w:rPr>
        <w:fldChar w:fldCharType="separate"/>
      </w:r>
      <w:ins w:id="1358" w:author="Tanya Hernández" w:date="2017-05-21T21:21:00Z">
        <w:r w:rsidR="00604603">
          <w:rPr>
            <w:webHidden/>
          </w:rPr>
          <w:t>77</w:t>
        </w:r>
      </w:ins>
      <w:del w:id="1359" w:author="Tanya Hernández" w:date="2017-05-21T20:59:00Z">
        <w:r w:rsidDel="00902924">
          <w:rPr>
            <w:webHidden/>
          </w:rPr>
          <w:delText>78</w:delText>
        </w:r>
      </w:del>
      <w:r>
        <w:rPr>
          <w:webHidden/>
        </w:rPr>
        <w:fldChar w:fldCharType="end"/>
      </w:r>
      <w:r w:rsidRPr="00904355">
        <w:rPr>
          <w:rStyle w:val="Hipervnculo"/>
        </w:rPr>
        <w:fldChar w:fldCharType="end"/>
      </w:r>
    </w:p>
    <w:p w14:paraId="6F223BC4" w14:textId="7B6AF73F" w:rsidR="00904827" w:rsidRDefault="00904827">
      <w:pPr>
        <w:pStyle w:val="Tabladeilustraciones"/>
        <w:rPr>
          <w:rFonts w:cstheme="minorBidi"/>
          <w:b w:val="0"/>
          <w:bCs w:val="0"/>
          <w:sz w:val="22"/>
          <w:szCs w:val="22"/>
          <w:lang w:eastAsia="es-MX"/>
        </w:rPr>
      </w:pPr>
      <w:r w:rsidRPr="00904355">
        <w:rPr>
          <w:rStyle w:val="Hipervnculo"/>
        </w:rPr>
        <w:lastRenderedPageBreak/>
        <w:fldChar w:fldCharType="begin"/>
      </w:r>
      <w:r w:rsidRPr="00904355">
        <w:rPr>
          <w:rStyle w:val="Hipervnculo"/>
        </w:rPr>
        <w:instrText xml:space="preserve"> </w:instrText>
      </w:r>
      <w:r>
        <w:instrText>HYPERLINK \l "_Toc483160574"</w:instrText>
      </w:r>
      <w:r w:rsidRPr="00904355">
        <w:rPr>
          <w:rStyle w:val="Hipervnculo"/>
        </w:rPr>
        <w:instrText xml:space="preserve"> </w:instrText>
      </w:r>
      <w:r w:rsidRPr="00904355">
        <w:rPr>
          <w:rStyle w:val="Hipervnculo"/>
        </w:rPr>
        <w:fldChar w:fldCharType="separate"/>
      </w:r>
      <w:r w:rsidRPr="00904355">
        <w:rPr>
          <w:rStyle w:val="Hipervnculo"/>
        </w:rPr>
        <w:t>Fig. 2.24 Juego de instrucciones [31].</w:t>
      </w:r>
      <w:r>
        <w:rPr>
          <w:webHidden/>
        </w:rPr>
        <w:tab/>
      </w:r>
      <w:r>
        <w:rPr>
          <w:webHidden/>
        </w:rPr>
        <w:fldChar w:fldCharType="begin"/>
      </w:r>
      <w:r>
        <w:rPr>
          <w:webHidden/>
        </w:rPr>
        <w:instrText xml:space="preserve"> PAGEREF _Toc483160574 \h </w:instrText>
      </w:r>
      <w:r>
        <w:rPr>
          <w:webHidden/>
        </w:rPr>
      </w:r>
      <w:r>
        <w:rPr>
          <w:webHidden/>
        </w:rPr>
        <w:fldChar w:fldCharType="separate"/>
      </w:r>
      <w:ins w:id="1360" w:author="Tanya Hernández" w:date="2017-05-21T21:21:00Z">
        <w:r w:rsidR="00604603">
          <w:rPr>
            <w:webHidden/>
          </w:rPr>
          <w:t>78</w:t>
        </w:r>
      </w:ins>
      <w:del w:id="1361" w:author="Tanya Hernández" w:date="2017-05-21T20:59:00Z">
        <w:r w:rsidDel="00902924">
          <w:rPr>
            <w:webHidden/>
          </w:rPr>
          <w:delText>79</w:delText>
        </w:r>
      </w:del>
      <w:r>
        <w:rPr>
          <w:webHidden/>
        </w:rPr>
        <w:fldChar w:fldCharType="end"/>
      </w:r>
      <w:r w:rsidRPr="00904355">
        <w:rPr>
          <w:rStyle w:val="Hipervnculo"/>
        </w:rPr>
        <w:fldChar w:fldCharType="end"/>
      </w:r>
    </w:p>
    <w:p w14:paraId="0F5BB1DC" w14:textId="6D79F583"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"_Toc483160575"</w:instrText>
      </w:r>
      <w:r w:rsidRPr="00904355">
        <w:rPr>
          <w:rStyle w:val="Hipervnculo"/>
        </w:rPr>
        <w:instrText xml:space="preserve"> </w:instrText>
      </w:r>
      <w:r w:rsidRPr="00904355">
        <w:rPr>
          <w:rStyle w:val="Hipervnculo"/>
        </w:rPr>
        <w:fldChar w:fldCharType="separate"/>
      </w:r>
      <w:r w:rsidRPr="00904355">
        <w:rPr>
          <w:rStyle w:val="Hipervnculo"/>
        </w:rPr>
        <w:t>Fig. 2.25 Módulo wifi [65].</w:t>
      </w:r>
      <w:r>
        <w:rPr>
          <w:webHidden/>
        </w:rPr>
        <w:tab/>
      </w:r>
      <w:r>
        <w:rPr>
          <w:webHidden/>
        </w:rPr>
        <w:fldChar w:fldCharType="begin"/>
      </w:r>
      <w:r>
        <w:rPr>
          <w:webHidden/>
        </w:rPr>
        <w:instrText xml:space="preserve"> PAGEREF _Toc483160575 \h </w:instrText>
      </w:r>
      <w:r>
        <w:rPr>
          <w:webHidden/>
        </w:rPr>
      </w:r>
      <w:r>
        <w:rPr>
          <w:webHidden/>
        </w:rPr>
        <w:fldChar w:fldCharType="separate"/>
      </w:r>
      <w:ins w:id="1362" w:author="Tanya Hernández" w:date="2017-05-21T21:21:00Z">
        <w:r w:rsidR="00604603">
          <w:rPr>
            <w:webHidden/>
          </w:rPr>
          <w:t>86</w:t>
        </w:r>
      </w:ins>
      <w:del w:id="1363" w:author="Tanya Hernández" w:date="2017-05-21T20:59:00Z">
        <w:r w:rsidDel="00902924">
          <w:rPr>
            <w:webHidden/>
          </w:rPr>
          <w:delText>87</w:delText>
        </w:r>
      </w:del>
      <w:r>
        <w:rPr>
          <w:webHidden/>
        </w:rPr>
        <w:fldChar w:fldCharType="end"/>
      </w:r>
      <w:r w:rsidRPr="00904355">
        <w:rPr>
          <w:rStyle w:val="Hipervnculo"/>
        </w:rPr>
        <w:fldChar w:fldCharType="end"/>
      </w:r>
    </w:p>
    <w:p w14:paraId="4BC30EE0" w14:textId="17FE3287" w:rsidR="00904827" w:rsidRDefault="00904827">
      <w:pPr>
        <w:pStyle w:val="Tabladeilustraciones"/>
        <w:rPr>
          <w:rFonts w:cstheme="minorBidi"/>
          <w:b w:val="0"/>
          <w:bCs w:val="0"/>
          <w:sz w:val="22"/>
          <w:szCs w:val="22"/>
          <w:lang w:eastAsia="es-MX"/>
        </w:rPr>
      </w:pPr>
      <w:r w:rsidRPr="00904355">
        <w:rPr>
          <w:rStyle w:val="Hipervnculo"/>
        </w:rPr>
        <w:fldChar w:fldCharType="begin"/>
      </w:r>
      <w:r w:rsidRPr="00904355">
        <w:rPr>
          <w:rStyle w:val="Hipervnculo"/>
        </w:rPr>
        <w:instrText xml:space="preserve"> </w:instrText>
      </w:r>
      <w:r>
        <w:instrText>HYPERLINK \l "_Toc483160576"</w:instrText>
      </w:r>
      <w:r w:rsidRPr="00904355">
        <w:rPr>
          <w:rStyle w:val="Hipervnculo"/>
        </w:rPr>
        <w:instrText xml:space="preserve"> </w:instrText>
      </w:r>
      <w:r w:rsidRPr="00904355">
        <w:rPr>
          <w:rStyle w:val="Hipervnculo"/>
        </w:rPr>
        <w:fldChar w:fldCharType="separate"/>
      </w:r>
      <w:r w:rsidRPr="00904355">
        <w:rPr>
          <w:rStyle w:val="Hipervnculo"/>
        </w:rPr>
        <w:t>Fig. 2.26 Diagrama a bloques del Módulo wifi.[65].</w:t>
      </w:r>
      <w:r>
        <w:rPr>
          <w:webHidden/>
        </w:rPr>
        <w:tab/>
      </w:r>
      <w:r>
        <w:rPr>
          <w:webHidden/>
        </w:rPr>
        <w:fldChar w:fldCharType="begin"/>
      </w:r>
      <w:r>
        <w:rPr>
          <w:webHidden/>
        </w:rPr>
        <w:instrText xml:space="preserve"> PAGEREF _Toc483160576 \h </w:instrText>
      </w:r>
      <w:r>
        <w:rPr>
          <w:webHidden/>
        </w:rPr>
      </w:r>
      <w:r>
        <w:rPr>
          <w:webHidden/>
        </w:rPr>
        <w:fldChar w:fldCharType="separate"/>
      </w:r>
      <w:ins w:id="1364" w:author="Tanya Hernández" w:date="2017-05-21T21:21:00Z">
        <w:r w:rsidR="00604603">
          <w:rPr>
            <w:webHidden/>
          </w:rPr>
          <w:t>86</w:t>
        </w:r>
      </w:ins>
      <w:del w:id="1365" w:author="Tanya Hernández" w:date="2017-05-21T20:59:00Z">
        <w:r w:rsidDel="00902924">
          <w:rPr>
            <w:webHidden/>
          </w:rPr>
          <w:delText>87</w:delText>
        </w:r>
      </w:del>
      <w:r>
        <w:rPr>
          <w:webHidden/>
        </w:rPr>
        <w:fldChar w:fldCharType="end"/>
      </w:r>
      <w:r w:rsidRPr="00904355">
        <w:rPr>
          <w:rStyle w:val="Hipervnculo"/>
        </w:rPr>
        <w:fldChar w:fldCharType="end"/>
      </w:r>
    </w:p>
    <w:p w14:paraId="41A998BB" w14:textId="77777777" w:rsidR="00904827" w:rsidDel="00904827" w:rsidRDefault="00904827">
      <w:pPr>
        <w:pStyle w:val="Tabladeilustraciones"/>
        <w:rPr>
          <w:del w:id="1366" w:author="Tanya Hernández" w:date="2017-05-21T20:07:00Z"/>
        </w:rPr>
      </w:pPr>
    </w:p>
    <w:p w14:paraId="224B3438" w14:textId="02E3D32D" w:rsidR="00215307" w:rsidDel="00904827" w:rsidRDefault="00215307">
      <w:pPr>
        <w:pStyle w:val="Tabladeilustraciones"/>
        <w:rPr>
          <w:del w:id="1367" w:author="Tanya Hernández" w:date="2017-05-21T20:07:00Z"/>
          <w:rFonts w:cstheme="minorBidi"/>
          <w:b w:val="0"/>
          <w:bCs w:val="0"/>
          <w:sz w:val="22"/>
          <w:szCs w:val="22"/>
          <w:lang w:eastAsia="es-MX"/>
        </w:rPr>
      </w:pPr>
      <w:del w:id="1368" w:author="Tanya Hernández" w:date="2017-05-21T20:07:00Z">
        <w:r w:rsidRPr="00904827" w:rsidDel="00904827">
          <w:rPr>
            <w:rStyle w:val="Hipervnculo"/>
            <w:b/>
            <w:bCs w:val="0"/>
          </w:rPr>
          <w:delText>Fig. 2.1 Modelo de Prototipos [40].</w:delText>
        </w:r>
        <w:r w:rsidDel="00904827">
          <w:rPr>
            <w:webHidden/>
          </w:rPr>
          <w:tab/>
        </w:r>
        <w:r w:rsidR="00C42764" w:rsidDel="00904827">
          <w:rPr>
            <w:webHidden/>
          </w:rPr>
          <w:delText>35</w:delText>
        </w:r>
      </w:del>
    </w:p>
    <w:p w14:paraId="3A1F14D9" w14:textId="2BC4864E" w:rsidR="00215307" w:rsidDel="00904827" w:rsidRDefault="00215307">
      <w:pPr>
        <w:pStyle w:val="Tabladeilustraciones"/>
        <w:rPr>
          <w:del w:id="1369" w:author="Tanya Hernández" w:date="2017-05-21T20:07:00Z"/>
          <w:rFonts w:cstheme="minorBidi"/>
          <w:b w:val="0"/>
          <w:bCs w:val="0"/>
          <w:sz w:val="22"/>
          <w:szCs w:val="22"/>
          <w:lang w:eastAsia="es-MX"/>
        </w:rPr>
      </w:pPr>
      <w:del w:id="1370" w:author="Tanya Hernández" w:date="2017-05-21T20:07:00Z">
        <w:r w:rsidRPr="00904827" w:rsidDel="00904827">
          <w:rPr>
            <w:rStyle w:val="Hipervnculo"/>
            <w:b/>
            <w:bCs w:val="0"/>
          </w:rPr>
          <w:delText>Fig. 2.2 Diagrama para la realización del proyecto utilizando la metodología de prototipos.</w:delText>
        </w:r>
        <w:r w:rsidDel="00904827">
          <w:rPr>
            <w:webHidden/>
          </w:rPr>
          <w:tab/>
        </w:r>
        <w:r w:rsidR="00C42764" w:rsidDel="00904827">
          <w:rPr>
            <w:webHidden/>
          </w:rPr>
          <w:delText>36</w:delText>
        </w:r>
      </w:del>
    </w:p>
    <w:p w14:paraId="556F8DC4" w14:textId="5952193C" w:rsidR="00215307" w:rsidDel="00904827" w:rsidRDefault="00215307">
      <w:pPr>
        <w:pStyle w:val="Tabladeilustraciones"/>
        <w:rPr>
          <w:del w:id="1371" w:author="Tanya Hernández" w:date="2017-05-21T20:07:00Z"/>
          <w:rFonts w:cstheme="minorBidi"/>
          <w:b w:val="0"/>
          <w:bCs w:val="0"/>
          <w:sz w:val="22"/>
          <w:szCs w:val="22"/>
          <w:lang w:eastAsia="es-MX"/>
        </w:rPr>
      </w:pPr>
      <w:del w:id="1372" w:author="Tanya Hernández" w:date="2017-05-21T20:07:00Z">
        <w:r w:rsidRPr="00904827" w:rsidDel="00904827">
          <w:rPr>
            <w:rStyle w:val="Hipervnculo"/>
            <w:b/>
            <w:bCs w:val="0"/>
          </w:rPr>
          <w:delText>Fig. 2.3 Sensor de temperatura MLX9614 [45].</w:delText>
        </w:r>
        <w:r w:rsidDel="00904827">
          <w:rPr>
            <w:webHidden/>
          </w:rPr>
          <w:tab/>
        </w:r>
        <w:r w:rsidR="00C42764" w:rsidDel="00904827">
          <w:rPr>
            <w:webHidden/>
          </w:rPr>
          <w:delText>53</w:delText>
        </w:r>
      </w:del>
    </w:p>
    <w:p w14:paraId="339E763D" w14:textId="2D65470A" w:rsidR="00215307" w:rsidDel="00904827" w:rsidRDefault="00215307">
      <w:pPr>
        <w:pStyle w:val="Tabladeilustraciones"/>
        <w:rPr>
          <w:del w:id="1373" w:author="Tanya Hernández" w:date="2017-05-21T20:07:00Z"/>
          <w:rFonts w:cstheme="minorBidi"/>
          <w:b w:val="0"/>
          <w:bCs w:val="0"/>
          <w:sz w:val="22"/>
          <w:szCs w:val="22"/>
          <w:lang w:eastAsia="es-MX"/>
        </w:rPr>
      </w:pPr>
      <w:del w:id="1374" w:author="Tanya Hernández" w:date="2017-05-21T20:07:00Z">
        <w:r w:rsidRPr="00904827" w:rsidDel="00904827">
          <w:rPr>
            <w:rStyle w:val="Hipervnculo"/>
            <w:b/>
            <w:bCs w:val="0"/>
          </w:rPr>
          <w:delText>Fig. 2.4 Esquema de un termopar [46]. (V es el voltaje total obtenido por un volmetro).</w:delText>
        </w:r>
        <w:r w:rsidDel="00904827">
          <w:rPr>
            <w:webHidden/>
          </w:rPr>
          <w:tab/>
        </w:r>
        <w:r w:rsidR="00C42764" w:rsidDel="00904827">
          <w:rPr>
            <w:webHidden/>
          </w:rPr>
          <w:delText>54</w:delText>
        </w:r>
      </w:del>
    </w:p>
    <w:p w14:paraId="612ADA6D" w14:textId="19EEFF90" w:rsidR="00215307" w:rsidDel="00904827" w:rsidRDefault="00215307">
      <w:pPr>
        <w:pStyle w:val="Tabladeilustraciones"/>
        <w:rPr>
          <w:del w:id="1375" w:author="Tanya Hernández" w:date="2017-05-21T20:07:00Z"/>
          <w:rFonts w:cstheme="minorBidi"/>
          <w:b w:val="0"/>
          <w:bCs w:val="0"/>
          <w:sz w:val="22"/>
          <w:szCs w:val="22"/>
          <w:lang w:eastAsia="es-MX"/>
        </w:rPr>
      </w:pPr>
      <w:del w:id="1376" w:author="Tanya Hernández" w:date="2017-05-21T20:07:00Z">
        <w:r w:rsidRPr="00904827" w:rsidDel="00904827">
          <w:rPr>
            <w:rStyle w:val="Hipervnculo"/>
            <w:b/>
            <w:bCs w:val="0"/>
          </w:rPr>
          <w:delText>Fig. 2.5 Factor de emisión [47].</w:delText>
        </w:r>
        <w:r w:rsidDel="00904827">
          <w:rPr>
            <w:webHidden/>
          </w:rPr>
          <w:tab/>
        </w:r>
        <w:r w:rsidR="00C42764" w:rsidDel="00904827">
          <w:rPr>
            <w:webHidden/>
          </w:rPr>
          <w:delText>55</w:delText>
        </w:r>
      </w:del>
    </w:p>
    <w:p w14:paraId="440A6063" w14:textId="2F3075D6" w:rsidR="00215307" w:rsidDel="00904827" w:rsidRDefault="00215307">
      <w:pPr>
        <w:pStyle w:val="Tabladeilustraciones"/>
        <w:rPr>
          <w:del w:id="1377" w:author="Tanya Hernández" w:date="2017-05-21T20:07:00Z"/>
          <w:rFonts w:cstheme="minorBidi"/>
          <w:b w:val="0"/>
          <w:bCs w:val="0"/>
          <w:sz w:val="22"/>
          <w:szCs w:val="22"/>
          <w:lang w:eastAsia="es-MX"/>
        </w:rPr>
      </w:pPr>
      <w:del w:id="1378" w:author="Tanya Hernández" w:date="2017-05-21T20:07:00Z">
        <w:r w:rsidRPr="00904827" w:rsidDel="00904827">
          <w:rPr>
            <w:rStyle w:val="Hipervnculo"/>
            <w:b/>
            <w:bCs w:val="0"/>
          </w:rPr>
          <w:delText>Fig. 2.6 Principio filtro FIR [48].</w:delText>
        </w:r>
        <w:r w:rsidDel="00904827">
          <w:rPr>
            <w:webHidden/>
          </w:rPr>
          <w:tab/>
        </w:r>
        <w:r w:rsidR="00C42764" w:rsidDel="00904827">
          <w:rPr>
            <w:webHidden/>
          </w:rPr>
          <w:delText>57</w:delText>
        </w:r>
      </w:del>
    </w:p>
    <w:p w14:paraId="5D20992B" w14:textId="6B433E68" w:rsidR="00215307" w:rsidDel="00904827" w:rsidRDefault="00215307">
      <w:pPr>
        <w:pStyle w:val="Tabladeilustraciones"/>
        <w:rPr>
          <w:del w:id="1379" w:author="Tanya Hernández" w:date="2017-05-21T20:07:00Z"/>
          <w:rFonts w:cstheme="minorBidi"/>
          <w:b w:val="0"/>
          <w:bCs w:val="0"/>
          <w:sz w:val="22"/>
          <w:szCs w:val="22"/>
          <w:lang w:eastAsia="es-MX"/>
        </w:rPr>
      </w:pPr>
      <w:del w:id="1380" w:author="Tanya Hernández" w:date="2017-05-21T20:07:00Z">
        <w:r w:rsidRPr="00904827" w:rsidDel="00904827">
          <w:rPr>
            <w:rStyle w:val="Hipervnculo"/>
            <w:b/>
            <w:bCs w:val="0"/>
          </w:rPr>
          <w:delText>Fig. 2.7 Principio de filtro IIR [48].</w:delText>
        </w:r>
        <w:r w:rsidDel="00904827">
          <w:rPr>
            <w:webHidden/>
          </w:rPr>
          <w:tab/>
        </w:r>
        <w:r w:rsidR="00C42764" w:rsidDel="00904827">
          <w:rPr>
            <w:webHidden/>
          </w:rPr>
          <w:delText>58</w:delText>
        </w:r>
      </w:del>
    </w:p>
    <w:p w14:paraId="46A0F358" w14:textId="019403D7" w:rsidR="00215307" w:rsidDel="00904827" w:rsidRDefault="00215307">
      <w:pPr>
        <w:pStyle w:val="Tabladeilustraciones"/>
        <w:rPr>
          <w:del w:id="1381" w:author="Tanya Hernández" w:date="2017-05-21T20:07:00Z"/>
          <w:rFonts w:cstheme="minorBidi"/>
          <w:b w:val="0"/>
          <w:bCs w:val="0"/>
          <w:sz w:val="22"/>
          <w:szCs w:val="22"/>
          <w:lang w:eastAsia="es-MX"/>
        </w:rPr>
      </w:pPr>
      <w:del w:id="1382" w:author="Tanya Hernández" w:date="2017-05-21T20:07:00Z">
        <w:r w:rsidRPr="00904827" w:rsidDel="00904827">
          <w:rPr>
            <w:rStyle w:val="Hipervnculo"/>
            <w:b/>
            <w:bCs w:val="0"/>
          </w:rPr>
          <w:delText>Fig. 2.8 Diagrama a bloques del acelerómetro MPU-6050.</w:delText>
        </w:r>
        <w:r w:rsidDel="00904827">
          <w:rPr>
            <w:webHidden/>
          </w:rPr>
          <w:tab/>
        </w:r>
        <w:r w:rsidR="00C42764" w:rsidDel="00904827">
          <w:rPr>
            <w:webHidden/>
          </w:rPr>
          <w:delText>64</w:delText>
        </w:r>
      </w:del>
    </w:p>
    <w:p w14:paraId="27A43FF3" w14:textId="49FCFA68" w:rsidR="00215307" w:rsidDel="00904827" w:rsidRDefault="00215307">
      <w:pPr>
        <w:pStyle w:val="Tabladeilustraciones"/>
        <w:rPr>
          <w:del w:id="1383" w:author="Tanya Hernández" w:date="2017-05-21T20:07:00Z"/>
          <w:rFonts w:cstheme="minorBidi"/>
          <w:b w:val="0"/>
          <w:bCs w:val="0"/>
          <w:sz w:val="22"/>
          <w:szCs w:val="22"/>
          <w:lang w:eastAsia="es-MX"/>
        </w:rPr>
      </w:pPr>
      <w:del w:id="1384" w:author="Tanya Hernández" w:date="2017-05-21T20:07:00Z">
        <w:r w:rsidRPr="00904827" w:rsidDel="00904827">
          <w:rPr>
            <w:rStyle w:val="Hipervnculo"/>
            <w:b/>
            <w:bCs w:val="0"/>
          </w:rPr>
          <w:delText>Fig. 2.9 Puntos de palpación del pulso cardiaco [57].</w:delText>
        </w:r>
        <w:r w:rsidDel="00904827">
          <w:rPr>
            <w:webHidden/>
          </w:rPr>
          <w:tab/>
        </w:r>
        <w:r w:rsidR="00C42764" w:rsidDel="00904827">
          <w:rPr>
            <w:webHidden/>
          </w:rPr>
          <w:delText>67</w:delText>
        </w:r>
      </w:del>
    </w:p>
    <w:p w14:paraId="633623F8" w14:textId="68561AD9" w:rsidR="00215307" w:rsidDel="00904827" w:rsidRDefault="00215307">
      <w:pPr>
        <w:pStyle w:val="Tabladeilustraciones"/>
        <w:rPr>
          <w:del w:id="1385" w:author="Tanya Hernández" w:date="2017-05-21T20:07:00Z"/>
          <w:rFonts w:cstheme="minorBidi"/>
          <w:b w:val="0"/>
          <w:bCs w:val="0"/>
          <w:sz w:val="22"/>
          <w:szCs w:val="22"/>
          <w:lang w:eastAsia="es-MX"/>
        </w:rPr>
      </w:pPr>
      <w:del w:id="1386" w:author="Tanya Hernández" w:date="2017-05-21T20:07:00Z">
        <w:r w:rsidRPr="00904827" w:rsidDel="00904827">
          <w:rPr>
            <w:rStyle w:val="Hipervnculo"/>
            <w:b/>
            <w:bCs w:val="0"/>
          </w:rPr>
          <w:delText>Fig. 2.10 Microcontrolador ATmega328PB [60].</w:delText>
        </w:r>
        <w:r w:rsidDel="00904827">
          <w:rPr>
            <w:webHidden/>
          </w:rPr>
          <w:tab/>
        </w:r>
        <w:r w:rsidR="00C42764" w:rsidDel="00904827">
          <w:rPr>
            <w:webHidden/>
          </w:rPr>
          <w:delText>72</w:delText>
        </w:r>
      </w:del>
    </w:p>
    <w:p w14:paraId="2F0EC101" w14:textId="0370D526" w:rsidR="00215307" w:rsidDel="00904827" w:rsidRDefault="00215307">
      <w:pPr>
        <w:pStyle w:val="Tabladeilustraciones"/>
        <w:rPr>
          <w:del w:id="1387" w:author="Tanya Hernández" w:date="2017-05-21T20:07:00Z"/>
          <w:rFonts w:cstheme="minorBidi"/>
          <w:b w:val="0"/>
          <w:bCs w:val="0"/>
          <w:sz w:val="22"/>
          <w:szCs w:val="22"/>
          <w:lang w:eastAsia="es-MX"/>
        </w:rPr>
      </w:pPr>
      <w:del w:id="1388" w:author="Tanya Hernández" w:date="2017-05-21T20:07:00Z">
        <w:r w:rsidRPr="00904827" w:rsidDel="00904827">
          <w:rPr>
            <w:rStyle w:val="Hipervnculo"/>
            <w:b/>
            <w:bCs w:val="0"/>
          </w:rPr>
          <w:delText>Fig. 2.11 Diagrama a bloques ATmega328PB [60].</w:delText>
        </w:r>
        <w:r w:rsidDel="00904827">
          <w:rPr>
            <w:webHidden/>
          </w:rPr>
          <w:tab/>
        </w:r>
        <w:r w:rsidR="00C42764" w:rsidDel="00904827">
          <w:rPr>
            <w:webHidden/>
          </w:rPr>
          <w:delText>72</w:delText>
        </w:r>
      </w:del>
    </w:p>
    <w:p w14:paraId="640F0A05" w14:textId="2ED105EC" w:rsidR="00215307" w:rsidDel="00904827" w:rsidRDefault="00215307">
      <w:pPr>
        <w:pStyle w:val="Tabladeilustraciones"/>
        <w:rPr>
          <w:del w:id="1389" w:author="Tanya Hernández" w:date="2017-05-21T20:07:00Z"/>
          <w:rFonts w:cstheme="minorBidi"/>
          <w:b w:val="0"/>
          <w:bCs w:val="0"/>
          <w:sz w:val="22"/>
          <w:szCs w:val="22"/>
          <w:lang w:eastAsia="es-MX"/>
        </w:rPr>
      </w:pPr>
      <w:del w:id="1390" w:author="Tanya Hernández" w:date="2017-05-21T20:07:00Z">
        <w:r w:rsidRPr="00904827" w:rsidDel="00904827">
          <w:rPr>
            <w:rStyle w:val="Hipervnculo"/>
            <w:b/>
            <w:bCs w:val="0"/>
          </w:rPr>
          <w:delText>Fig. 2.12 Valores de un registro [30].</w:delText>
        </w:r>
        <w:r w:rsidDel="00904827">
          <w:rPr>
            <w:webHidden/>
          </w:rPr>
          <w:tab/>
        </w:r>
        <w:r w:rsidR="00C42764" w:rsidDel="00904827">
          <w:rPr>
            <w:webHidden/>
          </w:rPr>
          <w:delText>73</w:delText>
        </w:r>
      </w:del>
    </w:p>
    <w:p w14:paraId="300046AC" w14:textId="15A97558" w:rsidR="00215307" w:rsidDel="00904827" w:rsidRDefault="00215307">
      <w:pPr>
        <w:pStyle w:val="Tabladeilustraciones"/>
        <w:rPr>
          <w:del w:id="1391" w:author="Tanya Hernández" w:date="2017-05-21T20:07:00Z"/>
          <w:rFonts w:cstheme="minorBidi"/>
          <w:b w:val="0"/>
          <w:bCs w:val="0"/>
          <w:sz w:val="22"/>
          <w:szCs w:val="22"/>
          <w:lang w:eastAsia="es-MX"/>
        </w:rPr>
      </w:pPr>
      <w:del w:id="1392" w:author="Tanya Hernández" w:date="2017-05-21T20:07:00Z">
        <w:r w:rsidRPr="00904827" w:rsidDel="00904827">
          <w:rPr>
            <w:rStyle w:val="Hipervnculo"/>
            <w:b/>
            <w:bCs w:val="0"/>
          </w:rPr>
          <w:delText>Fig. 2.13 Registro SFR [30].</w:delText>
        </w:r>
        <w:r w:rsidDel="00904827">
          <w:rPr>
            <w:webHidden/>
          </w:rPr>
          <w:tab/>
        </w:r>
        <w:r w:rsidR="00C42764" w:rsidDel="00904827">
          <w:rPr>
            <w:webHidden/>
          </w:rPr>
          <w:delText>73</w:delText>
        </w:r>
      </w:del>
    </w:p>
    <w:p w14:paraId="15A3FAB2" w14:textId="404695FE" w:rsidR="00215307" w:rsidDel="00904827" w:rsidRDefault="00215307">
      <w:pPr>
        <w:pStyle w:val="Tabladeilustraciones"/>
        <w:rPr>
          <w:del w:id="1393" w:author="Tanya Hernández" w:date="2017-05-21T20:07:00Z"/>
          <w:rFonts w:cstheme="minorBidi"/>
          <w:b w:val="0"/>
          <w:bCs w:val="0"/>
          <w:sz w:val="22"/>
          <w:szCs w:val="22"/>
          <w:lang w:eastAsia="es-MX"/>
        </w:rPr>
      </w:pPr>
      <w:del w:id="1394" w:author="Tanya Hernández" w:date="2017-05-21T20:07:00Z">
        <w:r w:rsidRPr="00904827" w:rsidDel="00904827">
          <w:rPr>
            <w:rStyle w:val="Hipervnculo"/>
            <w:b/>
            <w:bCs w:val="0"/>
          </w:rPr>
          <w:delText>Fig. 2.14 Ejemplo de un puerto [30].</w:delText>
        </w:r>
        <w:r w:rsidDel="00904827">
          <w:rPr>
            <w:webHidden/>
          </w:rPr>
          <w:tab/>
        </w:r>
        <w:r w:rsidR="00C42764" w:rsidDel="00904827">
          <w:rPr>
            <w:webHidden/>
          </w:rPr>
          <w:delText>74</w:delText>
        </w:r>
      </w:del>
    </w:p>
    <w:p w14:paraId="4ED539B5" w14:textId="7923F535" w:rsidR="00215307" w:rsidDel="00904827" w:rsidRDefault="00215307">
      <w:pPr>
        <w:pStyle w:val="Tabladeilustraciones"/>
        <w:rPr>
          <w:del w:id="1395" w:author="Tanya Hernández" w:date="2017-05-21T20:07:00Z"/>
          <w:rFonts w:cstheme="minorBidi"/>
          <w:b w:val="0"/>
          <w:bCs w:val="0"/>
          <w:sz w:val="22"/>
          <w:szCs w:val="22"/>
          <w:lang w:eastAsia="es-MX"/>
        </w:rPr>
      </w:pPr>
      <w:del w:id="1396" w:author="Tanya Hernández" w:date="2017-05-21T20:07:00Z">
        <w:r w:rsidRPr="00904827" w:rsidDel="00904827">
          <w:rPr>
            <w:rStyle w:val="Hipervnculo"/>
            <w:b/>
            <w:bCs w:val="0"/>
          </w:rPr>
          <w:delText>Fig. 2.15 Pines del microcontrolador [60].</w:delText>
        </w:r>
        <w:r w:rsidDel="00904827">
          <w:rPr>
            <w:webHidden/>
          </w:rPr>
          <w:tab/>
        </w:r>
        <w:r w:rsidR="00C42764" w:rsidDel="00904827">
          <w:rPr>
            <w:webHidden/>
          </w:rPr>
          <w:delText>74</w:delText>
        </w:r>
      </w:del>
    </w:p>
    <w:p w14:paraId="6513B3B0" w14:textId="24831BD8" w:rsidR="00215307" w:rsidDel="00904827" w:rsidRDefault="00215307">
      <w:pPr>
        <w:pStyle w:val="Tabladeilustraciones"/>
        <w:rPr>
          <w:del w:id="1397" w:author="Tanya Hernández" w:date="2017-05-21T20:07:00Z"/>
          <w:rFonts w:cstheme="minorBidi"/>
          <w:b w:val="0"/>
          <w:bCs w:val="0"/>
          <w:sz w:val="22"/>
          <w:szCs w:val="22"/>
          <w:lang w:eastAsia="es-MX"/>
        </w:rPr>
      </w:pPr>
      <w:del w:id="1398" w:author="Tanya Hernández" w:date="2017-05-21T20:07:00Z">
        <w:r w:rsidRPr="00904827" w:rsidDel="00904827">
          <w:rPr>
            <w:rStyle w:val="Hipervnculo"/>
            <w:b/>
            <w:bCs w:val="0"/>
          </w:rPr>
          <w:delText>Fig. 2.16 Esquema de una memoria [30].</w:delText>
        </w:r>
        <w:r w:rsidDel="00904827">
          <w:rPr>
            <w:webHidden/>
          </w:rPr>
          <w:tab/>
        </w:r>
        <w:r w:rsidR="00C42764" w:rsidDel="00904827">
          <w:rPr>
            <w:webHidden/>
          </w:rPr>
          <w:delText>75</w:delText>
        </w:r>
      </w:del>
    </w:p>
    <w:p w14:paraId="3FE14619" w14:textId="75AB61EC" w:rsidR="00215307" w:rsidDel="00904827" w:rsidRDefault="00215307">
      <w:pPr>
        <w:pStyle w:val="Tabladeilustraciones"/>
        <w:rPr>
          <w:del w:id="1399" w:author="Tanya Hernández" w:date="2017-05-21T20:07:00Z"/>
          <w:rFonts w:cstheme="minorBidi"/>
          <w:b w:val="0"/>
          <w:bCs w:val="0"/>
          <w:sz w:val="22"/>
          <w:szCs w:val="22"/>
          <w:lang w:eastAsia="es-MX"/>
        </w:rPr>
      </w:pPr>
      <w:del w:id="1400" w:author="Tanya Hernández" w:date="2017-05-21T20:07:00Z">
        <w:r w:rsidRPr="00904827" w:rsidDel="00904827">
          <w:rPr>
            <w:rStyle w:val="Hipervnculo"/>
            <w:b/>
            <w:bCs w:val="0"/>
          </w:rPr>
          <w:delText>Fig. 2.17 Distribución de la memoria SRAM (Memoria estática de acceso aleatorio) del micro ATmega328PB [60].</w:delText>
        </w:r>
        <w:r w:rsidDel="00904827">
          <w:rPr>
            <w:webHidden/>
          </w:rPr>
          <w:tab/>
        </w:r>
        <w:r w:rsidR="00C42764" w:rsidDel="00904827">
          <w:rPr>
            <w:webHidden/>
          </w:rPr>
          <w:delText>75</w:delText>
        </w:r>
      </w:del>
    </w:p>
    <w:p w14:paraId="404AFAC8" w14:textId="2A61E04C" w:rsidR="00215307" w:rsidDel="00904827" w:rsidRDefault="00215307">
      <w:pPr>
        <w:pStyle w:val="Tabladeilustraciones"/>
        <w:rPr>
          <w:del w:id="1401" w:author="Tanya Hernández" w:date="2017-05-21T20:07:00Z"/>
          <w:rFonts w:cstheme="minorBidi"/>
          <w:b w:val="0"/>
          <w:bCs w:val="0"/>
          <w:sz w:val="22"/>
          <w:szCs w:val="22"/>
          <w:lang w:eastAsia="es-MX"/>
        </w:rPr>
      </w:pPr>
      <w:del w:id="1402" w:author="Tanya Hernández" w:date="2017-05-21T20:07:00Z">
        <w:r w:rsidRPr="00904827" w:rsidDel="00904827">
          <w:rPr>
            <w:rStyle w:val="Hipervnculo"/>
            <w:b/>
            <w:bCs w:val="0"/>
          </w:rPr>
          <w:delText>Fig. 2.18 Mapa de la memoria del programa ATmega328PB [60].</w:delText>
        </w:r>
        <w:r w:rsidDel="00904827">
          <w:rPr>
            <w:webHidden/>
          </w:rPr>
          <w:tab/>
        </w:r>
        <w:r w:rsidR="00C42764" w:rsidDel="00904827">
          <w:rPr>
            <w:webHidden/>
          </w:rPr>
          <w:delText>76</w:delText>
        </w:r>
      </w:del>
    </w:p>
    <w:p w14:paraId="1783B25C" w14:textId="4F4EC93B" w:rsidR="00215307" w:rsidDel="00904827" w:rsidRDefault="00215307">
      <w:pPr>
        <w:pStyle w:val="Tabladeilustraciones"/>
        <w:rPr>
          <w:del w:id="1403" w:author="Tanya Hernández" w:date="2017-05-21T20:07:00Z"/>
          <w:rFonts w:cstheme="minorBidi"/>
          <w:b w:val="0"/>
          <w:bCs w:val="0"/>
          <w:sz w:val="22"/>
          <w:szCs w:val="22"/>
          <w:lang w:eastAsia="es-MX"/>
        </w:rPr>
      </w:pPr>
      <w:del w:id="1404" w:author="Tanya Hernández" w:date="2017-05-21T20:07:00Z">
        <w:r w:rsidRPr="00904827" w:rsidDel="00904827">
          <w:rPr>
            <w:rStyle w:val="Hipervnculo"/>
            <w:b/>
            <w:bCs w:val="0"/>
          </w:rPr>
          <w:delText>Fig. 2.19 Comunicación serial con los periféricos [30].</w:delText>
        </w:r>
        <w:r w:rsidDel="00904827">
          <w:rPr>
            <w:webHidden/>
          </w:rPr>
          <w:tab/>
        </w:r>
        <w:r w:rsidR="00C42764" w:rsidDel="00904827">
          <w:rPr>
            <w:webHidden/>
          </w:rPr>
          <w:delText>76</w:delText>
        </w:r>
      </w:del>
    </w:p>
    <w:p w14:paraId="325E35E2" w14:textId="74077223" w:rsidR="00215307" w:rsidDel="00904827" w:rsidRDefault="00215307">
      <w:pPr>
        <w:pStyle w:val="Tabladeilustraciones"/>
        <w:rPr>
          <w:del w:id="1405" w:author="Tanya Hernández" w:date="2017-05-21T20:07:00Z"/>
          <w:rFonts w:cstheme="minorBidi"/>
          <w:b w:val="0"/>
          <w:bCs w:val="0"/>
          <w:sz w:val="22"/>
          <w:szCs w:val="22"/>
          <w:lang w:eastAsia="es-MX"/>
        </w:rPr>
      </w:pPr>
      <w:del w:id="1406" w:author="Tanya Hernández" w:date="2017-05-21T20:07:00Z">
        <w:r w:rsidRPr="00904827" w:rsidDel="00904827">
          <w:rPr>
            <w:rStyle w:val="Hipervnculo"/>
            <w:b/>
            <w:bCs w:val="0"/>
          </w:rPr>
          <w:delText xml:space="preserve">Fig. 2.20 Comunicación </w:delText>
        </w:r>
        <m:oMath>
          <m:r>
            <m:rPr>
              <m:sty m:val="b"/>
            </m:rPr>
            <w:rPr>
              <w:rStyle w:val="Hipervnculo"/>
              <w:rFonts w:ascii="Cambria Math" w:hAnsi="Cambria Math"/>
            </w:rPr>
            <m:t>I2C</m:t>
          </m:r>
        </m:oMath>
        <w:r w:rsidRPr="00904827" w:rsidDel="00904827">
          <w:rPr>
            <w:rStyle w:val="Hipervnculo"/>
            <w:b/>
            <w:bCs w:val="0"/>
          </w:rPr>
          <w:delText xml:space="preserve"> [30]</w:delText>
        </w:r>
        <w:r w:rsidDel="00904827">
          <w:rPr>
            <w:webHidden/>
          </w:rPr>
          <w:tab/>
        </w:r>
        <w:r w:rsidR="00C42764" w:rsidDel="00904827">
          <w:rPr>
            <w:webHidden/>
          </w:rPr>
          <w:delText>77</w:delText>
        </w:r>
      </w:del>
    </w:p>
    <w:p w14:paraId="6345FD5C" w14:textId="1D9814DB" w:rsidR="00215307" w:rsidDel="00904827" w:rsidRDefault="00215307">
      <w:pPr>
        <w:pStyle w:val="Tabladeilustraciones"/>
        <w:rPr>
          <w:del w:id="1407" w:author="Tanya Hernández" w:date="2017-05-21T20:07:00Z"/>
          <w:rFonts w:cstheme="minorBidi"/>
          <w:b w:val="0"/>
          <w:bCs w:val="0"/>
          <w:sz w:val="22"/>
          <w:szCs w:val="22"/>
          <w:lang w:eastAsia="es-MX"/>
        </w:rPr>
      </w:pPr>
      <w:del w:id="1408" w:author="Tanya Hernández" w:date="2017-05-21T20:07:00Z">
        <w:r w:rsidRPr="00904827" w:rsidDel="00904827">
          <w:rPr>
            <w:rStyle w:val="Hipervnculo"/>
            <w:b/>
            <w:bCs w:val="0"/>
          </w:rPr>
          <w:delText>Fig. 2.21 Comunicación SPI [30].</w:delText>
        </w:r>
        <w:r w:rsidDel="00904827">
          <w:rPr>
            <w:webHidden/>
          </w:rPr>
          <w:tab/>
        </w:r>
        <w:r w:rsidR="00C42764" w:rsidDel="00904827">
          <w:rPr>
            <w:webHidden/>
          </w:rPr>
          <w:delText>77</w:delText>
        </w:r>
      </w:del>
    </w:p>
    <w:p w14:paraId="0F159F99" w14:textId="32020492" w:rsidR="00215307" w:rsidDel="00904827" w:rsidRDefault="00215307">
      <w:pPr>
        <w:pStyle w:val="Tabladeilustraciones"/>
        <w:rPr>
          <w:del w:id="1409" w:author="Tanya Hernández" w:date="2017-05-21T20:07:00Z"/>
          <w:rFonts w:cstheme="minorBidi"/>
          <w:b w:val="0"/>
          <w:bCs w:val="0"/>
          <w:sz w:val="22"/>
          <w:szCs w:val="22"/>
          <w:lang w:eastAsia="es-MX"/>
        </w:rPr>
      </w:pPr>
      <w:del w:id="1410" w:author="Tanya Hernández" w:date="2017-05-21T20:07:00Z">
        <w:r w:rsidRPr="00904827" w:rsidDel="00904827">
          <w:rPr>
            <w:rStyle w:val="Hipervnculo"/>
            <w:b/>
            <w:bCs w:val="0"/>
          </w:rPr>
          <w:delText>Fig. 2.22 Uso de un temporizador [30].</w:delText>
        </w:r>
        <w:r w:rsidDel="00904827">
          <w:rPr>
            <w:webHidden/>
          </w:rPr>
          <w:tab/>
        </w:r>
        <w:r w:rsidR="00C42764" w:rsidDel="00904827">
          <w:rPr>
            <w:webHidden/>
          </w:rPr>
          <w:delText>78</w:delText>
        </w:r>
      </w:del>
    </w:p>
    <w:p w14:paraId="4B9856A5" w14:textId="5B06408A" w:rsidR="00215307" w:rsidDel="00904827" w:rsidRDefault="00215307">
      <w:pPr>
        <w:pStyle w:val="Tabladeilustraciones"/>
        <w:rPr>
          <w:del w:id="1411" w:author="Tanya Hernández" w:date="2017-05-21T20:07:00Z"/>
          <w:rFonts w:cstheme="minorBidi"/>
          <w:b w:val="0"/>
          <w:bCs w:val="0"/>
          <w:sz w:val="22"/>
          <w:szCs w:val="22"/>
          <w:lang w:eastAsia="es-MX"/>
        </w:rPr>
      </w:pPr>
      <w:del w:id="1412" w:author="Tanya Hernández" w:date="2017-05-21T20:07:00Z">
        <w:r w:rsidRPr="00904827" w:rsidDel="00904827">
          <w:rPr>
            <w:rStyle w:val="Hipervnculo"/>
            <w:b/>
            <w:bCs w:val="0"/>
          </w:rPr>
          <w:delText>Fig. 2.23 Ejemplo de una interrupción. [30]</w:delText>
        </w:r>
        <w:r w:rsidDel="00904827">
          <w:rPr>
            <w:webHidden/>
          </w:rPr>
          <w:tab/>
        </w:r>
        <w:r w:rsidR="00C42764" w:rsidDel="00904827">
          <w:rPr>
            <w:webHidden/>
          </w:rPr>
          <w:delText>78</w:delText>
        </w:r>
      </w:del>
    </w:p>
    <w:p w14:paraId="2E40DC46" w14:textId="496549F0" w:rsidR="00215307" w:rsidDel="00904827" w:rsidRDefault="00215307">
      <w:pPr>
        <w:pStyle w:val="Tabladeilustraciones"/>
        <w:rPr>
          <w:del w:id="1413" w:author="Tanya Hernández" w:date="2017-05-21T20:07:00Z"/>
          <w:rFonts w:cstheme="minorBidi"/>
          <w:b w:val="0"/>
          <w:bCs w:val="0"/>
          <w:sz w:val="22"/>
          <w:szCs w:val="22"/>
          <w:lang w:eastAsia="es-MX"/>
        </w:rPr>
      </w:pPr>
      <w:del w:id="1414" w:author="Tanya Hernández" w:date="2017-05-21T20:07:00Z">
        <w:r w:rsidRPr="00904827" w:rsidDel="00904827">
          <w:rPr>
            <w:rStyle w:val="Hipervnculo"/>
            <w:b/>
            <w:bCs w:val="0"/>
          </w:rPr>
          <w:delText>Fig. 2.24 Juego de instrucciones [31].</w:delText>
        </w:r>
        <w:r w:rsidDel="00904827">
          <w:rPr>
            <w:webHidden/>
          </w:rPr>
          <w:tab/>
        </w:r>
        <w:r w:rsidR="00C42764" w:rsidDel="00904827">
          <w:rPr>
            <w:webHidden/>
          </w:rPr>
          <w:delText>79</w:delText>
        </w:r>
      </w:del>
    </w:p>
    <w:p w14:paraId="094F253A" w14:textId="7DA42DB8" w:rsidR="00215307" w:rsidDel="00904827" w:rsidRDefault="00215307">
      <w:pPr>
        <w:pStyle w:val="Tabladeilustraciones"/>
        <w:rPr>
          <w:del w:id="1415" w:author="Tanya Hernández" w:date="2017-05-21T20:07:00Z"/>
          <w:rFonts w:cstheme="minorBidi"/>
          <w:b w:val="0"/>
          <w:bCs w:val="0"/>
          <w:sz w:val="22"/>
          <w:szCs w:val="22"/>
          <w:lang w:eastAsia="es-MX"/>
        </w:rPr>
      </w:pPr>
      <w:del w:id="1416" w:author="Tanya Hernández" w:date="2017-05-21T20:07:00Z">
        <w:r w:rsidRPr="00904827" w:rsidDel="00904827">
          <w:rPr>
            <w:rStyle w:val="Hipervnculo"/>
            <w:b/>
            <w:bCs w:val="0"/>
          </w:rPr>
          <w:delText>Fig. 2.25 Módulo wifi [65].</w:delText>
        </w:r>
        <w:r w:rsidDel="00904827">
          <w:rPr>
            <w:webHidden/>
          </w:rPr>
          <w:tab/>
        </w:r>
        <w:r w:rsidR="00C42764" w:rsidDel="00904827">
          <w:rPr>
            <w:webHidden/>
          </w:rPr>
          <w:delText>87</w:delText>
        </w:r>
      </w:del>
    </w:p>
    <w:p w14:paraId="3C53D399" w14:textId="56CE32A2" w:rsidR="00215307" w:rsidDel="00904827" w:rsidRDefault="00215307">
      <w:pPr>
        <w:pStyle w:val="Tabladeilustraciones"/>
        <w:rPr>
          <w:del w:id="1417" w:author="Tanya Hernández" w:date="2017-05-21T20:07:00Z"/>
          <w:rFonts w:cstheme="minorBidi"/>
          <w:b w:val="0"/>
          <w:bCs w:val="0"/>
          <w:sz w:val="22"/>
          <w:szCs w:val="22"/>
          <w:lang w:eastAsia="es-MX"/>
        </w:rPr>
      </w:pPr>
      <w:del w:id="1418" w:author="Tanya Hernández" w:date="2017-05-21T20:07:00Z">
        <w:r w:rsidRPr="00904827" w:rsidDel="00904827">
          <w:rPr>
            <w:rStyle w:val="Hipervnculo"/>
            <w:b/>
            <w:bCs w:val="0"/>
          </w:rPr>
          <w:delText>Fig. 2.26 Diagrama a bloques del Módulo wifi.[65].</w:delText>
        </w:r>
        <w:r w:rsidDel="00904827">
          <w:rPr>
            <w:webHidden/>
          </w:rPr>
          <w:tab/>
        </w:r>
        <w:r w:rsidR="00C42764" w:rsidDel="00904827">
          <w:rPr>
            <w:webHidden/>
          </w:rPr>
          <w:delText>87</w:delText>
        </w:r>
      </w:del>
    </w:p>
    <w:p w14:paraId="2DE1AD68" w14:textId="77777777" w:rsidR="00215307" w:rsidDel="00215307" w:rsidRDefault="00215307" w:rsidP="000F53E9">
      <w:pPr>
        <w:tabs>
          <w:tab w:val="left" w:pos="2085"/>
        </w:tabs>
        <w:spacing w:line="360" w:lineRule="auto"/>
        <w:ind w:firstLine="0"/>
        <w:rPr>
          <w:del w:id="1419" w:author="Tanya Hernández" w:date="2017-05-17T01:22:00Z"/>
        </w:rPr>
      </w:pPr>
    </w:p>
    <w:p w14:paraId="7D98666F" w14:textId="6CB9C5AF" w:rsidR="002A5813" w:rsidDel="00215307" w:rsidRDefault="002A5813" w:rsidP="000F53E9">
      <w:pPr>
        <w:tabs>
          <w:tab w:val="left" w:pos="2085"/>
        </w:tabs>
        <w:spacing w:line="360" w:lineRule="auto"/>
        <w:ind w:firstLine="0"/>
        <w:rPr>
          <w:del w:id="1420" w:author="Tanya Hernández" w:date="2017-05-17T01:22:00Z"/>
        </w:rPr>
      </w:pPr>
    </w:p>
    <w:p w14:paraId="5A9EA9A2" w14:textId="2AA54B6C" w:rsidR="002A5813" w:rsidDel="00215307" w:rsidRDefault="002A5813">
      <w:pPr>
        <w:pStyle w:val="Tabladeilustraciones"/>
        <w:rPr>
          <w:del w:id="1421" w:author="Tanya Hernández" w:date="2017-05-17T01:22:00Z"/>
          <w:rFonts w:cstheme="minorBidi"/>
          <w:b w:val="0"/>
          <w:bCs w:val="0"/>
          <w:sz w:val="22"/>
          <w:szCs w:val="22"/>
          <w:lang w:eastAsia="es-MX"/>
        </w:rPr>
      </w:pPr>
      <w:del w:id="1422" w:author="Tanya Hernández" w:date="2017-05-17T01:22:00Z">
        <w:r w:rsidRPr="00215307" w:rsidDel="00215307">
          <w:rPr>
            <w:rPrChange w:id="1423" w:author="Tanya Hernández" w:date="2017-05-17T01:22:00Z">
              <w:rPr>
                <w:rStyle w:val="Hipervnculo"/>
                <w:b/>
                <w:bCs w:val="0"/>
              </w:rPr>
            </w:rPrChange>
          </w:rPr>
          <w:delText>Fig. 2. 1 Modelo de Prototipos [40].</w:delText>
        </w:r>
        <w:r w:rsidDel="00215307">
          <w:rPr>
            <w:webHidden/>
          </w:rPr>
          <w:tab/>
        </w:r>
        <w:r w:rsidR="005B2C04" w:rsidDel="00215307">
          <w:rPr>
            <w:webHidden/>
          </w:rPr>
          <w:delText>35</w:delText>
        </w:r>
      </w:del>
    </w:p>
    <w:p w14:paraId="13DE88B1" w14:textId="607963B9" w:rsidR="002A5813" w:rsidDel="00215307" w:rsidRDefault="002A5813">
      <w:pPr>
        <w:pStyle w:val="Tabladeilustraciones"/>
        <w:rPr>
          <w:del w:id="1424" w:author="Tanya Hernández" w:date="2017-05-17T01:22:00Z"/>
          <w:rFonts w:cstheme="minorBidi"/>
          <w:b w:val="0"/>
          <w:bCs w:val="0"/>
          <w:sz w:val="22"/>
          <w:szCs w:val="22"/>
          <w:lang w:eastAsia="es-MX"/>
        </w:rPr>
      </w:pPr>
      <w:del w:id="1425" w:author="Tanya Hernández" w:date="2017-05-17T01:22:00Z">
        <w:r w:rsidRPr="00215307" w:rsidDel="00215307">
          <w:rPr>
            <w:rPrChange w:id="1426" w:author="Tanya Hernández" w:date="2017-05-17T01:22:00Z">
              <w:rPr>
                <w:rStyle w:val="Hipervnculo"/>
                <w:b/>
                <w:bCs w:val="0"/>
              </w:rPr>
            </w:rPrChange>
          </w:rPr>
          <w:delText>Fig. 2. 2 Diagrama para la realización del proyecto utilizando la metodología de prototipos.</w:delText>
        </w:r>
        <w:r w:rsidDel="00215307">
          <w:rPr>
            <w:webHidden/>
          </w:rPr>
          <w:tab/>
        </w:r>
        <w:r w:rsidR="005B2C04" w:rsidDel="00215307">
          <w:rPr>
            <w:webHidden/>
          </w:rPr>
          <w:delText>36</w:delText>
        </w:r>
      </w:del>
    </w:p>
    <w:p w14:paraId="5B2EA3CC" w14:textId="73279D2C" w:rsidR="002A5813" w:rsidDel="00215307" w:rsidRDefault="002A5813">
      <w:pPr>
        <w:pStyle w:val="Tabladeilustraciones"/>
        <w:rPr>
          <w:del w:id="1427" w:author="Tanya Hernández" w:date="2017-05-17T01:22:00Z"/>
          <w:rFonts w:cstheme="minorBidi"/>
          <w:b w:val="0"/>
          <w:bCs w:val="0"/>
          <w:sz w:val="22"/>
          <w:szCs w:val="22"/>
          <w:lang w:eastAsia="es-MX"/>
        </w:rPr>
      </w:pPr>
      <w:del w:id="1428" w:author="Tanya Hernández" w:date="2017-05-17T01:22:00Z">
        <w:r w:rsidRPr="00215307" w:rsidDel="00215307">
          <w:rPr>
            <w:rPrChange w:id="1429" w:author="Tanya Hernández" w:date="2017-05-17T01:22:00Z">
              <w:rPr>
                <w:rStyle w:val="Hipervnculo"/>
                <w:b/>
                <w:bCs w:val="0"/>
              </w:rPr>
            </w:rPrChange>
          </w:rPr>
          <w:delText>Fig. 2. 3 Sensor de temperatura MLX9614 [45].</w:delText>
        </w:r>
        <w:r w:rsidDel="00215307">
          <w:rPr>
            <w:webHidden/>
          </w:rPr>
          <w:tab/>
        </w:r>
        <w:r w:rsidR="005B2C04" w:rsidDel="00215307">
          <w:rPr>
            <w:webHidden/>
          </w:rPr>
          <w:delText>54</w:delText>
        </w:r>
      </w:del>
    </w:p>
    <w:p w14:paraId="274EBD7A" w14:textId="697F1329" w:rsidR="002A5813" w:rsidDel="00215307" w:rsidRDefault="002A5813">
      <w:pPr>
        <w:pStyle w:val="Tabladeilustraciones"/>
        <w:rPr>
          <w:del w:id="1430" w:author="Tanya Hernández" w:date="2017-05-17T01:22:00Z"/>
          <w:rFonts w:cstheme="minorBidi"/>
          <w:b w:val="0"/>
          <w:bCs w:val="0"/>
          <w:sz w:val="22"/>
          <w:szCs w:val="22"/>
          <w:lang w:eastAsia="es-MX"/>
        </w:rPr>
      </w:pPr>
      <w:del w:id="1431" w:author="Tanya Hernández" w:date="2017-05-17T01:22:00Z">
        <w:r w:rsidRPr="00215307" w:rsidDel="00215307">
          <w:rPr>
            <w:rPrChange w:id="1432" w:author="Tanya Hernández" w:date="2017-05-17T01:22:00Z">
              <w:rPr>
                <w:rStyle w:val="Hipervnculo"/>
                <w:b/>
                <w:bCs w:val="0"/>
              </w:rPr>
            </w:rPrChange>
          </w:rPr>
          <w:delText>Fig. 2. 4 Esquema de un termopar [46]. (V es el voltaje total obtenido por un volmetro).</w:delText>
        </w:r>
        <w:r w:rsidDel="00215307">
          <w:rPr>
            <w:webHidden/>
          </w:rPr>
          <w:tab/>
        </w:r>
        <w:r w:rsidR="005B2C04" w:rsidDel="00215307">
          <w:rPr>
            <w:webHidden/>
          </w:rPr>
          <w:delText>54</w:delText>
        </w:r>
      </w:del>
    </w:p>
    <w:p w14:paraId="12C7A82C" w14:textId="6C744F9F" w:rsidR="002A5813" w:rsidDel="00215307" w:rsidRDefault="002A5813">
      <w:pPr>
        <w:pStyle w:val="Tabladeilustraciones"/>
        <w:rPr>
          <w:del w:id="1433" w:author="Tanya Hernández" w:date="2017-05-17T01:22:00Z"/>
          <w:rFonts w:cstheme="minorBidi"/>
          <w:b w:val="0"/>
          <w:bCs w:val="0"/>
          <w:sz w:val="22"/>
          <w:szCs w:val="22"/>
          <w:lang w:eastAsia="es-MX"/>
        </w:rPr>
      </w:pPr>
      <w:del w:id="1434" w:author="Tanya Hernández" w:date="2017-05-17T01:22:00Z">
        <w:r w:rsidRPr="00215307" w:rsidDel="00215307">
          <w:rPr>
            <w:rPrChange w:id="1435" w:author="Tanya Hernández" w:date="2017-05-17T01:22:00Z">
              <w:rPr>
                <w:rStyle w:val="Hipervnculo"/>
                <w:b/>
                <w:bCs w:val="0"/>
              </w:rPr>
            </w:rPrChange>
          </w:rPr>
          <w:delText>Fig. 2. 5 Factor de emisión [47].</w:delText>
        </w:r>
        <w:r w:rsidDel="00215307">
          <w:rPr>
            <w:webHidden/>
          </w:rPr>
          <w:tab/>
        </w:r>
        <w:r w:rsidR="005B2C04" w:rsidDel="00215307">
          <w:rPr>
            <w:webHidden/>
          </w:rPr>
          <w:delText>56</w:delText>
        </w:r>
      </w:del>
    </w:p>
    <w:p w14:paraId="108B51F7" w14:textId="475FBFA2" w:rsidR="002A5813" w:rsidDel="00215307" w:rsidRDefault="002A5813">
      <w:pPr>
        <w:pStyle w:val="Tabladeilustraciones"/>
        <w:rPr>
          <w:del w:id="1436" w:author="Tanya Hernández" w:date="2017-05-17T01:22:00Z"/>
          <w:rFonts w:cstheme="minorBidi"/>
          <w:b w:val="0"/>
          <w:bCs w:val="0"/>
          <w:sz w:val="22"/>
          <w:szCs w:val="22"/>
          <w:lang w:eastAsia="es-MX"/>
        </w:rPr>
      </w:pPr>
      <w:del w:id="1437" w:author="Tanya Hernández" w:date="2017-05-17T01:22:00Z">
        <w:r w:rsidRPr="00215307" w:rsidDel="00215307">
          <w:rPr>
            <w:rPrChange w:id="1438" w:author="Tanya Hernández" w:date="2017-05-17T01:22:00Z">
              <w:rPr>
                <w:rStyle w:val="Hipervnculo"/>
                <w:b/>
                <w:bCs w:val="0"/>
              </w:rPr>
            </w:rPrChange>
          </w:rPr>
          <w:delText>Fig. 2. 6 Principio filtro FIR [48].</w:delText>
        </w:r>
        <w:r w:rsidDel="00215307">
          <w:rPr>
            <w:webHidden/>
          </w:rPr>
          <w:tab/>
        </w:r>
        <w:r w:rsidR="005B2C04" w:rsidDel="00215307">
          <w:rPr>
            <w:webHidden/>
          </w:rPr>
          <w:delText>58</w:delText>
        </w:r>
      </w:del>
    </w:p>
    <w:p w14:paraId="4BD42A20" w14:textId="257EC398" w:rsidR="002A5813" w:rsidDel="00215307" w:rsidRDefault="002A5813">
      <w:pPr>
        <w:pStyle w:val="Tabladeilustraciones"/>
        <w:rPr>
          <w:del w:id="1439" w:author="Tanya Hernández" w:date="2017-05-17T01:22:00Z"/>
          <w:rFonts w:cstheme="minorBidi"/>
          <w:b w:val="0"/>
          <w:bCs w:val="0"/>
          <w:sz w:val="22"/>
          <w:szCs w:val="22"/>
          <w:lang w:eastAsia="es-MX"/>
        </w:rPr>
      </w:pPr>
      <w:del w:id="1440" w:author="Tanya Hernández" w:date="2017-05-17T01:22:00Z">
        <w:r w:rsidRPr="00215307" w:rsidDel="00215307">
          <w:rPr>
            <w:rPrChange w:id="1441" w:author="Tanya Hernández" w:date="2017-05-17T01:22:00Z">
              <w:rPr>
                <w:rStyle w:val="Hipervnculo"/>
                <w:b/>
                <w:bCs w:val="0"/>
              </w:rPr>
            </w:rPrChange>
          </w:rPr>
          <w:delText>Fig. 2. 7 Principio de filtro IIR [48].</w:delText>
        </w:r>
        <w:r w:rsidDel="00215307">
          <w:rPr>
            <w:webHidden/>
          </w:rPr>
          <w:tab/>
        </w:r>
        <w:r w:rsidR="005B2C04" w:rsidDel="00215307">
          <w:rPr>
            <w:webHidden/>
          </w:rPr>
          <w:delText>58</w:delText>
        </w:r>
      </w:del>
    </w:p>
    <w:p w14:paraId="2560ECB6" w14:textId="67759740" w:rsidR="002A5813" w:rsidDel="00215307" w:rsidRDefault="002A5813">
      <w:pPr>
        <w:pStyle w:val="Tabladeilustraciones"/>
        <w:rPr>
          <w:del w:id="1442" w:author="Tanya Hernández" w:date="2017-05-17T01:22:00Z"/>
          <w:rFonts w:cstheme="minorBidi"/>
          <w:b w:val="0"/>
          <w:bCs w:val="0"/>
          <w:sz w:val="22"/>
          <w:szCs w:val="22"/>
          <w:lang w:eastAsia="es-MX"/>
        </w:rPr>
      </w:pPr>
      <w:del w:id="1443" w:author="Tanya Hernández" w:date="2017-05-17T01:22:00Z">
        <w:r w:rsidRPr="00215307" w:rsidDel="00215307">
          <w:rPr>
            <w:rPrChange w:id="1444" w:author="Tanya Hernández" w:date="2017-05-17T01:22:00Z">
              <w:rPr>
                <w:rStyle w:val="Hipervnculo"/>
                <w:b/>
                <w:bCs w:val="0"/>
              </w:rPr>
            </w:rPrChange>
          </w:rPr>
          <w:delText>Fig. 2. 8 Diagrama a bloques del acelerómetro MPU-6050.</w:delText>
        </w:r>
        <w:r w:rsidDel="00215307">
          <w:rPr>
            <w:webHidden/>
          </w:rPr>
          <w:tab/>
        </w:r>
        <w:r w:rsidR="005B2C04" w:rsidDel="00215307">
          <w:rPr>
            <w:webHidden/>
          </w:rPr>
          <w:delText>64</w:delText>
        </w:r>
      </w:del>
    </w:p>
    <w:p w14:paraId="1265C8DA" w14:textId="27285C80" w:rsidR="002A5813" w:rsidDel="00215307" w:rsidRDefault="002A5813">
      <w:pPr>
        <w:pStyle w:val="Tabladeilustraciones"/>
        <w:rPr>
          <w:del w:id="1445" w:author="Tanya Hernández" w:date="2017-05-17T01:22:00Z"/>
          <w:rFonts w:cstheme="minorBidi"/>
          <w:b w:val="0"/>
          <w:bCs w:val="0"/>
          <w:sz w:val="22"/>
          <w:szCs w:val="22"/>
          <w:lang w:eastAsia="es-MX"/>
        </w:rPr>
      </w:pPr>
      <w:del w:id="1446" w:author="Tanya Hernández" w:date="2017-05-17T01:22:00Z">
        <w:r w:rsidRPr="00215307" w:rsidDel="00215307">
          <w:rPr>
            <w:rPrChange w:id="1447" w:author="Tanya Hernández" w:date="2017-05-17T01:22:00Z">
              <w:rPr>
                <w:rStyle w:val="Hipervnculo"/>
                <w:b/>
                <w:bCs w:val="0"/>
              </w:rPr>
            </w:rPrChange>
          </w:rPr>
          <w:delText>Fig. 2. 9 Puntos de palpación del pulso cardiaco [57].</w:delText>
        </w:r>
        <w:r w:rsidDel="00215307">
          <w:rPr>
            <w:webHidden/>
          </w:rPr>
          <w:tab/>
        </w:r>
        <w:r w:rsidR="005B2C04" w:rsidDel="00215307">
          <w:rPr>
            <w:webHidden/>
          </w:rPr>
          <w:delText>67</w:delText>
        </w:r>
      </w:del>
    </w:p>
    <w:p w14:paraId="65D718A7" w14:textId="624031DF" w:rsidR="002A5813" w:rsidDel="00215307" w:rsidRDefault="002A5813">
      <w:pPr>
        <w:pStyle w:val="Tabladeilustraciones"/>
        <w:rPr>
          <w:del w:id="1448" w:author="Tanya Hernández" w:date="2017-05-17T01:22:00Z"/>
          <w:rFonts w:cstheme="minorBidi"/>
          <w:b w:val="0"/>
          <w:bCs w:val="0"/>
          <w:sz w:val="22"/>
          <w:szCs w:val="22"/>
          <w:lang w:eastAsia="es-MX"/>
        </w:rPr>
      </w:pPr>
      <w:del w:id="1449" w:author="Tanya Hernández" w:date="2017-05-17T01:22:00Z">
        <w:r w:rsidRPr="00215307" w:rsidDel="00215307">
          <w:rPr>
            <w:rPrChange w:id="1450" w:author="Tanya Hernández" w:date="2017-05-17T01:22:00Z">
              <w:rPr>
                <w:rStyle w:val="Hipervnculo"/>
                <w:b/>
                <w:bCs w:val="0"/>
              </w:rPr>
            </w:rPrChange>
          </w:rPr>
          <w:delText>Fig. 2. 10 Microcontrolador ATmega328PB [60].</w:delText>
        </w:r>
        <w:r w:rsidDel="00215307">
          <w:rPr>
            <w:webHidden/>
          </w:rPr>
          <w:tab/>
        </w:r>
        <w:r w:rsidR="005B2C04" w:rsidDel="00215307">
          <w:rPr>
            <w:webHidden/>
          </w:rPr>
          <w:delText>72</w:delText>
        </w:r>
      </w:del>
    </w:p>
    <w:p w14:paraId="07D9A71F" w14:textId="029A59C6" w:rsidR="002A5813" w:rsidDel="00215307" w:rsidRDefault="002A5813">
      <w:pPr>
        <w:pStyle w:val="Tabladeilustraciones"/>
        <w:rPr>
          <w:del w:id="1451" w:author="Tanya Hernández" w:date="2017-05-17T01:22:00Z"/>
          <w:rFonts w:cstheme="minorBidi"/>
          <w:b w:val="0"/>
          <w:bCs w:val="0"/>
          <w:sz w:val="22"/>
          <w:szCs w:val="22"/>
          <w:lang w:eastAsia="es-MX"/>
        </w:rPr>
      </w:pPr>
      <w:del w:id="1452" w:author="Tanya Hernández" w:date="2017-05-17T01:22:00Z">
        <w:r w:rsidRPr="00215307" w:rsidDel="00215307">
          <w:rPr>
            <w:rPrChange w:id="1453" w:author="Tanya Hernández" w:date="2017-05-17T01:22:00Z">
              <w:rPr>
                <w:rStyle w:val="Hipervnculo"/>
                <w:b/>
                <w:bCs w:val="0"/>
              </w:rPr>
            </w:rPrChange>
          </w:rPr>
          <w:delText>Fig. 2. 11 Diagrama a bloques ATmega328PB [60].</w:delText>
        </w:r>
        <w:r w:rsidDel="00215307">
          <w:rPr>
            <w:webHidden/>
          </w:rPr>
          <w:tab/>
        </w:r>
        <w:r w:rsidR="005B2C04" w:rsidDel="00215307">
          <w:rPr>
            <w:webHidden/>
          </w:rPr>
          <w:delText>73</w:delText>
        </w:r>
      </w:del>
    </w:p>
    <w:p w14:paraId="43ED0BAE" w14:textId="70B65916" w:rsidR="002A5813" w:rsidDel="00215307" w:rsidRDefault="002A5813">
      <w:pPr>
        <w:pStyle w:val="Tabladeilustraciones"/>
        <w:rPr>
          <w:del w:id="1454" w:author="Tanya Hernández" w:date="2017-05-17T01:22:00Z"/>
          <w:rFonts w:cstheme="minorBidi"/>
          <w:b w:val="0"/>
          <w:bCs w:val="0"/>
          <w:sz w:val="22"/>
          <w:szCs w:val="22"/>
          <w:lang w:eastAsia="es-MX"/>
        </w:rPr>
      </w:pPr>
      <w:del w:id="1455" w:author="Tanya Hernández" w:date="2017-05-17T01:22:00Z">
        <w:r w:rsidRPr="00215307" w:rsidDel="00215307">
          <w:rPr>
            <w:rPrChange w:id="1456" w:author="Tanya Hernández" w:date="2017-05-17T01:22:00Z">
              <w:rPr>
                <w:rStyle w:val="Hipervnculo"/>
                <w:b/>
                <w:bCs w:val="0"/>
              </w:rPr>
            </w:rPrChange>
          </w:rPr>
          <w:delText>Fig. 2. 12 Valores de un registro [30].</w:delText>
        </w:r>
        <w:r w:rsidDel="00215307">
          <w:rPr>
            <w:webHidden/>
          </w:rPr>
          <w:tab/>
        </w:r>
        <w:r w:rsidR="005B2C04" w:rsidDel="00215307">
          <w:rPr>
            <w:webHidden/>
          </w:rPr>
          <w:delText>73</w:delText>
        </w:r>
      </w:del>
    </w:p>
    <w:p w14:paraId="77E5ED9F" w14:textId="6357BD6A" w:rsidR="002A5813" w:rsidDel="00215307" w:rsidRDefault="002A5813">
      <w:pPr>
        <w:pStyle w:val="Tabladeilustraciones"/>
        <w:rPr>
          <w:del w:id="1457" w:author="Tanya Hernández" w:date="2017-05-17T01:22:00Z"/>
          <w:rFonts w:cstheme="minorBidi"/>
          <w:b w:val="0"/>
          <w:bCs w:val="0"/>
          <w:sz w:val="22"/>
          <w:szCs w:val="22"/>
          <w:lang w:eastAsia="es-MX"/>
        </w:rPr>
      </w:pPr>
      <w:del w:id="1458" w:author="Tanya Hernández" w:date="2017-05-17T01:22:00Z">
        <w:r w:rsidRPr="00215307" w:rsidDel="00215307">
          <w:rPr>
            <w:rPrChange w:id="1459" w:author="Tanya Hernández" w:date="2017-05-17T01:22:00Z">
              <w:rPr>
                <w:rStyle w:val="Hipervnculo"/>
                <w:b/>
                <w:bCs w:val="0"/>
              </w:rPr>
            </w:rPrChange>
          </w:rPr>
          <w:delText>Fig. 2. 13 Registro SFR [30].</w:delText>
        </w:r>
        <w:r w:rsidDel="00215307">
          <w:rPr>
            <w:webHidden/>
          </w:rPr>
          <w:tab/>
        </w:r>
        <w:r w:rsidR="005B2C04" w:rsidDel="00215307">
          <w:rPr>
            <w:webHidden/>
          </w:rPr>
          <w:delText>74</w:delText>
        </w:r>
      </w:del>
    </w:p>
    <w:p w14:paraId="4AD9DDAE" w14:textId="4C4DA2C4" w:rsidR="002A5813" w:rsidDel="00215307" w:rsidRDefault="002A5813">
      <w:pPr>
        <w:pStyle w:val="Tabladeilustraciones"/>
        <w:rPr>
          <w:del w:id="1460" w:author="Tanya Hernández" w:date="2017-05-17T01:22:00Z"/>
          <w:rFonts w:cstheme="minorBidi"/>
          <w:b w:val="0"/>
          <w:bCs w:val="0"/>
          <w:sz w:val="22"/>
          <w:szCs w:val="22"/>
          <w:lang w:eastAsia="es-MX"/>
        </w:rPr>
      </w:pPr>
      <w:del w:id="1461" w:author="Tanya Hernández" w:date="2017-05-17T01:22:00Z">
        <w:r w:rsidRPr="00215307" w:rsidDel="00215307">
          <w:rPr>
            <w:rPrChange w:id="1462" w:author="Tanya Hernández" w:date="2017-05-17T01:22:00Z">
              <w:rPr>
                <w:rStyle w:val="Hipervnculo"/>
                <w:b/>
                <w:bCs w:val="0"/>
              </w:rPr>
            </w:rPrChange>
          </w:rPr>
          <w:delText>Fig. 2. 14 Ejemplo de un puerto [30].</w:delText>
        </w:r>
        <w:r w:rsidDel="00215307">
          <w:rPr>
            <w:webHidden/>
          </w:rPr>
          <w:tab/>
        </w:r>
        <w:r w:rsidR="005B2C04" w:rsidDel="00215307">
          <w:rPr>
            <w:webHidden/>
          </w:rPr>
          <w:delText>74</w:delText>
        </w:r>
      </w:del>
    </w:p>
    <w:p w14:paraId="231A2BDD" w14:textId="7B21A88C" w:rsidR="002A5813" w:rsidDel="00215307" w:rsidRDefault="002A5813">
      <w:pPr>
        <w:pStyle w:val="Tabladeilustraciones"/>
        <w:rPr>
          <w:del w:id="1463" w:author="Tanya Hernández" w:date="2017-05-17T01:22:00Z"/>
          <w:rFonts w:cstheme="minorBidi"/>
          <w:b w:val="0"/>
          <w:bCs w:val="0"/>
          <w:sz w:val="22"/>
          <w:szCs w:val="22"/>
          <w:lang w:eastAsia="es-MX"/>
        </w:rPr>
      </w:pPr>
      <w:del w:id="1464" w:author="Tanya Hernández" w:date="2017-05-17T01:22:00Z">
        <w:r w:rsidRPr="00215307" w:rsidDel="00215307">
          <w:rPr>
            <w:rPrChange w:id="1465" w:author="Tanya Hernández" w:date="2017-05-17T01:22:00Z">
              <w:rPr>
                <w:rStyle w:val="Hipervnculo"/>
                <w:b/>
                <w:bCs w:val="0"/>
              </w:rPr>
            </w:rPrChange>
          </w:rPr>
          <w:delText>Fig. 2. 15 Pines del microcontrolador [60].</w:delText>
        </w:r>
        <w:r w:rsidDel="00215307">
          <w:rPr>
            <w:webHidden/>
          </w:rPr>
          <w:tab/>
        </w:r>
        <w:r w:rsidR="005B2C04" w:rsidDel="00215307">
          <w:rPr>
            <w:webHidden/>
          </w:rPr>
          <w:delText>75</w:delText>
        </w:r>
      </w:del>
    </w:p>
    <w:p w14:paraId="3E1173FC" w14:textId="7DB012D3" w:rsidR="002A5813" w:rsidDel="00215307" w:rsidRDefault="002A5813">
      <w:pPr>
        <w:pStyle w:val="Tabladeilustraciones"/>
        <w:rPr>
          <w:del w:id="1466" w:author="Tanya Hernández" w:date="2017-05-17T01:22:00Z"/>
          <w:rFonts w:cstheme="minorBidi"/>
          <w:b w:val="0"/>
          <w:bCs w:val="0"/>
          <w:sz w:val="22"/>
          <w:szCs w:val="22"/>
          <w:lang w:eastAsia="es-MX"/>
        </w:rPr>
      </w:pPr>
      <w:del w:id="1467" w:author="Tanya Hernández" w:date="2017-05-17T01:22:00Z">
        <w:r w:rsidRPr="00215307" w:rsidDel="00215307">
          <w:rPr>
            <w:rPrChange w:id="1468" w:author="Tanya Hernández" w:date="2017-05-17T01:22:00Z">
              <w:rPr>
                <w:rStyle w:val="Hipervnculo"/>
                <w:b/>
                <w:bCs w:val="0"/>
              </w:rPr>
            </w:rPrChange>
          </w:rPr>
          <w:delText>Fig. 2. 16 Esquema de una memoria [30].</w:delText>
        </w:r>
        <w:r w:rsidDel="00215307">
          <w:rPr>
            <w:webHidden/>
          </w:rPr>
          <w:tab/>
        </w:r>
        <w:r w:rsidR="005B2C04" w:rsidDel="00215307">
          <w:rPr>
            <w:webHidden/>
          </w:rPr>
          <w:delText>75</w:delText>
        </w:r>
      </w:del>
    </w:p>
    <w:p w14:paraId="3E9B54F3" w14:textId="465C228B" w:rsidR="002A5813" w:rsidDel="00215307" w:rsidRDefault="002A5813">
      <w:pPr>
        <w:pStyle w:val="Tabladeilustraciones"/>
        <w:rPr>
          <w:del w:id="1469" w:author="Tanya Hernández" w:date="2017-05-17T01:22:00Z"/>
          <w:rFonts w:cstheme="minorBidi"/>
          <w:b w:val="0"/>
          <w:bCs w:val="0"/>
          <w:sz w:val="22"/>
          <w:szCs w:val="22"/>
          <w:lang w:eastAsia="es-MX"/>
        </w:rPr>
      </w:pPr>
      <w:del w:id="1470" w:author="Tanya Hernández" w:date="2017-05-17T01:22:00Z">
        <w:r w:rsidRPr="00215307" w:rsidDel="00215307">
          <w:rPr>
            <w:rPrChange w:id="1471" w:author="Tanya Hernández" w:date="2017-05-17T01:22:00Z">
              <w:rPr>
                <w:rStyle w:val="Hipervnculo"/>
                <w:b/>
                <w:bCs w:val="0"/>
              </w:rPr>
            </w:rPrChange>
          </w:rPr>
          <w:delText>Fig. 2. 17 Distribución de la memoria SRAM (Memoria estática de acceso aleatorio) del micro ATmega328PB [60].</w:delText>
        </w:r>
        <w:r w:rsidDel="00215307">
          <w:rPr>
            <w:webHidden/>
          </w:rPr>
          <w:tab/>
        </w:r>
        <w:r w:rsidR="005B2C04" w:rsidDel="00215307">
          <w:rPr>
            <w:webHidden/>
          </w:rPr>
          <w:delText>76</w:delText>
        </w:r>
      </w:del>
    </w:p>
    <w:p w14:paraId="6816D647" w14:textId="6C3E803F" w:rsidR="002A5813" w:rsidDel="00215307" w:rsidRDefault="002A5813">
      <w:pPr>
        <w:pStyle w:val="Tabladeilustraciones"/>
        <w:rPr>
          <w:del w:id="1472" w:author="Tanya Hernández" w:date="2017-05-17T01:22:00Z"/>
          <w:rFonts w:cstheme="minorBidi"/>
          <w:b w:val="0"/>
          <w:bCs w:val="0"/>
          <w:sz w:val="22"/>
          <w:szCs w:val="22"/>
          <w:lang w:eastAsia="es-MX"/>
        </w:rPr>
      </w:pPr>
      <w:del w:id="1473" w:author="Tanya Hernández" w:date="2017-05-17T01:22:00Z">
        <w:r w:rsidRPr="00215307" w:rsidDel="00215307">
          <w:rPr>
            <w:rPrChange w:id="1474" w:author="Tanya Hernández" w:date="2017-05-17T01:22:00Z">
              <w:rPr>
                <w:rStyle w:val="Hipervnculo"/>
                <w:b/>
                <w:bCs w:val="0"/>
              </w:rPr>
            </w:rPrChange>
          </w:rPr>
          <w:delText>Fig. 2. 18 Mapa de la memoria del programa ATmega328PB [60].</w:delText>
        </w:r>
        <w:r w:rsidDel="00215307">
          <w:rPr>
            <w:webHidden/>
          </w:rPr>
          <w:tab/>
        </w:r>
        <w:r w:rsidR="005B2C04" w:rsidDel="00215307">
          <w:rPr>
            <w:webHidden/>
          </w:rPr>
          <w:delText>76</w:delText>
        </w:r>
      </w:del>
    </w:p>
    <w:p w14:paraId="4F274021" w14:textId="204D93B9" w:rsidR="002A5813" w:rsidDel="00215307" w:rsidRDefault="002A5813">
      <w:pPr>
        <w:pStyle w:val="Tabladeilustraciones"/>
        <w:rPr>
          <w:del w:id="1475" w:author="Tanya Hernández" w:date="2017-05-17T01:22:00Z"/>
          <w:rFonts w:cstheme="minorBidi"/>
          <w:b w:val="0"/>
          <w:bCs w:val="0"/>
          <w:sz w:val="22"/>
          <w:szCs w:val="22"/>
          <w:lang w:eastAsia="es-MX"/>
        </w:rPr>
      </w:pPr>
      <w:del w:id="1476" w:author="Tanya Hernández" w:date="2017-05-17T01:22:00Z">
        <w:r w:rsidRPr="00215307" w:rsidDel="00215307">
          <w:rPr>
            <w:rPrChange w:id="1477" w:author="Tanya Hernández" w:date="2017-05-17T01:22:00Z">
              <w:rPr>
                <w:rStyle w:val="Hipervnculo"/>
                <w:b/>
                <w:bCs w:val="0"/>
              </w:rPr>
            </w:rPrChange>
          </w:rPr>
          <w:delText>Fig. 2. 19 Comunicación serial con los periféricos [30].</w:delText>
        </w:r>
        <w:r w:rsidDel="00215307">
          <w:rPr>
            <w:webHidden/>
          </w:rPr>
          <w:tab/>
        </w:r>
        <w:r w:rsidR="005B2C04" w:rsidDel="00215307">
          <w:rPr>
            <w:webHidden/>
          </w:rPr>
          <w:delText>77</w:delText>
        </w:r>
      </w:del>
    </w:p>
    <w:p w14:paraId="2FD3FFC4" w14:textId="35DADFDC" w:rsidR="002A5813" w:rsidDel="00215307" w:rsidRDefault="002A5813">
      <w:pPr>
        <w:pStyle w:val="Tabladeilustraciones"/>
        <w:rPr>
          <w:del w:id="1478" w:author="Tanya Hernández" w:date="2017-05-17T01:22:00Z"/>
          <w:rFonts w:cstheme="minorBidi"/>
          <w:b w:val="0"/>
          <w:bCs w:val="0"/>
          <w:sz w:val="22"/>
          <w:szCs w:val="22"/>
          <w:lang w:eastAsia="es-MX"/>
        </w:rPr>
      </w:pPr>
      <w:del w:id="1479" w:author="Tanya Hernández" w:date="2017-05-17T01:22:00Z">
        <w:r w:rsidRPr="00215307" w:rsidDel="00215307">
          <w:rPr>
            <w:rPrChange w:id="1480" w:author="Tanya Hernández" w:date="2017-05-17T01:22:00Z">
              <w:rPr>
                <w:rStyle w:val="Hipervnculo"/>
                <w:b/>
                <w:bCs w:val="0"/>
              </w:rPr>
            </w:rPrChange>
          </w:rPr>
          <w:delText xml:space="preserve">Fig. 2. 20 Comunicación </w:delText>
        </w:r>
        <m:oMath>
          <m:r>
            <m:rPr>
              <m:sty m:val="b"/>
            </m:rPr>
            <w:rPr>
              <w:rPrChange w:id="1481" w:author="Tanya Hernández" w:date="2017-05-17T01:22:00Z">
                <w:rPr>
                  <w:rStyle w:val="Hipervnculo"/>
                  <w:rFonts w:ascii="Cambria Math" w:hAnsi="Cambria Math"/>
                </w:rPr>
              </w:rPrChange>
            </w:rPr>
            <m:t>I2C</m:t>
          </m:r>
        </m:oMath>
        <w:r w:rsidRPr="00215307" w:rsidDel="00215307">
          <w:rPr>
            <w:rPrChange w:id="1482" w:author="Tanya Hernández" w:date="2017-05-17T01:22:00Z">
              <w:rPr>
                <w:rStyle w:val="Hipervnculo"/>
                <w:b/>
                <w:bCs w:val="0"/>
              </w:rPr>
            </w:rPrChange>
          </w:rPr>
          <w:delText xml:space="preserve"> [30]</w:delText>
        </w:r>
        <w:r w:rsidDel="00215307">
          <w:rPr>
            <w:webHidden/>
          </w:rPr>
          <w:tab/>
        </w:r>
        <w:r w:rsidR="005B2C04" w:rsidDel="00215307">
          <w:rPr>
            <w:webHidden/>
          </w:rPr>
          <w:delText>77</w:delText>
        </w:r>
      </w:del>
    </w:p>
    <w:p w14:paraId="7307CA82" w14:textId="589D38AF" w:rsidR="002A5813" w:rsidDel="00215307" w:rsidRDefault="002A5813">
      <w:pPr>
        <w:pStyle w:val="Tabladeilustraciones"/>
        <w:rPr>
          <w:del w:id="1483" w:author="Tanya Hernández" w:date="2017-05-17T01:22:00Z"/>
          <w:rFonts w:cstheme="minorBidi"/>
          <w:b w:val="0"/>
          <w:bCs w:val="0"/>
          <w:sz w:val="22"/>
          <w:szCs w:val="22"/>
          <w:lang w:eastAsia="es-MX"/>
        </w:rPr>
      </w:pPr>
      <w:del w:id="1484" w:author="Tanya Hernández" w:date="2017-05-17T01:22:00Z">
        <w:r w:rsidRPr="00215307" w:rsidDel="00215307">
          <w:rPr>
            <w:rPrChange w:id="1485" w:author="Tanya Hernández" w:date="2017-05-17T01:22:00Z">
              <w:rPr>
                <w:rStyle w:val="Hipervnculo"/>
                <w:b/>
                <w:bCs w:val="0"/>
              </w:rPr>
            </w:rPrChange>
          </w:rPr>
          <w:delText>Fig. 2. 21 Comunicación SPI [30].</w:delText>
        </w:r>
        <w:r w:rsidDel="00215307">
          <w:rPr>
            <w:webHidden/>
          </w:rPr>
          <w:tab/>
        </w:r>
        <w:r w:rsidR="005B2C04" w:rsidDel="00215307">
          <w:rPr>
            <w:webHidden/>
          </w:rPr>
          <w:delText>78</w:delText>
        </w:r>
      </w:del>
    </w:p>
    <w:p w14:paraId="0CF0C1EF" w14:textId="41BB1959" w:rsidR="002A5813" w:rsidDel="00215307" w:rsidRDefault="002A5813">
      <w:pPr>
        <w:pStyle w:val="Tabladeilustraciones"/>
        <w:rPr>
          <w:del w:id="1486" w:author="Tanya Hernández" w:date="2017-05-17T01:22:00Z"/>
          <w:rFonts w:cstheme="minorBidi"/>
          <w:b w:val="0"/>
          <w:bCs w:val="0"/>
          <w:sz w:val="22"/>
          <w:szCs w:val="22"/>
          <w:lang w:eastAsia="es-MX"/>
        </w:rPr>
      </w:pPr>
      <w:del w:id="1487" w:author="Tanya Hernández" w:date="2017-05-17T01:22:00Z">
        <w:r w:rsidRPr="00215307" w:rsidDel="00215307">
          <w:rPr>
            <w:rPrChange w:id="1488" w:author="Tanya Hernández" w:date="2017-05-17T01:22:00Z">
              <w:rPr>
                <w:rStyle w:val="Hipervnculo"/>
                <w:b/>
                <w:bCs w:val="0"/>
              </w:rPr>
            </w:rPrChange>
          </w:rPr>
          <w:delText>Fig. 2. 22 Uso de un temporizador [30].</w:delText>
        </w:r>
        <w:r w:rsidDel="00215307">
          <w:rPr>
            <w:webHidden/>
          </w:rPr>
          <w:tab/>
        </w:r>
        <w:r w:rsidR="005B2C04" w:rsidDel="00215307">
          <w:rPr>
            <w:webHidden/>
          </w:rPr>
          <w:delText>78</w:delText>
        </w:r>
      </w:del>
    </w:p>
    <w:p w14:paraId="0B4CA619" w14:textId="25FB1A1F" w:rsidR="002A5813" w:rsidDel="00215307" w:rsidRDefault="002A5813">
      <w:pPr>
        <w:pStyle w:val="Tabladeilustraciones"/>
        <w:rPr>
          <w:del w:id="1489" w:author="Tanya Hernández" w:date="2017-05-17T01:22:00Z"/>
          <w:rFonts w:cstheme="minorBidi"/>
          <w:b w:val="0"/>
          <w:bCs w:val="0"/>
          <w:sz w:val="22"/>
          <w:szCs w:val="22"/>
          <w:lang w:eastAsia="es-MX"/>
        </w:rPr>
      </w:pPr>
      <w:del w:id="1490" w:author="Tanya Hernández" w:date="2017-05-17T01:22:00Z">
        <w:r w:rsidRPr="00215307" w:rsidDel="00215307">
          <w:rPr>
            <w:rPrChange w:id="1491" w:author="Tanya Hernández" w:date="2017-05-17T01:22:00Z">
              <w:rPr>
                <w:rStyle w:val="Hipervnculo"/>
                <w:b/>
                <w:bCs w:val="0"/>
              </w:rPr>
            </w:rPrChange>
          </w:rPr>
          <w:delText>Fig. 2. 23 Ejemplo de una interrupción. [30].</w:delText>
        </w:r>
        <w:r w:rsidDel="00215307">
          <w:rPr>
            <w:webHidden/>
          </w:rPr>
          <w:tab/>
        </w:r>
        <w:r w:rsidR="005B2C04" w:rsidDel="00215307">
          <w:rPr>
            <w:webHidden/>
          </w:rPr>
          <w:delText>79</w:delText>
        </w:r>
      </w:del>
    </w:p>
    <w:p w14:paraId="168CD05F" w14:textId="591497CF" w:rsidR="002A5813" w:rsidDel="00215307" w:rsidRDefault="002A5813">
      <w:pPr>
        <w:pStyle w:val="Tabladeilustraciones"/>
        <w:rPr>
          <w:del w:id="1492" w:author="Tanya Hernández" w:date="2017-05-17T01:22:00Z"/>
          <w:rFonts w:cstheme="minorBidi"/>
          <w:b w:val="0"/>
          <w:bCs w:val="0"/>
          <w:sz w:val="22"/>
          <w:szCs w:val="22"/>
          <w:lang w:eastAsia="es-MX"/>
        </w:rPr>
      </w:pPr>
      <w:del w:id="1493" w:author="Tanya Hernández" w:date="2017-05-17T01:22:00Z">
        <w:r w:rsidRPr="00215307" w:rsidDel="00215307">
          <w:rPr>
            <w:rPrChange w:id="1494" w:author="Tanya Hernández" w:date="2017-05-17T01:22:00Z">
              <w:rPr>
                <w:rStyle w:val="Hipervnculo"/>
                <w:b/>
                <w:bCs w:val="0"/>
              </w:rPr>
            </w:rPrChange>
          </w:rPr>
          <w:delText>Fig. 2. 24 Juego de instrucciones [31].</w:delText>
        </w:r>
        <w:r w:rsidDel="00215307">
          <w:rPr>
            <w:webHidden/>
          </w:rPr>
          <w:tab/>
        </w:r>
        <w:r w:rsidR="005B2C04" w:rsidDel="00215307">
          <w:rPr>
            <w:webHidden/>
          </w:rPr>
          <w:delText>81</w:delText>
        </w:r>
      </w:del>
    </w:p>
    <w:p w14:paraId="33228456" w14:textId="6121FFC0" w:rsidR="002A5813" w:rsidDel="00215307" w:rsidRDefault="002A5813">
      <w:pPr>
        <w:pStyle w:val="Tabladeilustraciones"/>
        <w:rPr>
          <w:del w:id="1495" w:author="Tanya Hernández" w:date="2017-05-17T01:22:00Z"/>
          <w:rFonts w:cstheme="minorBidi"/>
          <w:b w:val="0"/>
          <w:bCs w:val="0"/>
          <w:sz w:val="22"/>
          <w:szCs w:val="22"/>
          <w:lang w:eastAsia="es-MX"/>
        </w:rPr>
      </w:pPr>
      <w:del w:id="1496" w:author="Tanya Hernández" w:date="2017-05-17T01:22:00Z">
        <w:r w:rsidRPr="00215307" w:rsidDel="00215307">
          <w:rPr>
            <w:rPrChange w:id="1497" w:author="Tanya Hernández" w:date="2017-05-17T01:22:00Z">
              <w:rPr>
                <w:rStyle w:val="Hipervnculo"/>
                <w:b/>
                <w:bCs w:val="0"/>
              </w:rPr>
            </w:rPrChange>
          </w:rPr>
          <w:delText>Fig. 2. 25 Módulo wifi [65].</w:delText>
        </w:r>
        <w:r w:rsidDel="00215307">
          <w:rPr>
            <w:webHidden/>
          </w:rPr>
          <w:tab/>
        </w:r>
        <w:r w:rsidR="005B2C04" w:rsidDel="00215307">
          <w:rPr>
            <w:webHidden/>
          </w:rPr>
          <w:delText>88</w:delText>
        </w:r>
      </w:del>
    </w:p>
    <w:p w14:paraId="4E3B9715" w14:textId="2FA373B8" w:rsidR="002A5813" w:rsidDel="00215307" w:rsidRDefault="002A5813">
      <w:pPr>
        <w:pStyle w:val="Tabladeilustraciones"/>
        <w:rPr>
          <w:del w:id="1498" w:author="Tanya Hernández" w:date="2017-05-17T01:22:00Z"/>
          <w:rFonts w:cstheme="minorBidi"/>
          <w:b w:val="0"/>
          <w:bCs w:val="0"/>
          <w:sz w:val="22"/>
          <w:szCs w:val="22"/>
          <w:lang w:eastAsia="es-MX"/>
        </w:rPr>
      </w:pPr>
      <w:del w:id="1499" w:author="Tanya Hernández" w:date="2017-05-17T01:22:00Z">
        <w:r w:rsidRPr="00215307" w:rsidDel="00215307">
          <w:rPr>
            <w:rPrChange w:id="1500" w:author="Tanya Hernández" w:date="2017-05-17T01:22:00Z">
              <w:rPr>
                <w:rStyle w:val="Hipervnculo"/>
                <w:b/>
                <w:bCs w:val="0"/>
              </w:rPr>
            </w:rPrChange>
          </w:rPr>
          <w:delText>Fig. 2. 26 Diagrama a bloques del Módulo wifi.[65].</w:delText>
        </w:r>
        <w:r w:rsidDel="00215307">
          <w:rPr>
            <w:webHidden/>
          </w:rPr>
          <w:tab/>
        </w:r>
        <w:r w:rsidR="005B2C04" w:rsidDel="00215307">
          <w:rPr>
            <w:webHidden/>
          </w:rPr>
          <w:delText>88</w:delText>
        </w:r>
      </w:del>
    </w:p>
    <w:p w14:paraId="7FE22DBE" w14:textId="29DBED20" w:rsidR="00904827" w:rsidRDefault="000F53E9">
      <w:pPr>
        <w:pStyle w:val="Tabladeilustraciones"/>
        <w:rPr>
          <w:ins w:id="1501" w:author="Tanya Hernández" w:date="2017-05-21T20:07:00Z"/>
          <w:rFonts w:cstheme="minorBidi"/>
          <w:b w:val="0"/>
          <w:bCs w:val="0"/>
          <w:sz w:val="22"/>
          <w:szCs w:val="22"/>
          <w:lang w:eastAsia="es-MX"/>
        </w:rPr>
      </w:pPr>
      <w:r>
        <w:rPr>
          <w:rStyle w:val="Hipervnculo"/>
        </w:rPr>
        <w:fldChar w:fldCharType="end"/>
      </w:r>
      <w:r w:rsidR="00675A96">
        <w:rPr>
          <w:rStyle w:val="Hipervnculo"/>
        </w:rPr>
        <w:fldChar w:fldCharType="begin"/>
      </w:r>
      <w:r w:rsidR="00675A96">
        <w:rPr>
          <w:rStyle w:val="Hipervnculo"/>
        </w:rPr>
        <w:instrText xml:space="preserve"> TOC \h \z \c "Fig. 3" </w:instrText>
      </w:r>
      <w:r w:rsidR="00675A96">
        <w:rPr>
          <w:rStyle w:val="Hipervnculo"/>
        </w:rPr>
        <w:fldChar w:fldCharType="separate"/>
      </w:r>
      <w:ins w:id="1502" w:author="Tanya Hernández" w:date="2017-05-21T20:07:00Z">
        <w:r w:rsidR="00904827" w:rsidRPr="009519E9">
          <w:rPr>
            <w:rStyle w:val="Hipervnculo"/>
          </w:rPr>
          <w:fldChar w:fldCharType="begin"/>
        </w:r>
        <w:r w:rsidR="00904827" w:rsidRPr="009519E9">
          <w:rPr>
            <w:rStyle w:val="Hipervnculo"/>
          </w:rPr>
          <w:instrText xml:space="preserve"> </w:instrText>
        </w:r>
        <w:r w:rsidR="00904827">
          <w:instrText>HYPERLINK \l "_Toc483160577"</w:instrText>
        </w:r>
        <w:r w:rsidR="00904827" w:rsidRPr="009519E9">
          <w:rPr>
            <w:rStyle w:val="Hipervnculo"/>
          </w:rPr>
          <w:instrText xml:space="preserve"> </w:instrText>
        </w:r>
        <w:r w:rsidR="00904827" w:rsidRPr="009519E9">
          <w:rPr>
            <w:rStyle w:val="Hipervnculo"/>
          </w:rPr>
          <w:fldChar w:fldCharType="separate"/>
        </w:r>
        <w:r w:rsidR="00904827" w:rsidRPr="009519E9">
          <w:rPr>
            <w:rStyle w:val="Hipervnculo"/>
          </w:rPr>
          <w:t>Fig. 3.1 Diagrama a bloques del sistema prototipo.</w:t>
        </w:r>
        <w:r w:rsidR="00904827">
          <w:rPr>
            <w:webHidden/>
          </w:rPr>
          <w:tab/>
        </w:r>
        <w:r w:rsidR="00904827">
          <w:rPr>
            <w:webHidden/>
          </w:rPr>
          <w:fldChar w:fldCharType="begin"/>
        </w:r>
        <w:r w:rsidR="00904827">
          <w:rPr>
            <w:webHidden/>
          </w:rPr>
          <w:instrText xml:space="preserve"> PAGEREF _Toc483160577 \h </w:instrText>
        </w:r>
      </w:ins>
      <w:r w:rsidR="00904827">
        <w:rPr>
          <w:webHidden/>
        </w:rPr>
      </w:r>
      <w:r w:rsidR="00904827">
        <w:rPr>
          <w:webHidden/>
        </w:rPr>
        <w:fldChar w:fldCharType="separate"/>
      </w:r>
      <w:ins w:id="1503" w:author="Tanya Hernández" w:date="2017-05-21T21:21:00Z">
        <w:r w:rsidR="00604603">
          <w:rPr>
            <w:webHidden/>
          </w:rPr>
          <w:t>93</w:t>
        </w:r>
      </w:ins>
      <w:ins w:id="1504" w:author="Tanya Hernández" w:date="2017-05-21T20:07:00Z">
        <w:r w:rsidR="00904827">
          <w:rPr>
            <w:webHidden/>
          </w:rPr>
          <w:fldChar w:fldCharType="end"/>
        </w:r>
        <w:r w:rsidR="00904827" w:rsidRPr="009519E9">
          <w:rPr>
            <w:rStyle w:val="Hipervnculo"/>
          </w:rPr>
          <w:fldChar w:fldCharType="end"/>
        </w:r>
      </w:ins>
    </w:p>
    <w:p w14:paraId="2301D53A" w14:textId="1D77EF3C" w:rsidR="00904827" w:rsidRDefault="00904827">
      <w:pPr>
        <w:pStyle w:val="Tabladeilustraciones"/>
        <w:rPr>
          <w:ins w:id="1505" w:author="Tanya Hernández" w:date="2017-05-21T20:07:00Z"/>
          <w:rFonts w:cstheme="minorBidi"/>
          <w:b w:val="0"/>
          <w:bCs w:val="0"/>
          <w:sz w:val="22"/>
          <w:szCs w:val="22"/>
          <w:lang w:eastAsia="es-MX"/>
        </w:rPr>
      </w:pPr>
      <w:ins w:id="1506" w:author="Tanya Hernández" w:date="2017-05-21T20:07:00Z">
        <w:r w:rsidRPr="009519E9">
          <w:rPr>
            <w:rStyle w:val="Hipervnculo"/>
          </w:rPr>
          <w:fldChar w:fldCharType="begin"/>
        </w:r>
        <w:r w:rsidRPr="009519E9">
          <w:rPr>
            <w:rStyle w:val="Hipervnculo"/>
          </w:rPr>
          <w:instrText xml:space="preserve"> </w:instrText>
        </w:r>
        <w:r>
          <w:instrText>HYPERLINK \l "_Toc483160578"</w:instrText>
        </w:r>
        <w:r w:rsidRPr="009519E9">
          <w:rPr>
            <w:rStyle w:val="Hipervnculo"/>
          </w:rPr>
          <w:instrText xml:space="preserve"> </w:instrText>
        </w:r>
        <w:r w:rsidRPr="009519E9">
          <w:rPr>
            <w:rStyle w:val="Hipervnculo"/>
          </w:rPr>
          <w:fldChar w:fldCharType="separate"/>
        </w:r>
        <w:r w:rsidRPr="009519E9">
          <w:rPr>
            <w:rStyle w:val="Hipervnculo"/>
          </w:rPr>
          <w:t>Fig. 3.2 Diagrama general de caso de uso del sistema de monitoreo.</w:t>
        </w:r>
        <w:r>
          <w:rPr>
            <w:webHidden/>
          </w:rPr>
          <w:tab/>
        </w:r>
        <w:r>
          <w:rPr>
            <w:webHidden/>
          </w:rPr>
          <w:fldChar w:fldCharType="begin"/>
        </w:r>
        <w:r>
          <w:rPr>
            <w:webHidden/>
          </w:rPr>
          <w:instrText xml:space="preserve"> PAGEREF _Toc483160578 \h </w:instrText>
        </w:r>
      </w:ins>
      <w:r>
        <w:rPr>
          <w:webHidden/>
        </w:rPr>
      </w:r>
      <w:r>
        <w:rPr>
          <w:webHidden/>
        </w:rPr>
        <w:fldChar w:fldCharType="separate"/>
      </w:r>
      <w:ins w:id="1507" w:author="Tanya Hernández" w:date="2017-05-21T21:21:00Z">
        <w:r w:rsidR="00604603">
          <w:rPr>
            <w:webHidden/>
          </w:rPr>
          <w:t>95</w:t>
        </w:r>
      </w:ins>
      <w:ins w:id="1508" w:author="Tanya Hernández" w:date="2017-05-21T20:07:00Z">
        <w:r>
          <w:rPr>
            <w:webHidden/>
          </w:rPr>
          <w:fldChar w:fldCharType="end"/>
        </w:r>
        <w:r w:rsidRPr="009519E9">
          <w:rPr>
            <w:rStyle w:val="Hipervnculo"/>
          </w:rPr>
          <w:fldChar w:fldCharType="end"/>
        </w:r>
      </w:ins>
    </w:p>
    <w:p w14:paraId="185DC7A6" w14:textId="29694847" w:rsidR="00904827" w:rsidRDefault="00904827">
      <w:pPr>
        <w:pStyle w:val="Tabladeilustraciones"/>
        <w:rPr>
          <w:ins w:id="1509" w:author="Tanya Hernández" w:date="2017-05-21T20:07:00Z"/>
          <w:rFonts w:cstheme="minorBidi"/>
          <w:b w:val="0"/>
          <w:bCs w:val="0"/>
          <w:sz w:val="22"/>
          <w:szCs w:val="22"/>
          <w:lang w:eastAsia="es-MX"/>
        </w:rPr>
      </w:pPr>
      <w:ins w:id="1510" w:author="Tanya Hernández" w:date="2017-05-21T20:07:00Z">
        <w:r w:rsidRPr="009519E9">
          <w:rPr>
            <w:rStyle w:val="Hipervnculo"/>
          </w:rPr>
          <w:fldChar w:fldCharType="begin"/>
        </w:r>
        <w:r w:rsidRPr="009519E9">
          <w:rPr>
            <w:rStyle w:val="Hipervnculo"/>
          </w:rPr>
          <w:instrText xml:space="preserve"> </w:instrText>
        </w:r>
        <w:r>
          <w:instrText>HYPERLINK \l "_Toc483160579"</w:instrText>
        </w:r>
        <w:r w:rsidRPr="009519E9">
          <w:rPr>
            <w:rStyle w:val="Hipervnculo"/>
          </w:rPr>
          <w:instrText xml:space="preserve"> </w:instrText>
        </w:r>
        <w:r w:rsidRPr="009519E9">
          <w:rPr>
            <w:rStyle w:val="Hipervnculo"/>
          </w:rPr>
          <w:fldChar w:fldCharType="separate"/>
        </w:r>
        <w:r w:rsidRPr="009519E9">
          <w:rPr>
            <w:rStyle w:val="Hipervnculo"/>
          </w:rPr>
          <w:t>Fig. 3.3 Caso de uso leer magnitud.</w:t>
        </w:r>
        <w:r>
          <w:rPr>
            <w:webHidden/>
          </w:rPr>
          <w:tab/>
        </w:r>
        <w:r>
          <w:rPr>
            <w:webHidden/>
          </w:rPr>
          <w:fldChar w:fldCharType="begin"/>
        </w:r>
        <w:r>
          <w:rPr>
            <w:webHidden/>
          </w:rPr>
          <w:instrText xml:space="preserve"> PAGEREF _Toc483160579 \h </w:instrText>
        </w:r>
      </w:ins>
      <w:r>
        <w:rPr>
          <w:webHidden/>
        </w:rPr>
      </w:r>
      <w:r>
        <w:rPr>
          <w:webHidden/>
        </w:rPr>
        <w:fldChar w:fldCharType="separate"/>
      </w:r>
      <w:ins w:id="1511" w:author="Tanya Hernández" w:date="2017-05-21T21:21:00Z">
        <w:r w:rsidR="00604603">
          <w:rPr>
            <w:webHidden/>
          </w:rPr>
          <w:t>96</w:t>
        </w:r>
      </w:ins>
      <w:ins w:id="1512" w:author="Tanya Hernández" w:date="2017-05-21T20:07:00Z">
        <w:r>
          <w:rPr>
            <w:webHidden/>
          </w:rPr>
          <w:fldChar w:fldCharType="end"/>
        </w:r>
        <w:r w:rsidRPr="009519E9">
          <w:rPr>
            <w:rStyle w:val="Hipervnculo"/>
          </w:rPr>
          <w:fldChar w:fldCharType="end"/>
        </w:r>
      </w:ins>
    </w:p>
    <w:p w14:paraId="60C0D9E9" w14:textId="60F0F8DB" w:rsidR="00904827" w:rsidRDefault="00904827">
      <w:pPr>
        <w:pStyle w:val="Tabladeilustraciones"/>
        <w:rPr>
          <w:ins w:id="1513" w:author="Tanya Hernández" w:date="2017-05-21T20:07:00Z"/>
          <w:rFonts w:cstheme="minorBidi"/>
          <w:b w:val="0"/>
          <w:bCs w:val="0"/>
          <w:sz w:val="22"/>
          <w:szCs w:val="22"/>
          <w:lang w:eastAsia="es-MX"/>
        </w:rPr>
      </w:pPr>
      <w:ins w:id="1514" w:author="Tanya Hernández" w:date="2017-05-21T20:07:00Z">
        <w:r w:rsidRPr="009519E9">
          <w:rPr>
            <w:rStyle w:val="Hipervnculo"/>
          </w:rPr>
          <w:fldChar w:fldCharType="begin"/>
        </w:r>
        <w:r w:rsidRPr="009519E9">
          <w:rPr>
            <w:rStyle w:val="Hipervnculo"/>
          </w:rPr>
          <w:instrText xml:space="preserve"> </w:instrText>
        </w:r>
        <w:r>
          <w:instrText>HYPERLINK \l "_Toc483160580"</w:instrText>
        </w:r>
        <w:r w:rsidRPr="009519E9">
          <w:rPr>
            <w:rStyle w:val="Hipervnculo"/>
          </w:rPr>
          <w:instrText xml:space="preserve"> </w:instrText>
        </w:r>
        <w:r w:rsidRPr="009519E9">
          <w:rPr>
            <w:rStyle w:val="Hipervnculo"/>
          </w:rPr>
          <w:fldChar w:fldCharType="separate"/>
        </w:r>
        <w:r w:rsidRPr="009519E9">
          <w:rPr>
            <w:rStyle w:val="Hipervnculo"/>
          </w:rPr>
          <w:t>Fig. 3.4 Caso de uso transmitir magnitud.</w:t>
        </w:r>
        <w:r>
          <w:rPr>
            <w:webHidden/>
          </w:rPr>
          <w:tab/>
        </w:r>
        <w:r>
          <w:rPr>
            <w:webHidden/>
          </w:rPr>
          <w:fldChar w:fldCharType="begin"/>
        </w:r>
        <w:r>
          <w:rPr>
            <w:webHidden/>
          </w:rPr>
          <w:instrText xml:space="preserve"> PAGEREF _Toc483160580 \h </w:instrText>
        </w:r>
      </w:ins>
      <w:r>
        <w:rPr>
          <w:webHidden/>
        </w:rPr>
      </w:r>
      <w:r>
        <w:rPr>
          <w:webHidden/>
        </w:rPr>
        <w:fldChar w:fldCharType="separate"/>
      </w:r>
      <w:ins w:id="1515" w:author="Tanya Hernández" w:date="2017-05-21T21:21:00Z">
        <w:r w:rsidR="00604603">
          <w:rPr>
            <w:webHidden/>
          </w:rPr>
          <w:t>97</w:t>
        </w:r>
      </w:ins>
      <w:ins w:id="1516" w:author="Tanya Hernández" w:date="2017-05-21T20:07:00Z">
        <w:r>
          <w:rPr>
            <w:webHidden/>
          </w:rPr>
          <w:fldChar w:fldCharType="end"/>
        </w:r>
        <w:r w:rsidRPr="009519E9">
          <w:rPr>
            <w:rStyle w:val="Hipervnculo"/>
          </w:rPr>
          <w:fldChar w:fldCharType="end"/>
        </w:r>
      </w:ins>
    </w:p>
    <w:p w14:paraId="617498BC" w14:textId="50205D8D" w:rsidR="00904827" w:rsidRDefault="00904827">
      <w:pPr>
        <w:pStyle w:val="Tabladeilustraciones"/>
        <w:rPr>
          <w:ins w:id="1517" w:author="Tanya Hernández" w:date="2017-05-21T20:07:00Z"/>
          <w:rFonts w:cstheme="minorBidi"/>
          <w:b w:val="0"/>
          <w:bCs w:val="0"/>
          <w:sz w:val="22"/>
          <w:szCs w:val="22"/>
          <w:lang w:eastAsia="es-MX"/>
        </w:rPr>
      </w:pPr>
      <w:ins w:id="1518" w:author="Tanya Hernández" w:date="2017-05-21T20:07:00Z">
        <w:r w:rsidRPr="009519E9">
          <w:rPr>
            <w:rStyle w:val="Hipervnculo"/>
          </w:rPr>
          <w:fldChar w:fldCharType="begin"/>
        </w:r>
        <w:r w:rsidRPr="009519E9">
          <w:rPr>
            <w:rStyle w:val="Hipervnculo"/>
          </w:rPr>
          <w:instrText xml:space="preserve"> </w:instrText>
        </w:r>
        <w:r>
          <w:instrText>HYPERLINK \l "_Toc483160581"</w:instrText>
        </w:r>
        <w:r w:rsidRPr="009519E9">
          <w:rPr>
            <w:rStyle w:val="Hipervnculo"/>
          </w:rPr>
          <w:instrText xml:space="preserve"> </w:instrText>
        </w:r>
        <w:r w:rsidRPr="009519E9">
          <w:rPr>
            <w:rStyle w:val="Hipervnculo"/>
          </w:rPr>
          <w:fldChar w:fldCharType="separate"/>
        </w:r>
        <w:r w:rsidRPr="009519E9">
          <w:rPr>
            <w:rStyle w:val="Hipervnculo"/>
          </w:rPr>
          <w:t>Fig. 3.5 Caso de uso recibir magnitud.</w:t>
        </w:r>
        <w:r>
          <w:rPr>
            <w:webHidden/>
          </w:rPr>
          <w:tab/>
        </w:r>
        <w:r>
          <w:rPr>
            <w:webHidden/>
          </w:rPr>
          <w:fldChar w:fldCharType="begin"/>
        </w:r>
        <w:r>
          <w:rPr>
            <w:webHidden/>
          </w:rPr>
          <w:instrText xml:space="preserve"> PAGEREF _Toc483160581 \h </w:instrText>
        </w:r>
      </w:ins>
      <w:r>
        <w:rPr>
          <w:webHidden/>
        </w:rPr>
      </w:r>
      <w:r>
        <w:rPr>
          <w:webHidden/>
        </w:rPr>
        <w:fldChar w:fldCharType="separate"/>
      </w:r>
      <w:ins w:id="1519" w:author="Tanya Hernández" w:date="2017-05-21T21:21:00Z">
        <w:r w:rsidR="00604603">
          <w:rPr>
            <w:webHidden/>
          </w:rPr>
          <w:t>98</w:t>
        </w:r>
      </w:ins>
      <w:ins w:id="1520" w:author="Tanya Hernández" w:date="2017-05-21T20:07:00Z">
        <w:r>
          <w:rPr>
            <w:webHidden/>
          </w:rPr>
          <w:fldChar w:fldCharType="end"/>
        </w:r>
        <w:r w:rsidRPr="009519E9">
          <w:rPr>
            <w:rStyle w:val="Hipervnculo"/>
          </w:rPr>
          <w:fldChar w:fldCharType="end"/>
        </w:r>
      </w:ins>
    </w:p>
    <w:p w14:paraId="51143D03" w14:textId="340E9C3A" w:rsidR="00904827" w:rsidRDefault="00904827">
      <w:pPr>
        <w:pStyle w:val="Tabladeilustraciones"/>
        <w:rPr>
          <w:ins w:id="1521" w:author="Tanya Hernández" w:date="2017-05-21T20:07:00Z"/>
          <w:rFonts w:cstheme="minorBidi"/>
          <w:b w:val="0"/>
          <w:bCs w:val="0"/>
          <w:sz w:val="22"/>
          <w:szCs w:val="22"/>
          <w:lang w:eastAsia="es-MX"/>
        </w:rPr>
      </w:pPr>
      <w:ins w:id="1522" w:author="Tanya Hernández" w:date="2017-05-21T20:07:00Z">
        <w:r w:rsidRPr="009519E9">
          <w:rPr>
            <w:rStyle w:val="Hipervnculo"/>
          </w:rPr>
          <w:fldChar w:fldCharType="begin"/>
        </w:r>
        <w:r w:rsidRPr="009519E9">
          <w:rPr>
            <w:rStyle w:val="Hipervnculo"/>
          </w:rPr>
          <w:instrText xml:space="preserve"> </w:instrText>
        </w:r>
        <w:r>
          <w:instrText>HYPERLINK \l "_Toc483160582"</w:instrText>
        </w:r>
        <w:r w:rsidRPr="009519E9">
          <w:rPr>
            <w:rStyle w:val="Hipervnculo"/>
          </w:rPr>
          <w:instrText xml:space="preserve"> </w:instrText>
        </w:r>
        <w:r w:rsidRPr="009519E9">
          <w:rPr>
            <w:rStyle w:val="Hipervnculo"/>
          </w:rPr>
          <w:fldChar w:fldCharType="separate"/>
        </w:r>
        <w:r w:rsidRPr="009519E9">
          <w:rPr>
            <w:rStyle w:val="Hipervnculo"/>
          </w:rPr>
          <w:t>Fig. 3.6 Caso de uso guardar magnitud.</w:t>
        </w:r>
        <w:r>
          <w:rPr>
            <w:webHidden/>
          </w:rPr>
          <w:tab/>
        </w:r>
        <w:r>
          <w:rPr>
            <w:webHidden/>
          </w:rPr>
          <w:fldChar w:fldCharType="begin"/>
        </w:r>
        <w:r>
          <w:rPr>
            <w:webHidden/>
          </w:rPr>
          <w:instrText xml:space="preserve"> PAGEREF _Toc483160582 \h </w:instrText>
        </w:r>
      </w:ins>
      <w:r>
        <w:rPr>
          <w:webHidden/>
        </w:rPr>
      </w:r>
      <w:r>
        <w:rPr>
          <w:webHidden/>
        </w:rPr>
        <w:fldChar w:fldCharType="separate"/>
      </w:r>
      <w:ins w:id="1523" w:author="Tanya Hernández" w:date="2017-05-21T21:21:00Z">
        <w:r w:rsidR="00604603">
          <w:rPr>
            <w:webHidden/>
          </w:rPr>
          <w:t>99</w:t>
        </w:r>
      </w:ins>
      <w:ins w:id="1524" w:author="Tanya Hernández" w:date="2017-05-21T20:07:00Z">
        <w:r>
          <w:rPr>
            <w:webHidden/>
          </w:rPr>
          <w:fldChar w:fldCharType="end"/>
        </w:r>
        <w:r w:rsidRPr="009519E9">
          <w:rPr>
            <w:rStyle w:val="Hipervnculo"/>
          </w:rPr>
          <w:fldChar w:fldCharType="end"/>
        </w:r>
      </w:ins>
    </w:p>
    <w:p w14:paraId="10757854" w14:textId="2D2F87D7" w:rsidR="00904827" w:rsidRDefault="00904827">
      <w:pPr>
        <w:pStyle w:val="Tabladeilustraciones"/>
        <w:rPr>
          <w:ins w:id="1525" w:author="Tanya Hernández" w:date="2017-05-21T20:07:00Z"/>
          <w:rFonts w:cstheme="minorBidi"/>
          <w:b w:val="0"/>
          <w:bCs w:val="0"/>
          <w:sz w:val="22"/>
          <w:szCs w:val="22"/>
          <w:lang w:eastAsia="es-MX"/>
        </w:rPr>
      </w:pPr>
      <w:ins w:id="1526" w:author="Tanya Hernández" w:date="2017-05-21T20:07:00Z">
        <w:r w:rsidRPr="009519E9">
          <w:rPr>
            <w:rStyle w:val="Hipervnculo"/>
          </w:rPr>
          <w:fldChar w:fldCharType="begin"/>
        </w:r>
        <w:r w:rsidRPr="009519E9">
          <w:rPr>
            <w:rStyle w:val="Hipervnculo"/>
          </w:rPr>
          <w:instrText xml:space="preserve"> </w:instrText>
        </w:r>
        <w:r>
          <w:instrText>HYPERLINK \l "_Toc483160583"</w:instrText>
        </w:r>
        <w:r w:rsidRPr="009519E9">
          <w:rPr>
            <w:rStyle w:val="Hipervnculo"/>
          </w:rPr>
          <w:instrText xml:space="preserve"> </w:instrText>
        </w:r>
        <w:r w:rsidRPr="009519E9">
          <w:rPr>
            <w:rStyle w:val="Hipervnculo"/>
          </w:rPr>
          <w:fldChar w:fldCharType="separate"/>
        </w:r>
        <w:r w:rsidRPr="009519E9">
          <w:rPr>
            <w:rStyle w:val="Hipervnculo"/>
          </w:rPr>
          <w:t>Fig. 3.7 Caso de uso validar magnitud.</w:t>
        </w:r>
        <w:r>
          <w:rPr>
            <w:webHidden/>
          </w:rPr>
          <w:tab/>
        </w:r>
        <w:r>
          <w:rPr>
            <w:webHidden/>
          </w:rPr>
          <w:fldChar w:fldCharType="begin"/>
        </w:r>
        <w:r>
          <w:rPr>
            <w:webHidden/>
          </w:rPr>
          <w:instrText xml:space="preserve"> PAGEREF _Toc483160583 \h </w:instrText>
        </w:r>
      </w:ins>
      <w:r>
        <w:rPr>
          <w:webHidden/>
        </w:rPr>
      </w:r>
      <w:r>
        <w:rPr>
          <w:webHidden/>
        </w:rPr>
        <w:fldChar w:fldCharType="separate"/>
      </w:r>
      <w:ins w:id="1527" w:author="Tanya Hernández" w:date="2017-05-21T21:21:00Z">
        <w:r w:rsidR="00604603">
          <w:rPr>
            <w:webHidden/>
          </w:rPr>
          <w:t>100</w:t>
        </w:r>
      </w:ins>
      <w:ins w:id="1528" w:author="Tanya Hernández" w:date="2017-05-21T20:07:00Z">
        <w:r>
          <w:rPr>
            <w:webHidden/>
          </w:rPr>
          <w:fldChar w:fldCharType="end"/>
        </w:r>
        <w:r w:rsidRPr="009519E9">
          <w:rPr>
            <w:rStyle w:val="Hipervnculo"/>
          </w:rPr>
          <w:fldChar w:fldCharType="end"/>
        </w:r>
      </w:ins>
    </w:p>
    <w:p w14:paraId="0595F900" w14:textId="73ED0EC6" w:rsidR="00904827" w:rsidRDefault="00904827">
      <w:pPr>
        <w:pStyle w:val="Tabladeilustraciones"/>
        <w:rPr>
          <w:ins w:id="1529" w:author="Tanya Hernández" w:date="2017-05-21T20:07:00Z"/>
          <w:rFonts w:cstheme="minorBidi"/>
          <w:b w:val="0"/>
          <w:bCs w:val="0"/>
          <w:sz w:val="22"/>
          <w:szCs w:val="22"/>
          <w:lang w:eastAsia="es-MX"/>
        </w:rPr>
      </w:pPr>
      <w:ins w:id="1530" w:author="Tanya Hernández" w:date="2017-05-21T20:07:00Z">
        <w:r w:rsidRPr="009519E9">
          <w:rPr>
            <w:rStyle w:val="Hipervnculo"/>
          </w:rPr>
          <w:fldChar w:fldCharType="begin"/>
        </w:r>
        <w:r w:rsidRPr="009519E9">
          <w:rPr>
            <w:rStyle w:val="Hipervnculo"/>
          </w:rPr>
          <w:instrText xml:space="preserve"> </w:instrText>
        </w:r>
        <w:r>
          <w:instrText>HYPERLINK \l "_Toc483160584"</w:instrText>
        </w:r>
        <w:r w:rsidRPr="009519E9">
          <w:rPr>
            <w:rStyle w:val="Hipervnculo"/>
          </w:rPr>
          <w:instrText xml:space="preserve"> </w:instrText>
        </w:r>
        <w:r w:rsidRPr="009519E9">
          <w:rPr>
            <w:rStyle w:val="Hipervnculo"/>
          </w:rPr>
          <w:fldChar w:fldCharType="separate"/>
        </w:r>
        <w:r w:rsidRPr="009519E9">
          <w:rPr>
            <w:rStyle w:val="Hipervnculo"/>
          </w:rPr>
          <w:t>Fig. 3.8 Caso de uso enviar alerta.</w:t>
        </w:r>
        <w:r>
          <w:rPr>
            <w:webHidden/>
          </w:rPr>
          <w:tab/>
        </w:r>
        <w:r>
          <w:rPr>
            <w:webHidden/>
          </w:rPr>
          <w:fldChar w:fldCharType="begin"/>
        </w:r>
        <w:r>
          <w:rPr>
            <w:webHidden/>
          </w:rPr>
          <w:instrText xml:space="preserve"> PAGEREF _Toc483160584 \h </w:instrText>
        </w:r>
      </w:ins>
      <w:r>
        <w:rPr>
          <w:webHidden/>
        </w:rPr>
      </w:r>
      <w:r>
        <w:rPr>
          <w:webHidden/>
        </w:rPr>
        <w:fldChar w:fldCharType="separate"/>
      </w:r>
      <w:ins w:id="1531" w:author="Tanya Hernández" w:date="2017-05-21T21:21:00Z">
        <w:r w:rsidR="00604603">
          <w:rPr>
            <w:webHidden/>
          </w:rPr>
          <w:t>101</w:t>
        </w:r>
      </w:ins>
      <w:ins w:id="1532" w:author="Tanya Hernández" w:date="2017-05-21T20:07:00Z">
        <w:r>
          <w:rPr>
            <w:webHidden/>
          </w:rPr>
          <w:fldChar w:fldCharType="end"/>
        </w:r>
        <w:r w:rsidRPr="009519E9">
          <w:rPr>
            <w:rStyle w:val="Hipervnculo"/>
          </w:rPr>
          <w:fldChar w:fldCharType="end"/>
        </w:r>
      </w:ins>
    </w:p>
    <w:p w14:paraId="657E173E" w14:textId="493FE7B8" w:rsidR="00904827" w:rsidRDefault="00904827">
      <w:pPr>
        <w:pStyle w:val="Tabladeilustraciones"/>
        <w:rPr>
          <w:ins w:id="1533" w:author="Tanya Hernández" w:date="2017-05-21T20:07:00Z"/>
          <w:rFonts w:cstheme="minorBidi"/>
          <w:b w:val="0"/>
          <w:bCs w:val="0"/>
          <w:sz w:val="22"/>
          <w:szCs w:val="22"/>
          <w:lang w:eastAsia="es-MX"/>
        </w:rPr>
      </w:pPr>
      <w:ins w:id="1534" w:author="Tanya Hernández" w:date="2017-05-21T20:07:00Z">
        <w:r w:rsidRPr="009519E9">
          <w:rPr>
            <w:rStyle w:val="Hipervnculo"/>
          </w:rPr>
          <w:fldChar w:fldCharType="begin"/>
        </w:r>
        <w:r w:rsidRPr="009519E9">
          <w:rPr>
            <w:rStyle w:val="Hipervnculo"/>
          </w:rPr>
          <w:instrText xml:space="preserve"> </w:instrText>
        </w:r>
        <w:r>
          <w:instrText>HYPERLINK \l "_Toc483160585"</w:instrText>
        </w:r>
        <w:r w:rsidRPr="009519E9">
          <w:rPr>
            <w:rStyle w:val="Hipervnculo"/>
          </w:rPr>
          <w:instrText xml:space="preserve"> </w:instrText>
        </w:r>
        <w:r w:rsidRPr="009519E9">
          <w:rPr>
            <w:rStyle w:val="Hipervnculo"/>
          </w:rPr>
          <w:fldChar w:fldCharType="separate"/>
        </w:r>
        <w:r w:rsidRPr="009519E9">
          <w:rPr>
            <w:rStyle w:val="Hipervnculo"/>
          </w:rPr>
          <w:t>Fig. 3.9 Caso de uso registrar usuario.</w:t>
        </w:r>
        <w:r>
          <w:rPr>
            <w:webHidden/>
          </w:rPr>
          <w:tab/>
        </w:r>
        <w:r>
          <w:rPr>
            <w:webHidden/>
          </w:rPr>
          <w:fldChar w:fldCharType="begin"/>
        </w:r>
        <w:r>
          <w:rPr>
            <w:webHidden/>
          </w:rPr>
          <w:instrText xml:space="preserve"> PAGEREF _Toc483160585 \h </w:instrText>
        </w:r>
      </w:ins>
      <w:r>
        <w:rPr>
          <w:webHidden/>
        </w:rPr>
      </w:r>
      <w:r>
        <w:rPr>
          <w:webHidden/>
        </w:rPr>
        <w:fldChar w:fldCharType="separate"/>
      </w:r>
      <w:ins w:id="1535" w:author="Tanya Hernández" w:date="2017-05-21T21:21:00Z">
        <w:r w:rsidR="00604603">
          <w:rPr>
            <w:webHidden/>
          </w:rPr>
          <w:t>102</w:t>
        </w:r>
      </w:ins>
      <w:ins w:id="1536" w:author="Tanya Hernández" w:date="2017-05-21T20:07:00Z">
        <w:r>
          <w:rPr>
            <w:webHidden/>
          </w:rPr>
          <w:fldChar w:fldCharType="end"/>
        </w:r>
        <w:r w:rsidRPr="009519E9">
          <w:rPr>
            <w:rStyle w:val="Hipervnculo"/>
          </w:rPr>
          <w:fldChar w:fldCharType="end"/>
        </w:r>
      </w:ins>
    </w:p>
    <w:p w14:paraId="314E7FBD" w14:textId="039B3A7B" w:rsidR="00904827" w:rsidRDefault="00904827">
      <w:pPr>
        <w:pStyle w:val="Tabladeilustraciones"/>
        <w:rPr>
          <w:ins w:id="1537" w:author="Tanya Hernández" w:date="2017-05-21T20:07:00Z"/>
          <w:rFonts w:cstheme="minorBidi"/>
          <w:b w:val="0"/>
          <w:bCs w:val="0"/>
          <w:sz w:val="22"/>
          <w:szCs w:val="22"/>
          <w:lang w:eastAsia="es-MX"/>
        </w:rPr>
      </w:pPr>
      <w:ins w:id="1538" w:author="Tanya Hernández" w:date="2017-05-21T20:07:00Z">
        <w:r w:rsidRPr="009519E9">
          <w:rPr>
            <w:rStyle w:val="Hipervnculo"/>
          </w:rPr>
          <w:fldChar w:fldCharType="begin"/>
        </w:r>
        <w:r w:rsidRPr="009519E9">
          <w:rPr>
            <w:rStyle w:val="Hipervnculo"/>
          </w:rPr>
          <w:instrText xml:space="preserve"> </w:instrText>
        </w:r>
        <w:r>
          <w:instrText>HYPERLINK \l "_Toc483160586"</w:instrText>
        </w:r>
        <w:r w:rsidRPr="009519E9">
          <w:rPr>
            <w:rStyle w:val="Hipervnculo"/>
          </w:rPr>
          <w:instrText xml:space="preserve"> </w:instrText>
        </w:r>
        <w:r w:rsidRPr="009519E9">
          <w:rPr>
            <w:rStyle w:val="Hipervnculo"/>
          </w:rPr>
          <w:fldChar w:fldCharType="separate"/>
        </w:r>
        <w:r w:rsidRPr="009519E9">
          <w:rPr>
            <w:rStyle w:val="Hipervnculo"/>
          </w:rPr>
          <w:t>Fig. 3.10 Caso de uso ingresar.</w:t>
        </w:r>
        <w:r>
          <w:rPr>
            <w:webHidden/>
          </w:rPr>
          <w:tab/>
        </w:r>
        <w:r>
          <w:rPr>
            <w:webHidden/>
          </w:rPr>
          <w:fldChar w:fldCharType="begin"/>
        </w:r>
        <w:r>
          <w:rPr>
            <w:webHidden/>
          </w:rPr>
          <w:instrText xml:space="preserve"> PAGEREF _Toc483160586 \h </w:instrText>
        </w:r>
      </w:ins>
      <w:r>
        <w:rPr>
          <w:webHidden/>
        </w:rPr>
      </w:r>
      <w:r>
        <w:rPr>
          <w:webHidden/>
        </w:rPr>
        <w:fldChar w:fldCharType="separate"/>
      </w:r>
      <w:ins w:id="1539" w:author="Tanya Hernández" w:date="2017-05-21T21:21:00Z">
        <w:r w:rsidR="00604603">
          <w:rPr>
            <w:webHidden/>
          </w:rPr>
          <w:t>103</w:t>
        </w:r>
      </w:ins>
      <w:ins w:id="1540" w:author="Tanya Hernández" w:date="2017-05-21T20:07:00Z">
        <w:r>
          <w:rPr>
            <w:webHidden/>
          </w:rPr>
          <w:fldChar w:fldCharType="end"/>
        </w:r>
        <w:r w:rsidRPr="009519E9">
          <w:rPr>
            <w:rStyle w:val="Hipervnculo"/>
          </w:rPr>
          <w:fldChar w:fldCharType="end"/>
        </w:r>
      </w:ins>
    </w:p>
    <w:p w14:paraId="2B8743D0" w14:textId="4A5A2C78" w:rsidR="00904827" w:rsidRDefault="00904827">
      <w:pPr>
        <w:pStyle w:val="Tabladeilustraciones"/>
        <w:rPr>
          <w:ins w:id="1541" w:author="Tanya Hernández" w:date="2017-05-21T20:07:00Z"/>
          <w:rFonts w:cstheme="minorBidi"/>
          <w:b w:val="0"/>
          <w:bCs w:val="0"/>
          <w:sz w:val="22"/>
          <w:szCs w:val="22"/>
          <w:lang w:eastAsia="es-MX"/>
        </w:rPr>
      </w:pPr>
      <w:ins w:id="1542" w:author="Tanya Hernández" w:date="2017-05-21T20:07:00Z">
        <w:r w:rsidRPr="009519E9">
          <w:rPr>
            <w:rStyle w:val="Hipervnculo"/>
          </w:rPr>
          <w:fldChar w:fldCharType="begin"/>
        </w:r>
        <w:r w:rsidRPr="009519E9">
          <w:rPr>
            <w:rStyle w:val="Hipervnculo"/>
          </w:rPr>
          <w:instrText xml:space="preserve"> </w:instrText>
        </w:r>
        <w:r>
          <w:instrText>HYPERLINK \l "_Toc483160587"</w:instrText>
        </w:r>
        <w:r w:rsidRPr="009519E9">
          <w:rPr>
            <w:rStyle w:val="Hipervnculo"/>
          </w:rPr>
          <w:instrText xml:space="preserve"> </w:instrText>
        </w:r>
        <w:r w:rsidRPr="009519E9">
          <w:rPr>
            <w:rStyle w:val="Hipervnculo"/>
          </w:rPr>
          <w:fldChar w:fldCharType="separate"/>
        </w:r>
        <w:r w:rsidRPr="009519E9">
          <w:rPr>
            <w:rStyle w:val="Hipervnculo"/>
          </w:rPr>
          <w:t>Fig. 3.11 Caso de uso registrar usuario directo.</w:t>
        </w:r>
        <w:r>
          <w:rPr>
            <w:webHidden/>
          </w:rPr>
          <w:tab/>
        </w:r>
        <w:r>
          <w:rPr>
            <w:webHidden/>
          </w:rPr>
          <w:fldChar w:fldCharType="begin"/>
        </w:r>
        <w:r>
          <w:rPr>
            <w:webHidden/>
          </w:rPr>
          <w:instrText xml:space="preserve"> PAGEREF _Toc483160587 \h </w:instrText>
        </w:r>
      </w:ins>
      <w:r>
        <w:rPr>
          <w:webHidden/>
        </w:rPr>
      </w:r>
      <w:r>
        <w:rPr>
          <w:webHidden/>
        </w:rPr>
        <w:fldChar w:fldCharType="separate"/>
      </w:r>
      <w:ins w:id="1543" w:author="Tanya Hernández" w:date="2017-05-21T21:21:00Z">
        <w:r w:rsidR="00604603">
          <w:rPr>
            <w:webHidden/>
          </w:rPr>
          <w:t>104</w:t>
        </w:r>
      </w:ins>
      <w:ins w:id="1544" w:author="Tanya Hernández" w:date="2017-05-21T20:07:00Z">
        <w:r>
          <w:rPr>
            <w:webHidden/>
          </w:rPr>
          <w:fldChar w:fldCharType="end"/>
        </w:r>
        <w:r w:rsidRPr="009519E9">
          <w:rPr>
            <w:rStyle w:val="Hipervnculo"/>
          </w:rPr>
          <w:fldChar w:fldCharType="end"/>
        </w:r>
      </w:ins>
    </w:p>
    <w:p w14:paraId="7F414758" w14:textId="51D54E5F" w:rsidR="00904827" w:rsidRDefault="00904827">
      <w:pPr>
        <w:pStyle w:val="Tabladeilustraciones"/>
        <w:rPr>
          <w:ins w:id="1545" w:author="Tanya Hernández" w:date="2017-05-21T20:07:00Z"/>
          <w:rFonts w:cstheme="minorBidi"/>
          <w:b w:val="0"/>
          <w:bCs w:val="0"/>
          <w:sz w:val="22"/>
          <w:szCs w:val="22"/>
          <w:lang w:eastAsia="es-MX"/>
        </w:rPr>
      </w:pPr>
      <w:ins w:id="1546" w:author="Tanya Hernández" w:date="2017-05-21T20:07:00Z">
        <w:r w:rsidRPr="009519E9">
          <w:rPr>
            <w:rStyle w:val="Hipervnculo"/>
          </w:rPr>
          <w:fldChar w:fldCharType="begin"/>
        </w:r>
        <w:r w:rsidRPr="009519E9">
          <w:rPr>
            <w:rStyle w:val="Hipervnculo"/>
          </w:rPr>
          <w:instrText xml:space="preserve"> </w:instrText>
        </w:r>
        <w:r>
          <w:instrText>HYPERLINK \l "_Toc483160588"</w:instrText>
        </w:r>
        <w:r w:rsidRPr="009519E9">
          <w:rPr>
            <w:rStyle w:val="Hipervnculo"/>
          </w:rPr>
          <w:instrText xml:space="preserve"> </w:instrText>
        </w:r>
        <w:r w:rsidRPr="009519E9">
          <w:rPr>
            <w:rStyle w:val="Hipervnculo"/>
          </w:rPr>
          <w:fldChar w:fldCharType="separate"/>
        </w:r>
        <w:r w:rsidRPr="009519E9">
          <w:rPr>
            <w:rStyle w:val="Hipervnculo"/>
          </w:rPr>
          <w:t>Fig. 3.12 Caso de uso editar datos.</w:t>
        </w:r>
        <w:r>
          <w:rPr>
            <w:webHidden/>
          </w:rPr>
          <w:tab/>
        </w:r>
        <w:r>
          <w:rPr>
            <w:webHidden/>
          </w:rPr>
          <w:fldChar w:fldCharType="begin"/>
        </w:r>
        <w:r>
          <w:rPr>
            <w:webHidden/>
          </w:rPr>
          <w:instrText xml:space="preserve"> PAGEREF _Toc483160588 \h </w:instrText>
        </w:r>
      </w:ins>
      <w:r>
        <w:rPr>
          <w:webHidden/>
        </w:rPr>
      </w:r>
      <w:r>
        <w:rPr>
          <w:webHidden/>
        </w:rPr>
        <w:fldChar w:fldCharType="separate"/>
      </w:r>
      <w:ins w:id="1547" w:author="Tanya Hernández" w:date="2017-05-21T21:21:00Z">
        <w:r w:rsidR="00604603">
          <w:rPr>
            <w:webHidden/>
          </w:rPr>
          <w:t>105</w:t>
        </w:r>
      </w:ins>
      <w:ins w:id="1548" w:author="Tanya Hernández" w:date="2017-05-21T20:07:00Z">
        <w:r>
          <w:rPr>
            <w:webHidden/>
          </w:rPr>
          <w:fldChar w:fldCharType="end"/>
        </w:r>
        <w:r w:rsidRPr="009519E9">
          <w:rPr>
            <w:rStyle w:val="Hipervnculo"/>
          </w:rPr>
          <w:fldChar w:fldCharType="end"/>
        </w:r>
      </w:ins>
    </w:p>
    <w:p w14:paraId="065AF16F" w14:textId="6942365A" w:rsidR="00904827" w:rsidRDefault="00904827">
      <w:pPr>
        <w:pStyle w:val="Tabladeilustraciones"/>
        <w:rPr>
          <w:ins w:id="1549" w:author="Tanya Hernández" w:date="2017-05-21T20:07:00Z"/>
          <w:rFonts w:cstheme="minorBidi"/>
          <w:b w:val="0"/>
          <w:bCs w:val="0"/>
          <w:sz w:val="22"/>
          <w:szCs w:val="22"/>
          <w:lang w:eastAsia="es-MX"/>
        </w:rPr>
      </w:pPr>
      <w:ins w:id="1550" w:author="Tanya Hernández" w:date="2017-05-21T20:07:00Z">
        <w:r w:rsidRPr="009519E9">
          <w:rPr>
            <w:rStyle w:val="Hipervnculo"/>
          </w:rPr>
          <w:fldChar w:fldCharType="begin"/>
        </w:r>
        <w:r w:rsidRPr="009519E9">
          <w:rPr>
            <w:rStyle w:val="Hipervnculo"/>
          </w:rPr>
          <w:instrText xml:space="preserve"> </w:instrText>
        </w:r>
        <w:r>
          <w:instrText>HYPERLINK \l "_Toc483160589"</w:instrText>
        </w:r>
        <w:r w:rsidRPr="009519E9">
          <w:rPr>
            <w:rStyle w:val="Hipervnculo"/>
          </w:rPr>
          <w:instrText xml:space="preserve"> </w:instrText>
        </w:r>
        <w:r w:rsidRPr="009519E9">
          <w:rPr>
            <w:rStyle w:val="Hipervnculo"/>
          </w:rPr>
          <w:fldChar w:fldCharType="separate"/>
        </w:r>
        <w:r w:rsidRPr="009519E9">
          <w:rPr>
            <w:rStyle w:val="Hipervnculo"/>
          </w:rPr>
          <w:t>Fig. 3.13 Caso de uso visualizar magnitud.</w:t>
        </w:r>
        <w:r>
          <w:rPr>
            <w:webHidden/>
          </w:rPr>
          <w:tab/>
        </w:r>
        <w:r>
          <w:rPr>
            <w:webHidden/>
          </w:rPr>
          <w:fldChar w:fldCharType="begin"/>
        </w:r>
        <w:r>
          <w:rPr>
            <w:webHidden/>
          </w:rPr>
          <w:instrText xml:space="preserve"> PAGEREF _Toc483160589 \h </w:instrText>
        </w:r>
      </w:ins>
      <w:r>
        <w:rPr>
          <w:webHidden/>
        </w:rPr>
      </w:r>
      <w:r>
        <w:rPr>
          <w:webHidden/>
        </w:rPr>
        <w:fldChar w:fldCharType="separate"/>
      </w:r>
      <w:ins w:id="1551" w:author="Tanya Hernández" w:date="2017-05-21T21:21:00Z">
        <w:r w:rsidR="00604603">
          <w:rPr>
            <w:webHidden/>
          </w:rPr>
          <w:t>106</w:t>
        </w:r>
      </w:ins>
      <w:ins w:id="1552" w:author="Tanya Hernández" w:date="2017-05-21T20:07:00Z">
        <w:r>
          <w:rPr>
            <w:webHidden/>
          </w:rPr>
          <w:fldChar w:fldCharType="end"/>
        </w:r>
        <w:r w:rsidRPr="009519E9">
          <w:rPr>
            <w:rStyle w:val="Hipervnculo"/>
          </w:rPr>
          <w:fldChar w:fldCharType="end"/>
        </w:r>
      </w:ins>
    </w:p>
    <w:p w14:paraId="69ECE98B" w14:textId="2EFA6A4D" w:rsidR="00904827" w:rsidRDefault="00904827">
      <w:pPr>
        <w:pStyle w:val="Tabladeilustraciones"/>
        <w:rPr>
          <w:ins w:id="1553" w:author="Tanya Hernández" w:date="2017-05-21T20:07:00Z"/>
          <w:rFonts w:cstheme="minorBidi"/>
          <w:b w:val="0"/>
          <w:bCs w:val="0"/>
          <w:sz w:val="22"/>
          <w:szCs w:val="22"/>
          <w:lang w:eastAsia="es-MX"/>
        </w:rPr>
      </w:pPr>
      <w:ins w:id="1554" w:author="Tanya Hernández" w:date="2017-05-21T20:07:00Z">
        <w:r w:rsidRPr="009519E9">
          <w:rPr>
            <w:rStyle w:val="Hipervnculo"/>
          </w:rPr>
          <w:fldChar w:fldCharType="begin"/>
        </w:r>
        <w:r w:rsidRPr="009519E9">
          <w:rPr>
            <w:rStyle w:val="Hipervnculo"/>
          </w:rPr>
          <w:instrText xml:space="preserve"> </w:instrText>
        </w:r>
        <w:r>
          <w:instrText>HYPERLINK \l "_Toc483160590"</w:instrText>
        </w:r>
        <w:r w:rsidRPr="009519E9">
          <w:rPr>
            <w:rStyle w:val="Hipervnculo"/>
          </w:rPr>
          <w:instrText xml:space="preserve"> </w:instrText>
        </w:r>
        <w:r w:rsidRPr="009519E9">
          <w:rPr>
            <w:rStyle w:val="Hipervnculo"/>
          </w:rPr>
          <w:fldChar w:fldCharType="separate"/>
        </w:r>
        <w:r w:rsidRPr="009519E9">
          <w:rPr>
            <w:rStyle w:val="Hipervnculo"/>
          </w:rPr>
          <w:t>Fig. 3.14 Caso de uso recibir alerta.</w:t>
        </w:r>
        <w:r>
          <w:rPr>
            <w:webHidden/>
          </w:rPr>
          <w:tab/>
        </w:r>
        <w:r>
          <w:rPr>
            <w:webHidden/>
          </w:rPr>
          <w:fldChar w:fldCharType="begin"/>
        </w:r>
        <w:r>
          <w:rPr>
            <w:webHidden/>
          </w:rPr>
          <w:instrText xml:space="preserve"> PAGEREF _Toc483160590 \h </w:instrText>
        </w:r>
      </w:ins>
      <w:r>
        <w:rPr>
          <w:webHidden/>
        </w:rPr>
      </w:r>
      <w:r>
        <w:rPr>
          <w:webHidden/>
        </w:rPr>
        <w:fldChar w:fldCharType="separate"/>
      </w:r>
      <w:ins w:id="1555" w:author="Tanya Hernández" w:date="2017-05-21T21:21:00Z">
        <w:r w:rsidR="00604603">
          <w:rPr>
            <w:webHidden/>
          </w:rPr>
          <w:t>107</w:t>
        </w:r>
      </w:ins>
      <w:ins w:id="1556" w:author="Tanya Hernández" w:date="2017-05-21T20:07:00Z">
        <w:r>
          <w:rPr>
            <w:webHidden/>
          </w:rPr>
          <w:fldChar w:fldCharType="end"/>
        </w:r>
        <w:r w:rsidRPr="009519E9">
          <w:rPr>
            <w:rStyle w:val="Hipervnculo"/>
          </w:rPr>
          <w:fldChar w:fldCharType="end"/>
        </w:r>
      </w:ins>
    </w:p>
    <w:p w14:paraId="40C85881" w14:textId="6B1D6848" w:rsidR="00904827" w:rsidRDefault="00904827">
      <w:pPr>
        <w:pStyle w:val="Tabladeilustraciones"/>
        <w:rPr>
          <w:ins w:id="1557" w:author="Tanya Hernández" w:date="2017-05-21T20:07:00Z"/>
          <w:rFonts w:cstheme="minorBidi"/>
          <w:b w:val="0"/>
          <w:bCs w:val="0"/>
          <w:sz w:val="22"/>
          <w:szCs w:val="22"/>
          <w:lang w:eastAsia="es-MX"/>
        </w:rPr>
      </w:pPr>
      <w:ins w:id="1558" w:author="Tanya Hernández" w:date="2017-05-21T20:07:00Z">
        <w:r w:rsidRPr="009519E9">
          <w:rPr>
            <w:rStyle w:val="Hipervnculo"/>
          </w:rPr>
          <w:fldChar w:fldCharType="begin"/>
        </w:r>
        <w:r w:rsidRPr="009519E9">
          <w:rPr>
            <w:rStyle w:val="Hipervnculo"/>
          </w:rPr>
          <w:instrText xml:space="preserve"> </w:instrText>
        </w:r>
        <w:r>
          <w:instrText>HYPERLINK \l "_Toc483160591"</w:instrText>
        </w:r>
        <w:r w:rsidRPr="009519E9">
          <w:rPr>
            <w:rStyle w:val="Hipervnculo"/>
          </w:rPr>
          <w:instrText xml:space="preserve"> </w:instrText>
        </w:r>
        <w:r w:rsidRPr="009519E9">
          <w:rPr>
            <w:rStyle w:val="Hipervnculo"/>
          </w:rPr>
          <w:fldChar w:fldCharType="separate"/>
        </w:r>
        <w:r w:rsidRPr="009519E9">
          <w:rPr>
            <w:rStyle w:val="Hipervnculo"/>
          </w:rPr>
          <w:t>Fig. 3.15 Caso de uso finalizar sesión.</w:t>
        </w:r>
        <w:r>
          <w:rPr>
            <w:webHidden/>
          </w:rPr>
          <w:tab/>
        </w:r>
        <w:r>
          <w:rPr>
            <w:webHidden/>
          </w:rPr>
          <w:fldChar w:fldCharType="begin"/>
        </w:r>
        <w:r>
          <w:rPr>
            <w:webHidden/>
          </w:rPr>
          <w:instrText xml:space="preserve"> PAGEREF _Toc483160591 \h </w:instrText>
        </w:r>
      </w:ins>
      <w:r>
        <w:rPr>
          <w:webHidden/>
        </w:rPr>
      </w:r>
      <w:r>
        <w:rPr>
          <w:webHidden/>
        </w:rPr>
        <w:fldChar w:fldCharType="separate"/>
      </w:r>
      <w:ins w:id="1559" w:author="Tanya Hernández" w:date="2017-05-21T21:21:00Z">
        <w:r w:rsidR="00604603">
          <w:rPr>
            <w:webHidden/>
          </w:rPr>
          <w:t>108</w:t>
        </w:r>
      </w:ins>
      <w:ins w:id="1560" w:author="Tanya Hernández" w:date="2017-05-21T20:07:00Z">
        <w:r>
          <w:rPr>
            <w:webHidden/>
          </w:rPr>
          <w:fldChar w:fldCharType="end"/>
        </w:r>
        <w:r w:rsidRPr="009519E9">
          <w:rPr>
            <w:rStyle w:val="Hipervnculo"/>
          </w:rPr>
          <w:fldChar w:fldCharType="end"/>
        </w:r>
      </w:ins>
    </w:p>
    <w:p w14:paraId="60F832FD" w14:textId="62DEA210" w:rsidR="00904827" w:rsidRDefault="00904827">
      <w:pPr>
        <w:pStyle w:val="Tabladeilustraciones"/>
        <w:rPr>
          <w:ins w:id="1561" w:author="Tanya Hernández" w:date="2017-05-21T20:07:00Z"/>
          <w:rFonts w:cstheme="minorBidi"/>
          <w:b w:val="0"/>
          <w:bCs w:val="0"/>
          <w:sz w:val="22"/>
          <w:szCs w:val="22"/>
          <w:lang w:eastAsia="es-MX"/>
        </w:rPr>
      </w:pPr>
      <w:ins w:id="1562" w:author="Tanya Hernández" w:date="2017-05-21T20:07:00Z">
        <w:r w:rsidRPr="009519E9">
          <w:rPr>
            <w:rStyle w:val="Hipervnculo"/>
          </w:rPr>
          <w:fldChar w:fldCharType="begin"/>
        </w:r>
        <w:r w:rsidRPr="009519E9">
          <w:rPr>
            <w:rStyle w:val="Hipervnculo"/>
          </w:rPr>
          <w:instrText xml:space="preserve"> </w:instrText>
        </w:r>
        <w:r>
          <w:instrText>HYPERLINK \l "_Toc483160592"</w:instrText>
        </w:r>
        <w:r w:rsidRPr="009519E9">
          <w:rPr>
            <w:rStyle w:val="Hipervnculo"/>
          </w:rPr>
          <w:instrText xml:space="preserve"> </w:instrText>
        </w:r>
        <w:r w:rsidRPr="009519E9">
          <w:rPr>
            <w:rStyle w:val="Hipervnculo"/>
          </w:rPr>
          <w:fldChar w:fldCharType="separate"/>
        </w:r>
        <w:r w:rsidRPr="009519E9">
          <w:rPr>
            <w:rStyle w:val="Hipervnculo"/>
          </w:rPr>
          <w:t>Fig. 3.16 Caso de uso solicitar credenciales.</w:t>
        </w:r>
        <w:r>
          <w:rPr>
            <w:webHidden/>
          </w:rPr>
          <w:tab/>
        </w:r>
        <w:r>
          <w:rPr>
            <w:webHidden/>
          </w:rPr>
          <w:fldChar w:fldCharType="begin"/>
        </w:r>
        <w:r>
          <w:rPr>
            <w:webHidden/>
          </w:rPr>
          <w:instrText xml:space="preserve"> PAGEREF _Toc483160592 \h </w:instrText>
        </w:r>
      </w:ins>
      <w:r>
        <w:rPr>
          <w:webHidden/>
        </w:rPr>
      </w:r>
      <w:r>
        <w:rPr>
          <w:webHidden/>
        </w:rPr>
        <w:fldChar w:fldCharType="separate"/>
      </w:r>
      <w:ins w:id="1563" w:author="Tanya Hernández" w:date="2017-05-21T21:21:00Z">
        <w:r w:rsidR="00604603">
          <w:rPr>
            <w:webHidden/>
          </w:rPr>
          <w:t>109</w:t>
        </w:r>
      </w:ins>
      <w:ins w:id="1564" w:author="Tanya Hernández" w:date="2017-05-21T20:07:00Z">
        <w:r>
          <w:rPr>
            <w:webHidden/>
          </w:rPr>
          <w:fldChar w:fldCharType="end"/>
        </w:r>
        <w:r w:rsidRPr="009519E9">
          <w:rPr>
            <w:rStyle w:val="Hipervnculo"/>
          </w:rPr>
          <w:fldChar w:fldCharType="end"/>
        </w:r>
      </w:ins>
    </w:p>
    <w:p w14:paraId="2CC903DB" w14:textId="12D7E628" w:rsidR="00904827" w:rsidRDefault="00904827">
      <w:pPr>
        <w:pStyle w:val="Tabladeilustraciones"/>
        <w:rPr>
          <w:ins w:id="1565" w:author="Tanya Hernández" w:date="2017-05-21T20:07:00Z"/>
          <w:rFonts w:cstheme="minorBidi"/>
          <w:b w:val="0"/>
          <w:bCs w:val="0"/>
          <w:sz w:val="22"/>
          <w:szCs w:val="22"/>
          <w:lang w:eastAsia="es-MX"/>
        </w:rPr>
      </w:pPr>
      <w:ins w:id="1566" w:author="Tanya Hernández" w:date="2017-05-21T20:07:00Z">
        <w:r w:rsidRPr="009519E9">
          <w:rPr>
            <w:rStyle w:val="Hipervnculo"/>
          </w:rPr>
          <w:fldChar w:fldCharType="begin"/>
        </w:r>
        <w:r w:rsidRPr="009519E9">
          <w:rPr>
            <w:rStyle w:val="Hipervnculo"/>
          </w:rPr>
          <w:instrText xml:space="preserve"> </w:instrText>
        </w:r>
        <w:r>
          <w:instrText>HYPERLINK \l "_Toc483160593"</w:instrText>
        </w:r>
        <w:r w:rsidRPr="009519E9">
          <w:rPr>
            <w:rStyle w:val="Hipervnculo"/>
          </w:rPr>
          <w:instrText xml:space="preserve"> </w:instrText>
        </w:r>
        <w:r w:rsidRPr="009519E9">
          <w:rPr>
            <w:rStyle w:val="Hipervnculo"/>
          </w:rPr>
          <w:fldChar w:fldCharType="separate"/>
        </w:r>
        <w:r w:rsidRPr="009519E9">
          <w:rPr>
            <w:rStyle w:val="Hipervnculo"/>
          </w:rPr>
          <w:t>Fig. 3.17 Diagrama de clases del Sistema de Monitoreo.</w:t>
        </w:r>
        <w:r>
          <w:rPr>
            <w:webHidden/>
          </w:rPr>
          <w:tab/>
        </w:r>
        <w:r>
          <w:rPr>
            <w:webHidden/>
          </w:rPr>
          <w:fldChar w:fldCharType="begin"/>
        </w:r>
        <w:r>
          <w:rPr>
            <w:webHidden/>
          </w:rPr>
          <w:instrText xml:space="preserve"> PAGEREF _Toc483160593 \h </w:instrText>
        </w:r>
      </w:ins>
      <w:r>
        <w:rPr>
          <w:webHidden/>
        </w:rPr>
      </w:r>
      <w:r>
        <w:rPr>
          <w:webHidden/>
        </w:rPr>
        <w:fldChar w:fldCharType="separate"/>
      </w:r>
      <w:ins w:id="1567" w:author="Tanya Hernández" w:date="2017-05-21T21:21:00Z">
        <w:r w:rsidR="00604603">
          <w:rPr>
            <w:webHidden/>
          </w:rPr>
          <w:t>110</w:t>
        </w:r>
      </w:ins>
      <w:ins w:id="1568" w:author="Tanya Hernández" w:date="2017-05-21T20:07:00Z">
        <w:r>
          <w:rPr>
            <w:webHidden/>
          </w:rPr>
          <w:fldChar w:fldCharType="end"/>
        </w:r>
        <w:r w:rsidRPr="009519E9">
          <w:rPr>
            <w:rStyle w:val="Hipervnculo"/>
          </w:rPr>
          <w:fldChar w:fldCharType="end"/>
        </w:r>
      </w:ins>
    </w:p>
    <w:p w14:paraId="53CBAEE1" w14:textId="77777777" w:rsidR="00904827" w:rsidDel="00904827" w:rsidRDefault="00904827">
      <w:pPr>
        <w:pStyle w:val="Tabladeilustraciones"/>
        <w:rPr>
          <w:del w:id="1569" w:author="Tanya Hernández" w:date="2017-05-21T20:07:00Z"/>
        </w:rPr>
      </w:pPr>
    </w:p>
    <w:p w14:paraId="6635207F" w14:textId="74BFDF30" w:rsidR="00215307" w:rsidDel="00904827" w:rsidRDefault="00215307">
      <w:pPr>
        <w:pStyle w:val="Tabladeilustraciones"/>
        <w:rPr>
          <w:del w:id="1570" w:author="Tanya Hernández" w:date="2017-05-21T20:07:00Z"/>
          <w:rFonts w:cstheme="minorBidi"/>
          <w:b w:val="0"/>
          <w:bCs w:val="0"/>
          <w:sz w:val="22"/>
          <w:szCs w:val="22"/>
          <w:lang w:eastAsia="es-MX"/>
        </w:rPr>
      </w:pPr>
      <w:del w:id="1571" w:author="Tanya Hernández" w:date="2017-05-21T20:07:00Z">
        <w:r w:rsidRPr="00904827" w:rsidDel="00904827">
          <w:rPr>
            <w:rStyle w:val="Hipervnculo"/>
            <w:b/>
            <w:bCs w:val="0"/>
          </w:rPr>
          <w:delText>Fig. 3.1 Diagrama a bloques del sistema prototipo.</w:delText>
        </w:r>
        <w:r w:rsidDel="00904827">
          <w:rPr>
            <w:webHidden/>
          </w:rPr>
          <w:tab/>
        </w:r>
        <w:r w:rsidR="00C42764" w:rsidDel="00904827">
          <w:rPr>
            <w:webHidden/>
          </w:rPr>
          <w:delText>94</w:delText>
        </w:r>
      </w:del>
    </w:p>
    <w:p w14:paraId="1F2C9024" w14:textId="4B77A05D" w:rsidR="00215307" w:rsidDel="00904827" w:rsidRDefault="00215307">
      <w:pPr>
        <w:pStyle w:val="Tabladeilustraciones"/>
        <w:rPr>
          <w:del w:id="1572" w:author="Tanya Hernández" w:date="2017-05-21T20:07:00Z"/>
          <w:rFonts w:cstheme="minorBidi"/>
          <w:b w:val="0"/>
          <w:bCs w:val="0"/>
          <w:sz w:val="22"/>
          <w:szCs w:val="22"/>
          <w:lang w:eastAsia="es-MX"/>
        </w:rPr>
      </w:pPr>
      <w:del w:id="1573" w:author="Tanya Hernández" w:date="2017-05-21T20:07:00Z">
        <w:r w:rsidRPr="00904827" w:rsidDel="00904827">
          <w:rPr>
            <w:rStyle w:val="Hipervnculo"/>
            <w:b/>
            <w:bCs w:val="0"/>
          </w:rPr>
          <w:delText>Fig. 3.2 Diagrama general de caso de uso del sistema de monitoreo.</w:delText>
        </w:r>
        <w:r w:rsidDel="00904827">
          <w:rPr>
            <w:webHidden/>
          </w:rPr>
          <w:tab/>
        </w:r>
        <w:r w:rsidR="00C42764" w:rsidDel="00904827">
          <w:rPr>
            <w:webHidden/>
          </w:rPr>
          <w:delText>96</w:delText>
        </w:r>
      </w:del>
    </w:p>
    <w:p w14:paraId="0BA26D0E" w14:textId="3A253BF1" w:rsidR="00215307" w:rsidDel="00904827" w:rsidRDefault="00215307">
      <w:pPr>
        <w:pStyle w:val="Tabladeilustraciones"/>
        <w:rPr>
          <w:del w:id="1574" w:author="Tanya Hernández" w:date="2017-05-21T20:07:00Z"/>
          <w:rFonts w:cstheme="minorBidi"/>
          <w:b w:val="0"/>
          <w:bCs w:val="0"/>
          <w:sz w:val="22"/>
          <w:szCs w:val="22"/>
          <w:lang w:eastAsia="es-MX"/>
        </w:rPr>
      </w:pPr>
      <w:del w:id="1575" w:author="Tanya Hernández" w:date="2017-05-21T20:07:00Z">
        <w:r w:rsidRPr="00904827" w:rsidDel="00904827">
          <w:rPr>
            <w:rStyle w:val="Hipervnculo"/>
            <w:b/>
            <w:bCs w:val="0"/>
          </w:rPr>
          <w:delText>Fig. 3.3 Caso de uso leer magnitud.</w:delText>
        </w:r>
        <w:r w:rsidDel="00904827">
          <w:rPr>
            <w:webHidden/>
          </w:rPr>
          <w:tab/>
        </w:r>
        <w:r w:rsidR="00C42764" w:rsidDel="00904827">
          <w:rPr>
            <w:webHidden/>
          </w:rPr>
          <w:delText>97</w:delText>
        </w:r>
      </w:del>
    </w:p>
    <w:p w14:paraId="713E597F" w14:textId="37DD96A9" w:rsidR="00215307" w:rsidDel="00904827" w:rsidRDefault="00215307">
      <w:pPr>
        <w:pStyle w:val="Tabladeilustraciones"/>
        <w:rPr>
          <w:del w:id="1576" w:author="Tanya Hernández" w:date="2017-05-21T20:07:00Z"/>
          <w:rFonts w:cstheme="minorBidi"/>
          <w:b w:val="0"/>
          <w:bCs w:val="0"/>
          <w:sz w:val="22"/>
          <w:szCs w:val="22"/>
          <w:lang w:eastAsia="es-MX"/>
        </w:rPr>
      </w:pPr>
      <w:del w:id="1577" w:author="Tanya Hernández" w:date="2017-05-21T20:07:00Z">
        <w:r w:rsidRPr="00904827" w:rsidDel="00904827">
          <w:rPr>
            <w:rStyle w:val="Hipervnculo"/>
            <w:b/>
            <w:bCs w:val="0"/>
          </w:rPr>
          <w:delText>Fig. 3.4 Caso de uso transmitir magnitud.</w:delText>
        </w:r>
        <w:r w:rsidDel="00904827">
          <w:rPr>
            <w:webHidden/>
          </w:rPr>
          <w:tab/>
        </w:r>
        <w:r w:rsidR="00C42764" w:rsidDel="00904827">
          <w:rPr>
            <w:webHidden/>
          </w:rPr>
          <w:delText>98</w:delText>
        </w:r>
      </w:del>
    </w:p>
    <w:p w14:paraId="7FFC4BCD" w14:textId="6B43A042" w:rsidR="00215307" w:rsidDel="00904827" w:rsidRDefault="00215307">
      <w:pPr>
        <w:pStyle w:val="Tabladeilustraciones"/>
        <w:rPr>
          <w:del w:id="1578" w:author="Tanya Hernández" w:date="2017-05-21T20:07:00Z"/>
          <w:rFonts w:cstheme="minorBidi"/>
          <w:b w:val="0"/>
          <w:bCs w:val="0"/>
          <w:sz w:val="22"/>
          <w:szCs w:val="22"/>
          <w:lang w:eastAsia="es-MX"/>
        </w:rPr>
      </w:pPr>
      <w:del w:id="1579" w:author="Tanya Hernández" w:date="2017-05-21T20:07:00Z">
        <w:r w:rsidRPr="00904827" w:rsidDel="00904827">
          <w:rPr>
            <w:rStyle w:val="Hipervnculo"/>
            <w:b/>
            <w:bCs w:val="0"/>
          </w:rPr>
          <w:delText>Fig. 3.5 Caso de uso recibir magnitud.</w:delText>
        </w:r>
        <w:r w:rsidDel="00904827">
          <w:rPr>
            <w:webHidden/>
          </w:rPr>
          <w:tab/>
        </w:r>
        <w:r w:rsidR="00C42764" w:rsidDel="00904827">
          <w:rPr>
            <w:webHidden/>
          </w:rPr>
          <w:delText>99</w:delText>
        </w:r>
      </w:del>
    </w:p>
    <w:p w14:paraId="0CF5029E" w14:textId="2138EA39" w:rsidR="00215307" w:rsidDel="00904827" w:rsidRDefault="00215307">
      <w:pPr>
        <w:pStyle w:val="Tabladeilustraciones"/>
        <w:rPr>
          <w:del w:id="1580" w:author="Tanya Hernández" w:date="2017-05-21T20:07:00Z"/>
          <w:rFonts w:cstheme="minorBidi"/>
          <w:b w:val="0"/>
          <w:bCs w:val="0"/>
          <w:sz w:val="22"/>
          <w:szCs w:val="22"/>
          <w:lang w:eastAsia="es-MX"/>
        </w:rPr>
      </w:pPr>
      <w:del w:id="1581" w:author="Tanya Hernández" w:date="2017-05-21T20:07:00Z">
        <w:r w:rsidRPr="00904827" w:rsidDel="00904827">
          <w:rPr>
            <w:rStyle w:val="Hipervnculo"/>
            <w:b/>
            <w:bCs w:val="0"/>
          </w:rPr>
          <w:delText>Fig. 3.6 Caso de uso guardar magnitud.</w:delText>
        </w:r>
        <w:r w:rsidDel="00904827">
          <w:rPr>
            <w:webHidden/>
          </w:rPr>
          <w:tab/>
        </w:r>
        <w:r w:rsidR="00C42764" w:rsidDel="00904827">
          <w:rPr>
            <w:webHidden/>
          </w:rPr>
          <w:delText>100</w:delText>
        </w:r>
      </w:del>
    </w:p>
    <w:p w14:paraId="2E7226B7" w14:textId="5AD8E976" w:rsidR="00215307" w:rsidDel="00904827" w:rsidRDefault="00215307">
      <w:pPr>
        <w:pStyle w:val="Tabladeilustraciones"/>
        <w:rPr>
          <w:del w:id="1582" w:author="Tanya Hernández" w:date="2017-05-21T20:07:00Z"/>
          <w:rFonts w:cstheme="minorBidi"/>
          <w:b w:val="0"/>
          <w:bCs w:val="0"/>
          <w:sz w:val="22"/>
          <w:szCs w:val="22"/>
          <w:lang w:eastAsia="es-MX"/>
        </w:rPr>
      </w:pPr>
      <w:del w:id="1583" w:author="Tanya Hernández" w:date="2017-05-21T20:07:00Z">
        <w:r w:rsidRPr="00904827" w:rsidDel="00904827">
          <w:rPr>
            <w:rStyle w:val="Hipervnculo"/>
            <w:b/>
            <w:bCs w:val="0"/>
          </w:rPr>
          <w:delText>Fig. 3.7 Caso de uso validar magnitud.</w:delText>
        </w:r>
        <w:r w:rsidDel="00904827">
          <w:rPr>
            <w:webHidden/>
          </w:rPr>
          <w:tab/>
        </w:r>
        <w:r w:rsidR="00C42764" w:rsidDel="00904827">
          <w:rPr>
            <w:webHidden/>
          </w:rPr>
          <w:delText>101</w:delText>
        </w:r>
      </w:del>
    </w:p>
    <w:p w14:paraId="6C44009C" w14:textId="58A0DD0F" w:rsidR="00215307" w:rsidDel="00904827" w:rsidRDefault="00215307">
      <w:pPr>
        <w:pStyle w:val="Tabladeilustraciones"/>
        <w:rPr>
          <w:del w:id="1584" w:author="Tanya Hernández" w:date="2017-05-21T20:07:00Z"/>
          <w:rFonts w:cstheme="minorBidi"/>
          <w:b w:val="0"/>
          <w:bCs w:val="0"/>
          <w:sz w:val="22"/>
          <w:szCs w:val="22"/>
          <w:lang w:eastAsia="es-MX"/>
        </w:rPr>
      </w:pPr>
      <w:del w:id="1585" w:author="Tanya Hernández" w:date="2017-05-21T20:07:00Z">
        <w:r w:rsidRPr="00904827" w:rsidDel="00904827">
          <w:rPr>
            <w:rStyle w:val="Hipervnculo"/>
            <w:b/>
            <w:bCs w:val="0"/>
          </w:rPr>
          <w:delText>Fig. 3.8 Caso de uso enviar alerta.</w:delText>
        </w:r>
        <w:r w:rsidDel="00904827">
          <w:rPr>
            <w:webHidden/>
          </w:rPr>
          <w:tab/>
        </w:r>
        <w:r w:rsidR="00C42764" w:rsidDel="00904827">
          <w:rPr>
            <w:webHidden/>
          </w:rPr>
          <w:delText>102</w:delText>
        </w:r>
      </w:del>
    </w:p>
    <w:p w14:paraId="07D8617A" w14:textId="1079A6BF" w:rsidR="00215307" w:rsidDel="00904827" w:rsidRDefault="00215307">
      <w:pPr>
        <w:pStyle w:val="Tabladeilustraciones"/>
        <w:rPr>
          <w:del w:id="1586" w:author="Tanya Hernández" w:date="2017-05-21T20:07:00Z"/>
          <w:rFonts w:cstheme="minorBidi"/>
          <w:b w:val="0"/>
          <w:bCs w:val="0"/>
          <w:sz w:val="22"/>
          <w:szCs w:val="22"/>
          <w:lang w:eastAsia="es-MX"/>
        </w:rPr>
      </w:pPr>
      <w:del w:id="1587" w:author="Tanya Hernández" w:date="2017-05-21T20:07:00Z">
        <w:r w:rsidRPr="00904827" w:rsidDel="00904827">
          <w:rPr>
            <w:rStyle w:val="Hipervnculo"/>
            <w:b/>
            <w:bCs w:val="0"/>
          </w:rPr>
          <w:delText>Fig. 3.9 Caso de uso registrar usuario.</w:delText>
        </w:r>
        <w:r w:rsidDel="00904827">
          <w:rPr>
            <w:webHidden/>
          </w:rPr>
          <w:tab/>
        </w:r>
        <w:r w:rsidR="00C42764" w:rsidDel="00904827">
          <w:rPr>
            <w:webHidden/>
          </w:rPr>
          <w:delText>103</w:delText>
        </w:r>
      </w:del>
    </w:p>
    <w:p w14:paraId="13204217" w14:textId="4B2CBD84" w:rsidR="00215307" w:rsidDel="00904827" w:rsidRDefault="00215307">
      <w:pPr>
        <w:pStyle w:val="Tabladeilustraciones"/>
        <w:rPr>
          <w:del w:id="1588" w:author="Tanya Hernández" w:date="2017-05-21T20:07:00Z"/>
          <w:rFonts w:cstheme="minorBidi"/>
          <w:b w:val="0"/>
          <w:bCs w:val="0"/>
          <w:sz w:val="22"/>
          <w:szCs w:val="22"/>
          <w:lang w:eastAsia="es-MX"/>
        </w:rPr>
      </w:pPr>
      <w:del w:id="1589" w:author="Tanya Hernández" w:date="2017-05-21T20:07:00Z">
        <w:r w:rsidRPr="00904827" w:rsidDel="00904827">
          <w:rPr>
            <w:rStyle w:val="Hipervnculo"/>
            <w:b/>
            <w:bCs w:val="0"/>
          </w:rPr>
          <w:delText>Fig. 3.10 Caso de uso ingresar.</w:delText>
        </w:r>
        <w:r w:rsidDel="00904827">
          <w:rPr>
            <w:webHidden/>
          </w:rPr>
          <w:tab/>
        </w:r>
        <w:r w:rsidR="00C42764" w:rsidDel="00904827">
          <w:rPr>
            <w:webHidden/>
          </w:rPr>
          <w:delText>104</w:delText>
        </w:r>
      </w:del>
    </w:p>
    <w:p w14:paraId="57942BBE" w14:textId="7B1B13C7" w:rsidR="00215307" w:rsidDel="00904827" w:rsidRDefault="00215307">
      <w:pPr>
        <w:pStyle w:val="Tabladeilustraciones"/>
        <w:rPr>
          <w:del w:id="1590" w:author="Tanya Hernández" w:date="2017-05-21T20:07:00Z"/>
          <w:rFonts w:cstheme="minorBidi"/>
          <w:b w:val="0"/>
          <w:bCs w:val="0"/>
          <w:sz w:val="22"/>
          <w:szCs w:val="22"/>
          <w:lang w:eastAsia="es-MX"/>
        </w:rPr>
      </w:pPr>
      <w:del w:id="1591" w:author="Tanya Hernández" w:date="2017-05-21T20:07:00Z">
        <w:r w:rsidRPr="00904827" w:rsidDel="00904827">
          <w:rPr>
            <w:rStyle w:val="Hipervnculo"/>
            <w:b/>
            <w:bCs w:val="0"/>
          </w:rPr>
          <w:delText>Fig. 3.11 Caso de uso registrar usuario directo.</w:delText>
        </w:r>
        <w:r w:rsidDel="00904827">
          <w:rPr>
            <w:webHidden/>
          </w:rPr>
          <w:tab/>
        </w:r>
        <w:r w:rsidR="00C42764" w:rsidDel="00904827">
          <w:rPr>
            <w:webHidden/>
          </w:rPr>
          <w:delText>105</w:delText>
        </w:r>
      </w:del>
    </w:p>
    <w:p w14:paraId="6A5F0B7C" w14:textId="16C4C189" w:rsidR="00215307" w:rsidDel="00904827" w:rsidRDefault="00215307">
      <w:pPr>
        <w:pStyle w:val="Tabladeilustraciones"/>
        <w:rPr>
          <w:del w:id="1592" w:author="Tanya Hernández" w:date="2017-05-21T20:07:00Z"/>
          <w:rFonts w:cstheme="minorBidi"/>
          <w:b w:val="0"/>
          <w:bCs w:val="0"/>
          <w:sz w:val="22"/>
          <w:szCs w:val="22"/>
          <w:lang w:eastAsia="es-MX"/>
        </w:rPr>
      </w:pPr>
      <w:del w:id="1593" w:author="Tanya Hernández" w:date="2017-05-21T20:07:00Z">
        <w:r w:rsidRPr="00904827" w:rsidDel="00904827">
          <w:rPr>
            <w:rStyle w:val="Hipervnculo"/>
            <w:b/>
            <w:bCs w:val="0"/>
          </w:rPr>
          <w:delText>Fig. 3.12 Caso de uso editar datos.</w:delText>
        </w:r>
        <w:r w:rsidDel="00904827">
          <w:rPr>
            <w:webHidden/>
          </w:rPr>
          <w:tab/>
        </w:r>
        <w:r w:rsidR="00C42764" w:rsidDel="00904827">
          <w:rPr>
            <w:webHidden/>
          </w:rPr>
          <w:delText>106</w:delText>
        </w:r>
      </w:del>
    </w:p>
    <w:p w14:paraId="5B4890BA" w14:textId="32415415" w:rsidR="00215307" w:rsidDel="00904827" w:rsidRDefault="00215307">
      <w:pPr>
        <w:pStyle w:val="Tabladeilustraciones"/>
        <w:rPr>
          <w:del w:id="1594" w:author="Tanya Hernández" w:date="2017-05-21T20:07:00Z"/>
          <w:rFonts w:cstheme="minorBidi"/>
          <w:b w:val="0"/>
          <w:bCs w:val="0"/>
          <w:sz w:val="22"/>
          <w:szCs w:val="22"/>
          <w:lang w:eastAsia="es-MX"/>
        </w:rPr>
      </w:pPr>
      <w:del w:id="1595" w:author="Tanya Hernández" w:date="2017-05-21T20:07:00Z">
        <w:r w:rsidRPr="00904827" w:rsidDel="00904827">
          <w:rPr>
            <w:rStyle w:val="Hipervnculo"/>
            <w:b/>
            <w:bCs w:val="0"/>
          </w:rPr>
          <w:delText>Fig. 3.13 Caso de uso visualizar magnitud.</w:delText>
        </w:r>
        <w:r w:rsidDel="00904827">
          <w:rPr>
            <w:webHidden/>
          </w:rPr>
          <w:tab/>
        </w:r>
        <w:r w:rsidR="00C42764" w:rsidDel="00904827">
          <w:rPr>
            <w:webHidden/>
          </w:rPr>
          <w:delText>107</w:delText>
        </w:r>
      </w:del>
    </w:p>
    <w:p w14:paraId="09E51301" w14:textId="75D765B2" w:rsidR="00215307" w:rsidDel="00904827" w:rsidRDefault="00215307">
      <w:pPr>
        <w:pStyle w:val="Tabladeilustraciones"/>
        <w:rPr>
          <w:del w:id="1596" w:author="Tanya Hernández" w:date="2017-05-21T20:07:00Z"/>
          <w:rFonts w:cstheme="minorBidi"/>
          <w:b w:val="0"/>
          <w:bCs w:val="0"/>
          <w:sz w:val="22"/>
          <w:szCs w:val="22"/>
          <w:lang w:eastAsia="es-MX"/>
        </w:rPr>
      </w:pPr>
      <w:del w:id="1597" w:author="Tanya Hernández" w:date="2017-05-21T20:07:00Z">
        <w:r w:rsidRPr="00904827" w:rsidDel="00904827">
          <w:rPr>
            <w:rStyle w:val="Hipervnculo"/>
            <w:b/>
            <w:bCs w:val="0"/>
          </w:rPr>
          <w:delText>Fig. 3.14 Caso de uso recibir alerta.</w:delText>
        </w:r>
        <w:r w:rsidDel="00904827">
          <w:rPr>
            <w:webHidden/>
          </w:rPr>
          <w:tab/>
        </w:r>
        <w:r w:rsidR="00C42764" w:rsidDel="00904827">
          <w:rPr>
            <w:webHidden/>
          </w:rPr>
          <w:delText>108</w:delText>
        </w:r>
      </w:del>
    </w:p>
    <w:p w14:paraId="3416C244" w14:textId="16B35A06" w:rsidR="00215307" w:rsidDel="00904827" w:rsidRDefault="00215307">
      <w:pPr>
        <w:pStyle w:val="Tabladeilustraciones"/>
        <w:rPr>
          <w:del w:id="1598" w:author="Tanya Hernández" w:date="2017-05-21T20:07:00Z"/>
          <w:rFonts w:cstheme="minorBidi"/>
          <w:b w:val="0"/>
          <w:bCs w:val="0"/>
          <w:sz w:val="22"/>
          <w:szCs w:val="22"/>
          <w:lang w:eastAsia="es-MX"/>
        </w:rPr>
      </w:pPr>
      <w:del w:id="1599" w:author="Tanya Hernández" w:date="2017-05-21T20:07:00Z">
        <w:r w:rsidRPr="00904827" w:rsidDel="00904827">
          <w:rPr>
            <w:rStyle w:val="Hipervnculo"/>
            <w:b/>
            <w:bCs w:val="0"/>
          </w:rPr>
          <w:delText>Fig. 3.15 Caso de uso finalizar sesión.</w:delText>
        </w:r>
        <w:r w:rsidDel="00904827">
          <w:rPr>
            <w:webHidden/>
          </w:rPr>
          <w:tab/>
        </w:r>
        <w:r w:rsidR="00C42764" w:rsidDel="00904827">
          <w:rPr>
            <w:webHidden/>
          </w:rPr>
          <w:delText>109</w:delText>
        </w:r>
      </w:del>
    </w:p>
    <w:p w14:paraId="68276751" w14:textId="26C150E7" w:rsidR="00215307" w:rsidDel="00904827" w:rsidRDefault="00215307">
      <w:pPr>
        <w:pStyle w:val="Tabladeilustraciones"/>
        <w:rPr>
          <w:del w:id="1600" w:author="Tanya Hernández" w:date="2017-05-21T20:07:00Z"/>
          <w:rFonts w:cstheme="minorBidi"/>
          <w:b w:val="0"/>
          <w:bCs w:val="0"/>
          <w:sz w:val="22"/>
          <w:szCs w:val="22"/>
          <w:lang w:eastAsia="es-MX"/>
        </w:rPr>
      </w:pPr>
      <w:del w:id="1601" w:author="Tanya Hernández" w:date="2017-05-21T20:07:00Z">
        <w:r w:rsidRPr="00904827" w:rsidDel="00904827">
          <w:rPr>
            <w:rStyle w:val="Hipervnculo"/>
            <w:b/>
            <w:bCs w:val="0"/>
          </w:rPr>
          <w:delText>Fig. 3.16 Caso de uso solicitar credenciales.</w:delText>
        </w:r>
        <w:r w:rsidDel="00904827">
          <w:rPr>
            <w:webHidden/>
          </w:rPr>
          <w:tab/>
        </w:r>
        <w:r w:rsidR="00C42764" w:rsidDel="00904827">
          <w:rPr>
            <w:webHidden/>
          </w:rPr>
          <w:delText>110</w:delText>
        </w:r>
      </w:del>
    </w:p>
    <w:p w14:paraId="4AB38C9B" w14:textId="57B5AAC8" w:rsidR="00215307" w:rsidDel="00904827" w:rsidRDefault="00215307">
      <w:pPr>
        <w:pStyle w:val="Tabladeilustraciones"/>
        <w:rPr>
          <w:del w:id="1602" w:author="Tanya Hernández" w:date="2017-05-21T20:07:00Z"/>
          <w:rFonts w:cstheme="minorBidi"/>
          <w:b w:val="0"/>
          <w:bCs w:val="0"/>
          <w:sz w:val="22"/>
          <w:szCs w:val="22"/>
          <w:lang w:eastAsia="es-MX"/>
        </w:rPr>
      </w:pPr>
      <w:del w:id="1603" w:author="Tanya Hernández" w:date="2017-05-21T20:07:00Z">
        <w:r w:rsidRPr="00904827" w:rsidDel="00904827">
          <w:rPr>
            <w:rStyle w:val="Hipervnculo"/>
            <w:b/>
            <w:bCs w:val="0"/>
          </w:rPr>
          <w:delText>Fig. 3.17 Diagrama de clases del Sistema de Monitoreo.</w:delText>
        </w:r>
        <w:r w:rsidDel="00904827">
          <w:rPr>
            <w:webHidden/>
          </w:rPr>
          <w:tab/>
        </w:r>
        <w:r w:rsidR="00C42764" w:rsidDel="00904827">
          <w:rPr>
            <w:webHidden/>
          </w:rPr>
          <w:delText>111</w:delText>
        </w:r>
      </w:del>
    </w:p>
    <w:p w14:paraId="20A8B0FC" w14:textId="77777777" w:rsidR="00215307" w:rsidDel="00215307" w:rsidRDefault="00215307" w:rsidP="000F53E9">
      <w:pPr>
        <w:tabs>
          <w:tab w:val="left" w:pos="2085"/>
        </w:tabs>
        <w:spacing w:line="360" w:lineRule="auto"/>
        <w:ind w:firstLine="0"/>
        <w:rPr>
          <w:del w:id="1604" w:author="Tanya Hernández" w:date="2017-05-17T01:23:00Z"/>
        </w:rPr>
      </w:pPr>
    </w:p>
    <w:p w14:paraId="231989ED" w14:textId="49C83511" w:rsidR="002A5813" w:rsidDel="00215307" w:rsidRDefault="002A5813" w:rsidP="000F53E9">
      <w:pPr>
        <w:tabs>
          <w:tab w:val="left" w:pos="2085"/>
        </w:tabs>
        <w:spacing w:line="360" w:lineRule="auto"/>
        <w:ind w:firstLine="0"/>
        <w:rPr>
          <w:del w:id="1605" w:author="Tanya Hernández" w:date="2017-05-17T01:23:00Z"/>
        </w:rPr>
      </w:pPr>
    </w:p>
    <w:p w14:paraId="25CD1C32" w14:textId="33051CF8" w:rsidR="002A5813" w:rsidDel="00215307" w:rsidRDefault="002A5813">
      <w:pPr>
        <w:pStyle w:val="Tabladeilustraciones"/>
        <w:rPr>
          <w:del w:id="1606" w:author="Tanya Hernández" w:date="2017-05-17T01:23:00Z"/>
          <w:rFonts w:cstheme="minorBidi"/>
          <w:b w:val="0"/>
          <w:bCs w:val="0"/>
          <w:sz w:val="22"/>
          <w:szCs w:val="22"/>
          <w:lang w:eastAsia="es-MX"/>
        </w:rPr>
      </w:pPr>
      <w:del w:id="1607" w:author="Tanya Hernández" w:date="2017-05-17T01:23:00Z">
        <w:r w:rsidRPr="00215307" w:rsidDel="00215307">
          <w:rPr>
            <w:rPrChange w:id="1608" w:author="Tanya Hernández" w:date="2017-05-17T01:23:00Z">
              <w:rPr>
                <w:rStyle w:val="Hipervnculo"/>
                <w:b/>
                <w:bCs w:val="0"/>
              </w:rPr>
            </w:rPrChange>
          </w:rPr>
          <w:delText>Fig. 3. 1 Diagrama a bloques del sistema prototipo.</w:delText>
        </w:r>
        <w:r w:rsidDel="00215307">
          <w:rPr>
            <w:webHidden/>
          </w:rPr>
          <w:tab/>
        </w:r>
        <w:r w:rsidR="005B2C04" w:rsidDel="00215307">
          <w:rPr>
            <w:webHidden/>
          </w:rPr>
          <w:delText>95</w:delText>
        </w:r>
      </w:del>
    </w:p>
    <w:p w14:paraId="48BF6E80" w14:textId="61DF2BB7" w:rsidR="002A5813" w:rsidDel="00215307" w:rsidRDefault="002A5813">
      <w:pPr>
        <w:pStyle w:val="Tabladeilustraciones"/>
        <w:rPr>
          <w:del w:id="1609" w:author="Tanya Hernández" w:date="2017-05-17T01:23:00Z"/>
          <w:rFonts w:cstheme="minorBidi"/>
          <w:b w:val="0"/>
          <w:bCs w:val="0"/>
          <w:sz w:val="22"/>
          <w:szCs w:val="22"/>
          <w:lang w:eastAsia="es-MX"/>
        </w:rPr>
      </w:pPr>
      <w:del w:id="1610" w:author="Tanya Hernández" w:date="2017-05-17T01:23:00Z">
        <w:r w:rsidRPr="00215307" w:rsidDel="00215307">
          <w:rPr>
            <w:rPrChange w:id="1611" w:author="Tanya Hernández" w:date="2017-05-17T01:23:00Z">
              <w:rPr>
                <w:rStyle w:val="Hipervnculo"/>
                <w:b/>
                <w:bCs w:val="0"/>
              </w:rPr>
            </w:rPrChange>
          </w:rPr>
          <w:delText>Fig. 3. 2 Diagrama general de caso de uso del sistema de monitoreo.</w:delText>
        </w:r>
        <w:r w:rsidDel="00215307">
          <w:rPr>
            <w:webHidden/>
          </w:rPr>
          <w:tab/>
        </w:r>
        <w:r w:rsidR="005B2C04" w:rsidDel="00215307">
          <w:rPr>
            <w:webHidden/>
          </w:rPr>
          <w:delText>97</w:delText>
        </w:r>
      </w:del>
    </w:p>
    <w:p w14:paraId="72FEF126" w14:textId="6A9D0771" w:rsidR="002A5813" w:rsidDel="00215307" w:rsidRDefault="002A5813">
      <w:pPr>
        <w:pStyle w:val="Tabladeilustraciones"/>
        <w:rPr>
          <w:del w:id="1612" w:author="Tanya Hernández" w:date="2017-05-17T01:23:00Z"/>
          <w:rFonts w:cstheme="minorBidi"/>
          <w:b w:val="0"/>
          <w:bCs w:val="0"/>
          <w:sz w:val="22"/>
          <w:szCs w:val="22"/>
          <w:lang w:eastAsia="es-MX"/>
        </w:rPr>
      </w:pPr>
      <w:del w:id="1613" w:author="Tanya Hernández" w:date="2017-05-17T01:23:00Z">
        <w:r w:rsidRPr="00215307" w:rsidDel="00215307">
          <w:rPr>
            <w:rPrChange w:id="1614" w:author="Tanya Hernández" w:date="2017-05-17T01:23:00Z">
              <w:rPr>
                <w:rStyle w:val="Hipervnculo"/>
                <w:b/>
                <w:bCs w:val="0"/>
              </w:rPr>
            </w:rPrChange>
          </w:rPr>
          <w:delText>Fig. 3. 3 Caso de uso leer magnitud.</w:delText>
        </w:r>
        <w:r w:rsidDel="00215307">
          <w:rPr>
            <w:webHidden/>
          </w:rPr>
          <w:tab/>
        </w:r>
        <w:r w:rsidR="005B2C04" w:rsidDel="00215307">
          <w:rPr>
            <w:webHidden/>
          </w:rPr>
          <w:delText>98</w:delText>
        </w:r>
      </w:del>
    </w:p>
    <w:p w14:paraId="3976380A" w14:textId="3CDEA32C" w:rsidR="002A5813" w:rsidDel="00215307" w:rsidRDefault="002A5813">
      <w:pPr>
        <w:pStyle w:val="Tabladeilustraciones"/>
        <w:rPr>
          <w:del w:id="1615" w:author="Tanya Hernández" w:date="2017-05-17T01:23:00Z"/>
          <w:rFonts w:cstheme="minorBidi"/>
          <w:b w:val="0"/>
          <w:bCs w:val="0"/>
          <w:sz w:val="22"/>
          <w:szCs w:val="22"/>
          <w:lang w:eastAsia="es-MX"/>
        </w:rPr>
      </w:pPr>
      <w:del w:id="1616" w:author="Tanya Hernández" w:date="2017-05-17T01:23:00Z">
        <w:r w:rsidRPr="00215307" w:rsidDel="00215307">
          <w:rPr>
            <w:rPrChange w:id="1617" w:author="Tanya Hernández" w:date="2017-05-17T01:23:00Z">
              <w:rPr>
                <w:rStyle w:val="Hipervnculo"/>
                <w:b/>
                <w:bCs w:val="0"/>
              </w:rPr>
            </w:rPrChange>
          </w:rPr>
          <w:delText>Fig. 3. 4 Caso de uso transmitir magnitud.</w:delText>
        </w:r>
        <w:r w:rsidDel="00215307">
          <w:rPr>
            <w:webHidden/>
          </w:rPr>
          <w:tab/>
        </w:r>
        <w:r w:rsidR="005B2C04" w:rsidDel="00215307">
          <w:rPr>
            <w:webHidden/>
          </w:rPr>
          <w:delText>99</w:delText>
        </w:r>
      </w:del>
    </w:p>
    <w:p w14:paraId="0750AD94" w14:textId="3138690D" w:rsidR="002A5813" w:rsidDel="00215307" w:rsidRDefault="002A5813">
      <w:pPr>
        <w:pStyle w:val="Tabladeilustraciones"/>
        <w:rPr>
          <w:del w:id="1618" w:author="Tanya Hernández" w:date="2017-05-17T01:23:00Z"/>
          <w:rFonts w:cstheme="minorBidi"/>
          <w:b w:val="0"/>
          <w:bCs w:val="0"/>
          <w:sz w:val="22"/>
          <w:szCs w:val="22"/>
          <w:lang w:eastAsia="es-MX"/>
        </w:rPr>
      </w:pPr>
      <w:del w:id="1619" w:author="Tanya Hernández" w:date="2017-05-17T01:23:00Z">
        <w:r w:rsidRPr="00215307" w:rsidDel="00215307">
          <w:rPr>
            <w:rPrChange w:id="1620" w:author="Tanya Hernández" w:date="2017-05-17T01:23:00Z">
              <w:rPr>
                <w:rStyle w:val="Hipervnculo"/>
                <w:b/>
                <w:bCs w:val="0"/>
              </w:rPr>
            </w:rPrChange>
          </w:rPr>
          <w:delText>Fig. 3. 5 Caso de uso recibir magnitud.</w:delText>
        </w:r>
        <w:r w:rsidDel="00215307">
          <w:rPr>
            <w:webHidden/>
          </w:rPr>
          <w:tab/>
        </w:r>
        <w:r w:rsidR="005B2C04" w:rsidDel="00215307">
          <w:rPr>
            <w:webHidden/>
          </w:rPr>
          <w:delText>100</w:delText>
        </w:r>
      </w:del>
    </w:p>
    <w:p w14:paraId="3D1FC75B" w14:textId="72F0BF6A" w:rsidR="002A5813" w:rsidDel="00215307" w:rsidRDefault="002A5813">
      <w:pPr>
        <w:pStyle w:val="Tabladeilustraciones"/>
        <w:rPr>
          <w:del w:id="1621" w:author="Tanya Hernández" w:date="2017-05-17T01:23:00Z"/>
          <w:rFonts w:cstheme="minorBidi"/>
          <w:b w:val="0"/>
          <w:bCs w:val="0"/>
          <w:sz w:val="22"/>
          <w:szCs w:val="22"/>
          <w:lang w:eastAsia="es-MX"/>
        </w:rPr>
      </w:pPr>
      <w:del w:id="1622" w:author="Tanya Hernández" w:date="2017-05-17T01:23:00Z">
        <w:r w:rsidRPr="00215307" w:rsidDel="00215307">
          <w:rPr>
            <w:rPrChange w:id="1623" w:author="Tanya Hernández" w:date="2017-05-17T01:23:00Z">
              <w:rPr>
                <w:rStyle w:val="Hipervnculo"/>
                <w:b/>
                <w:bCs w:val="0"/>
              </w:rPr>
            </w:rPrChange>
          </w:rPr>
          <w:delText>Fig. 3. 6 Caso de uso guardar magnitud.</w:delText>
        </w:r>
        <w:r w:rsidDel="00215307">
          <w:rPr>
            <w:webHidden/>
          </w:rPr>
          <w:tab/>
        </w:r>
        <w:r w:rsidR="005B2C04" w:rsidDel="00215307">
          <w:rPr>
            <w:webHidden/>
          </w:rPr>
          <w:delText>101</w:delText>
        </w:r>
      </w:del>
    </w:p>
    <w:p w14:paraId="072FB791" w14:textId="2DEB28F8" w:rsidR="002A5813" w:rsidDel="00215307" w:rsidRDefault="002A5813">
      <w:pPr>
        <w:pStyle w:val="Tabladeilustraciones"/>
        <w:rPr>
          <w:del w:id="1624" w:author="Tanya Hernández" w:date="2017-05-17T01:23:00Z"/>
          <w:rFonts w:cstheme="minorBidi"/>
          <w:b w:val="0"/>
          <w:bCs w:val="0"/>
          <w:sz w:val="22"/>
          <w:szCs w:val="22"/>
          <w:lang w:eastAsia="es-MX"/>
        </w:rPr>
      </w:pPr>
      <w:del w:id="1625" w:author="Tanya Hernández" w:date="2017-05-17T01:23:00Z">
        <w:r w:rsidRPr="00215307" w:rsidDel="00215307">
          <w:rPr>
            <w:rPrChange w:id="1626" w:author="Tanya Hernández" w:date="2017-05-17T01:23:00Z">
              <w:rPr>
                <w:rStyle w:val="Hipervnculo"/>
                <w:b/>
                <w:bCs w:val="0"/>
              </w:rPr>
            </w:rPrChange>
          </w:rPr>
          <w:delText>Fig. 3. 7 Caso de uso validar magnitud.</w:delText>
        </w:r>
        <w:r w:rsidDel="00215307">
          <w:rPr>
            <w:webHidden/>
          </w:rPr>
          <w:tab/>
        </w:r>
        <w:r w:rsidR="005B2C04" w:rsidDel="00215307">
          <w:rPr>
            <w:webHidden/>
          </w:rPr>
          <w:delText>102</w:delText>
        </w:r>
      </w:del>
    </w:p>
    <w:p w14:paraId="4CA1F06B" w14:textId="0B24C79F" w:rsidR="002A5813" w:rsidDel="00215307" w:rsidRDefault="002A5813">
      <w:pPr>
        <w:pStyle w:val="Tabladeilustraciones"/>
        <w:rPr>
          <w:del w:id="1627" w:author="Tanya Hernández" w:date="2017-05-17T01:23:00Z"/>
          <w:rFonts w:cstheme="minorBidi"/>
          <w:b w:val="0"/>
          <w:bCs w:val="0"/>
          <w:sz w:val="22"/>
          <w:szCs w:val="22"/>
          <w:lang w:eastAsia="es-MX"/>
        </w:rPr>
      </w:pPr>
      <w:del w:id="1628" w:author="Tanya Hernández" w:date="2017-05-17T01:23:00Z">
        <w:r w:rsidRPr="00215307" w:rsidDel="00215307">
          <w:rPr>
            <w:rPrChange w:id="1629" w:author="Tanya Hernández" w:date="2017-05-17T01:23:00Z">
              <w:rPr>
                <w:rStyle w:val="Hipervnculo"/>
                <w:b/>
                <w:bCs w:val="0"/>
              </w:rPr>
            </w:rPrChange>
          </w:rPr>
          <w:delText>Fig. 3. 8 Caso de uso enviar alerta.</w:delText>
        </w:r>
        <w:r w:rsidDel="00215307">
          <w:rPr>
            <w:webHidden/>
          </w:rPr>
          <w:tab/>
        </w:r>
        <w:r w:rsidR="005B2C04" w:rsidDel="00215307">
          <w:rPr>
            <w:webHidden/>
          </w:rPr>
          <w:delText>103</w:delText>
        </w:r>
      </w:del>
    </w:p>
    <w:p w14:paraId="7B91224B" w14:textId="4F318BCD" w:rsidR="002A5813" w:rsidDel="00215307" w:rsidRDefault="002A5813">
      <w:pPr>
        <w:pStyle w:val="Tabladeilustraciones"/>
        <w:rPr>
          <w:del w:id="1630" w:author="Tanya Hernández" w:date="2017-05-17T01:23:00Z"/>
          <w:rFonts w:cstheme="minorBidi"/>
          <w:b w:val="0"/>
          <w:bCs w:val="0"/>
          <w:sz w:val="22"/>
          <w:szCs w:val="22"/>
          <w:lang w:eastAsia="es-MX"/>
        </w:rPr>
      </w:pPr>
      <w:del w:id="1631" w:author="Tanya Hernández" w:date="2017-05-17T01:23:00Z">
        <w:r w:rsidRPr="00215307" w:rsidDel="00215307">
          <w:rPr>
            <w:rPrChange w:id="1632" w:author="Tanya Hernández" w:date="2017-05-17T01:23:00Z">
              <w:rPr>
                <w:rStyle w:val="Hipervnculo"/>
                <w:b/>
                <w:bCs w:val="0"/>
              </w:rPr>
            </w:rPrChange>
          </w:rPr>
          <w:delText>Fig. 3. 9 Caso de uso registrar usuario.</w:delText>
        </w:r>
        <w:r w:rsidDel="00215307">
          <w:rPr>
            <w:webHidden/>
          </w:rPr>
          <w:tab/>
        </w:r>
        <w:r w:rsidR="005B2C04" w:rsidDel="00215307">
          <w:rPr>
            <w:webHidden/>
          </w:rPr>
          <w:delText>104</w:delText>
        </w:r>
      </w:del>
    </w:p>
    <w:p w14:paraId="09DD86E5" w14:textId="3A544109" w:rsidR="002A5813" w:rsidDel="00215307" w:rsidRDefault="002A5813">
      <w:pPr>
        <w:pStyle w:val="Tabladeilustraciones"/>
        <w:rPr>
          <w:del w:id="1633" w:author="Tanya Hernández" w:date="2017-05-17T01:23:00Z"/>
          <w:rFonts w:cstheme="minorBidi"/>
          <w:b w:val="0"/>
          <w:bCs w:val="0"/>
          <w:sz w:val="22"/>
          <w:szCs w:val="22"/>
          <w:lang w:eastAsia="es-MX"/>
        </w:rPr>
      </w:pPr>
      <w:del w:id="1634" w:author="Tanya Hernández" w:date="2017-05-17T01:23:00Z">
        <w:r w:rsidRPr="00215307" w:rsidDel="00215307">
          <w:rPr>
            <w:rPrChange w:id="1635" w:author="Tanya Hernández" w:date="2017-05-17T01:23:00Z">
              <w:rPr>
                <w:rStyle w:val="Hipervnculo"/>
                <w:b/>
                <w:bCs w:val="0"/>
              </w:rPr>
            </w:rPrChange>
          </w:rPr>
          <w:delText>Fig. 3.10 Caso de uso ingresar.</w:delText>
        </w:r>
        <w:r w:rsidDel="00215307">
          <w:rPr>
            <w:webHidden/>
          </w:rPr>
          <w:tab/>
        </w:r>
        <w:r w:rsidR="005B2C04" w:rsidDel="00215307">
          <w:rPr>
            <w:webHidden/>
          </w:rPr>
          <w:delText>105</w:delText>
        </w:r>
      </w:del>
    </w:p>
    <w:p w14:paraId="128CA52F" w14:textId="18012F19" w:rsidR="002A5813" w:rsidDel="00215307" w:rsidRDefault="002A5813">
      <w:pPr>
        <w:pStyle w:val="Tabladeilustraciones"/>
        <w:rPr>
          <w:del w:id="1636" w:author="Tanya Hernández" w:date="2017-05-17T01:23:00Z"/>
          <w:rFonts w:cstheme="minorBidi"/>
          <w:b w:val="0"/>
          <w:bCs w:val="0"/>
          <w:sz w:val="22"/>
          <w:szCs w:val="22"/>
          <w:lang w:eastAsia="es-MX"/>
        </w:rPr>
      </w:pPr>
      <w:del w:id="1637" w:author="Tanya Hernández" w:date="2017-05-17T01:23:00Z">
        <w:r w:rsidRPr="00215307" w:rsidDel="00215307">
          <w:rPr>
            <w:rPrChange w:id="1638" w:author="Tanya Hernández" w:date="2017-05-17T01:23:00Z">
              <w:rPr>
                <w:rStyle w:val="Hipervnculo"/>
                <w:b/>
                <w:bCs w:val="0"/>
              </w:rPr>
            </w:rPrChange>
          </w:rPr>
          <w:delText>Fig. 3. 11 Caso de uso registrar usuario directo.</w:delText>
        </w:r>
        <w:r w:rsidDel="00215307">
          <w:rPr>
            <w:webHidden/>
          </w:rPr>
          <w:tab/>
        </w:r>
        <w:r w:rsidR="005B2C04" w:rsidDel="00215307">
          <w:rPr>
            <w:webHidden/>
          </w:rPr>
          <w:delText>106</w:delText>
        </w:r>
      </w:del>
    </w:p>
    <w:p w14:paraId="38A9B313" w14:textId="342AD602" w:rsidR="002A5813" w:rsidDel="00215307" w:rsidRDefault="002A5813">
      <w:pPr>
        <w:pStyle w:val="Tabladeilustraciones"/>
        <w:rPr>
          <w:del w:id="1639" w:author="Tanya Hernández" w:date="2017-05-17T01:23:00Z"/>
          <w:rFonts w:cstheme="minorBidi"/>
          <w:b w:val="0"/>
          <w:bCs w:val="0"/>
          <w:sz w:val="22"/>
          <w:szCs w:val="22"/>
          <w:lang w:eastAsia="es-MX"/>
        </w:rPr>
      </w:pPr>
      <w:del w:id="1640" w:author="Tanya Hernández" w:date="2017-05-17T01:23:00Z">
        <w:r w:rsidRPr="00215307" w:rsidDel="00215307">
          <w:rPr>
            <w:rPrChange w:id="1641" w:author="Tanya Hernández" w:date="2017-05-17T01:23:00Z">
              <w:rPr>
                <w:rStyle w:val="Hipervnculo"/>
                <w:b/>
                <w:bCs w:val="0"/>
              </w:rPr>
            </w:rPrChange>
          </w:rPr>
          <w:delText>Fig. 3. 12 Caso de uso editar datos.</w:delText>
        </w:r>
        <w:r w:rsidDel="00215307">
          <w:rPr>
            <w:webHidden/>
          </w:rPr>
          <w:tab/>
        </w:r>
        <w:r w:rsidR="005B2C04" w:rsidDel="00215307">
          <w:rPr>
            <w:webHidden/>
          </w:rPr>
          <w:delText>107</w:delText>
        </w:r>
      </w:del>
    </w:p>
    <w:p w14:paraId="61479FD1" w14:textId="3A363E1B" w:rsidR="002A5813" w:rsidDel="00215307" w:rsidRDefault="002A5813">
      <w:pPr>
        <w:pStyle w:val="Tabladeilustraciones"/>
        <w:rPr>
          <w:del w:id="1642" w:author="Tanya Hernández" w:date="2017-05-17T01:23:00Z"/>
          <w:rFonts w:cstheme="minorBidi"/>
          <w:b w:val="0"/>
          <w:bCs w:val="0"/>
          <w:sz w:val="22"/>
          <w:szCs w:val="22"/>
          <w:lang w:eastAsia="es-MX"/>
        </w:rPr>
      </w:pPr>
      <w:del w:id="1643" w:author="Tanya Hernández" w:date="2017-05-17T01:23:00Z">
        <w:r w:rsidRPr="00215307" w:rsidDel="00215307">
          <w:rPr>
            <w:rPrChange w:id="1644" w:author="Tanya Hernández" w:date="2017-05-17T01:23:00Z">
              <w:rPr>
                <w:rStyle w:val="Hipervnculo"/>
                <w:b/>
                <w:bCs w:val="0"/>
              </w:rPr>
            </w:rPrChange>
          </w:rPr>
          <w:delText>Fig. 3. 13 Caso de uso visualizar magnitud.</w:delText>
        </w:r>
        <w:r w:rsidDel="00215307">
          <w:rPr>
            <w:webHidden/>
          </w:rPr>
          <w:tab/>
        </w:r>
        <w:r w:rsidR="005B2C04" w:rsidDel="00215307">
          <w:rPr>
            <w:webHidden/>
          </w:rPr>
          <w:delText>108</w:delText>
        </w:r>
      </w:del>
    </w:p>
    <w:p w14:paraId="13CAEC72" w14:textId="0544E959" w:rsidR="002A5813" w:rsidDel="00215307" w:rsidRDefault="002A5813">
      <w:pPr>
        <w:pStyle w:val="Tabladeilustraciones"/>
        <w:rPr>
          <w:del w:id="1645" w:author="Tanya Hernández" w:date="2017-05-17T01:23:00Z"/>
          <w:rFonts w:cstheme="minorBidi"/>
          <w:b w:val="0"/>
          <w:bCs w:val="0"/>
          <w:sz w:val="22"/>
          <w:szCs w:val="22"/>
          <w:lang w:eastAsia="es-MX"/>
        </w:rPr>
      </w:pPr>
      <w:del w:id="1646" w:author="Tanya Hernández" w:date="2017-05-17T01:23:00Z">
        <w:r w:rsidRPr="00215307" w:rsidDel="00215307">
          <w:rPr>
            <w:rPrChange w:id="1647" w:author="Tanya Hernández" w:date="2017-05-17T01:23:00Z">
              <w:rPr>
                <w:rStyle w:val="Hipervnculo"/>
                <w:b/>
                <w:bCs w:val="0"/>
              </w:rPr>
            </w:rPrChange>
          </w:rPr>
          <w:delText>Fig. 3. 14 Caso de uso recibir alerta.</w:delText>
        </w:r>
        <w:r w:rsidDel="00215307">
          <w:rPr>
            <w:webHidden/>
          </w:rPr>
          <w:tab/>
        </w:r>
        <w:r w:rsidR="005B2C04" w:rsidDel="00215307">
          <w:rPr>
            <w:webHidden/>
          </w:rPr>
          <w:delText>109</w:delText>
        </w:r>
      </w:del>
    </w:p>
    <w:p w14:paraId="6ADD8AE2" w14:textId="20E54C0D" w:rsidR="002A5813" w:rsidDel="00215307" w:rsidRDefault="002A5813">
      <w:pPr>
        <w:pStyle w:val="Tabladeilustraciones"/>
        <w:rPr>
          <w:del w:id="1648" w:author="Tanya Hernández" w:date="2017-05-17T01:23:00Z"/>
          <w:rFonts w:cstheme="minorBidi"/>
          <w:b w:val="0"/>
          <w:bCs w:val="0"/>
          <w:sz w:val="22"/>
          <w:szCs w:val="22"/>
          <w:lang w:eastAsia="es-MX"/>
        </w:rPr>
      </w:pPr>
      <w:del w:id="1649" w:author="Tanya Hernández" w:date="2017-05-17T01:23:00Z">
        <w:r w:rsidRPr="00215307" w:rsidDel="00215307">
          <w:rPr>
            <w:rPrChange w:id="1650" w:author="Tanya Hernández" w:date="2017-05-17T01:23:00Z">
              <w:rPr>
                <w:rStyle w:val="Hipervnculo"/>
                <w:b/>
                <w:bCs w:val="0"/>
              </w:rPr>
            </w:rPrChange>
          </w:rPr>
          <w:delText>Fig. 3. 15 Caso de uso finalizar sesión.</w:delText>
        </w:r>
        <w:r w:rsidDel="00215307">
          <w:rPr>
            <w:webHidden/>
          </w:rPr>
          <w:tab/>
        </w:r>
        <w:r w:rsidR="005B2C04" w:rsidDel="00215307">
          <w:rPr>
            <w:webHidden/>
          </w:rPr>
          <w:delText>110</w:delText>
        </w:r>
      </w:del>
    </w:p>
    <w:p w14:paraId="5025E627" w14:textId="6C90D755" w:rsidR="002A5813" w:rsidDel="00215307" w:rsidRDefault="002A5813">
      <w:pPr>
        <w:pStyle w:val="Tabladeilustraciones"/>
        <w:rPr>
          <w:del w:id="1651" w:author="Tanya Hernández" w:date="2017-05-17T01:23:00Z"/>
          <w:rFonts w:cstheme="minorBidi"/>
          <w:b w:val="0"/>
          <w:bCs w:val="0"/>
          <w:sz w:val="22"/>
          <w:szCs w:val="22"/>
          <w:lang w:eastAsia="es-MX"/>
        </w:rPr>
      </w:pPr>
      <w:del w:id="1652" w:author="Tanya Hernández" w:date="2017-05-17T01:23:00Z">
        <w:r w:rsidRPr="00215307" w:rsidDel="00215307">
          <w:rPr>
            <w:rPrChange w:id="1653" w:author="Tanya Hernández" w:date="2017-05-17T01:23:00Z">
              <w:rPr>
                <w:rStyle w:val="Hipervnculo"/>
                <w:b/>
                <w:bCs w:val="0"/>
              </w:rPr>
            </w:rPrChange>
          </w:rPr>
          <w:delText>Fig. 3. 16 Caso de uso solicitar credenciales.</w:delText>
        </w:r>
        <w:r w:rsidDel="00215307">
          <w:rPr>
            <w:webHidden/>
          </w:rPr>
          <w:tab/>
        </w:r>
        <w:r w:rsidR="005B2C04" w:rsidDel="00215307">
          <w:rPr>
            <w:webHidden/>
          </w:rPr>
          <w:delText>111</w:delText>
        </w:r>
      </w:del>
    </w:p>
    <w:p w14:paraId="58FB4F4B" w14:textId="5947400B" w:rsidR="002A5813" w:rsidDel="00215307" w:rsidRDefault="002A5813">
      <w:pPr>
        <w:pStyle w:val="Tabladeilustraciones"/>
        <w:rPr>
          <w:del w:id="1654" w:author="Tanya Hernández" w:date="2017-05-17T01:23:00Z"/>
          <w:rFonts w:cstheme="minorBidi"/>
          <w:b w:val="0"/>
          <w:bCs w:val="0"/>
          <w:sz w:val="22"/>
          <w:szCs w:val="22"/>
          <w:lang w:eastAsia="es-MX"/>
        </w:rPr>
      </w:pPr>
      <w:del w:id="1655" w:author="Tanya Hernández" w:date="2017-05-17T01:23:00Z">
        <w:r w:rsidRPr="00215307" w:rsidDel="00215307">
          <w:rPr>
            <w:rPrChange w:id="1656" w:author="Tanya Hernández" w:date="2017-05-17T01:23:00Z">
              <w:rPr>
                <w:rStyle w:val="Hipervnculo"/>
                <w:b/>
                <w:bCs w:val="0"/>
              </w:rPr>
            </w:rPrChange>
          </w:rPr>
          <w:delText>Fig. 3. 17 Diagrama de clases del Sistema de Monitoreo.</w:delText>
        </w:r>
        <w:r w:rsidDel="00215307">
          <w:rPr>
            <w:webHidden/>
          </w:rPr>
          <w:tab/>
        </w:r>
        <w:r w:rsidR="005B2C04" w:rsidDel="00215307">
          <w:rPr>
            <w:webHidden/>
          </w:rPr>
          <w:delText>112</w:delText>
        </w:r>
      </w:del>
    </w:p>
    <w:p w14:paraId="2AFF057D" w14:textId="33F13D7F" w:rsidR="005C425D" w:rsidRDefault="00675A96">
      <w:pPr>
        <w:pStyle w:val="Tabladeilustraciones"/>
        <w:rPr>
          <w:ins w:id="1657" w:author="Tanya Hernández" w:date="2017-05-28T00:04:00Z"/>
          <w:rFonts w:cstheme="minorBidi"/>
          <w:b w:val="0"/>
          <w:bCs w:val="0"/>
          <w:noProof/>
          <w:sz w:val="22"/>
          <w:szCs w:val="22"/>
          <w:lang w:eastAsia="es-MX"/>
        </w:rPr>
      </w:pPr>
      <w:r>
        <w:rPr>
          <w:rStyle w:val="Hipervnculo"/>
        </w:rPr>
        <w:fldChar w:fldCharType="end"/>
      </w:r>
      <w:r w:rsidR="00DA60CD">
        <w:rPr>
          <w:rStyle w:val="Hipervnculo"/>
        </w:rPr>
        <w:fldChar w:fldCharType="begin"/>
      </w:r>
      <w:r w:rsidR="00DA60CD">
        <w:rPr>
          <w:rStyle w:val="Hipervnculo"/>
        </w:rPr>
        <w:instrText xml:space="preserve"> TOC \h \z \c "Fig. 4." </w:instrText>
      </w:r>
      <w:r w:rsidR="00DA60CD">
        <w:rPr>
          <w:rStyle w:val="Hipervnculo"/>
        </w:rPr>
        <w:fldChar w:fldCharType="separate"/>
      </w:r>
      <w:ins w:id="1658" w:author="Tanya Hernández" w:date="2017-05-28T00:04:00Z">
        <w:r w:rsidR="005C425D" w:rsidRPr="00BA72B9">
          <w:rPr>
            <w:rStyle w:val="Hipervnculo"/>
          </w:rPr>
          <w:fldChar w:fldCharType="begin"/>
        </w:r>
        <w:r w:rsidR="005C425D" w:rsidRPr="00BA72B9">
          <w:rPr>
            <w:rStyle w:val="Hipervnculo"/>
          </w:rPr>
          <w:instrText xml:space="preserve"> </w:instrText>
        </w:r>
        <w:r w:rsidR="005C425D">
          <w:rPr>
            <w:noProof/>
          </w:rPr>
          <w:instrText>HYPERLINK \l "_Toc483693204"</w:instrText>
        </w:r>
        <w:r w:rsidR="005C425D" w:rsidRPr="00BA72B9">
          <w:rPr>
            <w:rStyle w:val="Hipervnculo"/>
          </w:rPr>
          <w:instrText xml:space="preserve"> </w:instrText>
        </w:r>
        <w:r w:rsidR="005C425D" w:rsidRPr="00BA72B9">
          <w:rPr>
            <w:rStyle w:val="Hipervnculo"/>
          </w:rPr>
          <w:fldChar w:fldCharType="separate"/>
        </w:r>
        <w:r w:rsidR="005C425D" w:rsidRPr="00BA72B9">
          <w:rPr>
            <w:rStyle w:val="Hipervnculo"/>
          </w:rPr>
          <w:t>Fig. 4.1 Módulo de USART [60].</w:t>
        </w:r>
        <w:r w:rsidR="005C425D">
          <w:rPr>
            <w:noProof/>
            <w:webHidden/>
          </w:rPr>
          <w:tab/>
        </w:r>
        <w:r w:rsidR="005C425D">
          <w:rPr>
            <w:noProof/>
            <w:webHidden/>
          </w:rPr>
          <w:fldChar w:fldCharType="begin"/>
        </w:r>
        <w:r w:rsidR="005C425D">
          <w:rPr>
            <w:noProof/>
            <w:webHidden/>
          </w:rPr>
          <w:instrText xml:space="preserve"> PAGEREF _Toc483693204 \h </w:instrText>
        </w:r>
      </w:ins>
      <w:r w:rsidR="005C425D">
        <w:rPr>
          <w:noProof/>
          <w:webHidden/>
        </w:rPr>
      </w:r>
      <w:r w:rsidR="005C425D">
        <w:rPr>
          <w:noProof/>
          <w:webHidden/>
        </w:rPr>
        <w:fldChar w:fldCharType="separate"/>
      </w:r>
      <w:ins w:id="1659" w:author="Tanya Hernández" w:date="2017-05-28T00:04:00Z">
        <w:r w:rsidR="005C425D">
          <w:rPr>
            <w:noProof/>
            <w:webHidden/>
          </w:rPr>
          <w:t>114</w:t>
        </w:r>
        <w:r w:rsidR="005C425D">
          <w:rPr>
            <w:noProof/>
            <w:webHidden/>
          </w:rPr>
          <w:fldChar w:fldCharType="end"/>
        </w:r>
        <w:r w:rsidR="005C425D" w:rsidRPr="00BA72B9">
          <w:rPr>
            <w:rStyle w:val="Hipervnculo"/>
          </w:rPr>
          <w:fldChar w:fldCharType="end"/>
        </w:r>
      </w:ins>
    </w:p>
    <w:p w14:paraId="14824A3B" w14:textId="2F1AD555" w:rsidR="005C425D" w:rsidRDefault="005C425D">
      <w:pPr>
        <w:pStyle w:val="Tabladeilustraciones"/>
        <w:rPr>
          <w:ins w:id="1660" w:author="Tanya Hernández" w:date="2017-05-28T00:04:00Z"/>
          <w:rFonts w:cstheme="minorBidi"/>
          <w:b w:val="0"/>
          <w:bCs w:val="0"/>
          <w:noProof/>
          <w:sz w:val="22"/>
          <w:szCs w:val="22"/>
          <w:lang w:eastAsia="es-MX"/>
        </w:rPr>
      </w:pPr>
      <w:ins w:id="1661"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"_Toc483693205"</w:instrText>
        </w:r>
        <w:r w:rsidRPr="00BA72B9">
          <w:rPr>
            <w:rStyle w:val="Hipervnculo"/>
          </w:rPr>
          <w:instrText xml:space="preserve"> </w:instrText>
        </w:r>
        <w:r w:rsidRPr="00BA72B9">
          <w:rPr>
            <w:rStyle w:val="Hipervnculo"/>
          </w:rPr>
          <w:fldChar w:fldCharType="separate"/>
        </w:r>
        <w:r w:rsidRPr="00BA72B9">
          <w:rPr>
            <w:rStyle w:val="Hipervnculo"/>
          </w:rPr>
          <w:t>Fig. 4.2 Registro UBRR parte baja del microcontrolador ATMEL328P.</w:t>
        </w:r>
        <w:r>
          <w:rPr>
            <w:noProof/>
            <w:webHidden/>
          </w:rPr>
          <w:tab/>
        </w:r>
        <w:r>
          <w:rPr>
            <w:noProof/>
            <w:webHidden/>
          </w:rPr>
          <w:fldChar w:fldCharType="begin"/>
        </w:r>
        <w:r>
          <w:rPr>
            <w:noProof/>
            <w:webHidden/>
          </w:rPr>
          <w:instrText xml:space="preserve"> PAGEREF _Toc483693205 \h </w:instrText>
        </w:r>
      </w:ins>
      <w:r>
        <w:rPr>
          <w:noProof/>
          <w:webHidden/>
        </w:rPr>
      </w:r>
      <w:r>
        <w:rPr>
          <w:noProof/>
          <w:webHidden/>
        </w:rPr>
        <w:fldChar w:fldCharType="separate"/>
      </w:r>
      <w:ins w:id="1662" w:author="Tanya Hernández" w:date="2017-05-28T00:04:00Z">
        <w:r>
          <w:rPr>
            <w:noProof/>
            <w:webHidden/>
          </w:rPr>
          <w:t>115</w:t>
        </w:r>
        <w:r>
          <w:rPr>
            <w:noProof/>
            <w:webHidden/>
          </w:rPr>
          <w:fldChar w:fldCharType="end"/>
        </w:r>
        <w:r w:rsidRPr="00BA72B9">
          <w:rPr>
            <w:rStyle w:val="Hipervnculo"/>
          </w:rPr>
          <w:fldChar w:fldCharType="end"/>
        </w:r>
      </w:ins>
    </w:p>
    <w:p w14:paraId="6566674A" w14:textId="6FBA41F1" w:rsidR="005C425D" w:rsidRDefault="005C425D">
      <w:pPr>
        <w:pStyle w:val="Tabladeilustraciones"/>
        <w:rPr>
          <w:ins w:id="1663" w:author="Tanya Hernández" w:date="2017-05-28T00:04:00Z"/>
          <w:rFonts w:cstheme="minorBidi"/>
          <w:b w:val="0"/>
          <w:bCs w:val="0"/>
          <w:noProof/>
          <w:sz w:val="22"/>
          <w:szCs w:val="22"/>
          <w:lang w:eastAsia="es-MX"/>
        </w:rPr>
      </w:pPr>
      <w:ins w:id="1664"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"_Toc483693206"</w:instrText>
        </w:r>
        <w:r w:rsidRPr="00BA72B9">
          <w:rPr>
            <w:rStyle w:val="Hipervnculo"/>
          </w:rPr>
          <w:instrText xml:space="preserve"> </w:instrText>
        </w:r>
        <w:r w:rsidRPr="00BA72B9">
          <w:rPr>
            <w:rStyle w:val="Hipervnculo"/>
          </w:rPr>
          <w:fldChar w:fldCharType="separate"/>
        </w:r>
        <w:r w:rsidRPr="00BA72B9">
          <w:rPr>
            <w:rStyle w:val="Hipervnculo"/>
          </w:rPr>
          <w:t>Fig. 4.3 Registro UDR del microcontrolador ATMEL328P.</w:t>
        </w:r>
        <w:r>
          <w:rPr>
            <w:noProof/>
            <w:webHidden/>
          </w:rPr>
          <w:tab/>
        </w:r>
        <w:r>
          <w:rPr>
            <w:noProof/>
            <w:webHidden/>
          </w:rPr>
          <w:fldChar w:fldCharType="begin"/>
        </w:r>
        <w:r>
          <w:rPr>
            <w:noProof/>
            <w:webHidden/>
          </w:rPr>
          <w:instrText xml:space="preserve"> PAGEREF _Toc483693206 \h </w:instrText>
        </w:r>
      </w:ins>
      <w:r>
        <w:rPr>
          <w:noProof/>
          <w:webHidden/>
        </w:rPr>
      </w:r>
      <w:r>
        <w:rPr>
          <w:noProof/>
          <w:webHidden/>
        </w:rPr>
        <w:fldChar w:fldCharType="separate"/>
      </w:r>
      <w:ins w:id="1665" w:author="Tanya Hernández" w:date="2017-05-28T00:04:00Z">
        <w:r>
          <w:rPr>
            <w:noProof/>
            <w:webHidden/>
          </w:rPr>
          <w:t>115</w:t>
        </w:r>
        <w:r>
          <w:rPr>
            <w:noProof/>
            <w:webHidden/>
          </w:rPr>
          <w:fldChar w:fldCharType="end"/>
        </w:r>
        <w:r w:rsidRPr="00BA72B9">
          <w:rPr>
            <w:rStyle w:val="Hipervnculo"/>
          </w:rPr>
          <w:fldChar w:fldCharType="end"/>
        </w:r>
      </w:ins>
    </w:p>
    <w:p w14:paraId="24956205" w14:textId="2EA0E668" w:rsidR="005C425D" w:rsidRDefault="005C425D">
      <w:pPr>
        <w:pStyle w:val="Tabladeilustraciones"/>
        <w:rPr>
          <w:ins w:id="1666" w:author="Tanya Hernández" w:date="2017-05-28T00:04:00Z"/>
          <w:rFonts w:cstheme="minorBidi"/>
          <w:b w:val="0"/>
          <w:bCs w:val="0"/>
          <w:noProof/>
          <w:sz w:val="22"/>
          <w:szCs w:val="22"/>
          <w:lang w:eastAsia="es-MX"/>
        </w:rPr>
      </w:pPr>
      <w:ins w:id="1667"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"_Toc483693207"</w:instrText>
        </w:r>
        <w:r w:rsidRPr="00BA72B9">
          <w:rPr>
            <w:rStyle w:val="Hipervnculo"/>
          </w:rPr>
          <w:instrText xml:space="preserve"> </w:instrText>
        </w:r>
        <w:r w:rsidRPr="00BA72B9">
          <w:rPr>
            <w:rStyle w:val="Hipervnculo"/>
          </w:rPr>
          <w:fldChar w:fldCharType="separate"/>
        </w:r>
        <w:r w:rsidRPr="00BA72B9">
          <w:rPr>
            <w:rStyle w:val="Hipervnculo"/>
          </w:rPr>
          <w:t>Fig. 4.4</w:t>
        </w:r>
        <w:r w:rsidRPr="00BA72B9">
          <w:rPr>
            <w:rStyle w:val="Hipervnculo"/>
            <w:rFonts w:ascii="Arial" w:hAnsi="Arial"/>
          </w:rPr>
          <w:t xml:space="preserve"> </w:t>
        </w:r>
        <w:r w:rsidRPr="00BA72B9">
          <w:rPr>
            <w:rStyle w:val="Hipervnculo"/>
          </w:rPr>
          <w:t>Registro UCSRA del microcontrolador ATMEL328P P.</w:t>
        </w:r>
        <w:r>
          <w:rPr>
            <w:noProof/>
            <w:webHidden/>
          </w:rPr>
          <w:tab/>
        </w:r>
        <w:r>
          <w:rPr>
            <w:noProof/>
            <w:webHidden/>
          </w:rPr>
          <w:fldChar w:fldCharType="begin"/>
        </w:r>
        <w:r>
          <w:rPr>
            <w:noProof/>
            <w:webHidden/>
          </w:rPr>
          <w:instrText xml:space="preserve"> PAGEREF _Toc483693207 \h </w:instrText>
        </w:r>
      </w:ins>
      <w:r>
        <w:rPr>
          <w:noProof/>
          <w:webHidden/>
        </w:rPr>
      </w:r>
      <w:r>
        <w:rPr>
          <w:noProof/>
          <w:webHidden/>
        </w:rPr>
        <w:fldChar w:fldCharType="separate"/>
      </w:r>
      <w:ins w:id="1668" w:author="Tanya Hernández" w:date="2017-05-28T00:04:00Z">
        <w:r>
          <w:rPr>
            <w:noProof/>
            <w:webHidden/>
          </w:rPr>
          <w:t>115</w:t>
        </w:r>
        <w:r>
          <w:rPr>
            <w:noProof/>
            <w:webHidden/>
          </w:rPr>
          <w:fldChar w:fldCharType="end"/>
        </w:r>
        <w:r w:rsidRPr="00BA72B9">
          <w:rPr>
            <w:rStyle w:val="Hipervnculo"/>
          </w:rPr>
          <w:fldChar w:fldCharType="end"/>
        </w:r>
      </w:ins>
    </w:p>
    <w:p w14:paraId="11DE0F05" w14:textId="35D4DBE0" w:rsidR="005C425D" w:rsidRDefault="005C425D">
      <w:pPr>
        <w:pStyle w:val="Tabladeilustraciones"/>
        <w:rPr>
          <w:ins w:id="1669" w:author="Tanya Hernández" w:date="2017-05-28T00:04:00Z"/>
          <w:rFonts w:cstheme="minorBidi"/>
          <w:b w:val="0"/>
          <w:bCs w:val="0"/>
          <w:noProof/>
          <w:sz w:val="22"/>
          <w:szCs w:val="22"/>
          <w:lang w:eastAsia="es-MX"/>
        </w:rPr>
      </w:pPr>
      <w:ins w:id="1670"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"_Toc483693208"</w:instrText>
        </w:r>
        <w:r w:rsidRPr="00BA72B9">
          <w:rPr>
            <w:rStyle w:val="Hipervnculo"/>
          </w:rPr>
          <w:instrText xml:space="preserve"> </w:instrText>
        </w:r>
        <w:r w:rsidRPr="00BA72B9">
          <w:rPr>
            <w:rStyle w:val="Hipervnculo"/>
          </w:rPr>
          <w:fldChar w:fldCharType="separate"/>
        </w:r>
        <w:r w:rsidRPr="00BA72B9">
          <w:rPr>
            <w:rStyle w:val="Hipervnculo"/>
          </w:rPr>
          <w:t>Fig. 4.5 Registro UCSRB del microcontrolador ATMEL328P.</w:t>
        </w:r>
        <w:r>
          <w:rPr>
            <w:noProof/>
            <w:webHidden/>
          </w:rPr>
          <w:tab/>
        </w:r>
        <w:r>
          <w:rPr>
            <w:noProof/>
            <w:webHidden/>
          </w:rPr>
          <w:fldChar w:fldCharType="begin"/>
        </w:r>
        <w:r>
          <w:rPr>
            <w:noProof/>
            <w:webHidden/>
          </w:rPr>
          <w:instrText xml:space="preserve"> PAGEREF _Toc483693208 \h </w:instrText>
        </w:r>
      </w:ins>
      <w:r>
        <w:rPr>
          <w:noProof/>
          <w:webHidden/>
        </w:rPr>
      </w:r>
      <w:r>
        <w:rPr>
          <w:noProof/>
          <w:webHidden/>
        </w:rPr>
        <w:fldChar w:fldCharType="separate"/>
      </w:r>
      <w:ins w:id="1671" w:author="Tanya Hernández" w:date="2017-05-28T00:04:00Z">
        <w:r>
          <w:rPr>
            <w:noProof/>
            <w:webHidden/>
          </w:rPr>
          <w:t>116</w:t>
        </w:r>
        <w:r>
          <w:rPr>
            <w:noProof/>
            <w:webHidden/>
          </w:rPr>
          <w:fldChar w:fldCharType="end"/>
        </w:r>
        <w:r w:rsidRPr="00BA72B9">
          <w:rPr>
            <w:rStyle w:val="Hipervnculo"/>
          </w:rPr>
          <w:fldChar w:fldCharType="end"/>
        </w:r>
      </w:ins>
    </w:p>
    <w:p w14:paraId="0EF2E4F2" w14:textId="13FA02E4" w:rsidR="005C425D" w:rsidRDefault="005C425D">
      <w:pPr>
        <w:pStyle w:val="Tabladeilustraciones"/>
        <w:rPr>
          <w:ins w:id="1672" w:author="Tanya Hernández" w:date="2017-05-28T00:04:00Z"/>
          <w:rFonts w:cstheme="minorBidi"/>
          <w:b w:val="0"/>
          <w:bCs w:val="0"/>
          <w:noProof/>
          <w:sz w:val="22"/>
          <w:szCs w:val="22"/>
          <w:lang w:eastAsia="es-MX"/>
        </w:rPr>
      </w:pPr>
      <w:ins w:id="1673"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"_Toc483693209"</w:instrText>
        </w:r>
        <w:r w:rsidRPr="00BA72B9">
          <w:rPr>
            <w:rStyle w:val="Hipervnculo"/>
          </w:rPr>
          <w:instrText xml:space="preserve"> </w:instrText>
        </w:r>
        <w:r w:rsidRPr="00BA72B9">
          <w:rPr>
            <w:rStyle w:val="Hipervnculo"/>
          </w:rPr>
          <w:fldChar w:fldCharType="separate"/>
        </w:r>
        <w:r w:rsidRPr="00BA72B9">
          <w:rPr>
            <w:rStyle w:val="Hipervnculo"/>
          </w:rPr>
          <w:t>Fig. 4.6</w:t>
        </w:r>
        <w:r w:rsidRPr="00BA72B9">
          <w:rPr>
            <w:rStyle w:val="Hipervnculo"/>
            <w:rFonts w:ascii="Arial" w:hAnsi="Arial"/>
          </w:rPr>
          <w:t xml:space="preserve"> </w:t>
        </w:r>
        <w:r w:rsidRPr="00BA72B9">
          <w:rPr>
            <w:rStyle w:val="Hipervnculo"/>
          </w:rPr>
          <w:t>Microcontrolador ATMEL328P.</w:t>
        </w:r>
        <w:r>
          <w:rPr>
            <w:noProof/>
            <w:webHidden/>
          </w:rPr>
          <w:tab/>
        </w:r>
        <w:r>
          <w:rPr>
            <w:noProof/>
            <w:webHidden/>
          </w:rPr>
          <w:fldChar w:fldCharType="begin"/>
        </w:r>
        <w:r>
          <w:rPr>
            <w:noProof/>
            <w:webHidden/>
          </w:rPr>
          <w:instrText xml:space="preserve"> PAGEREF _Toc483693209 \h </w:instrText>
        </w:r>
      </w:ins>
      <w:r>
        <w:rPr>
          <w:noProof/>
          <w:webHidden/>
        </w:rPr>
      </w:r>
      <w:r>
        <w:rPr>
          <w:noProof/>
          <w:webHidden/>
        </w:rPr>
        <w:fldChar w:fldCharType="separate"/>
      </w:r>
      <w:ins w:id="1674" w:author="Tanya Hernández" w:date="2017-05-28T00:04:00Z">
        <w:r>
          <w:rPr>
            <w:noProof/>
            <w:webHidden/>
          </w:rPr>
          <w:t>116</w:t>
        </w:r>
        <w:r>
          <w:rPr>
            <w:noProof/>
            <w:webHidden/>
          </w:rPr>
          <w:fldChar w:fldCharType="end"/>
        </w:r>
        <w:r w:rsidRPr="00BA72B9">
          <w:rPr>
            <w:rStyle w:val="Hipervnculo"/>
          </w:rPr>
          <w:fldChar w:fldCharType="end"/>
        </w:r>
      </w:ins>
    </w:p>
    <w:p w14:paraId="1745DF40" w14:textId="61054997" w:rsidR="005C425D" w:rsidRDefault="005C425D">
      <w:pPr>
        <w:pStyle w:val="Tabladeilustraciones"/>
        <w:rPr>
          <w:ins w:id="1675" w:author="Tanya Hernández" w:date="2017-05-28T00:04:00Z"/>
          <w:rFonts w:cstheme="minorBidi"/>
          <w:b w:val="0"/>
          <w:bCs w:val="0"/>
          <w:noProof/>
          <w:sz w:val="22"/>
          <w:szCs w:val="22"/>
          <w:lang w:eastAsia="es-MX"/>
        </w:rPr>
      </w:pPr>
      <w:ins w:id="1676"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"_Toc483693210"</w:instrText>
        </w:r>
        <w:r w:rsidRPr="00BA72B9">
          <w:rPr>
            <w:rStyle w:val="Hipervnculo"/>
          </w:rPr>
          <w:instrText xml:space="preserve"> </w:instrText>
        </w:r>
        <w:r w:rsidRPr="00BA72B9">
          <w:rPr>
            <w:rStyle w:val="Hipervnculo"/>
          </w:rPr>
          <w:fldChar w:fldCharType="separate"/>
        </w:r>
        <w:r w:rsidRPr="00BA72B9">
          <w:rPr>
            <w:rStyle w:val="Hipervnculo"/>
          </w:rPr>
          <w:t>Fig. 4.7</w:t>
        </w:r>
        <w:r w:rsidRPr="00BA72B9">
          <w:rPr>
            <w:rStyle w:val="Hipervnculo"/>
            <w:rFonts w:ascii="Arial" w:hAnsi="Arial"/>
          </w:rPr>
          <w:t xml:space="preserve"> </w:t>
        </w:r>
        <w:r w:rsidRPr="00BA72B9">
          <w:rPr>
            <w:rStyle w:val="Hipervnculo"/>
          </w:rPr>
          <w:t>Imagen de FTDI para comunicación serial.</w:t>
        </w:r>
        <w:r>
          <w:rPr>
            <w:noProof/>
            <w:webHidden/>
          </w:rPr>
          <w:tab/>
        </w:r>
        <w:r>
          <w:rPr>
            <w:noProof/>
            <w:webHidden/>
          </w:rPr>
          <w:fldChar w:fldCharType="begin"/>
        </w:r>
        <w:r>
          <w:rPr>
            <w:noProof/>
            <w:webHidden/>
          </w:rPr>
          <w:instrText xml:space="preserve"> PAGEREF _Toc483693210 \h </w:instrText>
        </w:r>
      </w:ins>
      <w:r>
        <w:rPr>
          <w:noProof/>
          <w:webHidden/>
        </w:rPr>
      </w:r>
      <w:r>
        <w:rPr>
          <w:noProof/>
          <w:webHidden/>
        </w:rPr>
        <w:fldChar w:fldCharType="separate"/>
      </w:r>
      <w:ins w:id="1677" w:author="Tanya Hernández" w:date="2017-05-28T00:04:00Z">
        <w:r>
          <w:rPr>
            <w:noProof/>
            <w:webHidden/>
          </w:rPr>
          <w:t>116</w:t>
        </w:r>
        <w:r>
          <w:rPr>
            <w:noProof/>
            <w:webHidden/>
          </w:rPr>
          <w:fldChar w:fldCharType="end"/>
        </w:r>
        <w:r w:rsidRPr="00BA72B9">
          <w:rPr>
            <w:rStyle w:val="Hipervnculo"/>
          </w:rPr>
          <w:fldChar w:fldCharType="end"/>
        </w:r>
      </w:ins>
    </w:p>
    <w:p w14:paraId="6E924ABA" w14:textId="5762D56B" w:rsidR="005C425D" w:rsidRDefault="005C425D">
      <w:pPr>
        <w:pStyle w:val="Tabladeilustraciones"/>
        <w:rPr>
          <w:ins w:id="1678" w:author="Tanya Hernández" w:date="2017-05-28T00:04:00Z"/>
          <w:rFonts w:cstheme="minorBidi"/>
          <w:b w:val="0"/>
          <w:bCs w:val="0"/>
          <w:noProof/>
          <w:sz w:val="22"/>
          <w:szCs w:val="22"/>
          <w:lang w:eastAsia="es-MX"/>
        </w:rPr>
      </w:pPr>
      <w:ins w:id="1679"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"_Toc483693211"</w:instrText>
        </w:r>
        <w:r w:rsidRPr="00BA72B9">
          <w:rPr>
            <w:rStyle w:val="Hipervnculo"/>
          </w:rPr>
          <w:instrText xml:space="preserve"> </w:instrText>
        </w:r>
        <w:r w:rsidRPr="00BA72B9">
          <w:rPr>
            <w:rStyle w:val="Hipervnculo"/>
          </w:rPr>
          <w:fldChar w:fldCharType="separate"/>
        </w:r>
        <w:r w:rsidRPr="00BA72B9">
          <w:rPr>
            <w:rStyle w:val="Hipervnculo"/>
          </w:rPr>
          <w:t>Fig. 4.8</w:t>
        </w:r>
        <w:r w:rsidRPr="00BA72B9">
          <w:rPr>
            <w:rStyle w:val="Hipervnculo"/>
            <w:rFonts w:ascii="Arial" w:hAnsi="Arial"/>
          </w:rPr>
          <w:t xml:space="preserve"> </w:t>
        </w:r>
        <w:r w:rsidRPr="00BA72B9">
          <w:rPr>
            <w:rStyle w:val="Hipervnculo"/>
          </w:rPr>
          <w:t>Datos enviados del microcontrolador ATMEL328P a la computadora.</w:t>
        </w:r>
        <w:r>
          <w:rPr>
            <w:noProof/>
            <w:webHidden/>
          </w:rPr>
          <w:tab/>
        </w:r>
        <w:r>
          <w:rPr>
            <w:noProof/>
            <w:webHidden/>
          </w:rPr>
          <w:fldChar w:fldCharType="begin"/>
        </w:r>
        <w:r>
          <w:rPr>
            <w:noProof/>
            <w:webHidden/>
          </w:rPr>
          <w:instrText xml:space="preserve"> PAGEREF _Toc483693211 \h </w:instrText>
        </w:r>
      </w:ins>
      <w:r>
        <w:rPr>
          <w:noProof/>
          <w:webHidden/>
        </w:rPr>
      </w:r>
      <w:r>
        <w:rPr>
          <w:noProof/>
          <w:webHidden/>
        </w:rPr>
        <w:fldChar w:fldCharType="separate"/>
      </w:r>
      <w:ins w:id="1680" w:author="Tanya Hernández" w:date="2017-05-28T00:04:00Z">
        <w:r>
          <w:rPr>
            <w:noProof/>
            <w:webHidden/>
          </w:rPr>
          <w:t>117</w:t>
        </w:r>
        <w:r>
          <w:rPr>
            <w:noProof/>
            <w:webHidden/>
          </w:rPr>
          <w:fldChar w:fldCharType="end"/>
        </w:r>
        <w:r w:rsidRPr="00BA72B9">
          <w:rPr>
            <w:rStyle w:val="Hipervnculo"/>
          </w:rPr>
          <w:fldChar w:fldCharType="end"/>
        </w:r>
      </w:ins>
    </w:p>
    <w:p w14:paraId="7D49AF69" w14:textId="741D8302" w:rsidR="005C425D" w:rsidRDefault="005C425D">
      <w:pPr>
        <w:pStyle w:val="Tabladeilustraciones"/>
        <w:rPr>
          <w:ins w:id="1681" w:author="Tanya Hernández" w:date="2017-05-28T00:04:00Z"/>
          <w:rFonts w:cstheme="minorBidi"/>
          <w:b w:val="0"/>
          <w:bCs w:val="0"/>
          <w:noProof/>
          <w:sz w:val="22"/>
          <w:szCs w:val="22"/>
          <w:lang w:eastAsia="es-MX"/>
        </w:rPr>
      </w:pPr>
      <w:ins w:id="1682"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"_Toc483693212"</w:instrText>
        </w:r>
        <w:r w:rsidRPr="00BA72B9">
          <w:rPr>
            <w:rStyle w:val="Hipervnculo"/>
          </w:rPr>
          <w:instrText xml:space="preserve"> </w:instrText>
        </w:r>
        <w:r w:rsidRPr="00BA72B9">
          <w:rPr>
            <w:rStyle w:val="Hipervnculo"/>
          </w:rPr>
          <w:fldChar w:fldCharType="separate"/>
        </w:r>
        <w:r w:rsidRPr="00BA72B9">
          <w:rPr>
            <w:rStyle w:val="Hipervnculo"/>
          </w:rPr>
          <w:t>Fig. 4.9 Trama de comunicación TWI para configurar los registros.</w:t>
        </w:r>
        <w:r>
          <w:rPr>
            <w:noProof/>
            <w:webHidden/>
          </w:rPr>
          <w:tab/>
        </w:r>
        <w:r>
          <w:rPr>
            <w:noProof/>
            <w:webHidden/>
          </w:rPr>
          <w:fldChar w:fldCharType="begin"/>
        </w:r>
        <w:r>
          <w:rPr>
            <w:noProof/>
            <w:webHidden/>
          </w:rPr>
          <w:instrText xml:space="preserve"> PAGEREF _Toc483693212 \h </w:instrText>
        </w:r>
      </w:ins>
      <w:r>
        <w:rPr>
          <w:noProof/>
          <w:webHidden/>
        </w:rPr>
      </w:r>
      <w:r>
        <w:rPr>
          <w:noProof/>
          <w:webHidden/>
        </w:rPr>
        <w:fldChar w:fldCharType="separate"/>
      </w:r>
      <w:ins w:id="1683" w:author="Tanya Hernández" w:date="2017-05-28T00:04:00Z">
        <w:r>
          <w:rPr>
            <w:noProof/>
            <w:webHidden/>
          </w:rPr>
          <w:t>117</w:t>
        </w:r>
        <w:r>
          <w:rPr>
            <w:noProof/>
            <w:webHidden/>
          </w:rPr>
          <w:fldChar w:fldCharType="end"/>
        </w:r>
        <w:r w:rsidRPr="00BA72B9">
          <w:rPr>
            <w:rStyle w:val="Hipervnculo"/>
          </w:rPr>
          <w:fldChar w:fldCharType="end"/>
        </w:r>
      </w:ins>
    </w:p>
    <w:p w14:paraId="0EDB5A71" w14:textId="1F9330AB" w:rsidR="005C425D" w:rsidRDefault="005C425D">
      <w:pPr>
        <w:pStyle w:val="Tabladeilustraciones"/>
        <w:rPr>
          <w:ins w:id="1684" w:author="Tanya Hernández" w:date="2017-05-28T00:04:00Z"/>
          <w:rFonts w:cstheme="minorBidi"/>
          <w:b w:val="0"/>
          <w:bCs w:val="0"/>
          <w:noProof/>
          <w:sz w:val="22"/>
          <w:szCs w:val="22"/>
          <w:lang w:eastAsia="es-MX"/>
        </w:rPr>
      </w:pPr>
      <w:ins w:id="1685"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"_Toc483693213"</w:instrText>
        </w:r>
        <w:r w:rsidRPr="00BA72B9">
          <w:rPr>
            <w:rStyle w:val="Hipervnculo"/>
          </w:rPr>
          <w:instrText xml:space="preserve"> </w:instrText>
        </w:r>
        <w:r w:rsidRPr="00BA72B9">
          <w:rPr>
            <w:rStyle w:val="Hipervnculo"/>
          </w:rPr>
          <w:fldChar w:fldCharType="separate"/>
        </w:r>
        <w:r w:rsidRPr="00BA72B9">
          <w:rPr>
            <w:rStyle w:val="Hipervnculo"/>
          </w:rPr>
          <w:t>Fig. 4.10</w:t>
        </w:r>
        <w:r w:rsidRPr="00BA72B9">
          <w:rPr>
            <w:rStyle w:val="Hipervnculo"/>
            <w:rFonts w:ascii="Arial" w:hAnsi="Arial"/>
          </w:rPr>
          <w:t xml:space="preserve"> </w:t>
        </w:r>
        <w:r w:rsidRPr="00BA72B9">
          <w:rPr>
            <w:rStyle w:val="Hipervnculo"/>
          </w:rPr>
          <w:t>Aproximación acorde a los rangos de temperatura.</w:t>
        </w:r>
        <w:r>
          <w:rPr>
            <w:noProof/>
            <w:webHidden/>
          </w:rPr>
          <w:tab/>
        </w:r>
        <w:r>
          <w:rPr>
            <w:noProof/>
            <w:webHidden/>
          </w:rPr>
          <w:fldChar w:fldCharType="begin"/>
        </w:r>
        <w:r>
          <w:rPr>
            <w:noProof/>
            <w:webHidden/>
          </w:rPr>
          <w:instrText xml:space="preserve"> PAGEREF _Toc483693213 \h </w:instrText>
        </w:r>
      </w:ins>
      <w:r>
        <w:rPr>
          <w:noProof/>
          <w:webHidden/>
        </w:rPr>
      </w:r>
      <w:r>
        <w:rPr>
          <w:noProof/>
          <w:webHidden/>
        </w:rPr>
        <w:fldChar w:fldCharType="separate"/>
      </w:r>
      <w:ins w:id="1686" w:author="Tanya Hernández" w:date="2017-05-28T00:04:00Z">
        <w:r>
          <w:rPr>
            <w:noProof/>
            <w:webHidden/>
          </w:rPr>
          <w:t>118</w:t>
        </w:r>
        <w:r>
          <w:rPr>
            <w:noProof/>
            <w:webHidden/>
          </w:rPr>
          <w:fldChar w:fldCharType="end"/>
        </w:r>
        <w:r w:rsidRPr="00BA72B9">
          <w:rPr>
            <w:rStyle w:val="Hipervnculo"/>
          </w:rPr>
          <w:fldChar w:fldCharType="end"/>
        </w:r>
      </w:ins>
    </w:p>
    <w:p w14:paraId="102947F1" w14:textId="44877575" w:rsidR="005C425D" w:rsidRDefault="005C425D">
      <w:pPr>
        <w:pStyle w:val="Tabladeilustraciones"/>
        <w:rPr>
          <w:ins w:id="1687" w:author="Tanya Hernández" w:date="2017-05-28T00:04:00Z"/>
          <w:rFonts w:cstheme="minorBidi"/>
          <w:b w:val="0"/>
          <w:bCs w:val="0"/>
          <w:noProof/>
          <w:sz w:val="22"/>
          <w:szCs w:val="22"/>
          <w:lang w:eastAsia="es-MX"/>
        </w:rPr>
      </w:pPr>
      <w:ins w:id="1688"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"_Toc483693214"</w:instrText>
        </w:r>
        <w:r w:rsidRPr="00BA72B9">
          <w:rPr>
            <w:rStyle w:val="Hipervnculo"/>
          </w:rPr>
          <w:instrText xml:space="preserve"> </w:instrText>
        </w:r>
        <w:r w:rsidRPr="00BA72B9">
          <w:rPr>
            <w:rStyle w:val="Hipervnculo"/>
          </w:rPr>
          <w:fldChar w:fldCharType="separate"/>
        </w:r>
        <w:r w:rsidRPr="00BA72B9">
          <w:rPr>
            <w:rStyle w:val="Hipervnculo"/>
          </w:rPr>
          <w:t>Fig. 4.11</w:t>
        </w:r>
        <w:r w:rsidRPr="00BA72B9">
          <w:rPr>
            <w:rStyle w:val="Hipervnculo"/>
            <w:rFonts w:ascii="Arial" w:hAnsi="Arial"/>
          </w:rPr>
          <w:t xml:space="preserve"> </w:t>
        </w:r>
        <w:r w:rsidRPr="00BA72B9">
          <w:rPr>
            <w:rStyle w:val="Hipervnculo"/>
          </w:rPr>
          <w:t>Sensor MLX90614 y termómetro digital.</w:t>
        </w:r>
        <w:r>
          <w:rPr>
            <w:noProof/>
            <w:webHidden/>
          </w:rPr>
          <w:tab/>
        </w:r>
        <w:r>
          <w:rPr>
            <w:noProof/>
            <w:webHidden/>
          </w:rPr>
          <w:fldChar w:fldCharType="begin"/>
        </w:r>
        <w:r>
          <w:rPr>
            <w:noProof/>
            <w:webHidden/>
          </w:rPr>
          <w:instrText xml:space="preserve"> PAGEREF _Toc483693214 \h </w:instrText>
        </w:r>
      </w:ins>
      <w:r>
        <w:rPr>
          <w:noProof/>
          <w:webHidden/>
        </w:rPr>
      </w:r>
      <w:r>
        <w:rPr>
          <w:noProof/>
          <w:webHidden/>
        </w:rPr>
        <w:fldChar w:fldCharType="separate"/>
      </w:r>
      <w:ins w:id="1689" w:author="Tanya Hernández" w:date="2017-05-28T00:04:00Z">
        <w:r>
          <w:rPr>
            <w:noProof/>
            <w:webHidden/>
          </w:rPr>
          <w:t>119</w:t>
        </w:r>
        <w:r>
          <w:rPr>
            <w:noProof/>
            <w:webHidden/>
          </w:rPr>
          <w:fldChar w:fldCharType="end"/>
        </w:r>
        <w:r w:rsidRPr="00BA72B9">
          <w:rPr>
            <w:rStyle w:val="Hipervnculo"/>
          </w:rPr>
          <w:fldChar w:fldCharType="end"/>
        </w:r>
      </w:ins>
    </w:p>
    <w:p w14:paraId="1AB9A672" w14:textId="5F2E1478" w:rsidR="005C425D" w:rsidRDefault="005C425D">
      <w:pPr>
        <w:pStyle w:val="Tabladeilustraciones"/>
        <w:rPr>
          <w:ins w:id="1690" w:author="Tanya Hernández" w:date="2017-05-28T00:04:00Z"/>
          <w:rFonts w:cstheme="minorBidi"/>
          <w:b w:val="0"/>
          <w:bCs w:val="0"/>
          <w:noProof/>
          <w:sz w:val="22"/>
          <w:szCs w:val="22"/>
          <w:lang w:eastAsia="es-MX"/>
        </w:rPr>
      </w:pPr>
      <w:ins w:id="1691"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"_Toc483693215"</w:instrText>
        </w:r>
        <w:r w:rsidRPr="00BA72B9">
          <w:rPr>
            <w:rStyle w:val="Hipervnculo"/>
          </w:rPr>
          <w:instrText xml:space="preserve"> </w:instrText>
        </w:r>
        <w:r w:rsidRPr="00BA72B9">
          <w:rPr>
            <w:rStyle w:val="Hipervnculo"/>
          </w:rPr>
          <w:fldChar w:fldCharType="separate"/>
        </w:r>
        <w:r w:rsidRPr="00BA72B9">
          <w:rPr>
            <w:rStyle w:val="Hipervnculo"/>
          </w:rPr>
          <w:t>Fig. 4.12</w:t>
        </w:r>
        <w:r w:rsidRPr="00BA72B9">
          <w:rPr>
            <w:rStyle w:val="Hipervnculo"/>
            <w:rFonts w:ascii="Arial" w:hAnsi="Arial"/>
          </w:rPr>
          <w:t xml:space="preserve"> </w:t>
        </w:r>
        <w:r w:rsidRPr="00BA72B9">
          <w:rPr>
            <w:rStyle w:val="Hipervnculo"/>
          </w:rPr>
          <w:t>Muestra de temperaturas.</w:t>
        </w:r>
        <w:r>
          <w:rPr>
            <w:noProof/>
            <w:webHidden/>
          </w:rPr>
          <w:tab/>
        </w:r>
        <w:r>
          <w:rPr>
            <w:noProof/>
            <w:webHidden/>
          </w:rPr>
          <w:fldChar w:fldCharType="begin"/>
        </w:r>
        <w:r>
          <w:rPr>
            <w:noProof/>
            <w:webHidden/>
          </w:rPr>
          <w:instrText xml:space="preserve"> PAGEREF _Toc483693215 \h </w:instrText>
        </w:r>
      </w:ins>
      <w:r>
        <w:rPr>
          <w:noProof/>
          <w:webHidden/>
        </w:rPr>
      </w:r>
      <w:r>
        <w:rPr>
          <w:noProof/>
          <w:webHidden/>
        </w:rPr>
        <w:fldChar w:fldCharType="separate"/>
      </w:r>
      <w:ins w:id="1692" w:author="Tanya Hernández" w:date="2017-05-28T00:04:00Z">
        <w:r>
          <w:rPr>
            <w:noProof/>
            <w:webHidden/>
          </w:rPr>
          <w:t>120</w:t>
        </w:r>
        <w:r>
          <w:rPr>
            <w:noProof/>
            <w:webHidden/>
          </w:rPr>
          <w:fldChar w:fldCharType="end"/>
        </w:r>
        <w:r w:rsidRPr="00BA72B9">
          <w:rPr>
            <w:rStyle w:val="Hipervnculo"/>
          </w:rPr>
          <w:fldChar w:fldCharType="end"/>
        </w:r>
      </w:ins>
    </w:p>
    <w:p w14:paraId="5F33183D" w14:textId="049D77E8" w:rsidR="005C425D" w:rsidRDefault="005C425D">
      <w:pPr>
        <w:pStyle w:val="Tabladeilustraciones"/>
        <w:rPr>
          <w:ins w:id="1693" w:author="Tanya Hernández" w:date="2017-05-28T00:04:00Z"/>
          <w:rFonts w:cstheme="minorBidi"/>
          <w:b w:val="0"/>
          <w:bCs w:val="0"/>
          <w:noProof/>
          <w:sz w:val="22"/>
          <w:szCs w:val="22"/>
          <w:lang w:eastAsia="es-MX"/>
        </w:rPr>
      </w:pPr>
      <w:ins w:id="1694"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"_Toc483693216"</w:instrText>
        </w:r>
        <w:r w:rsidRPr="00BA72B9">
          <w:rPr>
            <w:rStyle w:val="Hipervnculo"/>
          </w:rPr>
          <w:instrText xml:space="preserve"> </w:instrText>
        </w:r>
        <w:r w:rsidRPr="00BA72B9">
          <w:rPr>
            <w:rStyle w:val="Hipervnculo"/>
          </w:rPr>
          <w:fldChar w:fldCharType="separate"/>
        </w:r>
        <w:r w:rsidRPr="00BA72B9">
          <w:rPr>
            <w:rStyle w:val="Hipervnculo"/>
          </w:rPr>
          <w:t>Fig. 4.13 Relación de absorción de la hemoglobina y la oxihemoglobina con la longitud de la luz.</w:t>
        </w:r>
        <w:r>
          <w:rPr>
            <w:noProof/>
            <w:webHidden/>
          </w:rPr>
          <w:tab/>
        </w:r>
        <w:r>
          <w:rPr>
            <w:noProof/>
            <w:webHidden/>
          </w:rPr>
          <w:fldChar w:fldCharType="begin"/>
        </w:r>
        <w:r>
          <w:rPr>
            <w:noProof/>
            <w:webHidden/>
          </w:rPr>
          <w:instrText xml:space="preserve"> PAGEREF _Toc483693216 \h </w:instrText>
        </w:r>
      </w:ins>
      <w:r>
        <w:rPr>
          <w:noProof/>
          <w:webHidden/>
        </w:rPr>
      </w:r>
      <w:r>
        <w:rPr>
          <w:noProof/>
          <w:webHidden/>
        </w:rPr>
        <w:fldChar w:fldCharType="separate"/>
      </w:r>
      <w:ins w:id="1695" w:author="Tanya Hernández" w:date="2017-05-28T00:04:00Z">
        <w:r>
          <w:rPr>
            <w:noProof/>
            <w:webHidden/>
          </w:rPr>
          <w:t>121</w:t>
        </w:r>
        <w:r>
          <w:rPr>
            <w:noProof/>
            <w:webHidden/>
          </w:rPr>
          <w:fldChar w:fldCharType="end"/>
        </w:r>
        <w:r w:rsidRPr="00BA72B9">
          <w:rPr>
            <w:rStyle w:val="Hipervnculo"/>
          </w:rPr>
          <w:fldChar w:fldCharType="end"/>
        </w:r>
      </w:ins>
    </w:p>
    <w:p w14:paraId="4635B82C" w14:textId="7A047D45" w:rsidR="005C425D" w:rsidRDefault="005C425D">
      <w:pPr>
        <w:pStyle w:val="Tabladeilustraciones"/>
        <w:rPr>
          <w:ins w:id="1696" w:author="Tanya Hernández" w:date="2017-05-28T00:04:00Z"/>
          <w:rFonts w:cstheme="minorBidi"/>
          <w:b w:val="0"/>
          <w:bCs w:val="0"/>
          <w:noProof/>
          <w:sz w:val="22"/>
          <w:szCs w:val="22"/>
          <w:lang w:eastAsia="es-MX"/>
        </w:rPr>
      </w:pPr>
      <w:ins w:id="1697"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"_Toc483693217"</w:instrText>
        </w:r>
        <w:r w:rsidRPr="00BA72B9">
          <w:rPr>
            <w:rStyle w:val="Hipervnculo"/>
          </w:rPr>
          <w:instrText xml:space="preserve"> </w:instrText>
        </w:r>
        <w:r w:rsidRPr="00BA72B9">
          <w:rPr>
            <w:rStyle w:val="Hipervnculo"/>
          </w:rPr>
          <w:fldChar w:fldCharType="separate"/>
        </w:r>
        <w:r w:rsidRPr="00BA72B9">
          <w:rPr>
            <w:rStyle w:val="Hipervnculo"/>
          </w:rPr>
          <w:t>Fig. 4.14 Funcionamiento MAX30100.</w:t>
        </w:r>
        <w:r>
          <w:rPr>
            <w:noProof/>
            <w:webHidden/>
          </w:rPr>
          <w:tab/>
        </w:r>
        <w:r>
          <w:rPr>
            <w:noProof/>
            <w:webHidden/>
          </w:rPr>
          <w:fldChar w:fldCharType="begin"/>
        </w:r>
        <w:r>
          <w:rPr>
            <w:noProof/>
            <w:webHidden/>
          </w:rPr>
          <w:instrText xml:space="preserve"> PAGEREF _Toc483693217 \h </w:instrText>
        </w:r>
      </w:ins>
      <w:r>
        <w:rPr>
          <w:noProof/>
          <w:webHidden/>
        </w:rPr>
      </w:r>
      <w:r>
        <w:rPr>
          <w:noProof/>
          <w:webHidden/>
        </w:rPr>
        <w:fldChar w:fldCharType="separate"/>
      </w:r>
      <w:ins w:id="1698" w:author="Tanya Hernández" w:date="2017-05-28T00:04:00Z">
        <w:r>
          <w:rPr>
            <w:noProof/>
            <w:webHidden/>
          </w:rPr>
          <w:t>122</w:t>
        </w:r>
        <w:r>
          <w:rPr>
            <w:noProof/>
            <w:webHidden/>
          </w:rPr>
          <w:fldChar w:fldCharType="end"/>
        </w:r>
        <w:r w:rsidRPr="00BA72B9">
          <w:rPr>
            <w:rStyle w:val="Hipervnculo"/>
          </w:rPr>
          <w:fldChar w:fldCharType="end"/>
        </w:r>
      </w:ins>
    </w:p>
    <w:p w14:paraId="15E74BED" w14:textId="031BE65A" w:rsidR="005C425D" w:rsidRDefault="005C425D">
      <w:pPr>
        <w:pStyle w:val="Tabladeilustraciones"/>
        <w:rPr>
          <w:ins w:id="1699" w:author="Tanya Hernández" w:date="2017-05-28T00:04:00Z"/>
          <w:rFonts w:cstheme="minorBidi"/>
          <w:b w:val="0"/>
          <w:bCs w:val="0"/>
          <w:noProof/>
          <w:sz w:val="22"/>
          <w:szCs w:val="22"/>
          <w:lang w:eastAsia="es-MX"/>
        </w:rPr>
      </w:pPr>
      <w:ins w:id="1700"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"_Toc483693218"</w:instrText>
        </w:r>
        <w:r w:rsidRPr="00BA72B9">
          <w:rPr>
            <w:rStyle w:val="Hipervnculo"/>
          </w:rPr>
          <w:instrText xml:space="preserve"> </w:instrText>
        </w:r>
        <w:r w:rsidRPr="00BA72B9">
          <w:rPr>
            <w:rStyle w:val="Hipervnculo"/>
          </w:rPr>
          <w:fldChar w:fldCharType="separate"/>
        </w:r>
        <w:r w:rsidRPr="00BA72B9">
          <w:rPr>
            <w:rStyle w:val="Hipervnculo"/>
          </w:rPr>
          <w:t>Fig. 4.15 Trama de la comunicación TWI para configurar el sensor MAX30100.</w:t>
        </w:r>
        <w:r>
          <w:rPr>
            <w:noProof/>
            <w:webHidden/>
          </w:rPr>
          <w:tab/>
        </w:r>
        <w:r>
          <w:rPr>
            <w:noProof/>
            <w:webHidden/>
          </w:rPr>
          <w:fldChar w:fldCharType="begin"/>
        </w:r>
        <w:r>
          <w:rPr>
            <w:noProof/>
            <w:webHidden/>
          </w:rPr>
          <w:instrText xml:space="preserve"> PAGEREF _Toc483693218 \h </w:instrText>
        </w:r>
      </w:ins>
      <w:r>
        <w:rPr>
          <w:noProof/>
          <w:webHidden/>
        </w:rPr>
      </w:r>
      <w:r>
        <w:rPr>
          <w:noProof/>
          <w:webHidden/>
        </w:rPr>
        <w:fldChar w:fldCharType="separate"/>
      </w:r>
      <w:ins w:id="1701" w:author="Tanya Hernández" w:date="2017-05-28T00:04:00Z">
        <w:r>
          <w:rPr>
            <w:noProof/>
            <w:webHidden/>
          </w:rPr>
          <w:t>122</w:t>
        </w:r>
        <w:r>
          <w:rPr>
            <w:noProof/>
            <w:webHidden/>
          </w:rPr>
          <w:fldChar w:fldCharType="end"/>
        </w:r>
        <w:r w:rsidRPr="00BA72B9">
          <w:rPr>
            <w:rStyle w:val="Hipervnculo"/>
          </w:rPr>
          <w:fldChar w:fldCharType="end"/>
        </w:r>
      </w:ins>
    </w:p>
    <w:p w14:paraId="655871B3" w14:textId="2A01B203" w:rsidR="005C425D" w:rsidRDefault="005C425D">
      <w:pPr>
        <w:pStyle w:val="Tabladeilustraciones"/>
        <w:rPr>
          <w:ins w:id="1702" w:author="Tanya Hernández" w:date="2017-05-28T00:04:00Z"/>
          <w:rFonts w:cstheme="minorBidi"/>
          <w:b w:val="0"/>
          <w:bCs w:val="0"/>
          <w:noProof/>
          <w:sz w:val="22"/>
          <w:szCs w:val="22"/>
          <w:lang w:eastAsia="es-MX"/>
        </w:rPr>
      </w:pPr>
      <w:ins w:id="1703"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"_Toc483693219"</w:instrText>
        </w:r>
        <w:r w:rsidRPr="00BA72B9">
          <w:rPr>
            <w:rStyle w:val="Hipervnculo"/>
          </w:rPr>
          <w:instrText xml:space="preserve"> </w:instrText>
        </w:r>
        <w:r w:rsidRPr="00BA72B9">
          <w:rPr>
            <w:rStyle w:val="Hipervnculo"/>
          </w:rPr>
          <w:fldChar w:fldCharType="separate"/>
        </w:r>
        <w:r w:rsidRPr="00BA72B9">
          <w:rPr>
            <w:rStyle w:val="Hipervnculo"/>
          </w:rPr>
          <w:t>Fig. 4.16 Lectura de la pila del sensor MAX30100.</w:t>
        </w:r>
        <w:r>
          <w:rPr>
            <w:noProof/>
            <w:webHidden/>
          </w:rPr>
          <w:tab/>
        </w:r>
        <w:r>
          <w:rPr>
            <w:noProof/>
            <w:webHidden/>
          </w:rPr>
          <w:fldChar w:fldCharType="begin"/>
        </w:r>
        <w:r>
          <w:rPr>
            <w:noProof/>
            <w:webHidden/>
          </w:rPr>
          <w:instrText xml:space="preserve"> PAGEREF _Toc483693219 \h </w:instrText>
        </w:r>
      </w:ins>
      <w:r>
        <w:rPr>
          <w:noProof/>
          <w:webHidden/>
        </w:rPr>
      </w:r>
      <w:r>
        <w:rPr>
          <w:noProof/>
          <w:webHidden/>
        </w:rPr>
        <w:fldChar w:fldCharType="separate"/>
      </w:r>
      <w:ins w:id="1704" w:author="Tanya Hernández" w:date="2017-05-28T00:04:00Z">
        <w:r>
          <w:rPr>
            <w:noProof/>
            <w:webHidden/>
          </w:rPr>
          <w:t>124</w:t>
        </w:r>
        <w:r>
          <w:rPr>
            <w:noProof/>
            <w:webHidden/>
          </w:rPr>
          <w:fldChar w:fldCharType="end"/>
        </w:r>
        <w:r w:rsidRPr="00BA72B9">
          <w:rPr>
            <w:rStyle w:val="Hipervnculo"/>
          </w:rPr>
          <w:fldChar w:fldCharType="end"/>
        </w:r>
      </w:ins>
    </w:p>
    <w:p w14:paraId="0D0EDF7C" w14:textId="5DB90285" w:rsidR="005C425D" w:rsidRDefault="005C425D">
      <w:pPr>
        <w:pStyle w:val="Tabladeilustraciones"/>
        <w:rPr>
          <w:ins w:id="1705" w:author="Tanya Hernández" w:date="2017-05-28T00:04:00Z"/>
          <w:rFonts w:cstheme="minorBidi"/>
          <w:b w:val="0"/>
          <w:bCs w:val="0"/>
          <w:noProof/>
          <w:sz w:val="22"/>
          <w:szCs w:val="22"/>
          <w:lang w:eastAsia="es-MX"/>
        </w:rPr>
      </w:pPr>
      <w:ins w:id="1706"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"_Toc483693220"</w:instrText>
        </w:r>
        <w:r w:rsidRPr="00BA72B9">
          <w:rPr>
            <w:rStyle w:val="Hipervnculo"/>
          </w:rPr>
          <w:instrText xml:space="preserve"> </w:instrText>
        </w:r>
        <w:r w:rsidRPr="00BA72B9">
          <w:rPr>
            <w:rStyle w:val="Hipervnculo"/>
          </w:rPr>
          <w:fldChar w:fldCharType="separate"/>
        </w:r>
        <w:r w:rsidRPr="00BA72B9">
          <w:rPr>
            <w:rStyle w:val="Hipervnculo"/>
          </w:rPr>
          <w:t>Fig. 4.17 Pulsos cada 15s.</w:t>
        </w:r>
        <w:r>
          <w:rPr>
            <w:noProof/>
            <w:webHidden/>
          </w:rPr>
          <w:tab/>
        </w:r>
        <w:r>
          <w:rPr>
            <w:noProof/>
            <w:webHidden/>
          </w:rPr>
          <w:fldChar w:fldCharType="begin"/>
        </w:r>
        <w:r>
          <w:rPr>
            <w:noProof/>
            <w:webHidden/>
          </w:rPr>
          <w:instrText xml:space="preserve"> PAGEREF _Toc483693220 \h </w:instrText>
        </w:r>
      </w:ins>
      <w:r>
        <w:rPr>
          <w:noProof/>
          <w:webHidden/>
        </w:rPr>
      </w:r>
      <w:r>
        <w:rPr>
          <w:noProof/>
          <w:webHidden/>
        </w:rPr>
        <w:fldChar w:fldCharType="separate"/>
      </w:r>
      <w:ins w:id="1707" w:author="Tanya Hernández" w:date="2017-05-28T00:04:00Z">
        <w:r>
          <w:rPr>
            <w:noProof/>
            <w:webHidden/>
          </w:rPr>
          <w:t>127</w:t>
        </w:r>
        <w:r>
          <w:rPr>
            <w:noProof/>
            <w:webHidden/>
          </w:rPr>
          <w:fldChar w:fldCharType="end"/>
        </w:r>
        <w:r w:rsidRPr="00BA72B9">
          <w:rPr>
            <w:rStyle w:val="Hipervnculo"/>
          </w:rPr>
          <w:fldChar w:fldCharType="end"/>
        </w:r>
      </w:ins>
    </w:p>
    <w:p w14:paraId="0EA04A67" w14:textId="0B191F8A" w:rsidR="005C425D" w:rsidRDefault="005C425D">
      <w:pPr>
        <w:pStyle w:val="Tabladeilustraciones"/>
        <w:rPr>
          <w:ins w:id="1708" w:author="Tanya Hernández" w:date="2017-05-28T00:04:00Z"/>
          <w:rFonts w:cstheme="minorBidi"/>
          <w:b w:val="0"/>
          <w:bCs w:val="0"/>
          <w:noProof/>
          <w:sz w:val="22"/>
          <w:szCs w:val="22"/>
          <w:lang w:eastAsia="es-MX"/>
        </w:rPr>
      </w:pPr>
      <w:ins w:id="1709"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"_Toc483693221"</w:instrText>
        </w:r>
        <w:r w:rsidRPr="00BA72B9">
          <w:rPr>
            <w:rStyle w:val="Hipervnculo"/>
          </w:rPr>
          <w:instrText xml:space="preserve"> </w:instrText>
        </w:r>
        <w:r w:rsidRPr="00BA72B9">
          <w:rPr>
            <w:rStyle w:val="Hipervnculo"/>
          </w:rPr>
          <w:fldChar w:fldCharType="separate"/>
        </w:r>
        <w:r w:rsidRPr="00BA72B9">
          <w:rPr>
            <w:rStyle w:val="Hipervnculo"/>
          </w:rPr>
          <w:t>Fig. 4.18 Estructura de un dispositivo MEMS</w:t>
        </w:r>
        <w:r>
          <w:rPr>
            <w:noProof/>
            <w:webHidden/>
          </w:rPr>
          <w:tab/>
        </w:r>
        <w:r>
          <w:rPr>
            <w:noProof/>
            <w:webHidden/>
          </w:rPr>
          <w:fldChar w:fldCharType="begin"/>
        </w:r>
        <w:r>
          <w:rPr>
            <w:noProof/>
            <w:webHidden/>
          </w:rPr>
          <w:instrText xml:space="preserve"> PAGEREF _Toc483693221 \h </w:instrText>
        </w:r>
      </w:ins>
      <w:r>
        <w:rPr>
          <w:noProof/>
          <w:webHidden/>
        </w:rPr>
      </w:r>
      <w:r>
        <w:rPr>
          <w:noProof/>
          <w:webHidden/>
        </w:rPr>
        <w:fldChar w:fldCharType="separate"/>
      </w:r>
      <w:ins w:id="1710" w:author="Tanya Hernández" w:date="2017-05-28T00:04:00Z">
        <w:r>
          <w:rPr>
            <w:noProof/>
            <w:webHidden/>
          </w:rPr>
          <w:t>128</w:t>
        </w:r>
        <w:r>
          <w:rPr>
            <w:noProof/>
            <w:webHidden/>
          </w:rPr>
          <w:fldChar w:fldCharType="end"/>
        </w:r>
        <w:r w:rsidRPr="00BA72B9">
          <w:rPr>
            <w:rStyle w:val="Hipervnculo"/>
          </w:rPr>
          <w:fldChar w:fldCharType="end"/>
        </w:r>
      </w:ins>
    </w:p>
    <w:p w14:paraId="3653074B" w14:textId="55F6659C" w:rsidR="005C425D" w:rsidRDefault="005C425D">
      <w:pPr>
        <w:pStyle w:val="Tabladeilustraciones"/>
        <w:rPr>
          <w:ins w:id="1711" w:author="Tanya Hernández" w:date="2017-05-28T00:04:00Z"/>
          <w:rFonts w:cstheme="minorBidi"/>
          <w:b w:val="0"/>
          <w:bCs w:val="0"/>
          <w:noProof/>
          <w:sz w:val="22"/>
          <w:szCs w:val="22"/>
          <w:lang w:eastAsia="es-MX"/>
        </w:rPr>
      </w:pPr>
      <w:ins w:id="1712"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"_Toc483693222"</w:instrText>
        </w:r>
        <w:r w:rsidRPr="00BA72B9">
          <w:rPr>
            <w:rStyle w:val="Hipervnculo"/>
          </w:rPr>
          <w:instrText xml:space="preserve"> </w:instrText>
        </w:r>
        <w:r w:rsidRPr="00BA72B9">
          <w:rPr>
            <w:rStyle w:val="Hipervnculo"/>
          </w:rPr>
          <w:fldChar w:fldCharType="separate"/>
        </w:r>
        <w:r w:rsidRPr="00BA72B9">
          <w:rPr>
            <w:rStyle w:val="Hipervnculo"/>
          </w:rPr>
          <w:t>Fig. 4.19 Modulo de WiFi [72].</w:t>
        </w:r>
        <w:r>
          <w:rPr>
            <w:noProof/>
            <w:webHidden/>
          </w:rPr>
          <w:tab/>
        </w:r>
        <w:r>
          <w:rPr>
            <w:noProof/>
            <w:webHidden/>
          </w:rPr>
          <w:fldChar w:fldCharType="begin"/>
        </w:r>
        <w:r>
          <w:rPr>
            <w:noProof/>
            <w:webHidden/>
          </w:rPr>
          <w:instrText xml:space="preserve"> PAGEREF _Toc483693222 \h </w:instrText>
        </w:r>
      </w:ins>
      <w:r>
        <w:rPr>
          <w:noProof/>
          <w:webHidden/>
        </w:rPr>
      </w:r>
      <w:r>
        <w:rPr>
          <w:noProof/>
          <w:webHidden/>
        </w:rPr>
        <w:fldChar w:fldCharType="separate"/>
      </w:r>
      <w:ins w:id="1713" w:author="Tanya Hernández" w:date="2017-05-28T00:04:00Z">
        <w:r>
          <w:rPr>
            <w:noProof/>
            <w:webHidden/>
          </w:rPr>
          <w:t>131</w:t>
        </w:r>
        <w:r>
          <w:rPr>
            <w:noProof/>
            <w:webHidden/>
          </w:rPr>
          <w:fldChar w:fldCharType="end"/>
        </w:r>
        <w:r w:rsidRPr="00BA72B9">
          <w:rPr>
            <w:rStyle w:val="Hipervnculo"/>
          </w:rPr>
          <w:fldChar w:fldCharType="end"/>
        </w:r>
      </w:ins>
    </w:p>
    <w:p w14:paraId="2A4B92BA" w14:textId="21C2AB5C" w:rsidR="005C425D" w:rsidRDefault="005C425D">
      <w:pPr>
        <w:pStyle w:val="Tabladeilustraciones"/>
        <w:rPr>
          <w:ins w:id="1714" w:author="Tanya Hernández" w:date="2017-05-28T00:04:00Z"/>
          <w:rFonts w:cstheme="minorBidi"/>
          <w:b w:val="0"/>
          <w:bCs w:val="0"/>
          <w:noProof/>
          <w:sz w:val="22"/>
          <w:szCs w:val="22"/>
          <w:lang w:eastAsia="es-MX"/>
        </w:rPr>
      </w:pPr>
      <w:ins w:id="1715"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"_Toc483693223"</w:instrText>
        </w:r>
        <w:r w:rsidRPr="00BA72B9">
          <w:rPr>
            <w:rStyle w:val="Hipervnculo"/>
          </w:rPr>
          <w:instrText xml:space="preserve"> </w:instrText>
        </w:r>
        <w:r w:rsidRPr="00BA72B9">
          <w:rPr>
            <w:rStyle w:val="Hipervnculo"/>
          </w:rPr>
          <w:fldChar w:fldCharType="separate"/>
        </w:r>
        <w:r w:rsidRPr="00BA72B9">
          <w:rPr>
            <w:rStyle w:val="Hipervnculo"/>
          </w:rPr>
          <w:t>Fig. 4.20 Pines modulo WiFi [71].</w:t>
        </w:r>
        <w:r>
          <w:rPr>
            <w:noProof/>
            <w:webHidden/>
          </w:rPr>
          <w:tab/>
        </w:r>
        <w:r>
          <w:rPr>
            <w:noProof/>
            <w:webHidden/>
          </w:rPr>
          <w:fldChar w:fldCharType="begin"/>
        </w:r>
        <w:r>
          <w:rPr>
            <w:noProof/>
            <w:webHidden/>
          </w:rPr>
          <w:instrText xml:space="preserve"> PAGEREF _Toc483693223 \h </w:instrText>
        </w:r>
      </w:ins>
      <w:r>
        <w:rPr>
          <w:noProof/>
          <w:webHidden/>
        </w:rPr>
      </w:r>
      <w:r>
        <w:rPr>
          <w:noProof/>
          <w:webHidden/>
        </w:rPr>
        <w:fldChar w:fldCharType="separate"/>
      </w:r>
      <w:ins w:id="1716" w:author="Tanya Hernández" w:date="2017-05-28T00:04:00Z">
        <w:r>
          <w:rPr>
            <w:noProof/>
            <w:webHidden/>
          </w:rPr>
          <w:t>131</w:t>
        </w:r>
        <w:r>
          <w:rPr>
            <w:noProof/>
            <w:webHidden/>
          </w:rPr>
          <w:fldChar w:fldCharType="end"/>
        </w:r>
        <w:r w:rsidRPr="00BA72B9">
          <w:rPr>
            <w:rStyle w:val="Hipervnculo"/>
          </w:rPr>
          <w:fldChar w:fldCharType="end"/>
        </w:r>
      </w:ins>
    </w:p>
    <w:p w14:paraId="3048B22D" w14:textId="57927276" w:rsidR="005C425D" w:rsidRDefault="005C425D">
      <w:pPr>
        <w:pStyle w:val="Tabladeilustraciones"/>
        <w:rPr>
          <w:ins w:id="1717" w:author="Tanya Hernández" w:date="2017-05-28T00:04:00Z"/>
          <w:rFonts w:cstheme="minorBidi"/>
          <w:b w:val="0"/>
          <w:bCs w:val="0"/>
          <w:noProof/>
          <w:sz w:val="22"/>
          <w:szCs w:val="22"/>
          <w:lang w:eastAsia="es-MX"/>
        </w:rPr>
      </w:pPr>
      <w:ins w:id="1718"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"_Toc483693224"</w:instrText>
        </w:r>
        <w:r w:rsidRPr="00BA72B9">
          <w:rPr>
            <w:rStyle w:val="Hipervnculo"/>
          </w:rPr>
          <w:instrText xml:space="preserve"> </w:instrText>
        </w:r>
        <w:r w:rsidRPr="00BA72B9">
          <w:rPr>
            <w:rStyle w:val="Hipervnculo"/>
          </w:rPr>
          <w:fldChar w:fldCharType="separate"/>
        </w:r>
        <w:r w:rsidRPr="00BA72B9">
          <w:rPr>
            <w:rStyle w:val="Hipervnculo"/>
          </w:rPr>
          <w:t>Fig. 4.21 Hiperterminal TERA-TERM.</w:t>
        </w:r>
        <w:r>
          <w:rPr>
            <w:noProof/>
            <w:webHidden/>
          </w:rPr>
          <w:tab/>
        </w:r>
        <w:r>
          <w:rPr>
            <w:noProof/>
            <w:webHidden/>
          </w:rPr>
          <w:fldChar w:fldCharType="begin"/>
        </w:r>
        <w:r>
          <w:rPr>
            <w:noProof/>
            <w:webHidden/>
          </w:rPr>
          <w:instrText xml:space="preserve"> PAGEREF _Toc483693224 \h </w:instrText>
        </w:r>
      </w:ins>
      <w:r>
        <w:rPr>
          <w:noProof/>
          <w:webHidden/>
        </w:rPr>
      </w:r>
      <w:r>
        <w:rPr>
          <w:noProof/>
          <w:webHidden/>
        </w:rPr>
        <w:fldChar w:fldCharType="separate"/>
      </w:r>
      <w:ins w:id="1719" w:author="Tanya Hernández" w:date="2017-05-28T00:04:00Z">
        <w:r>
          <w:rPr>
            <w:noProof/>
            <w:webHidden/>
          </w:rPr>
          <w:t>132</w:t>
        </w:r>
        <w:r>
          <w:rPr>
            <w:noProof/>
            <w:webHidden/>
          </w:rPr>
          <w:fldChar w:fldCharType="end"/>
        </w:r>
        <w:r w:rsidRPr="00BA72B9">
          <w:rPr>
            <w:rStyle w:val="Hipervnculo"/>
          </w:rPr>
          <w:fldChar w:fldCharType="end"/>
        </w:r>
      </w:ins>
    </w:p>
    <w:p w14:paraId="6FE8428F" w14:textId="0BACA8B0" w:rsidR="005C425D" w:rsidRDefault="005C425D">
      <w:pPr>
        <w:pStyle w:val="Tabladeilustraciones"/>
        <w:rPr>
          <w:ins w:id="1720" w:author="Tanya Hernández" w:date="2017-05-28T00:04:00Z"/>
          <w:rFonts w:cstheme="minorBidi"/>
          <w:b w:val="0"/>
          <w:bCs w:val="0"/>
          <w:noProof/>
          <w:sz w:val="22"/>
          <w:szCs w:val="22"/>
          <w:lang w:eastAsia="es-MX"/>
        </w:rPr>
      </w:pPr>
      <w:ins w:id="1721"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"_Toc483693225"</w:instrText>
        </w:r>
        <w:r w:rsidRPr="00BA72B9">
          <w:rPr>
            <w:rStyle w:val="Hipervnculo"/>
          </w:rPr>
          <w:instrText xml:space="preserve"> </w:instrText>
        </w:r>
        <w:r w:rsidRPr="00BA72B9">
          <w:rPr>
            <w:rStyle w:val="Hipervnculo"/>
          </w:rPr>
          <w:fldChar w:fldCharType="separate"/>
        </w:r>
        <w:r w:rsidRPr="00BA72B9">
          <w:rPr>
            <w:rStyle w:val="Hipervnculo"/>
          </w:rPr>
          <w:t>Fig. 4.22 Hiperterminal TERA-TERM.</w:t>
        </w:r>
        <w:r>
          <w:rPr>
            <w:noProof/>
            <w:webHidden/>
          </w:rPr>
          <w:tab/>
        </w:r>
        <w:r>
          <w:rPr>
            <w:noProof/>
            <w:webHidden/>
          </w:rPr>
          <w:fldChar w:fldCharType="begin"/>
        </w:r>
        <w:r>
          <w:rPr>
            <w:noProof/>
            <w:webHidden/>
          </w:rPr>
          <w:instrText xml:space="preserve"> PAGEREF _Toc483693225 \h </w:instrText>
        </w:r>
      </w:ins>
      <w:r>
        <w:rPr>
          <w:noProof/>
          <w:webHidden/>
        </w:rPr>
      </w:r>
      <w:r>
        <w:rPr>
          <w:noProof/>
          <w:webHidden/>
        </w:rPr>
        <w:fldChar w:fldCharType="separate"/>
      </w:r>
      <w:ins w:id="1722" w:author="Tanya Hernández" w:date="2017-05-28T00:04:00Z">
        <w:r>
          <w:rPr>
            <w:noProof/>
            <w:webHidden/>
          </w:rPr>
          <w:t>132</w:t>
        </w:r>
        <w:r>
          <w:rPr>
            <w:noProof/>
            <w:webHidden/>
          </w:rPr>
          <w:fldChar w:fldCharType="end"/>
        </w:r>
        <w:r w:rsidRPr="00BA72B9">
          <w:rPr>
            <w:rStyle w:val="Hipervnculo"/>
          </w:rPr>
          <w:fldChar w:fldCharType="end"/>
        </w:r>
      </w:ins>
    </w:p>
    <w:p w14:paraId="3C4E5C77" w14:textId="604E6BDD" w:rsidR="005C425D" w:rsidRDefault="005C425D">
      <w:pPr>
        <w:pStyle w:val="Tabladeilustraciones"/>
        <w:rPr>
          <w:ins w:id="1723" w:author="Tanya Hernández" w:date="2017-05-28T00:04:00Z"/>
          <w:rFonts w:cstheme="minorBidi"/>
          <w:b w:val="0"/>
          <w:bCs w:val="0"/>
          <w:noProof/>
          <w:sz w:val="22"/>
          <w:szCs w:val="22"/>
          <w:lang w:eastAsia="es-MX"/>
        </w:rPr>
      </w:pPr>
      <w:ins w:id="1724"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"_Toc483693226"</w:instrText>
        </w:r>
        <w:r w:rsidRPr="00BA72B9">
          <w:rPr>
            <w:rStyle w:val="Hipervnculo"/>
          </w:rPr>
          <w:instrText xml:space="preserve"> </w:instrText>
        </w:r>
        <w:r w:rsidRPr="00BA72B9">
          <w:rPr>
            <w:rStyle w:val="Hipervnculo"/>
          </w:rPr>
          <w:fldChar w:fldCharType="separate"/>
        </w:r>
        <w:r w:rsidRPr="00BA72B9">
          <w:rPr>
            <w:rStyle w:val="Hipervnculo"/>
          </w:rPr>
          <w:t>Fig. 4.23 Comandos AT.</w:t>
        </w:r>
        <w:r>
          <w:rPr>
            <w:noProof/>
            <w:webHidden/>
          </w:rPr>
          <w:tab/>
        </w:r>
        <w:r>
          <w:rPr>
            <w:noProof/>
            <w:webHidden/>
          </w:rPr>
          <w:fldChar w:fldCharType="begin"/>
        </w:r>
        <w:r>
          <w:rPr>
            <w:noProof/>
            <w:webHidden/>
          </w:rPr>
          <w:instrText xml:space="preserve"> PAGEREF _Toc483693226 \h </w:instrText>
        </w:r>
      </w:ins>
      <w:r>
        <w:rPr>
          <w:noProof/>
          <w:webHidden/>
        </w:rPr>
      </w:r>
      <w:r>
        <w:rPr>
          <w:noProof/>
          <w:webHidden/>
        </w:rPr>
        <w:fldChar w:fldCharType="separate"/>
      </w:r>
      <w:ins w:id="1725" w:author="Tanya Hernández" w:date="2017-05-28T00:04:00Z">
        <w:r>
          <w:rPr>
            <w:noProof/>
            <w:webHidden/>
          </w:rPr>
          <w:t>133</w:t>
        </w:r>
        <w:r>
          <w:rPr>
            <w:noProof/>
            <w:webHidden/>
          </w:rPr>
          <w:fldChar w:fldCharType="end"/>
        </w:r>
        <w:r w:rsidRPr="00BA72B9">
          <w:rPr>
            <w:rStyle w:val="Hipervnculo"/>
          </w:rPr>
          <w:fldChar w:fldCharType="end"/>
        </w:r>
      </w:ins>
    </w:p>
    <w:p w14:paraId="253E0617" w14:textId="18856226" w:rsidR="005C425D" w:rsidRDefault="005C425D">
      <w:pPr>
        <w:pStyle w:val="Tabladeilustraciones"/>
        <w:rPr>
          <w:ins w:id="1726" w:author="Tanya Hernández" w:date="2017-05-28T00:04:00Z"/>
          <w:rFonts w:cstheme="minorBidi"/>
          <w:b w:val="0"/>
          <w:bCs w:val="0"/>
          <w:noProof/>
          <w:sz w:val="22"/>
          <w:szCs w:val="22"/>
          <w:lang w:eastAsia="es-MX"/>
        </w:rPr>
      </w:pPr>
      <w:ins w:id="1727"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"_Toc483693227"</w:instrText>
        </w:r>
        <w:r w:rsidRPr="00BA72B9">
          <w:rPr>
            <w:rStyle w:val="Hipervnculo"/>
          </w:rPr>
          <w:instrText xml:space="preserve"> </w:instrText>
        </w:r>
        <w:r w:rsidRPr="00BA72B9">
          <w:rPr>
            <w:rStyle w:val="Hipervnculo"/>
          </w:rPr>
          <w:fldChar w:fldCharType="separate"/>
        </w:r>
        <w:r w:rsidRPr="00BA72B9">
          <w:rPr>
            <w:rStyle w:val="Hipervnculo"/>
          </w:rPr>
          <w:t>Fig. 4.24 Comandos AT.</w:t>
        </w:r>
        <w:r>
          <w:rPr>
            <w:noProof/>
            <w:webHidden/>
          </w:rPr>
          <w:tab/>
        </w:r>
        <w:r>
          <w:rPr>
            <w:noProof/>
            <w:webHidden/>
          </w:rPr>
          <w:fldChar w:fldCharType="begin"/>
        </w:r>
        <w:r>
          <w:rPr>
            <w:noProof/>
            <w:webHidden/>
          </w:rPr>
          <w:instrText xml:space="preserve"> PAGEREF _Toc483693227 \h </w:instrText>
        </w:r>
      </w:ins>
      <w:r>
        <w:rPr>
          <w:noProof/>
          <w:webHidden/>
        </w:rPr>
      </w:r>
      <w:r>
        <w:rPr>
          <w:noProof/>
          <w:webHidden/>
        </w:rPr>
        <w:fldChar w:fldCharType="separate"/>
      </w:r>
      <w:ins w:id="1728" w:author="Tanya Hernández" w:date="2017-05-28T00:04:00Z">
        <w:r>
          <w:rPr>
            <w:noProof/>
            <w:webHidden/>
          </w:rPr>
          <w:t>134</w:t>
        </w:r>
        <w:r>
          <w:rPr>
            <w:noProof/>
            <w:webHidden/>
          </w:rPr>
          <w:fldChar w:fldCharType="end"/>
        </w:r>
        <w:r w:rsidRPr="00BA72B9">
          <w:rPr>
            <w:rStyle w:val="Hipervnculo"/>
          </w:rPr>
          <w:fldChar w:fldCharType="end"/>
        </w:r>
      </w:ins>
    </w:p>
    <w:p w14:paraId="577C776C" w14:textId="5AB8A692" w:rsidR="005C425D" w:rsidRDefault="005C425D">
      <w:pPr>
        <w:pStyle w:val="Tabladeilustraciones"/>
        <w:rPr>
          <w:ins w:id="1729" w:author="Tanya Hernández" w:date="2017-05-28T00:04:00Z"/>
          <w:rFonts w:cstheme="minorBidi"/>
          <w:b w:val="0"/>
          <w:bCs w:val="0"/>
          <w:noProof/>
          <w:sz w:val="22"/>
          <w:szCs w:val="22"/>
          <w:lang w:eastAsia="es-MX"/>
        </w:rPr>
      </w:pPr>
      <w:ins w:id="1730"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"_Toc483693228"</w:instrText>
        </w:r>
        <w:r w:rsidRPr="00BA72B9">
          <w:rPr>
            <w:rStyle w:val="Hipervnculo"/>
          </w:rPr>
          <w:instrText xml:space="preserve"> </w:instrText>
        </w:r>
        <w:r w:rsidRPr="00BA72B9">
          <w:rPr>
            <w:rStyle w:val="Hipervnculo"/>
          </w:rPr>
          <w:fldChar w:fldCharType="separate"/>
        </w:r>
        <w:r w:rsidRPr="00BA72B9">
          <w:rPr>
            <w:rStyle w:val="Hipervnculo"/>
          </w:rPr>
          <w:t>Fig. 4.25 Comandos AT.</w:t>
        </w:r>
        <w:r>
          <w:rPr>
            <w:noProof/>
            <w:webHidden/>
          </w:rPr>
          <w:tab/>
        </w:r>
        <w:r>
          <w:rPr>
            <w:noProof/>
            <w:webHidden/>
          </w:rPr>
          <w:fldChar w:fldCharType="begin"/>
        </w:r>
        <w:r>
          <w:rPr>
            <w:noProof/>
            <w:webHidden/>
          </w:rPr>
          <w:instrText xml:space="preserve"> PAGEREF _Toc483693228 \h </w:instrText>
        </w:r>
      </w:ins>
      <w:r>
        <w:rPr>
          <w:noProof/>
          <w:webHidden/>
        </w:rPr>
      </w:r>
      <w:r>
        <w:rPr>
          <w:noProof/>
          <w:webHidden/>
        </w:rPr>
        <w:fldChar w:fldCharType="separate"/>
      </w:r>
      <w:ins w:id="1731" w:author="Tanya Hernández" w:date="2017-05-28T00:04:00Z">
        <w:r>
          <w:rPr>
            <w:noProof/>
            <w:webHidden/>
          </w:rPr>
          <w:t>134</w:t>
        </w:r>
        <w:r>
          <w:rPr>
            <w:noProof/>
            <w:webHidden/>
          </w:rPr>
          <w:fldChar w:fldCharType="end"/>
        </w:r>
        <w:r w:rsidRPr="00BA72B9">
          <w:rPr>
            <w:rStyle w:val="Hipervnculo"/>
          </w:rPr>
          <w:fldChar w:fldCharType="end"/>
        </w:r>
      </w:ins>
    </w:p>
    <w:p w14:paraId="5CFE469F" w14:textId="0A4CFE72" w:rsidR="005C425D" w:rsidRDefault="005C425D">
      <w:pPr>
        <w:pStyle w:val="Tabladeilustraciones"/>
        <w:rPr>
          <w:ins w:id="1732" w:author="Tanya Hernández" w:date="2017-05-28T00:04:00Z"/>
          <w:rFonts w:cstheme="minorBidi"/>
          <w:b w:val="0"/>
          <w:bCs w:val="0"/>
          <w:noProof/>
          <w:sz w:val="22"/>
          <w:szCs w:val="22"/>
          <w:lang w:eastAsia="es-MX"/>
        </w:rPr>
      </w:pPr>
      <w:ins w:id="1733"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"_Toc483693229"</w:instrText>
        </w:r>
        <w:r w:rsidRPr="00BA72B9">
          <w:rPr>
            <w:rStyle w:val="Hipervnculo"/>
          </w:rPr>
          <w:instrText xml:space="preserve"> </w:instrText>
        </w:r>
        <w:r w:rsidRPr="00BA72B9">
          <w:rPr>
            <w:rStyle w:val="Hipervnculo"/>
          </w:rPr>
          <w:fldChar w:fldCharType="separate"/>
        </w:r>
        <w:r w:rsidRPr="00BA72B9">
          <w:rPr>
            <w:rStyle w:val="Hipervnculo"/>
          </w:rPr>
          <w:t>Fig. 4.26 Configuración microcontroador.</w:t>
        </w:r>
        <w:r>
          <w:rPr>
            <w:noProof/>
            <w:webHidden/>
          </w:rPr>
          <w:tab/>
        </w:r>
        <w:r>
          <w:rPr>
            <w:noProof/>
            <w:webHidden/>
          </w:rPr>
          <w:fldChar w:fldCharType="begin"/>
        </w:r>
        <w:r>
          <w:rPr>
            <w:noProof/>
            <w:webHidden/>
          </w:rPr>
          <w:instrText xml:space="preserve"> PAGEREF _Toc483693229 \h </w:instrText>
        </w:r>
      </w:ins>
      <w:r>
        <w:rPr>
          <w:noProof/>
          <w:webHidden/>
        </w:rPr>
      </w:r>
      <w:r>
        <w:rPr>
          <w:noProof/>
          <w:webHidden/>
        </w:rPr>
        <w:fldChar w:fldCharType="separate"/>
      </w:r>
      <w:ins w:id="1734" w:author="Tanya Hernández" w:date="2017-05-28T00:04:00Z">
        <w:r>
          <w:rPr>
            <w:noProof/>
            <w:webHidden/>
          </w:rPr>
          <w:t>135</w:t>
        </w:r>
        <w:r>
          <w:rPr>
            <w:noProof/>
            <w:webHidden/>
          </w:rPr>
          <w:fldChar w:fldCharType="end"/>
        </w:r>
        <w:r w:rsidRPr="00BA72B9">
          <w:rPr>
            <w:rStyle w:val="Hipervnculo"/>
          </w:rPr>
          <w:fldChar w:fldCharType="end"/>
        </w:r>
      </w:ins>
    </w:p>
    <w:p w14:paraId="21E81A2E" w14:textId="2600988B" w:rsidR="005C425D" w:rsidRDefault="005C425D">
      <w:pPr>
        <w:pStyle w:val="Tabladeilustraciones"/>
        <w:rPr>
          <w:ins w:id="1735" w:author="Tanya Hernández" w:date="2017-05-28T00:04:00Z"/>
          <w:rFonts w:cstheme="minorBidi"/>
          <w:b w:val="0"/>
          <w:bCs w:val="0"/>
          <w:noProof/>
          <w:sz w:val="22"/>
          <w:szCs w:val="22"/>
          <w:lang w:eastAsia="es-MX"/>
        </w:rPr>
      </w:pPr>
      <w:ins w:id="1736"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"_Toc483693230"</w:instrText>
        </w:r>
        <w:r w:rsidRPr="00BA72B9">
          <w:rPr>
            <w:rStyle w:val="Hipervnculo"/>
          </w:rPr>
          <w:instrText xml:space="preserve"> </w:instrText>
        </w:r>
        <w:r w:rsidRPr="00BA72B9">
          <w:rPr>
            <w:rStyle w:val="Hipervnculo"/>
          </w:rPr>
          <w:fldChar w:fldCharType="separate"/>
        </w:r>
        <w:r w:rsidRPr="00BA72B9">
          <w:rPr>
            <w:rStyle w:val="Hipervnculo"/>
          </w:rPr>
          <w:t>Fig. 4.27 Configuración microcontroador.</w:t>
        </w:r>
        <w:r>
          <w:rPr>
            <w:noProof/>
            <w:webHidden/>
          </w:rPr>
          <w:tab/>
        </w:r>
        <w:r>
          <w:rPr>
            <w:noProof/>
            <w:webHidden/>
          </w:rPr>
          <w:fldChar w:fldCharType="begin"/>
        </w:r>
        <w:r>
          <w:rPr>
            <w:noProof/>
            <w:webHidden/>
          </w:rPr>
          <w:instrText xml:space="preserve"> PAGEREF _Toc483693230 \h </w:instrText>
        </w:r>
      </w:ins>
      <w:r>
        <w:rPr>
          <w:noProof/>
          <w:webHidden/>
        </w:rPr>
      </w:r>
      <w:r>
        <w:rPr>
          <w:noProof/>
          <w:webHidden/>
        </w:rPr>
        <w:fldChar w:fldCharType="separate"/>
      </w:r>
      <w:ins w:id="1737" w:author="Tanya Hernández" w:date="2017-05-28T00:04:00Z">
        <w:r>
          <w:rPr>
            <w:noProof/>
            <w:webHidden/>
          </w:rPr>
          <w:t>135</w:t>
        </w:r>
        <w:r>
          <w:rPr>
            <w:noProof/>
            <w:webHidden/>
          </w:rPr>
          <w:fldChar w:fldCharType="end"/>
        </w:r>
        <w:r w:rsidRPr="00BA72B9">
          <w:rPr>
            <w:rStyle w:val="Hipervnculo"/>
          </w:rPr>
          <w:fldChar w:fldCharType="end"/>
        </w:r>
      </w:ins>
    </w:p>
    <w:p w14:paraId="60411713" w14:textId="36DDF7B9" w:rsidR="005C425D" w:rsidRDefault="005C425D">
      <w:pPr>
        <w:pStyle w:val="Tabladeilustraciones"/>
        <w:rPr>
          <w:ins w:id="1738" w:author="Tanya Hernández" w:date="2017-05-28T00:04:00Z"/>
          <w:rFonts w:cstheme="minorBidi"/>
          <w:b w:val="0"/>
          <w:bCs w:val="0"/>
          <w:noProof/>
          <w:sz w:val="22"/>
          <w:szCs w:val="22"/>
          <w:lang w:eastAsia="es-MX"/>
        </w:rPr>
      </w:pPr>
      <w:ins w:id="1739"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"_Toc483693231"</w:instrText>
        </w:r>
        <w:r w:rsidRPr="00BA72B9">
          <w:rPr>
            <w:rStyle w:val="Hipervnculo"/>
          </w:rPr>
          <w:instrText xml:space="preserve"> </w:instrText>
        </w:r>
        <w:r w:rsidRPr="00BA72B9">
          <w:rPr>
            <w:rStyle w:val="Hipervnculo"/>
          </w:rPr>
          <w:fldChar w:fldCharType="separate"/>
        </w:r>
        <w:r w:rsidRPr="00BA72B9">
          <w:rPr>
            <w:rStyle w:val="Hipervnculo"/>
          </w:rPr>
          <w:t>Fig. 4.28 Función para establecer conexión con el servidor.</w:t>
        </w:r>
        <w:r>
          <w:rPr>
            <w:noProof/>
            <w:webHidden/>
          </w:rPr>
          <w:tab/>
        </w:r>
        <w:r>
          <w:rPr>
            <w:noProof/>
            <w:webHidden/>
          </w:rPr>
          <w:fldChar w:fldCharType="begin"/>
        </w:r>
        <w:r>
          <w:rPr>
            <w:noProof/>
            <w:webHidden/>
          </w:rPr>
          <w:instrText xml:space="preserve"> PAGEREF _Toc483693231 \h </w:instrText>
        </w:r>
      </w:ins>
      <w:r>
        <w:rPr>
          <w:noProof/>
          <w:webHidden/>
        </w:rPr>
      </w:r>
      <w:r>
        <w:rPr>
          <w:noProof/>
          <w:webHidden/>
        </w:rPr>
        <w:fldChar w:fldCharType="separate"/>
      </w:r>
      <w:ins w:id="1740" w:author="Tanya Hernández" w:date="2017-05-28T00:04:00Z">
        <w:r>
          <w:rPr>
            <w:noProof/>
            <w:webHidden/>
          </w:rPr>
          <w:t>136</w:t>
        </w:r>
        <w:r>
          <w:rPr>
            <w:noProof/>
            <w:webHidden/>
          </w:rPr>
          <w:fldChar w:fldCharType="end"/>
        </w:r>
        <w:r w:rsidRPr="00BA72B9">
          <w:rPr>
            <w:rStyle w:val="Hipervnculo"/>
          </w:rPr>
          <w:fldChar w:fldCharType="end"/>
        </w:r>
      </w:ins>
    </w:p>
    <w:p w14:paraId="3C1F0EDE" w14:textId="05C6036F" w:rsidR="005C425D" w:rsidRDefault="005C425D">
      <w:pPr>
        <w:pStyle w:val="Tabladeilustraciones"/>
        <w:rPr>
          <w:ins w:id="1741" w:author="Tanya Hernández" w:date="2017-05-28T00:04:00Z"/>
          <w:rFonts w:cstheme="minorBidi"/>
          <w:b w:val="0"/>
          <w:bCs w:val="0"/>
          <w:noProof/>
          <w:sz w:val="22"/>
          <w:szCs w:val="22"/>
          <w:lang w:eastAsia="es-MX"/>
        </w:rPr>
      </w:pPr>
      <w:ins w:id="1742"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"_Toc483693232"</w:instrText>
        </w:r>
        <w:r w:rsidRPr="00BA72B9">
          <w:rPr>
            <w:rStyle w:val="Hipervnculo"/>
          </w:rPr>
          <w:instrText xml:space="preserve"> </w:instrText>
        </w:r>
        <w:r w:rsidRPr="00BA72B9">
          <w:rPr>
            <w:rStyle w:val="Hipervnculo"/>
          </w:rPr>
          <w:fldChar w:fldCharType="separate"/>
        </w:r>
        <w:r w:rsidRPr="00BA72B9">
          <w:rPr>
            <w:rStyle w:val="Hipervnculo"/>
          </w:rPr>
          <w:t>Fig. 4.29 Función para cerrar la conexión.</w:t>
        </w:r>
        <w:r>
          <w:rPr>
            <w:noProof/>
            <w:webHidden/>
          </w:rPr>
          <w:tab/>
        </w:r>
        <w:r>
          <w:rPr>
            <w:noProof/>
            <w:webHidden/>
          </w:rPr>
          <w:fldChar w:fldCharType="begin"/>
        </w:r>
        <w:r>
          <w:rPr>
            <w:noProof/>
            <w:webHidden/>
          </w:rPr>
          <w:instrText xml:space="preserve"> PAGEREF _Toc483693232 \h </w:instrText>
        </w:r>
      </w:ins>
      <w:r>
        <w:rPr>
          <w:noProof/>
          <w:webHidden/>
        </w:rPr>
      </w:r>
      <w:r>
        <w:rPr>
          <w:noProof/>
          <w:webHidden/>
        </w:rPr>
        <w:fldChar w:fldCharType="separate"/>
      </w:r>
      <w:ins w:id="1743" w:author="Tanya Hernández" w:date="2017-05-28T00:04:00Z">
        <w:r>
          <w:rPr>
            <w:noProof/>
            <w:webHidden/>
          </w:rPr>
          <w:t>136</w:t>
        </w:r>
        <w:r>
          <w:rPr>
            <w:noProof/>
            <w:webHidden/>
          </w:rPr>
          <w:fldChar w:fldCharType="end"/>
        </w:r>
        <w:r w:rsidRPr="00BA72B9">
          <w:rPr>
            <w:rStyle w:val="Hipervnculo"/>
          </w:rPr>
          <w:fldChar w:fldCharType="end"/>
        </w:r>
      </w:ins>
    </w:p>
    <w:p w14:paraId="0E8A21C2" w14:textId="0C0D5843" w:rsidR="005C425D" w:rsidRDefault="005C425D">
      <w:pPr>
        <w:pStyle w:val="Tabladeilustraciones"/>
        <w:rPr>
          <w:ins w:id="1744" w:author="Tanya Hernández" w:date="2017-05-28T00:04:00Z"/>
          <w:rFonts w:cstheme="minorBidi"/>
          <w:b w:val="0"/>
          <w:bCs w:val="0"/>
          <w:noProof/>
          <w:sz w:val="22"/>
          <w:szCs w:val="22"/>
          <w:lang w:eastAsia="es-MX"/>
        </w:rPr>
      </w:pPr>
      <w:ins w:id="1745"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"_Toc483693233"</w:instrText>
        </w:r>
        <w:r w:rsidRPr="00BA72B9">
          <w:rPr>
            <w:rStyle w:val="Hipervnculo"/>
          </w:rPr>
          <w:instrText xml:space="preserve"> </w:instrText>
        </w:r>
        <w:r w:rsidRPr="00BA72B9">
          <w:rPr>
            <w:rStyle w:val="Hipervnculo"/>
          </w:rPr>
          <w:fldChar w:fldCharType="separate"/>
        </w:r>
        <w:r w:rsidRPr="00BA72B9">
          <w:rPr>
            <w:rStyle w:val="Hipervnculo"/>
          </w:rPr>
          <w:t>Fig. 4.30 Función para enviar cadena al servidor.</w:t>
        </w:r>
        <w:r>
          <w:rPr>
            <w:noProof/>
            <w:webHidden/>
          </w:rPr>
          <w:tab/>
        </w:r>
        <w:r>
          <w:rPr>
            <w:noProof/>
            <w:webHidden/>
          </w:rPr>
          <w:fldChar w:fldCharType="begin"/>
        </w:r>
        <w:r>
          <w:rPr>
            <w:noProof/>
            <w:webHidden/>
          </w:rPr>
          <w:instrText xml:space="preserve"> PAGEREF _Toc483693233 \h </w:instrText>
        </w:r>
      </w:ins>
      <w:r>
        <w:rPr>
          <w:noProof/>
          <w:webHidden/>
        </w:rPr>
      </w:r>
      <w:r>
        <w:rPr>
          <w:noProof/>
          <w:webHidden/>
        </w:rPr>
        <w:fldChar w:fldCharType="separate"/>
      </w:r>
      <w:ins w:id="1746" w:author="Tanya Hernández" w:date="2017-05-28T00:04:00Z">
        <w:r>
          <w:rPr>
            <w:noProof/>
            <w:webHidden/>
          </w:rPr>
          <w:t>137</w:t>
        </w:r>
        <w:r>
          <w:rPr>
            <w:noProof/>
            <w:webHidden/>
          </w:rPr>
          <w:fldChar w:fldCharType="end"/>
        </w:r>
        <w:r w:rsidRPr="00BA72B9">
          <w:rPr>
            <w:rStyle w:val="Hipervnculo"/>
          </w:rPr>
          <w:fldChar w:fldCharType="end"/>
        </w:r>
      </w:ins>
    </w:p>
    <w:p w14:paraId="643DD169" w14:textId="11F7E2AE" w:rsidR="005C425D" w:rsidRDefault="005C425D">
      <w:pPr>
        <w:pStyle w:val="Tabladeilustraciones"/>
        <w:rPr>
          <w:ins w:id="1747" w:author="Tanya Hernández" w:date="2017-05-28T00:04:00Z"/>
          <w:rFonts w:cstheme="minorBidi"/>
          <w:b w:val="0"/>
          <w:bCs w:val="0"/>
          <w:noProof/>
          <w:sz w:val="22"/>
          <w:szCs w:val="22"/>
          <w:lang w:eastAsia="es-MX"/>
        </w:rPr>
      </w:pPr>
      <w:ins w:id="1748"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"_Toc483693234"</w:instrText>
        </w:r>
        <w:r w:rsidRPr="00BA72B9">
          <w:rPr>
            <w:rStyle w:val="Hipervnculo"/>
          </w:rPr>
          <w:instrText xml:space="preserve"> </w:instrText>
        </w:r>
        <w:r w:rsidRPr="00BA72B9">
          <w:rPr>
            <w:rStyle w:val="Hipervnculo"/>
          </w:rPr>
          <w:fldChar w:fldCharType="separate"/>
        </w:r>
        <w:r w:rsidRPr="00BA72B9">
          <w:rPr>
            <w:rStyle w:val="Hipervnculo"/>
          </w:rPr>
          <w:t>Fig. 4.31 Diagrama esquematico de la placa final.</w:t>
        </w:r>
        <w:r>
          <w:rPr>
            <w:noProof/>
            <w:webHidden/>
          </w:rPr>
          <w:tab/>
        </w:r>
        <w:r>
          <w:rPr>
            <w:noProof/>
            <w:webHidden/>
          </w:rPr>
          <w:fldChar w:fldCharType="begin"/>
        </w:r>
        <w:r>
          <w:rPr>
            <w:noProof/>
            <w:webHidden/>
          </w:rPr>
          <w:instrText xml:space="preserve"> PAGEREF _Toc483693234 \h </w:instrText>
        </w:r>
      </w:ins>
      <w:r>
        <w:rPr>
          <w:noProof/>
          <w:webHidden/>
        </w:rPr>
      </w:r>
      <w:r>
        <w:rPr>
          <w:noProof/>
          <w:webHidden/>
        </w:rPr>
        <w:fldChar w:fldCharType="separate"/>
      </w:r>
      <w:ins w:id="1749" w:author="Tanya Hernández" w:date="2017-05-28T00:04:00Z">
        <w:r>
          <w:rPr>
            <w:noProof/>
            <w:webHidden/>
          </w:rPr>
          <w:t>137</w:t>
        </w:r>
        <w:r>
          <w:rPr>
            <w:noProof/>
            <w:webHidden/>
          </w:rPr>
          <w:fldChar w:fldCharType="end"/>
        </w:r>
        <w:r w:rsidRPr="00BA72B9">
          <w:rPr>
            <w:rStyle w:val="Hipervnculo"/>
          </w:rPr>
          <w:fldChar w:fldCharType="end"/>
        </w:r>
      </w:ins>
    </w:p>
    <w:p w14:paraId="3297A35B" w14:textId="754315F4" w:rsidR="005C425D" w:rsidRDefault="005C425D">
      <w:pPr>
        <w:pStyle w:val="Tabladeilustraciones"/>
        <w:rPr>
          <w:ins w:id="1750" w:author="Tanya Hernández" w:date="2017-05-28T00:04:00Z"/>
          <w:rFonts w:cstheme="minorBidi"/>
          <w:b w:val="0"/>
          <w:bCs w:val="0"/>
          <w:noProof/>
          <w:sz w:val="22"/>
          <w:szCs w:val="22"/>
          <w:lang w:eastAsia="es-MX"/>
        </w:rPr>
      </w:pPr>
      <w:ins w:id="1751"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"_Toc483693235"</w:instrText>
        </w:r>
        <w:r w:rsidRPr="00BA72B9">
          <w:rPr>
            <w:rStyle w:val="Hipervnculo"/>
          </w:rPr>
          <w:instrText xml:space="preserve"> </w:instrText>
        </w:r>
        <w:r w:rsidRPr="00BA72B9">
          <w:rPr>
            <w:rStyle w:val="Hipervnculo"/>
          </w:rPr>
          <w:fldChar w:fldCharType="separate"/>
        </w:r>
        <w:r w:rsidRPr="00BA72B9">
          <w:rPr>
            <w:rStyle w:val="Hipervnculo"/>
          </w:rPr>
          <w:t>Fig. 4.32 ¿Qué es Android? [77].</w:t>
        </w:r>
        <w:r>
          <w:rPr>
            <w:noProof/>
            <w:webHidden/>
          </w:rPr>
          <w:tab/>
        </w:r>
        <w:r>
          <w:rPr>
            <w:noProof/>
            <w:webHidden/>
          </w:rPr>
          <w:fldChar w:fldCharType="begin"/>
        </w:r>
        <w:r>
          <w:rPr>
            <w:noProof/>
            <w:webHidden/>
          </w:rPr>
          <w:instrText xml:space="preserve"> PAGEREF _Toc483693235 \h </w:instrText>
        </w:r>
      </w:ins>
      <w:r>
        <w:rPr>
          <w:noProof/>
          <w:webHidden/>
        </w:rPr>
      </w:r>
      <w:r>
        <w:rPr>
          <w:noProof/>
          <w:webHidden/>
        </w:rPr>
        <w:fldChar w:fldCharType="separate"/>
      </w:r>
      <w:ins w:id="1752" w:author="Tanya Hernández" w:date="2017-05-28T00:04:00Z">
        <w:r>
          <w:rPr>
            <w:noProof/>
            <w:webHidden/>
          </w:rPr>
          <w:t>139</w:t>
        </w:r>
        <w:r>
          <w:rPr>
            <w:noProof/>
            <w:webHidden/>
          </w:rPr>
          <w:fldChar w:fldCharType="end"/>
        </w:r>
        <w:r w:rsidRPr="00BA72B9">
          <w:rPr>
            <w:rStyle w:val="Hipervnculo"/>
          </w:rPr>
          <w:fldChar w:fldCharType="end"/>
        </w:r>
      </w:ins>
    </w:p>
    <w:p w14:paraId="7E629759" w14:textId="04403403" w:rsidR="005C425D" w:rsidRDefault="005C425D">
      <w:pPr>
        <w:pStyle w:val="Tabladeilustraciones"/>
        <w:rPr>
          <w:ins w:id="1753" w:author="Tanya Hernández" w:date="2017-05-28T00:04:00Z"/>
          <w:rFonts w:cstheme="minorBidi"/>
          <w:b w:val="0"/>
          <w:bCs w:val="0"/>
          <w:noProof/>
          <w:sz w:val="22"/>
          <w:szCs w:val="22"/>
          <w:lang w:eastAsia="es-MX"/>
        </w:rPr>
      </w:pPr>
      <w:ins w:id="1754"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"_Toc483693236"</w:instrText>
        </w:r>
        <w:r w:rsidRPr="00BA72B9">
          <w:rPr>
            <w:rStyle w:val="Hipervnculo"/>
          </w:rPr>
          <w:instrText xml:space="preserve"> </w:instrText>
        </w:r>
        <w:r w:rsidRPr="00BA72B9">
          <w:rPr>
            <w:rStyle w:val="Hipervnculo"/>
          </w:rPr>
          <w:fldChar w:fldCharType="separate"/>
        </w:r>
        <w:r w:rsidRPr="00BA72B9">
          <w:rPr>
            <w:rStyle w:val="Hipervnculo"/>
          </w:rPr>
          <w:t>Fig. 4.33 Archivos del Proyecto [78.]</w:t>
        </w:r>
        <w:r>
          <w:rPr>
            <w:noProof/>
            <w:webHidden/>
          </w:rPr>
          <w:tab/>
        </w:r>
        <w:r>
          <w:rPr>
            <w:noProof/>
            <w:webHidden/>
          </w:rPr>
          <w:fldChar w:fldCharType="begin"/>
        </w:r>
        <w:r>
          <w:rPr>
            <w:noProof/>
            <w:webHidden/>
          </w:rPr>
          <w:instrText xml:space="preserve"> PAGEREF _Toc483693236 \h </w:instrText>
        </w:r>
      </w:ins>
      <w:r>
        <w:rPr>
          <w:noProof/>
          <w:webHidden/>
        </w:rPr>
      </w:r>
      <w:r>
        <w:rPr>
          <w:noProof/>
          <w:webHidden/>
        </w:rPr>
        <w:fldChar w:fldCharType="separate"/>
      </w:r>
      <w:ins w:id="1755" w:author="Tanya Hernández" w:date="2017-05-28T00:04:00Z">
        <w:r>
          <w:rPr>
            <w:noProof/>
            <w:webHidden/>
          </w:rPr>
          <w:t>140</w:t>
        </w:r>
        <w:r>
          <w:rPr>
            <w:noProof/>
            <w:webHidden/>
          </w:rPr>
          <w:fldChar w:fldCharType="end"/>
        </w:r>
        <w:r w:rsidRPr="00BA72B9">
          <w:rPr>
            <w:rStyle w:val="Hipervnculo"/>
          </w:rPr>
          <w:fldChar w:fldCharType="end"/>
        </w:r>
      </w:ins>
    </w:p>
    <w:p w14:paraId="27552180" w14:textId="02A58BE6" w:rsidR="005C425D" w:rsidRDefault="005C425D">
      <w:pPr>
        <w:pStyle w:val="Tabladeilustraciones"/>
        <w:rPr>
          <w:ins w:id="1756" w:author="Tanya Hernández" w:date="2017-05-28T00:04:00Z"/>
          <w:rFonts w:cstheme="minorBidi"/>
          <w:b w:val="0"/>
          <w:bCs w:val="0"/>
          <w:noProof/>
          <w:sz w:val="22"/>
          <w:szCs w:val="22"/>
          <w:lang w:eastAsia="es-MX"/>
        </w:rPr>
      </w:pPr>
      <w:ins w:id="1757"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"_Toc483693237"</w:instrText>
        </w:r>
        <w:r w:rsidRPr="00BA72B9">
          <w:rPr>
            <w:rStyle w:val="Hipervnculo"/>
          </w:rPr>
          <w:instrText xml:space="preserve"> </w:instrText>
        </w:r>
        <w:r w:rsidRPr="00BA72B9">
          <w:rPr>
            <w:rStyle w:val="Hipervnculo"/>
          </w:rPr>
          <w:fldChar w:fldCharType="separate"/>
        </w:r>
        <w:r w:rsidRPr="00BA72B9">
          <w:rPr>
            <w:rStyle w:val="Hipervnculo"/>
          </w:rPr>
          <w:t>Fig. 4.34 Ventana principal Android Studio [78].</w:t>
        </w:r>
        <w:r>
          <w:rPr>
            <w:noProof/>
            <w:webHidden/>
          </w:rPr>
          <w:tab/>
        </w:r>
        <w:r>
          <w:rPr>
            <w:noProof/>
            <w:webHidden/>
          </w:rPr>
          <w:fldChar w:fldCharType="begin"/>
        </w:r>
        <w:r>
          <w:rPr>
            <w:noProof/>
            <w:webHidden/>
          </w:rPr>
          <w:instrText xml:space="preserve"> PAGEREF _Toc483693237 \h </w:instrText>
        </w:r>
      </w:ins>
      <w:r>
        <w:rPr>
          <w:noProof/>
          <w:webHidden/>
        </w:rPr>
      </w:r>
      <w:r>
        <w:rPr>
          <w:noProof/>
          <w:webHidden/>
        </w:rPr>
        <w:fldChar w:fldCharType="separate"/>
      </w:r>
      <w:ins w:id="1758" w:author="Tanya Hernández" w:date="2017-05-28T00:04:00Z">
        <w:r>
          <w:rPr>
            <w:noProof/>
            <w:webHidden/>
          </w:rPr>
          <w:t>141</w:t>
        </w:r>
        <w:r>
          <w:rPr>
            <w:noProof/>
            <w:webHidden/>
          </w:rPr>
          <w:fldChar w:fldCharType="end"/>
        </w:r>
        <w:r w:rsidRPr="00BA72B9">
          <w:rPr>
            <w:rStyle w:val="Hipervnculo"/>
          </w:rPr>
          <w:fldChar w:fldCharType="end"/>
        </w:r>
      </w:ins>
    </w:p>
    <w:p w14:paraId="07F30232" w14:textId="3C9FCDCE" w:rsidR="005C425D" w:rsidRDefault="005C425D">
      <w:pPr>
        <w:pStyle w:val="Tabladeilustraciones"/>
        <w:rPr>
          <w:ins w:id="1759" w:author="Tanya Hernández" w:date="2017-05-28T00:04:00Z"/>
          <w:rFonts w:cstheme="minorBidi"/>
          <w:b w:val="0"/>
          <w:bCs w:val="0"/>
          <w:noProof/>
          <w:sz w:val="22"/>
          <w:szCs w:val="22"/>
          <w:lang w:eastAsia="es-MX"/>
        </w:rPr>
      </w:pPr>
      <w:ins w:id="1760"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"_Toc483693238"</w:instrText>
        </w:r>
        <w:r w:rsidRPr="00BA72B9">
          <w:rPr>
            <w:rStyle w:val="Hipervnculo"/>
          </w:rPr>
          <w:instrText xml:space="preserve"> </w:instrText>
        </w:r>
        <w:r w:rsidRPr="00BA72B9">
          <w:rPr>
            <w:rStyle w:val="Hipervnculo"/>
          </w:rPr>
          <w:fldChar w:fldCharType="separate"/>
        </w:r>
        <w:r w:rsidRPr="00BA72B9">
          <w:rPr>
            <w:rStyle w:val="Hipervnculo"/>
          </w:rPr>
          <w:t>Fig. 4.35 Administrador de archivos hosting.</w:t>
        </w:r>
        <w:r>
          <w:rPr>
            <w:noProof/>
            <w:webHidden/>
          </w:rPr>
          <w:tab/>
        </w:r>
        <w:r>
          <w:rPr>
            <w:noProof/>
            <w:webHidden/>
          </w:rPr>
          <w:fldChar w:fldCharType="begin"/>
        </w:r>
        <w:r>
          <w:rPr>
            <w:noProof/>
            <w:webHidden/>
          </w:rPr>
          <w:instrText xml:space="preserve"> PAGEREF _Toc483693238 \h </w:instrText>
        </w:r>
      </w:ins>
      <w:r>
        <w:rPr>
          <w:noProof/>
          <w:webHidden/>
        </w:rPr>
      </w:r>
      <w:r>
        <w:rPr>
          <w:noProof/>
          <w:webHidden/>
        </w:rPr>
        <w:fldChar w:fldCharType="separate"/>
      </w:r>
      <w:ins w:id="1761" w:author="Tanya Hernández" w:date="2017-05-28T00:04:00Z">
        <w:r>
          <w:rPr>
            <w:noProof/>
            <w:webHidden/>
          </w:rPr>
          <w:t>144</w:t>
        </w:r>
        <w:r>
          <w:rPr>
            <w:noProof/>
            <w:webHidden/>
          </w:rPr>
          <w:fldChar w:fldCharType="end"/>
        </w:r>
        <w:r w:rsidRPr="00BA72B9">
          <w:rPr>
            <w:rStyle w:val="Hipervnculo"/>
          </w:rPr>
          <w:fldChar w:fldCharType="end"/>
        </w:r>
      </w:ins>
    </w:p>
    <w:p w14:paraId="10A7F1B6" w14:textId="1676F51C" w:rsidR="005C425D" w:rsidRDefault="005C425D">
      <w:pPr>
        <w:pStyle w:val="Tabladeilustraciones"/>
        <w:rPr>
          <w:ins w:id="1762" w:author="Tanya Hernández" w:date="2017-05-28T00:04:00Z"/>
          <w:rFonts w:cstheme="minorBidi"/>
          <w:b w:val="0"/>
          <w:bCs w:val="0"/>
          <w:noProof/>
          <w:sz w:val="22"/>
          <w:szCs w:val="22"/>
          <w:lang w:eastAsia="es-MX"/>
        </w:rPr>
      </w:pPr>
      <w:ins w:id="1763" w:author="Tanya Hernández" w:date="2017-05-28T00:04:00Z">
        <w:r w:rsidRPr="00BA72B9">
          <w:rPr>
            <w:rStyle w:val="Hipervnculo"/>
          </w:rPr>
          <w:lastRenderedPageBreak/>
          <w:fldChar w:fldCharType="begin"/>
        </w:r>
        <w:r w:rsidRPr="00BA72B9">
          <w:rPr>
            <w:rStyle w:val="Hipervnculo"/>
          </w:rPr>
          <w:instrText xml:space="preserve"> </w:instrText>
        </w:r>
        <w:r>
          <w:rPr>
            <w:noProof/>
          </w:rPr>
          <w:instrText>HYPERLINK \l "_Toc483693239"</w:instrText>
        </w:r>
        <w:r w:rsidRPr="00BA72B9">
          <w:rPr>
            <w:rStyle w:val="Hipervnculo"/>
          </w:rPr>
          <w:instrText xml:space="preserve"> </w:instrText>
        </w:r>
        <w:r w:rsidRPr="00BA72B9">
          <w:rPr>
            <w:rStyle w:val="Hipervnculo"/>
          </w:rPr>
          <w:fldChar w:fldCharType="separate"/>
        </w:r>
        <w:r w:rsidRPr="00BA72B9">
          <w:rPr>
            <w:rStyle w:val="Hipervnculo"/>
          </w:rPr>
          <w:t>Fig. 4.36 Conexión a la base de dato.</w:t>
        </w:r>
        <w:r>
          <w:rPr>
            <w:noProof/>
            <w:webHidden/>
          </w:rPr>
          <w:tab/>
        </w:r>
        <w:r>
          <w:rPr>
            <w:noProof/>
            <w:webHidden/>
          </w:rPr>
          <w:fldChar w:fldCharType="begin"/>
        </w:r>
        <w:r>
          <w:rPr>
            <w:noProof/>
            <w:webHidden/>
          </w:rPr>
          <w:instrText xml:space="preserve"> PAGEREF _Toc483693239 \h </w:instrText>
        </w:r>
      </w:ins>
      <w:r>
        <w:rPr>
          <w:noProof/>
          <w:webHidden/>
        </w:rPr>
      </w:r>
      <w:r>
        <w:rPr>
          <w:noProof/>
          <w:webHidden/>
        </w:rPr>
        <w:fldChar w:fldCharType="separate"/>
      </w:r>
      <w:ins w:id="1764" w:author="Tanya Hernández" w:date="2017-05-28T00:04:00Z">
        <w:r>
          <w:rPr>
            <w:noProof/>
            <w:webHidden/>
          </w:rPr>
          <w:t>144</w:t>
        </w:r>
        <w:r>
          <w:rPr>
            <w:noProof/>
            <w:webHidden/>
          </w:rPr>
          <w:fldChar w:fldCharType="end"/>
        </w:r>
        <w:r w:rsidRPr="00BA72B9">
          <w:rPr>
            <w:rStyle w:val="Hipervnculo"/>
          </w:rPr>
          <w:fldChar w:fldCharType="end"/>
        </w:r>
      </w:ins>
    </w:p>
    <w:p w14:paraId="15F099C7" w14:textId="757D4375" w:rsidR="005C425D" w:rsidRDefault="005C425D">
      <w:pPr>
        <w:pStyle w:val="Tabladeilustraciones"/>
        <w:rPr>
          <w:ins w:id="1765" w:author="Tanya Hernández" w:date="2017-05-28T00:04:00Z"/>
          <w:rFonts w:cstheme="minorBidi"/>
          <w:b w:val="0"/>
          <w:bCs w:val="0"/>
          <w:noProof/>
          <w:sz w:val="22"/>
          <w:szCs w:val="22"/>
          <w:lang w:eastAsia="es-MX"/>
        </w:rPr>
      </w:pPr>
      <w:ins w:id="1766"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"_Toc483693240"</w:instrText>
        </w:r>
        <w:r w:rsidRPr="00BA72B9">
          <w:rPr>
            <w:rStyle w:val="Hipervnculo"/>
          </w:rPr>
          <w:instrText xml:space="preserve"> </w:instrText>
        </w:r>
        <w:r w:rsidRPr="00BA72B9">
          <w:rPr>
            <w:rStyle w:val="Hipervnculo"/>
          </w:rPr>
          <w:fldChar w:fldCharType="separate"/>
        </w:r>
        <w:r w:rsidRPr="00BA72B9">
          <w:rPr>
            <w:rStyle w:val="Hipervnculo"/>
          </w:rPr>
          <w:t>Fig. 4.37 Diseño de las vistas de inicio de sesión.</w:t>
        </w:r>
        <w:r>
          <w:rPr>
            <w:noProof/>
            <w:webHidden/>
          </w:rPr>
          <w:tab/>
        </w:r>
        <w:r>
          <w:rPr>
            <w:noProof/>
            <w:webHidden/>
          </w:rPr>
          <w:fldChar w:fldCharType="begin"/>
        </w:r>
        <w:r>
          <w:rPr>
            <w:noProof/>
            <w:webHidden/>
          </w:rPr>
          <w:instrText xml:space="preserve"> PAGEREF _Toc483693240 \h </w:instrText>
        </w:r>
      </w:ins>
      <w:r>
        <w:rPr>
          <w:noProof/>
          <w:webHidden/>
        </w:rPr>
      </w:r>
      <w:r>
        <w:rPr>
          <w:noProof/>
          <w:webHidden/>
        </w:rPr>
        <w:fldChar w:fldCharType="separate"/>
      </w:r>
      <w:ins w:id="1767" w:author="Tanya Hernández" w:date="2017-05-28T00:04:00Z">
        <w:r>
          <w:rPr>
            <w:noProof/>
            <w:webHidden/>
          </w:rPr>
          <w:t>145</w:t>
        </w:r>
        <w:r>
          <w:rPr>
            <w:noProof/>
            <w:webHidden/>
          </w:rPr>
          <w:fldChar w:fldCharType="end"/>
        </w:r>
        <w:r w:rsidRPr="00BA72B9">
          <w:rPr>
            <w:rStyle w:val="Hipervnculo"/>
          </w:rPr>
          <w:fldChar w:fldCharType="end"/>
        </w:r>
      </w:ins>
    </w:p>
    <w:p w14:paraId="4A4825C8" w14:textId="4DBF6F37" w:rsidR="005C425D" w:rsidRDefault="005C425D">
      <w:pPr>
        <w:pStyle w:val="Tabladeilustraciones"/>
        <w:rPr>
          <w:ins w:id="1768" w:author="Tanya Hernández" w:date="2017-05-28T00:04:00Z"/>
          <w:rFonts w:cstheme="minorBidi"/>
          <w:b w:val="0"/>
          <w:bCs w:val="0"/>
          <w:noProof/>
          <w:sz w:val="22"/>
          <w:szCs w:val="22"/>
          <w:lang w:eastAsia="es-MX"/>
        </w:rPr>
      </w:pPr>
      <w:ins w:id="1769"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"_Toc483693241"</w:instrText>
        </w:r>
        <w:r w:rsidRPr="00BA72B9">
          <w:rPr>
            <w:rStyle w:val="Hipervnculo"/>
          </w:rPr>
          <w:instrText xml:space="preserve"> </w:instrText>
        </w:r>
        <w:r w:rsidRPr="00BA72B9">
          <w:rPr>
            <w:rStyle w:val="Hipervnculo"/>
          </w:rPr>
          <w:fldChar w:fldCharType="separate"/>
        </w:r>
        <w:r w:rsidRPr="00BA72B9">
          <w:rPr>
            <w:rStyle w:val="Hipervnculo"/>
          </w:rPr>
          <w:t>Fig. 4.38 Línea de código para la conexión con la base de datos.</w:t>
        </w:r>
        <w:r>
          <w:rPr>
            <w:noProof/>
            <w:webHidden/>
          </w:rPr>
          <w:tab/>
        </w:r>
        <w:r>
          <w:rPr>
            <w:noProof/>
            <w:webHidden/>
          </w:rPr>
          <w:fldChar w:fldCharType="begin"/>
        </w:r>
        <w:r>
          <w:rPr>
            <w:noProof/>
            <w:webHidden/>
          </w:rPr>
          <w:instrText xml:space="preserve"> PAGEREF _Toc483693241 \h </w:instrText>
        </w:r>
      </w:ins>
      <w:r>
        <w:rPr>
          <w:noProof/>
          <w:webHidden/>
        </w:rPr>
      </w:r>
      <w:r>
        <w:rPr>
          <w:noProof/>
          <w:webHidden/>
        </w:rPr>
        <w:fldChar w:fldCharType="separate"/>
      </w:r>
      <w:ins w:id="1770" w:author="Tanya Hernández" w:date="2017-05-28T00:04:00Z">
        <w:r>
          <w:rPr>
            <w:noProof/>
            <w:webHidden/>
          </w:rPr>
          <w:t>145</w:t>
        </w:r>
        <w:r>
          <w:rPr>
            <w:noProof/>
            <w:webHidden/>
          </w:rPr>
          <w:fldChar w:fldCharType="end"/>
        </w:r>
        <w:r w:rsidRPr="00BA72B9">
          <w:rPr>
            <w:rStyle w:val="Hipervnculo"/>
          </w:rPr>
          <w:fldChar w:fldCharType="end"/>
        </w:r>
      </w:ins>
    </w:p>
    <w:p w14:paraId="4CDE563A" w14:textId="11BACE0B" w:rsidR="005C425D" w:rsidRDefault="005C425D">
      <w:pPr>
        <w:pStyle w:val="Tabladeilustraciones"/>
        <w:rPr>
          <w:ins w:id="1771" w:author="Tanya Hernández" w:date="2017-05-28T00:04:00Z"/>
          <w:rFonts w:cstheme="minorBidi"/>
          <w:b w:val="0"/>
          <w:bCs w:val="0"/>
          <w:noProof/>
          <w:sz w:val="22"/>
          <w:szCs w:val="22"/>
          <w:lang w:eastAsia="es-MX"/>
        </w:rPr>
      </w:pPr>
      <w:ins w:id="1772"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"_Toc483693242"</w:instrText>
        </w:r>
        <w:r w:rsidRPr="00BA72B9">
          <w:rPr>
            <w:rStyle w:val="Hipervnculo"/>
          </w:rPr>
          <w:instrText xml:space="preserve"> </w:instrText>
        </w:r>
        <w:r w:rsidRPr="00BA72B9">
          <w:rPr>
            <w:rStyle w:val="Hipervnculo"/>
          </w:rPr>
          <w:fldChar w:fldCharType="separate"/>
        </w:r>
        <w:r w:rsidRPr="00BA72B9">
          <w:rPr>
            <w:rStyle w:val="Hipervnculo"/>
          </w:rPr>
          <w:t>Fig. 4.39 Líneas de código para verificar el correo ingresado.</w:t>
        </w:r>
        <w:r>
          <w:rPr>
            <w:noProof/>
            <w:webHidden/>
          </w:rPr>
          <w:tab/>
        </w:r>
        <w:r>
          <w:rPr>
            <w:noProof/>
            <w:webHidden/>
          </w:rPr>
          <w:fldChar w:fldCharType="begin"/>
        </w:r>
        <w:r>
          <w:rPr>
            <w:noProof/>
            <w:webHidden/>
          </w:rPr>
          <w:instrText xml:space="preserve"> PAGEREF _Toc483693242 \h </w:instrText>
        </w:r>
      </w:ins>
      <w:r>
        <w:rPr>
          <w:noProof/>
          <w:webHidden/>
        </w:rPr>
      </w:r>
      <w:r>
        <w:rPr>
          <w:noProof/>
          <w:webHidden/>
        </w:rPr>
        <w:fldChar w:fldCharType="separate"/>
      </w:r>
      <w:ins w:id="1773" w:author="Tanya Hernández" w:date="2017-05-28T00:04:00Z">
        <w:r>
          <w:rPr>
            <w:noProof/>
            <w:webHidden/>
          </w:rPr>
          <w:t>145</w:t>
        </w:r>
        <w:r>
          <w:rPr>
            <w:noProof/>
            <w:webHidden/>
          </w:rPr>
          <w:fldChar w:fldCharType="end"/>
        </w:r>
        <w:r w:rsidRPr="00BA72B9">
          <w:rPr>
            <w:rStyle w:val="Hipervnculo"/>
          </w:rPr>
          <w:fldChar w:fldCharType="end"/>
        </w:r>
      </w:ins>
    </w:p>
    <w:p w14:paraId="089ED07B" w14:textId="5AF224B0" w:rsidR="005C425D" w:rsidRDefault="005C425D">
      <w:pPr>
        <w:pStyle w:val="Tabladeilustraciones"/>
        <w:rPr>
          <w:ins w:id="1774" w:author="Tanya Hernández" w:date="2017-05-28T00:04:00Z"/>
          <w:rFonts w:cstheme="minorBidi"/>
          <w:b w:val="0"/>
          <w:bCs w:val="0"/>
          <w:noProof/>
          <w:sz w:val="22"/>
          <w:szCs w:val="22"/>
          <w:lang w:eastAsia="es-MX"/>
        </w:rPr>
      </w:pPr>
      <w:ins w:id="1775"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"_Toc483693243"</w:instrText>
        </w:r>
        <w:r w:rsidRPr="00BA72B9">
          <w:rPr>
            <w:rStyle w:val="Hipervnculo"/>
          </w:rPr>
          <w:instrText xml:space="preserve"> </w:instrText>
        </w:r>
        <w:r w:rsidRPr="00BA72B9">
          <w:rPr>
            <w:rStyle w:val="Hipervnculo"/>
          </w:rPr>
          <w:fldChar w:fldCharType="separate"/>
        </w:r>
        <w:r w:rsidRPr="00BA72B9">
          <w:rPr>
            <w:rStyle w:val="Hipervnculo"/>
          </w:rPr>
          <w:t>Fig. 4.40 Líneas de código para verificar la contraseña ingresada.</w:t>
        </w:r>
        <w:r>
          <w:rPr>
            <w:noProof/>
            <w:webHidden/>
          </w:rPr>
          <w:tab/>
        </w:r>
        <w:r>
          <w:rPr>
            <w:noProof/>
            <w:webHidden/>
          </w:rPr>
          <w:fldChar w:fldCharType="begin"/>
        </w:r>
        <w:r>
          <w:rPr>
            <w:noProof/>
            <w:webHidden/>
          </w:rPr>
          <w:instrText xml:space="preserve"> PAGEREF _Toc483693243 \h </w:instrText>
        </w:r>
      </w:ins>
      <w:r>
        <w:rPr>
          <w:noProof/>
          <w:webHidden/>
        </w:rPr>
      </w:r>
      <w:r>
        <w:rPr>
          <w:noProof/>
          <w:webHidden/>
        </w:rPr>
        <w:fldChar w:fldCharType="separate"/>
      </w:r>
      <w:ins w:id="1776" w:author="Tanya Hernández" w:date="2017-05-28T00:04:00Z">
        <w:r>
          <w:rPr>
            <w:noProof/>
            <w:webHidden/>
          </w:rPr>
          <w:t>145</w:t>
        </w:r>
        <w:r>
          <w:rPr>
            <w:noProof/>
            <w:webHidden/>
          </w:rPr>
          <w:fldChar w:fldCharType="end"/>
        </w:r>
        <w:r w:rsidRPr="00BA72B9">
          <w:rPr>
            <w:rStyle w:val="Hipervnculo"/>
          </w:rPr>
          <w:fldChar w:fldCharType="end"/>
        </w:r>
      </w:ins>
    </w:p>
    <w:p w14:paraId="4FB0B741" w14:textId="1E12E0A5" w:rsidR="005C425D" w:rsidRDefault="005C425D">
      <w:pPr>
        <w:pStyle w:val="Tabladeilustraciones"/>
        <w:rPr>
          <w:ins w:id="1777" w:author="Tanya Hernández" w:date="2017-05-28T00:04:00Z"/>
          <w:rFonts w:cstheme="minorBidi"/>
          <w:b w:val="0"/>
          <w:bCs w:val="0"/>
          <w:noProof/>
          <w:sz w:val="22"/>
          <w:szCs w:val="22"/>
          <w:lang w:eastAsia="es-MX"/>
        </w:rPr>
      </w:pPr>
      <w:ins w:id="1778"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"_Toc483693244"</w:instrText>
        </w:r>
        <w:r w:rsidRPr="00BA72B9">
          <w:rPr>
            <w:rStyle w:val="Hipervnculo"/>
          </w:rPr>
          <w:instrText xml:space="preserve"> </w:instrText>
        </w:r>
        <w:r w:rsidRPr="00BA72B9">
          <w:rPr>
            <w:rStyle w:val="Hipervnculo"/>
          </w:rPr>
          <w:fldChar w:fldCharType="separate"/>
        </w:r>
        <w:r w:rsidRPr="00BA72B9">
          <w:rPr>
            <w:rStyle w:val="Hipervnculo"/>
          </w:rPr>
          <w:t>Fig. 4.41 Vistas de la funcionalidad básica de la aplicación móvil.</w:t>
        </w:r>
        <w:r>
          <w:rPr>
            <w:noProof/>
            <w:webHidden/>
          </w:rPr>
          <w:tab/>
        </w:r>
        <w:r>
          <w:rPr>
            <w:noProof/>
            <w:webHidden/>
          </w:rPr>
          <w:fldChar w:fldCharType="begin"/>
        </w:r>
        <w:r>
          <w:rPr>
            <w:noProof/>
            <w:webHidden/>
          </w:rPr>
          <w:instrText xml:space="preserve"> PAGEREF _Toc483693244 \h </w:instrText>
        </w:r>
      </w:ins>
      <w:r>
        <w:rPr>
          <w:noProof/>
          <w:webHidden/>
        </w:rPr>
      </w:r>
      <w:r>
        <w:rPr>
          <w:noProof/>
          <w:webHidden/>
        </w:rPr>
        <w:fldChar w:fldCharType="separate"/>
      </w:r>
      <w:ins w:id="1779" w:author="Tanya Hernández" w:date="2017-05-28T00:04:00Z">
        <w:r>
          <w:rPr>
            <w:noProof/>
            <w:webHidden/>
          </w:rPr>
          <w:t>146</w:t>
        </w:r>
        <w:r>
          <w:rPr>
            <w:noProof/>
            <w:webHidden/>
          </w:rPr>
          <w:fldChar w:fldCharType="end"/>
        </w:r>
        <w:r w:rsidRPr="00BA72B9">
          <w:rPr>
            <w:rStyle w:val="Hipervnculo"/>
          </w:rPr>
          <w:fldChar w:fldCharType="end"/>
        </w:r>
      </w:ins>
    </w:p>
    <w:p w14:paraId="497317C6" w14:textId="43CEAE9E" w:rsidR="005C425D" w:rsidRDefault="005C425D">
      <w:pPr>
        <w:pStyle w:val="Tabladeilustraciones"/>
        <w:rPr>
          <w:ins w:id="1780" w:author="Tanya Hernández" w:date="2017-05-28T00:04:00Z"/>
          <w:rFonts w:cstheme="minorBidi"/>
          <w:b w:val="0"/>
          <w:bCs w:val="0"/>
          <w:noProof/>
          <w:sz w:val="22"/>
          <w:szCs w:val="22"/>
          <w:lang w:eastAsia="es-MX"/>
        </w:rPr>
      </w:pPr>
      <w:ins w:id="1781"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"_Toc483693245"</w:instrText>
        </w:r>
        <w:r w:rsidRPr="00BA72B9">
          <w:rPr>
            <w:rStyle w:val="Hipervnculo"/>
          </w:rPr>
          <w:instrText xml:space="preserve"> </w:instrText>
        </w:r>
        <w:r w:rsidRPr="00BA72B9">
          <w:rPr>
            <w:rStyle w:val="Hipervnculo"/>
          </w:rPr>
          <w:fldChar w:fldCharType="separate"/>
        </w:r>
        <w:r w:rsidRPr="00BA72B9">
          <w:rPr>
            <w:rStyle w:val="Hipervnculo"/>
          </w:rPr>
          <w:t>Fig. 4.42 Vistas de la funcionalidad básica de la aplicación móvil.</w:t>
        </w:r>
        <w:r>
          <w:rPr>
            <w:noProof/>
            <w:webHidden/>
          </w:rPr>
          <w:tab/>
        </w:r>
        <w:r>
          <w:rPr>
            <w:noProof/>
            <w:webHidden/>
          </w:rPr>
          <w:fldChar w:fldCharType="begin"/>
        </w:r>
        <w:r>
          <w:rPr>
            <w:noProof/>
            <w:webHidden/>
          </w:rPr>
          <w:instrText xml:space="preserve"> PAGEREF _Toc483693245 \h </w:instrText>
        </w:r>
      </w:ins>
      <w:r>
        <w:rPr>
          <w:noProof/>
          <w:webHidden/>
        </w:rPr>
      </w:r>
      <w:r>
        <w:rPr>
          <w:noProof/>
          <w:webHidden/>
        </w:rPr>
        <w:fldChar w:fldCharType="separate"/>
      </w:r>
      <w:ins w:id="1782" w:author="Tanya Hernández" w:date="2017-05-28T00:04:00Z">
        <w:r>
          <w:rPr>
            <w:noProof/>
            <w:webHidden/>
          </w:rPr>
          <w:t>147</w:t>
        </w:r>
        <w:r>
          <w:rPr>
            <w:noProof/>
            <w:webHidden/>
          </w:rPr>
          <w:fldChar w:fldCharType="end"/>
        </w:r>
        <w:r w:rsidRPr="00BA72B9">
          <w:rPr>
            <w:rStyle w:val="Hipervnculo"/>
          </w:rPr>
          <w:fldChar w:fldCharType="end"/>
        </w:r>
      </w:ins>
    </w:p>
    <w:p w14:paraId="5F63D4A1" w14:textId="35189EF0" w:rsidR="005C425D" w:rsidRDefault="005C425D">
      <w:pPr>
        <w:pStyle w:val="Tabladeilustraciones"/>
        <w:rPr>
          <w:ins w:id="1783" w:author="Tanya Hernández" w:date="2017-05-28T00:04:00Z"/>
          <w:rFonts w:cstheme="minorBidi"/>
          <w:b w:val="0"/>
          <w:bCs w:val="0"/>
          <w:noProof/>
          <w:sz w:val="22"/>
          <w:szCs w:val="22"/>
          <w:lang w:eastAsia="es-MX"/>
        </w:rPr>
      </w:pPr>
      <w:ins w:id="1784" w:author="Tanya Hernández" w:date="2017-05-28T00:04:00Z">
        <w:r w:rsidRPr="00BA72B9">
          <w:rPr>
            <w:rStyle w:val="Hipervnculo"/>
          </w:rPr>
          <w:fldChar w:fldCharType="begin"/>
        </w:r>
        <w:r w:rsidRPr="00BA72B9">
          <w:rPr>
            <w:rStyle w:val="Hipervnculo"/>
          </w:rPr>
          <w:instrText xml:space="preserve"> </w:instrText>
        </w:r>
        <w:r>
          <w:rPr>
            <w:noProof/>
          </w:rPr>
          <w:instrText>HYPERLINK \l "_Toc483693246"</w:instrText>
        </w:r>
        <w:r w:rsidRPr="00BA72B9">
          <w:rPr>
            <w:rStyle w:val="Hipervnculo"/>
          </w:rPr>
          <w:instrText xml:space="preserve"> </w:instrText>
        </w:r>
        <w:r w:rsidRPr="00BA72B9">
          <w:rPr>
            <w:rStyle w:val="Hipervnculo"/>
          </w:rPr>
          <w:fldChar w:fldCharType="separate"/>
        </w:r>
        <w:r w:rsidRPr="00BA72B9">
          <w:rPr>
            <w:rStyle w:val="Hipervnculo"/>
          </w:rPr>
          <w:t>Fig. 4.43 Vistas de alertas de cada una de las variables.</w:t>
        </w:r>
        <w:r>
          <w:rPr>
            <w:noProof/>
            <w:webHidden/>
          </w:rPr>
          <w:tab/>
        </w:r>
        <w:r>
          <w:rPr>
            <w:noProof/>
            <w:webHidden/>
          </w:rPr>
          <w:fldChar w:fldCharType="begin"/>
        </w:r>
        <w:r>
          <w:rPr>
            <w:noProof/>
            <w:webHidden/>
          </w:rPr>
          <w:instrText xml:space="preserve"> PAGEREF _Toc483693246 \h </w:instrText>
        </w:r>
      </w:ins>
      <w:r>
        <w:rPr>
          <w:noProof/>
          <w:webHidden/>
        </w:rPr>
      </w:r>
      <w:r>
        <w:rPr>
          <w:noProof/>
          <w:webHidden/>
        </w:rPr>
        <w:fldChar w:fldCharType="separate"/>
      </w:r>
      <w:ins w:id="1785" w:author="Tanya Hernández" w:date="2017-05-28T00:04:00Z">
        <w:r>
          <w:rPr>
            <w:noProof/>
            <w:webHidden/>
          </w:rPr>
          <w:t>147</w:t>
        </w:r>
        <w:r>
          <w:rPr>
            <w:noProof/>
            <w:webHidden/>
          </w:rPr>
          <w:fldChar w:fldCharType="end"/>
        </w:r>
        <w:r w:rsidRPr="00BA72B9">
          <w:rPr>
            <w:rStyle w:val="Hipervnculo"/>
          </w:rPr>
          <w:fldChar w:fldCharType="end"/>
        </w:r>
      </w:ins>
    </w:p>
    <w:p w14:paraId="6D3897C7" w14:textId="77777777" w:rsidR="005C425D" w:rsidDel="005C425D" w:rsidRDefault="005C425D">
      <w:pPr>
        <w:pStyle w:val="Tabladeilustraciones"/>
        <w:rPr>
          <w:del w:id="1786" w:author="Tanya Hernández" w:date="2017-05-28T00:04:00Z"/>
          <w:noProof/>
        </w:rPr>
      </w:pPr>
    </w:p>
    <w:p w14:paraId="0D84C544" w14:textId="77777777" w:rsidR="00904827" w:rsidDel="00904827" w:rsidRDefault="00904827">
      <w:pPr>
        <w:pStyle w:val="Tabladeilustraciones"/>
        <w:rPr>
          <w:del w:id="1787" w:author="Tanya Hernández" w:date="2017-05-21T20:07:00Z"/>
          <w:noProof/>
        </w:rPr>
      </w:pPr>
    </w:p>
    <w:p w14:paraId="6E76ADF4" w14:textId="39B3D87D" w:rsidR="00215307" w:rsidDel="00904827" w:rsidRDefault="00215307">
      <w:pPr>
        <w:pStyle w:val="Tabladeilustraciones"/>
        <w:rPr>
          <w:del w:id="1788" w:author="Tanya Hernández" w:date="2017-05-21T20:07:00Z"/>
          <w:rFonts w:cstheme="minorBidi"/>
          <w:b w:val="0"/>
          <w:bCs w:val="0"/>
          <w:noProof/>
          <w:sz w:val="22"/>
          <w:szCs w:val="22"/>
          <w:lang w:eastAsia="es-MX"/>
        </w:rPr>
      </w:pPr>
      <w:del w:id="1789" w:author="Tanya Hernández" w:date="2017-05-21T20:07:00Z">
        <w:r w:rsidRPr="00904827" w:rsidDel="00904827">
          <w:rPr>
            <w:rStyle w:val="Hipervnculo"/>
            <w:b/>
            <w:bCs w:val="0"/>
          </w:rPr>
          <w:delText>Fig. 4.1 Módulo de USART [60].</w:delText>
        </w:r>
        <w:r w:rsidDel="00904827">
          <w:rPr>
            <w:noProof/>
            <w:webHidden/>
          </w:rPr>
          <w:tab/>
        </w:r>
        <w:r w:rsidR="00C42764" w:rsidDel="00904827">
          <w:rPr>
            <w:noProof/>
            <w:webHidden/>
          </w:rPr>
          <w:delText>115</w:delText>
        </w:r>
      </w:del>
    </w:p>
    <w:p w14:paraId="59FC4AF9" w14:textId="6AA97F06" w:rsidR="00215307" w:rsidDel="00904827" w:rsidRDefault="00215307">
      <w:pPr>
        <w:pStyle w:val="Tabladeilustraciones"/>
        <w:rPr>
          <w:del w:id="1790" w:author="Tanya Hernández" w:date="2017-05-21T20:07:00Z"/>
          <w:rFonts w:cstheme="minorBidi"/>
          <w:b w:val="0"/>
          <w:bCs w:val="0"/>
          <w:noProof/>
          <w:sz w:val="22"/>
          <w:szCs w:val="22"/>
          <w:lang w:eastAsia="es-MX"/>
        </w:rPr>
      </w:pPr>
      <w:del w:id="1791" w:author="Tanya Hernández" w:date="2017-05-21T20:07:00Z">
        <w:r w:rsidRPr="00904827" w:rsidDel="00904827">
          <w:rPr>
            <w:rStyle w:val="Hipervnculo"/>
            <w:b/>
            <w:bCs w:val="0"/>
          </w:rPr>
          <w:delText>Fig. 4.2 Registro UBRR parte baja del microcontrolador ATMEL328P.</w:delText>
        </w:r>
        <w:r w:rsidDel="00904827">
          <w:rPr>
            <w:noProof/>
            <w:webHidden/>
          </w:rPr>
          <w:tab/>
        </w:r>
        <w:r w:rsidR="00C42764" w:rsidDel="00904827">
          <w:rPr>
            <w:noProof/>
            <w:webHidden/>
          </w:rPr>
          <w:delText>116</w:delText>
        </w:r>
      </w:del>
    </w:p>
    <w:p w14:paraId="3ED50A80" w14:textId="3F6D7654" w:rsidR="00215307" w:rsidDel="00904827" w:rsidRDefault="00215307">
      <w:pPr>
        <w:pStyle w:val="Tabladeilustraciones"/>
        <w:rPr>
          <w:del w:id="1792" w:author="Tanya Hernández" w:date="2017-05-21T20:07:00Z"/>
          <w:rFonts w:cstheme="minorBidi"/>
          <w:b w:val="0"/>
          <w:bCs w:val="0"/>
          <w:noProof/>
          <w:sz w:val="22"/>
          <w:szCs w:val="22"/>
          <w:lang w:eastAsia="es-MX"/>
        </w:rPr>
      </w:pPr>
      <w:del w:id="1793" w:author="Tanya Hernández" w:date="2017-05-21T20:07:00Z">
        <w:r w:rsidRPr="00904827" w:rsidDel="00904827">
          <w:rPr>
            <w:rStyle w:val="Hipervnculo"/>
            <w:b/>
            <w:bCs w:val="0"/>
          </w:rPr>
          <w:delText>Fig. 4.3 Registro UDR del microcontrolador ATMEL328P.</w:delText>
        </w:r>
        <w:r w:rsidDel="00904827">
          <w:rPr>
            <w:noProof/>
            <w:webHidden/>
          </w:rPr>
          <w:tab/>
        </w:r>
        <w:r w:rsidR="00C42764" w:rsidDel="00904827">
          <w:rPr>
            <w:noProof/>
            <w:webHidden/>
          </w:rPr>
          <w:delText>116</w:delText>
        </w:r>
      </w:del>
    </w:p>
    <w:p w14:paraId="0E009463" w14:textId="0B245783" w:rsidR="00215307" w:rsidDel="00904827" w:rsidRDefault="00215307">
      <w:pPr>
        <w:pStyle w:val="Tabladeilustraciones"/>
        <w:rPr>
          <w:del w:id="1794" w:author="Tanya Hernández" w:date="2017-05-21T20:07:00Z"/>
          <w:rFonts w:cstheme="minorBidi"/>
          <w:b w:val="0"/>
          <w:bCs w:val="0"/>
          <w:noProof/>
          <w:sz w:val="22"/>
          <w:szCs w:val="22"/>
          <w:lang w:eastAsia="es-MX"/>
        </w:rPr>
      </w:pPr>
      <w:del w:id="1795" w:author="Tanya Hernández" w:date="2017-05-21T20:07:00Z">
        <w:r w:rsidRPr="00904827" w:rsidDel="00904827">
          <w:rPr>
            <w:rStyle w:val="Hipervnculo"/>
            <w:b/>
            <w:bCs w:val="0"/>
          </w:rPr>
          <w:delText>Fig. 4.4</w:delText>
        </w:r>
        <w:r w:rsidRPr="00904827" w:rsidDel="00904827">
          <w:rPr>
            <w:rStyle w:val="Hipervnculo"/>
            <w:rFonts w:ascii="Arial" w:hAnsi="Arial"/>
            <w:b/>
            <w:bCs w:val="0"/>
          </w:rPr>
          <w:delText xml:space="preserve"> </w:delText>
        </w:r>
        <w:r w:rsidRPr="00904827" w:rsidDel="00904827">
          <w:rPr>
            <w:rStyle w:val="Hipervnculo"/>
            <w:b/>
            <w:bCs w:val="0"/>
          </w:rPr>
          <w:delText>Registro UCSRA del microcontrolador ATMEL328P P.</w:delText>
        </w:r>
        <w:r w:rsidDel="00904827">
          <w:rPr>
            <w:noProof/>
            <w:webHidden/>
          </w:rPr>
          <w:tab/>
        </w:r>
        <w:r w:rsidR="00C42764" w:rsidDel="00904827">
          <w:rPr>
            <w:noProof/>
            <w:webHidden/>
          </w:rPr>
          <w:delText>116</w:delText>
        </w:r>
      </w:del>
    </w:p>
    <w:p w14:paraId="4749632B" w14:textId="04D4D463" w:rsidR="00215307" w:rsidDel="00904827" w:rsidRDefault="00215307">
      <w:pPr>
        <w:pStyle w:val="Tabladeilustraciones"/>
        <w:rPr>
          <w:del w:id="1796" w:author="Tanya Hernández" w:date="2017-05-21T20:07:00Z"/>
          <w:rFonts w:cstheme="minorBidi"/>
          <w:b w:val="0"/>
          <w:bCs w:val="0"/>
          <w:noProof/>
          <w:sz w:val="22"/>
          <w:szCs w:val="22"/>
          <w:lang w:eastAsia="es-MX"/>
        </w:rPr>
      </w:pPr>
      <w:del w:id="1797" w:author="Tanya Hernández" w:date="2017-05-21T20:07:00Z">
        <w:r w:rsidRPr="00904827" w:rsidDel="00904827">
          <w:rPr>
            <w:rStyle w:val="Hipervnculo"/>
            <w:b/>
            <w:bCs w:val="0"/>
          </w:rPr>
          <w:delText>Fig. 4.5 Registro UCSRB del microcontrolador ATMEL328P.</w:delText>
        </w:r>
        <w:r w:rsidDel="00904827">
          <w:rPr>
            <w:noProof/>
            <w:webHidden/>
          </w:rPr>
          <w:tab/>
        </w:r>
        <w:r w:rsidR="00C42764" w:rsidDel="00904827">
          <w:rPr>
            <w:noProof/>
            <w:webHidden/>
          </w:rPr>
          <w:delText>117</w:delText>
        </w:r>
      </w:del>
    </w:p>
    <w:p w14:paraId="656E5437" w14:textId="3193094D" w:rsidR="00215307" w:rsidDel="00904827" w:rsidRDefault="00215307">
      <w:pPr>
        <w:pStyle w:val="Tabladeilustraciones"/>
        <w:rPr>
          <w:del w:id="1798" w:author="Tanya Hernández" w:date="2017-05-21T20:07:00Z"/>
          <w:rFonts w:cstheme="minorBidi"/>
          <w:b w:val="0"/>
          <w:bCs w:val="0"/>
          <w:noProof/>
          <w:sz w:val="22"/>
          <w:szCs w:val="22"/>
          <w:lang w:eastAsia="es-MX"/>
        </w:rPr>
      </w:pPr>
      <w:del w:id="1799" w:author="Tanya Hernández" w:date="2017-05-21T20:07:00Z">
        <w:r w:rsidRPr="00904827" w:rsidDel="00904827">
          <w:rPr>
            <w:rStyle w:val="Hipervnculo"/>
            <w:b/>
            <w:bCs w:val="0"/>
          </w:rPr>
          <w:delText>Fig. 4.6</w:delText>
        </w:r>
        <w:r w:rsidRPr="00904827" w:rsidDel="00904827">
          <w:rPr>
            <w:rStyle w:val="Hipervnculo"/>
            <w:rFonts w:ascii="Arial" w:hAnsi="Arial"/>
            <w:b/>
            <w:bCs w:val="0"/>
          </w:rPr>
          <w:delText xml:space="preserve"> </w:delText>
        </w:r>
        <w:r w:rsidRPr="00904827" w:rsidDel="00904827">
          <w:rPr>
            <w:rStyle w:val="Hipervnculo"/>
            <w:b/>
            <w:bCs w:val="0"/>
          </w:rPr>
          <w:delText>Microcontrolador ATMEL328P.</w:delText>
        </w:r>
        <w:r w:rsidDel="00904827">
          <w:rPr>
            <w:noProof/>
            <w:webHidden/>
          </w:rPr>
          <w:tab/>
        </w:r>
        <w:r w:rsidR="00C42764" w:rsidDel="00904827">
          <w:rPr>
            <w:noProof/>
            <w:webHidden/>
          </w:rPr>
          <w:delText>117</w:delText>
        </w:r>
      </w:del>
    </w:p>
    <w:p w14:paraId="54A1BBE3" w14:textId="0E69EBEC" w:rsidR="00215307" w:rsidDel="00904827" w:rsidRDefault="00215307">
      <w:pPr>
        <w:pStyle w:val="Tabladeilustraciones"/>
        <w:rPr>
          <w:del w:id="1800" w:author="Tanya Hernández" w:date="2017-05-21T20:07:00Z"/>
          <w:rFonts w:cstheme="minorBidi"/>
          <w:b w:val="0"/>
          <w:bCs w:val="0"/>
          <w:noProof/>
          <w:sz w:val="22"/>
          <w:szCs w:val="22"/>
          <w:lang w:eastAsia="es-MX"/>
        </w:rPr>
      </w:pPr>
      <w:del w:id="1801" w:author="Tanya Hernández" w:date="2017-05-21T20:07:00Z">
        <w:r w:rsidRPr="00904827" w:rsidDel="00904827">
          <w:rPr>
            <w:rStyle w:val="Hipervnculo"/>
            <w:b/>
            <w:bCs w:val="0"/>
          </w:rPr>
          <w:delText>Fig. 4.7</w:delText>
        </w:r>
        <w:r w:rsidRPr="00904827" w:rsidDel="00904827">
          <w:rPr>
            <w:rStyle w:val="Hipervnculo"/>
            <w:rFonts w:ascii="Arial" w:hAnsi="Arial"/>
            <w:b/>
            <w:bCs w:val="0"/>
          </w:rPr>
          <w:delText xml:space="preserve"> </w:delText>
        </w:r>
        <w:r w:rsidRPr="00904827" w:rsidDel="00904827">
          <w:rPr>
            <w:rStyle w:val="Hipervnculo"/>
            <w:b/>
            <w:bCs w:val="0"/>
          </w:rPr>
          <w:delText>Imagen de FTDI para comunicación serial.</w:delText>
        </w:r>
        <w:r w:rsidDel="00904827">
          <w:rPr>
            <w:noProof/>
            <w:webHidden/>
          </w:rPr>
          <w:tab/>
        </w:r>
        <w:r w:rsidR="00C42764" w:rsidDel="00904827">
          <w:rPr>
            <w:noProof/>
            <w:webHidden/>
          </w:rPr>
          <w:delText>117</w:delText>
        </w:r>
      </w:del>
    </w:p>
    <w:p w14:paraId="5BB1E19C" w14:textId="2886E963" w:rsidR="00215307" w:rsidDel="00904827" w:rsidRDefault="00215307">
      <w:pPr>
        <w:pStyle w:val="Tabladeilustraciones"/>
        <w:rPr>
          <w:del w:id="1802" w:author="Tanya Hernández" w:date="2017-05-21T20:07:00Z"/>
          <w:rFonts w:cstheme="minorBidi"/>
          <w:b w:val="0"/>
          <w:bCs w:val="0"/>
          <w:noProof/>
          <w:sz w:val="22"/>
          <w:szCs w:val="22"/>
          <w:lang w:eastAsia="es-MX"/>
        </w:rPr>
      </w:pPr>
      <w:del w:id="1803" w:author="Tanya Hernández" w:date="2017-05-21T20:07:00Z">
        <w:r w:rsidRPr="00904827" w:rsidDel="00904827">
          <w:rPr>
            <w:rStyle w:val="Hipervnculo"/>
            <w:b/>
            <w:bCs w:val="0"/>
          </w:rPr>
          <w:delText>Fig. 4.8</w:delText>
        </w:r>
        <w:r w:rsidRPr="00904827" w:rsidDel="00904827">
          <w:rPr>
            <w:rStyle w:val="Hipervnculo"/>
            <w:rFonts w:ascii="Arial" w:hAnsi="Arial"/>
            <w:b/>
            <w:bCs w:val="0"/>
          </w:rPr>
          <w:delText xml:space="preserve"> </w:delText>
        </w:r>
        <w:r w:rsidRPr="00904827" w:rsidDel="00904827">
          <w:rPr>
            <w:rStyle w:val="Hipervnculo"/>
            <w:b/>
            <w:bCs w:val="0"/>
          </w:rPr>
          <w:delText>Datos enviados del microcontrolador ATMEL328P a la computadora.</w:delText>
        </w:r>
        <w:r w:rsidDel="00904827">
          <w:rPr>
            <w:noProof/>
            <w:webHidden/>
          </w:rPr>
          <w:tab/>
        </w:r>
        <w:r w:rsidR="00C42764" w:rsidDel="00904827">
          <w:rPr>
            <w:noProof/>
            <w:webHidden/>
          </w:rPr>
          <w:delText>118</w:delText>
        </w:r>
      </w:del>
    </w:p>
    <w:p w14:paraId="5228F7F6" w14:textId="75FB3DD6" w:rsidR="00215307" w:rsidDel="00904827" w:rsidRDefault="00215307">
      <w:pPr>
        <w:pStyle w:val="Tabladeilustraciones"/>
        <w:rPr>
          <w:del w:id="1804" w:author="Tanya Hernández" w:date="2017-05-21T20:07:00Z"/>
          <w:rFonts w:cstheme="minorBidi"/>
          <w:b w:val="0"/>
          <w:bCs w:val="0"/>
          <w:noProof/>
          <w:sz w:val="22"/>
          <w:szCs w:val="22"/>
          <w:lang w:eastAsia="es-MX"/>
        </w:rPr>
      </w:pPr>
      <w:del w:id="1805" w:author="Tanya Hernández" w:date="2017-05-21T20:07:00Z">
        <w:r w:rsidRPr="00904827" w:rsidDel="00904827">
          <w:rPr>
            <w:rStyle w:val="Hipervnculo"/>
            <w:b/>
            <w:bCs w:val="0"/>
          </w:rPr>
          <w:delText>Fig. 4.9 Trama de comunicación TWI para configurar los registros.</w:delText>
        </w:r>
        <w:r w:rsidDel="00904827">
          <w:rPr>
            <w:noProof/>
            <w:webHidden/>
          </w:rPr>
          <w:tab/>
        </w:r>
        <w:r w:rsidR="00C42764" w:rsidDel="00904827">
          <w:rPr>
            <w:noProof/>
            <w:webHidden/>
          </w:rPr>
          <w:delText>118</w:delText>
        </w:r>
      </w:del>
    </w:p>
    <w:p w14:paraId="08BD6D7D" w14:textId="6F2990B8" w:rsidR="00215307" w:rsidDel="00904827" w:rsidRDefault="00215307">
      <w:pPr>
        <w:pStyle w:val="Tabladeilustraciones"/>
        <w:rPr>
          <w:del w:id="1806" w:author="Tanya Hernández" w:date="2017-05-21T20:07:00Z"/>
          <w:rFonts w:cstheme="minorBidi"/>
          <w:b w:val="0"/>
          <w:bCs w:val="0"/>
          <w:noProof/>
          <w:sz w:val="22"/>
          <w:szCs w:val="22"/>
          <w:lang w:eastAsia="es-MX"/>
        </w:rPr>
      </w:pPr>
      <w:del w:id="1807" w:author="Tanya Hernández" w:date="2017-05-21T20:07:00Z">
        <w:r w:rsidRPr="00904827" w:rsidDel="00904827">
          <w:rPr>
            <w:rStyle w:val="Hipervnculo"/>
            <w:b/>
            <w:bCs w:val="0"/>
          </w:rPr>
          <w:delText>Fig. 4.10</w:delText>
        </w:r>
        <w:r w:rsidRPr="00904827" w:rsidDel="00904827">
          <w:rPr>
            <w:rStyle w:val="Hipervnculo"/>
            <w:rFonts w:ascii="Arial" w:hAnsi="Arial"/>
            <w:b/>
            <w:bCs w:val="0"/>
          </w:rPr>
          <w:delText xml:space="preserve"> </w:delText>
        </w:r>
        <w:r w:rsidRPr="00904827" w:rsidDel="00904827">
          <w:rPr>
            <w:rStyle w:val="Hipervnculo"/>
            <w:b/>
            <w:bCs w:val="0"/>
          </w:rPr>
          <w:delText>Aproximación acorde a los rangos de temperatura.</w:delText>
        </w:r>
        <w:r w:rsidDel="00904827">
          <w:rPr>
            <w:noProof/>
            <w:webHidden/>
          </w:rPr>
          <w:tab/>
        </w:r>
        <w:r w:rsidR="00C42764" w:rsidDel="00904827">
          <w:rPr>
            <w:noProof/>
            <w:webHidden/>
          </w:rPr>
          <w:delText>119</w:delText>
        </w:r>
      </w:del>
    </w:p>
    <w:p w14:paraId="661E1512" w14:textId="29DCCECF" w:rsidR="00215307" w:rsidDel="00904827" w:rsidRDefault="00215307">
      <w:pPr>
        <w:pStyle w:val="Tabladeilustraciones"/>
        <w:rPr>
          <w:del w:id="1808" w:author="Tanya Hernández" w:date="2017-05-21T20:07:00Z"/>
          <w:rFonts w:cstheme="minorBidi"/>
          <w:b w:val="0"/>
          <w:bCs w:val="0"/>
          <w:noProof/>
          <w:sz w:val="22"/>
          <w:szCs w:val="22"/>
          <w:lang w:eastAsia="es-MX"/>
        </w:rPr>
      </w:pPr>
      <w:del w:id="1809" w:author="Tanya Hernández" w:date="2017-05-21T20:07:00Z">
        <w:r w:rsidRPr="00904827" w:rsidDel="00904827">
          <w:rPr>
            <w:rStyle w:val="Hipervnculo"/>
            <w:b/>
            <w:bCs w:val="0"/>
          </w:rPr>
          <w:delText>Fig. 4.11</w:delText>
        </w:r>
        <w:r w:rsidRPr="00904827" w:rsidDel="00904827">
          <w:rPr>
            <w:rStyle w:val="Hipervnculo"/>
            <w:rFonts w:ascii="Arial" w:hAnsi="Arial"/>
            <w:b/>
            <w:bCs w:val="0"/>
          </w:rPr>
          <w:delText xml:space="preserve"> </w:delText>
        </w:r>
        <w:r w:rsidRPr="00904827" w:rsidDel="00904827">
          <w:rPr>
            <w:rStyle w:val="Hipervnculo"/>
            <w:b/>
            <w:bCs w:val="0"/>
          </w:rPr>
          <w:delText>Sensor MLX90614 y termómetro digital.</w:delText>
        </w:r>
        <w:r w:rsidDel="00904827">
          <w:rPr>
            <w:noProof/>
            <w:webHidden/>
          </w:rPr>
          <w:tab/>
        </w:r>
        <w:r w:rsidR="00C42764" w:rsidDel="00904827">
          <w:rPr>
            <w:noProof/>
            <w:webHidden/>
          </w:rPr>
          <w:delText>120</w:delText>
        </w:r>
      </w:del>
    </w:p>
    <w:p w14:paraId="2B1B4A60" w14:textId="6FFEFF0F" w:rsidR="00215307" w:rsidDel="00904827" w:rsidRDefault="00215307">
      <w:pPr>
        <w:pStyle w:val="Tabladeilustraciones"/>
        <w:rPr>
          <w:del w:id="1810" w:author="Tanya Hernández" w:date="2017-05-21T20:07:00Z"/>
          <w:rFonts w:cstheme="minorBidi"/>
          <w:b w:val="0"/>
          <w:bCs w:val="0"/>
          <w:noProof/>
          <w:sz w:val="22"/>
          <w:szCs w:val="22"/>
          <w:lang w:eastAsia="es-MX"/>
        </w:rPr>
      </w:pPr>
      <w:del w:id="1811" w:author="Tanya Hernández" w:date="2017-05-21T20:07:00Z">
        <w:r w:rsidRPr="00904827" w:rsidDel="00904827">
          <w:rPr>
            <w:rStyle w:val="Hipervnculo"/>
            <w:b/>
            <w:bCs w:val="0"/>
          </w:rPr>
          <w:delText>Fig. 4.12</w:delText>
        </w:r>
        <w:r w:rsidRPr="00904827" w:rsidDel="00904827">
          <w:rPr>
            <w:rStyle w:val="Hipervnculo"/>
            <w:rFonts w:ascii="Arial" w:hAnsi="Arial"/>
            <w:b/>
            <w:bCs w:val="0"/>
          </w:rPr>
          <w:delText xml:space="preserve"> </w:delText>
        </w:r>
        <w:r w:rsidRPr="00904827" w:rsidDel="00904827">
          <w:rPr>
            <w:rStyle w:val="Hipervnculo"/>
            <w:b/>
            <w:bCs w:val="0"/>
          </w:rPr>
          <w:delText>Muestra de temperaturas.</w:delText>
        </w:r>
        <w:r w:rsidDel="00904827">
          <w:rPr>
            <w:noProof/>
            <w:webHidden/>
          </w:rPr>
          <w:tab/>
        </w:r>
        <w:r w:rsidR="00C42764" w:rsidDel="00904827">
          <w:rPr>
            <w:noProof/>
            <w:webHidden/>
          </w:rPr>
          <w:delText>121</w:delText>
        </w:r>
      </w:del>
    </w:p>
    <w:p w14:paraId="510121DC" w14:textId="127802D0" w:rsidR="00215307" w:rsidDel="00904827" w:rsidRDefault="00215307">
      <w:pPr>
        <w:pStyle w:val="Tabladeilustraciones"/>
        <w:rPr>
          <w:del w:id="1812" w:author="Tanya Hernández" w:date="2017-05-21T20:07:00Z"/>
          <w:rFonts w:cstheme="minorBidi"/>
          <w:b w:val="0"/>
          <w:bCs w:val="0"/>
          <w:noProof/>
          <w:sz w:val="22"/>
          <w:szCs w:val="22"/>
          <w:lang w:eastAsia="es-MX"/>
        </w:rPr>
      </w:pPr>
      <w:del w:id="1813" w:author="Tanya Hernández" w:date="2017-05-21T20:07:00Z">
        <w:r w:rsidRPr="00904827" w:rsidDel="00904827">
          <w:rPr>
            <w:rStyle w:val="Hipervnculo"/>
            <w:b/>
            <w:bCs w:val="0"/>
          </w:rPr>
          <w:delText>Fig. 4.13 Relación de absorción de la hemoglobina y la oxihemoglobina con la longitud de la luz.</w:delText>
        </w:r>
        <w:r w:rsidDel="00904827">
          <w:rPr>
            <w:noProof/>
            <w:webHidden/>
          </w:rPr>
          <w:tab/>
        </w:r>
        <w:r w:rsidR="00C42764" w:rsidDel="00904827">
          <w:rPr>
            <w:noProof/>
            <w:webHidden/>
          </w:rPr>
          <w:delText>122</w:delText>
        </w:r>
      </w:del>
    </w:p>
    <w:p w14:paraId="337CDEB9" w14:textId="058EF529" w:rsidR="00215307" w:rsidDel="00904827" w:rsidRDefault="00215307">
      <w:pPr>
        <w:pStyle w:val="Tabladeilustraciones"/>
        <w:rPr>
          <w:del w:id="1814" w:author="Tanya Hernández" w:date="2017-05-21T20:07:00Z"/>
          <w:rFonts w:cstheme="minorBidi"/>
          <w:b w:val="0"/>
          <w:bCs w:val="0"/>
          <w:noProof/>
          <w:sz w:val="22"/>
          <w:szCs w:val="22"/>
          <w:lang w:eastAsia="es-MX"/>
        </w:rPr>
      </w:pPr>
      <w:del w:id="1815" w:author="Tanya Hernández" w:date="2017-05-21T20:07:00Z">
        <w:r w:rsidRPr="00904827" w:rsidDel="00904827">
          <w:rPr>
            <w:rStyle w:val="Hipervnculo"/>
            <w:b/>
            <w:bCs w:val="0"/>
          </w:rPr>
          <w:delText>Fig. 4.14 Funcionamiento MAX30100.</w:delText>
        </w:r>
        <w:r w:rsidDel="00904827">
          <w:rPr>
            <w:noProof/>
            <w:webHidden/>
          </w:rPr>
          <w:tab/>
        </w:r>
        <w:r w:rsidR="00C42764" w:rsidDel="00904827">
          <w:rPr>
            <w:noProof/>
            <w:webHidden/>
          </w:rPr>
          <w:delText>123</w:delText>
        </w:r>
      </w:del>
    </w:p>
    <w:p w14:paraId="587924F7" w14:textId="2CA215E4" w:rsidR="00215307" w:rsidDel="00904827" w:rsidRDefault="00215307">
      <w:pPr>
        <w:pStyle w:val="Tabladeilustraciones"/>
        <w:rPr>
          <w:del w:id="1816" w:author="Tanya Hernández" w:date="2017-05-21T20:07:00Z"/>
          <w:rFonts w:cstheme="minorBidi"/>
          <w:b w:val="0"/>
          <w:bCs w:val="0"/>
          <w:noProof/>
          <w:sz w:val="22"/>
          <w:szCs w:val="22"/>
          <w:lang w:eastAsia="es-MX"/>
        </w:rPr>
      </w:pPr>
      <w:del w:id="1817" w:author="Tanya Hernández" w:date="2017-05-21T20:07:00Z">
        <w:r w:rsidRPr="00904827" w:rsidDel="00904827">
          <w:rPr>
            <w:rStyle w:val="Hipervnculo"/>
            <w:b/>
            <w:bCs w:val="0"/>
          </w:rPr>
          <w:delText>Fig. 4.15 Trama de la comunicación TWI para configurar el sensor MAX30100.</w:delText>
        </w:r>
        <w:r w:rsidDel="00904827">
          <w:rPr>
            <w:noProof/>
            <w:webHidden/>
          </w:rPr>
          <w:tab/>
        </w:r>
        <w:r w:rsidR="00C42764" w:rsidDel="00904827">
          <w:rPr>
            <w:noProof/>
            <w:webHidden/>
          </w:rPr>
          <w:delText>123</w:delText>
        </w:r>
      </w:del>
    </w:p>
    <w:p w14:paraId="3A8BF5B1" w14:textId="786F7641" w:rsidR="00215307" w:rsidDel="00904827" w:rsidRDefault="00215307">
      <w:pPr>
        <w:pStyle w:val="Tabladeilustraciones"/>
        <w:rPr>
          <w:del w:id="1818" w:author="Tanya Hernández" w:date="2017-05-21T20:07:00Z"/>
          <w:rFonts w:cstheme="minorBidi"/>
          <w:b w:val="0"/>
          <w:bCs w:val="0"/>
          <w:noProof/>
          <w:sz w:val="22"/>
          <w:szCs w:val="22"/>
          <w:lang w:eastAsia="es-MX"/>
        </w:rPr>
      </w:pPr>
      <w:del w:id="1819" w:author="Tanya Hernández" w:date="2017-05-21T20:07:00Z">
        <w:r w:rsidRPr="00904827" w:rsidDel="00904827">
          <w:rPr>
            <w:rStyle w:val="Hipervnculo"/>
            <w:b/>
            <w:bCs w:val="0"/>
          </w:rPr>
          <w:delText>Fig. 4.16 Estructura de un dispositivo MEMS</w:delText>
        </w:r>
        <w:r w:rsidDel="00904827">
          <w:rPr>
            <w:noProof/>
            <w:webHidden/>
          </w:rPr>
          <w:tab/>
        </w:r>
        <w:r w:rsidR="00C42764" w:rsidDel="00904827">
          <w:rPr>
            <w:noProof/>
            <w:webHidden/>
          </w:rPr>
          <w:delText>124</w:delText>
        </w:r>
      </w:del>
    </w:p>
    <w:p w14:paraId="265D589A" w14:textId="3D1D8FE5" w:rsidR="00215307" w:rsidDel="00904827" w:rsidRDefault="00215307">
      <w:pPr>
        <w:pStyle w:val="Tabladeilustraciones"/>
        <w:rPr>
          <w:del w:id="1820" w:author="Tanya Hernández" w:date="2017-05-21T20:07:00Z"/>
          <w:rFonts w:cstheme="minorBidi"/>
          <w:b w:val="0"/>
          <w:bCs w:val="0"/>
          <w:noProof/>
          <w:sz w:val="22"/>
          <w:szCs w:val="22"/>
          <w:lang w:eastAsia="es-MX"/>
        </w:rPr>
      </w:pPr>
      <w:del w:id="1821" w:author="Tanya Hernández" w:date="2017-05-21T20:07:00Z">
        <w:r w:rsidRPr="00904827" w:rsidDel="00904827">
          <w:rPr>
            <w:rStyle w:val="Hipervnculo"/>
            <w:b/>
            <w:bCs w:val="0"/>
          </w:rPr>
          <w:delText>Fig. 4.17 Modulo de WiFi [72].</w:delText>
        </w:r>
        <w:r w:rsidDel="00904827">
          <w:rPr>
            <w:noProof/>
            <w:webHidden/>
          </w:rPr>
          <w:tab/>
        </w:r>
        <w:r w:rsidR="00C42764" w:rsidDel="00904827">
          <w:rPr>
            <w:noProof/>
            <w:webHidden/>
          </w:rPr>
          <w:delText>127</w:delText>
        </w:r>
      </w:del>
    </w:p>
    <w:p w14:paraId="661CC27E" w14:textId="6A551DD6" w:rsidR="00215307" w:rsidDel="00904827" w:rsidRDefault="00215307">
      <w:pPr>
        <w:pStyle w:val="Tabladeilustraciones"/>
        <w:rPr>
          <w:del w:id="1822" w:author="Tanya Hernández" w:date="2017-05-21T20:07:00Z"/>
          <w:rFonts w:cstheme="minorBidi"/>
          <w:b w:val="0"/>
          <w:bCs w:val="0"/>
          <w:noProof/>
          <w:sz w:val="22"/>
          <w:szCs w:val="22"/>
          <w:lang w:eastAsia="es-MX"/>
        </w:rPr>
      </w:pPr>
      <w:del w:id="1823" w:author="Tanya Hernández" w:date="2017-05-21T20:07:00Z">
        <w:r w:rsidRPr="00904827" w:rsidDel="00904827">
          <w:rPr>
            <w:rStyle w:val="Hipervnculo"/>
            <w:b/>
            <w:bCs w:val="0"/>
          </w:rPr>
          <w:delText>Fig. 4.18 Pines modulo WiFi [71].</w:delText>
        </w:r>
        <w:r w:rsidDel="00904827">
          <w:rPr>
            <w:noProof/>
            <w:webHidden/>
          </w:rPr>
          <w:tab/>
        </w:r>
        <w:r w:rsidR="00C42764" w:rsidDel="00904827">
          <w:rPr>
            <w:noProof/>
            <w:webHidden/>
          </w:rPr>
          <w:delText>127</w:delText>
        </w:r>
      </w:del>
    </w:p>
    <w:p w14:paraId="785E3E9A" w14:textId="37921B5D" w:rsidR="00215307" w:rsidDel="00904827" w:rsidRDefault="00215307">
      <w:pPr>
        <w:pStyle w:val="Tabladeilustraciones"/>
        <w:rPr>
          <w:del w:id="1824" w:author="Tanya Hernández" w:date="2017-05-21T20:07:00Z"/>
          <w:rFonts w:cstheme="minorBidi"/>
          <w:b w:val="0"/>
          <w:bCs w:val="0"/>
          <w:noProof/>
          <w:sz w:val="22"/>
          <w:szCs w:val="22"/>
          <w:lang w:eastAsia="es-MX"/>
        </w:rPr>
      </w:pPr>
      <w:del w:id="1825" w:author="Tanya Hernández" w:date="2017-05-21T20:07:00Z">
        <w:r w:rsidRPr="00904827" w:rsidDel="00904827">
          <w:rPr>
            <w:rStyle w:val="Hipervnculo"/>
            <w:b/>
            <w:bCs w:val="0"/>
          </w:rPr>
          <w:delText>Fig. 4.19 Hiperterminal TERA-TERM.</w:delText>
        </w:r>
        <w:r w:rsidDel="00904827">
          <w:rPr>
            <w:noProof/>
            <w:webHidden/>
          </w:rPr>
          <w:tab/>
        </w:r>
        <w:r w:rsidR="00C42764" w:rsidDel="00904827">
          <w:rPr>
            <w:noProof/>
            <w:webHidden/>
          </w:rPr>
          <w:delText>128</w:delText>
        </w:r>
      </w:del>
    </w:p>
    <w:p w14:paraId="52948A30" w14:textId="488BDC00" w:rsidR="00215307" w:rsidDel="00904827" w:rsidRDefault="00215307">
      <w:pPr>
        <w:pStyle w:val="Tabladeilustraciones"/>
        <w:rPr>
          <w:del w:id="1826" w:author="Tanya Hernández" w:date="2017-05-21T20:07:00Z"/>
          <w:rFonts w:cstheme="minorBidi"/>
          <w:b w:val="0"/>
          <w:bCs w:val="0"/>
          <w:noProof/>
          <w:sz w:val="22"/>
          <w:szCs w:val="22"/>
          <w:lang w:eastAsia="es-MX"/>
        </w:rPr>
      </w:pPr>
      <w:del w:id="1827" w:author="Tanya Hernández" w:date="2017-05-21T20:07:00Z">
        <w:r w:rsidRPr="00904827" w:rsidDel="00904827">
          <w:rPr>
            <w:rStyle w:val="Hipervnculo"/>
            <w:b/>
            <w:bCs w:val="0"/>
          </w:rPr>
          <w:delText>Fig. 4.20 Hiperterminal TERA-TERM.</w:delText>
        </w:r>
        <w:r w:rsidDel="00904827">
          <w:rPr>
            <w:noProof/>
            <w:webHidden/>
          </w:rPr>
          <w:tab/>
        </w:r>
        <w:r w:rsidR="00C42764" w:rsidDel="00904827">
          <w:rPr>
            <w:noProof/>
            <w:webHidden/>
          </w:rPr>
          <w:delText>128</w:delText>
        </w:r>
      </w:del>
    </w:p>
    <w:p w14:paraId="2786312D" w14:textId="29DE74D9" w:rsidR="00215307" w:rsidDel="00904827" w:rsidRDefault="00215307">
      <w:pPr>
        <w:pStyle w:val="Tabladeilustraciones"/>
        <w:rPr>
          <w:del w:id="1828" w:author="Tanya Hernández" w:date="2017-05-21T20:07:00Z"/>
          <w:rFonts w:cstheme="minorBidi"/>
          <w:b w:val="0"/>
          <w:bCs w:val="0"/>
          <w:noProof/>
          <w:sz w:val="22"/>
          <w:szCs w:val="22"/>
          <w:lang w:eastAsia="es-MX"/>
        </w:rPr>
      </w:pPr>
      <w:del w:id="1829" w:author="Tanya Hernández" w:date="2017-05-21T20:07:00Z">
        <w:r w:rsidRPr="00904827" w:rsidDel="00904827">
          <w:rPr>
            <w:rStyle w:val="Hipervnculo"/>
            <w:b/>
            <w:bCs w:val="0"/>
          </w:rPr>
          <w:delText>Fig. 4.21 Comandos AT.</w:delText>
        </w:r>
        <w:r w:rsidDel="00904827">
          <w:rPr>
            <w:noProof/>
            <w:webHidden/>
          </w:rPr>
          <w:tab/>
        </w:r>
        <w:r w:rsidR="00C42764" w:rsidDel="00904827">
          <w:rPr>
            <w:noProof/>
            <w:webHidden/>
          </w:rPr>
          <w:delText>129</w:delText>
        </w:r>
      </w:del>
    </w:p>
    <w:p w14:paraId="621947BD" w14:textId="665A9EFC" w:rsidR="00215307" w:rsidDel="00904827" w:rsidRDefault="00215307">
      <w:pPr>
        <w:pStyle w:val="Tabladeilustraciones"/>
        <w:rPr>
          <w:del w:id="1830" w:author="Tanya Hernández" w:date="2017-05-21T20:07:00Z"/>
          <w:rFonts w:cstheme="minorBidi"/>
          <w:b w:val="0"/>
          <w:bCs w:val="0"/>
          <w:noProof/>
          <w:sz w:val="22"/>
          <w:szCs w:val="22"/>
          <w:lang w:eastAsia="es-MX"/>
        </w:rPr>
      </w:pPr>
      <w:del w:id="1831" w:author="Tanya Hernández" w:date="2017-05-21T20:07:00Z">
        <w:r w:rsidRPr="00904827" w:rsidDel="00904827">
          <w:rPr>
            <w:rStyle w:val="Hipervnculo"/>
            <w:b/>
            <w:bCs w:val="0"/>
          </w:rPr>
          <w:delText>Fig. 4.22 Comandos AT.</w:delText>
        </w:r>
        <w:r w:rsidDel="00904827">
          <w:rPr>
            <w:noProof/>
            <w:webHidden/>
          </w:rPr>
          <w:tab/>
        </w:r>
        <w:r w:rsidR="00C42764" w:rsidDel="00904827">
          <w:rPr>
            <w:noProof/>
            <w:webHidden/>
          </w:rPr>
          <w:delText>130</w:delText>
        </w:r>
      </w:del>
    </w:p>
    <w:p w14:paraId="7EE206EE" w14:textId="5BC5BDA2" w:rsidR="00215307" w:rsidDel="00904827" w:rsidRDefault="00215307">
      <w:pPr>
        <w:pStyle w:val="Tabladeilustraciones"/>
        <w:rPr>
          <w:del w:id="1832" w:author="Tanya Hernández" w:date="2017-05-21T20:07:00Z"/>
          <w:rFonts w:cstheme="minorBidi"/>
          <w:b w:val="0"/>
          <w:bCs w:val="0"/>
          <w:noProof/>
          <w:sz w:val="22"/>
          <w:szCs w:val="22"/>
          <w:lang w:eastAsia="es-MX"/>
        </w:rPr>
      </w:pPr>
      <w:del w:id="1833" w:author="Tanya Hernández" w:date="2017-05-21T20:07:00Z">
        <w:r w:rsidRPr="00904827" w:rsidDel="00904827">
          <w:rPr>
            <w:rStyle w:val="Hipervnculo"/>
            <w:b/>
            <w:bCs w:val="0"/>
          </w:rPr>
          <w:delText>Fig. 4.23 Comandos AT.</w:delText>
        </w:r>
        <w:r w:rsidDel="00904827">
          <w:rPr>
            <w:noProof/>
            <w:webHidden/>
          </w:rPr>
          <w:tab/>
        </w:r>
        <w:r w:rsidR="00C42764" w:rsidDel="00904827">
          <w:rPr>
            <w:noProof/>
            <w:webHidden/>
          </w:rPr>
          <w:delText>130</w:delText>
        </w:r>
      </w:del>
    </w:p>
    <w:p w14:paraId="4030E088" w14:textId="50EDE41E" w:rsidR="00215307" w:rsidDel="00904827" w:rsidRDefault="00215307">
      <w:pPr>
        <w:pStyle w:val="Tabladeilustraciones"/>
        <w:rPr>
          <w:del w:id="1834" w:author="Tanya Hernández" w:date="2017-05-21T20:07:00Z"/>
          <w:rFonts w:cstheme="minorBidi"/>
          <w:b w:val="0"/>
          <w:bCs w:val="0"/>
          <w:noProof/>
          <w:sz w:val="22"/>
          <w:szCs w:val="22"/>
          <w:lang w:eastAsia="es-MX"/>
        </w:rPr>
      </w:pPr>
      <w:del w:id="1835" w:author="Tanya Hernández" w:date="2017-05-21T20:07:00Z">
        <w:r w:rsidRPr="00904827" w:rsidDel="00904827">
          <w:rPr>
            <w:rStyle w:val="Hipervnculo"/>
            <w:b/>
            <w:bCs w:val="0"/>
          </w:rPr>
          <w:delText>Fig. 4.24 Configuración microcontroador.</w:delText>
        </w:r>
        <w:r w:rsidDel="00904827">
          <w:rPr>
            <w:noProof/>
            <w:webHidden/>
          </w:rPr>
          <w:tab/>
        </w:r>
        <w:r w:rsidR="00C42764" w:rsidDel="00904827">
          <w:rPr>
            <w:noProof/>
            <w:webHidden/>
          </w:rPr>
          <w:delText>131</w:delText>
        </w:r>
      </w:del>
    </w:p>
    <w:p w14:paraId="2E2295DA" w14:textId="1B88BA23" w:rsidR="00215307" w:rsidDel="00904827" w:rsidRDefault="00215307">
      <w:pPr>
        <w:pStyle w:val="Tabladeilustraciones"/>
        <w:rPr>
          <w:del w:id="1836" w:author="Tanya Hernández" w:date="2017-05-21T20:07:00Z"/>
          <w:rFonts w:cstheme="minorBidi"/>
          <w:b w:val="0"/>
          <w:bCs w:val="0"/>
          <w:noProof/>
          <w:sz w:val="22"/>
          <w:szCs w:val="22"/>
          <w:lang w:eastAsia="es-MX"/>
        </w:rPr>
      </w:pPr>
      <w:del w:id="1837" w:author="Tanya Hernández" w:date="2017-05-21T20:07:00Z">
        <w:r w:rsidRPr="00904827" w:rsidDel="00904827">
          <w:rPr>
            <w:rStyle w:val="Hipervnculo"/>
            <w:b/>
            <w:bCs w:val="0"/>
          </w:rPr>
          <w:delText>Fig. 4.25 Configuración microcontroador.</w:delText>
        </w:r>
        <w:r w:rsidDel="00904827">
          <w:rPr>
            <w:noProof/>
            <w:webHidden/>
          </w:rPr>
          <w:tab/>
        </w:r>
        <w:r w:rsidR="00C42764" w:rsidDel="00904827">
          <w:rPr>
            <w:noProof/>
            <w:webHidden/>
          </w:rPr>
          <w:delText>131</w:delText>
        </w:r>
      </w:del>
    </w:p>
    <w:p w14:paraId="7FDB9ADE" w14:textId="5DF419B3" w:rsidR="00215307" w:rsidDel="00904827" w:rsidRDefault="00215307">
      <w:pPr>
        <w:pStyle w:val="Tabladeilustraciones"/>
        <w:rPr>
          <w:del w:id="1838" w:author="Tanya Hernández" w:date="2017-05-21T20:07:00Z"/>
          <w:rFonts w:cstheme="minorBidi"/>
          <w:b w:val="0"/>
          <w:bCs w:val="0"/>
          <w:noProof/>
          <w:sz w:val="22"/>
          <w:szCs w:val="22"/>
          <w:lang w:eastAsia="es-MX"/>
        </w:rPr>
      </w:pPr>
      <w:del w:id="1839" w:author="Tanya Hernández" w:date="2017-05-21T20:07:00Z">
        <w:r w:rsidRPr="00904827" w:rsidDel="00904827">
          <w:rPr>
            <w:rStyle w:val="Hipervnculo"/>
            <w:b/>
            <w:bCs w:val="0"/>
          </w:rPr>
          <w:delText>Fig. 4.26 Función para establecer conexión con el servidor.</w:delText>
        </w:r>
        <w:r w:rsidDel="00904827">
          <w:rPr>
            <w:noProof/>
            <w:webHidden/>
          </w:rPr>
          <w:tab/>
        </w:r>
        <w:r w:rsidR="00C42764" w:rsidDel="00904827">
          <w:rPr>
            <w:noProof/>
            <w:webHidden/>
          </w:rPr>
          <w:delText>132</w:delText>
        </w:r>
      </w:del>
    </w:p>
    <w:p w14:paraId="26D12C36" w14:textId="2E13B5EF" w:rsidR="00215307" w:rsidDel="00904827" w:rsidRDefault="00215307">
      <w:pPr>
        <w:pStyle w:val="Tabladeilustraciones"/>
        <w:rPr>
          <w:del w:id="1840" w:author="Tanya Hernández" w:date="2017-05-21T20:07:00Z"/>
          <w:rFonts w:cstheme="minorBidi"/>
          <w:b w:val="0"/>
          <w:bCs w:val="0"/>
          <w:noProof/>
          <w:sz w:val="22"/>
          <w:szCs w:val="22"/>
          <w:lang w:eastAsia="es-MX"/>
        </w:rPr>
      </w:pPr>
      <w:del w:id="1841" w:author="Tanya Hernández" w:date="2017-05-21T20:07:00Z">
        <w:r w:rsidRPr="00904827" w:rsidDel="00904827">
          <w:rPr>
            <w:rStyle w:val="Hipervnculo"/>
            <w:b/>
            <w:bCs w:val="0"/>
          </w:rPr>
          <w:delText>Fig. 4.27 Función para cerrar la conexión.</w:delText>
        </w:r>
        <w:r w:rsidDel="00904827">
          <w:rPr>
            <w:noProof/>
            <w:webHidden/>
          </w:rPr>
          <w:tab/>
        </w:r>
        <w:r w:rsidR="00C42764" w:rsidDel="00904827">
          <w:rPr>
            <w:noProof/>
            <w:webHidden/>
          </w:rPr>
          <w:delText>132</w:delText>
        </w:r>
      </w:del>
    </w:p>
    <w:p w14:paraId="4199ED4E" w14:textId="7A2CD98D" w:rsidR="00215307" w:rsidDel="00904827" w:rsidRDefault="00215307">
      <w:pPr>
        <w:pStyle w:val="Tabladeilustraciones"/>
        <w:rPr>
          <w:del w:id="1842" w:author="Tanya Hernández" w:date="2017-05-21T20:07:00Z"/>
          <w:rFonts w:cstheme="minorBidi"/>
          <w:b w:val="0"/>
          <w:bCs w:val="0"/>
          <w:noProof/>
          <w:sz w:val="22"/>
          <w:szCs w:val="22"/>
          <w:lang w:eastAsia="es-MX"/>
        </w:rPr>
      </w:pPr>
      <w:del w:id="1843" w:author="Tanya Hernández" w:date="2017-05-21T20:07:00Z">
        <w:r w:rsidRPr="00904827" w:rsidDel="00904827">
          <w:rPr>
            <w:rStyle w:val="Hipervnculo"/>
            <w:b/>
            <w:bCs w:val="0"/>
          </w:rPr>
          <w:delText>Fig. 4.28 Función para enviar cadena al servidor.</w:delText>
        </w:r>
        <w:r w:rsidDel="00904827">
          <w:rPr>
            <w:noProof/>
            <w:webHidden/>
          </w:rPr>
          <w:tab/>
        </w:r>
        <w:r w:rsidR="00C42764" w:rsidDel="00904827">
          <w:rPr>
            <w:noProof/>
            <w:webHidden/>
          </w:rPr>
          <w:delText>133</w:delText>
        </w:r>
      </w:del>
    </w:p>
    <w:p w14:paraId="4931B36F" w14:textId="1A4EE929" w:rsidR="00215307" w:rsidDel="00904827" w:rsidRDefault="00215307">
      <w:pPr>
        <w:pStyle w:val="Tabladeilustraciones"/>
        <w:rPr>
          <w:del w:id="1844" w:author="Tanya Hernández" w:date="2017-05-21T20:07:00Z"/>
          <w:rFonts w:cstheme="minorBidi"/>
          <w:b w:val="0"/>
          <w:bCs w:val="0"/>
          <w:noProof/>
          <w:sz w:val="22"/>
          <w:szCs w:val="22"/>
          <w:lang w:eastAsia="es-MX"/>
        </w:rPr>
      </w:pPr>
      <w:del w:id="1845" w:author="Tanya Hernández" w:date="2017-05-21T20:07:00Z">
        <w:r w:rsidRPr="00904827" w:rsidDel="00904827">
          <w:rPr>
            <w:rStyle w:val="Hipervnculo"/>
            <w:b/>
            <w:bCs w:val="0"/>
          </w:rPr>
          <w:delText>Fig. 4.29 Diagrama esquematico de la placa final.</w:delText>
        </w:r>
        <w:r w:rsidDel="00904827">
          <w:rPr>
            <w:noProof/>
            <w:webHidden/>
          </w:rPr>
          <w:tab/>
        </w:r>
        <w:r w:rsidR="00C42764" w:rsidDel="00904827">
          <w:rPr>
            <w:noProof/>
            <w:webHidden/>
          </w:rPr>
          <w:delText>133</w:delText>
        </w:r>
      </w:del>
    </w:p>
    <w:p w14:paraId="12BD8AF5" w14:textId="1F92EA32" w:rsidR="00215307" w:rsidDel="00904827" w:rsidRDefault="00215307">
      <w:pPr>
        <w:pStyle w:val="Tabladeilustraciones"/>
        <w:rPr>
          <w:del w:id="1846" w:author="Tanya Hernández" w:date="2017-05-21T20:07:00Z"/>
          <w:rFonts w:cstheme="minorBidi"/>
          <w:b w:val="0"/>
          <w:bCs w:val="0"/>
          <w:noProof/>
          <w:sz w:val="22"/>
          <w:szCs w:val="22"/>
          <w:lang w:eastAsia="es-MX"/>
        </w:rPr>
      </w:pPr>
      <w:del w:id="1847" w:author="Tanya Hernández" w:date="2017-05-21T20:07:00Z">
        <w:r w:rsidRPr="00904827" w:rsidDel="00904827">
          <w:rPr>
            <w:rStyle w:val="Hipervnculo"/>
            <w:b/>
            <w:bCs w:val="0"/>
          </w:rPr>
          <w:delText>Fig. 4.30 Administrador de archivos hosting.</w:delText>
        </w:r>
        <w:r w:rsidDel="00904827">
          <w:rPr>
            <w:noProof/>
            <w:webHidden/>
          </w:rPr>
          <w:tab/>
        </w:r>
        <w:r w:rsidR="00C42764" w:rsidDel="00904827">
          <w:rPr>
            <w:noProof/>
            <w:webHidden/>
          </w:rPr>
          <w:delText>135</w:delText>
        </w:r>
      </w:del>
    </w:p>
    <w:p w14:paraId="0C88A67C" w14:textId="1FA2B0D6" w:rsidR="00215307" w:rsidDel="00904827" w:rsidRDefault="00215307">
      <w:pPr>
        <w:pStyle w:val="Tabladeilustraciones"/>
        <w:rPr>
          <w:del w:id="1848" w:author="Tanya Hernández" w:date="2017-05-21T20:07:00Z"/>
          <w:rFonts w:cstheme="minorBidi"/>
          <w:b w:val="0"/>
          <w:bCs w:val="0"/>
          <w:noProof/>
          <w:sz w:val="22"/>
          <w:szCs w:val="22"/>
          <w:lang w:eastAsia="es-MX"/>
        </w:rPr>
      </w:pPr>
      <w:del w:id="1849" w:author="Tanya Hernández" w:date="2017-05-21T20:07:00Z">
        <w:r w:rsidRPr="00904827" w:rsidDel="00904827">
          <w:rPr>
            <w:rStyle w:val="Hipervnculo"/>
            <w:b/>
            <w:bCs w:val="0"/>
          </w:rPr>
          <w:delText>Fig. 4.31 Conexión a la base de dato.</w:delText>
        </w:r>
        <w:r w:rsidDel="00904827">
          <w:rPr>
            <w:noProof/>
            <w:webHidden/>
          </w:rPr>
          <w:tab/>
        </w:r>
        <w:r w:rsidR="00C42764" w:rsidDel="00904827">
          <w:rPr>
            <w:noProof/>
            <w:webHidden/>
          </w:rPr>
          <w:delText>135</w:delText>
        </w:r>
      </w:del>
    </w:p>
    <w:p w14:paraId="71678F7A" w14:textId="4DAB6492" w:rsidR="00215307" w:rsidDel="00904827" w:rsidRDefault="00215307">
      <w:pPr>
        <w:pStyle w:val="Tabladeilustraciones"/>
        <w:rPr>
          <w:del w:id="1850" w:author="Tanya Hernández" w:date="2017-05-21T20:07:00Z"/>
          <w:rFonts w:cstheme="minorBidi"/>
          <w:b w:val="0"/>
          <w:bCs w:val="0"/>
          <w:noProof/>
          <w:sz w:val="22"/>
          <w:szCs w:val="22"/>
          <w:lang w:eastAsia="es-MX"/>
        </w:rPr>
      </w:pPr>
      <w:del w:id="1851" w:author="Tanya Hernández" w:date="2017-05-21T20:07:00Z">
        <w:r w:rsidRPr="00904827" w:rsidDel="00904827">
          <w:rPr>
            <w:rStyle w:val="Hipervnculo"/>
            <w:b/>
            <w:bCs w:val="0"/>
          </w:rPr>
          <w:delText>Fig. 4.32 Diseño de las vistas de inicio de sesión.</w:delText>
        </w:r>
        <w:r w:rsidDel="00904827">
          <w:rPr>
            <w:noProof/>
            <w:webHidden/>
          </w:rPr>
          <w:tab/>
        </w:r>
        <w:r w:rsidR="00C42764" w:rsidDel="00904827">
          <w:rPr>
            <w:noProof/>
            <w:webHidden/>
          </w:rPr>
          <w:delText>136</w:delText>
        </w:r>
      </w:del>
    </w:p>
    <w:p w14:paraId="2CF83082" w14:textId="341888BE" w:rsidR="00215307" w:rsidDel="00904827" w:rsidRDefault="00215307">
      <w:pPr>
        <w:pStyle w:val="Tabladeilustraciones"/>
        <w:rPr>
          <w:del w:id="1852" w:author="Tanya Hernández" w:date="2017-05-21T20:07:00Z"/>
          <w:rFonts w:cstheme="minorBidi"/>
          <w:b w:val="0"/>
          <w:bCs w:val="0"/>
          <w:noProof/>
          <w:sz w:val="22"/>
          <w:szCs w:val="22"/>
          <w:lang w:eastAsia="es-MX"/>
        </w:rPr>
      </w:pPr>
      <w:del w:id="1853" w:author="Tanya Hernández" w:date="2017-05-21T20:07:00Z">
        <w:r w:rsidRPr="00904827" w:rsidDel="00904827">
          <w:rPr>
            <w:rStyle w:val="Hipervnculo"/>
            <w:b/>
            <w:bCs w:val="0"/>
          </w:rPr>
          <w:delText>Fig. 4.33 Línea de código para la conexión con la base de datos.</w:delText>
        </w:r>
        <w:r w:rsidDel="00904827">
          <w:rPr>
            <w:noProof/>
            <w:webHidden/>
          </w:rPr>
          <w:tab/>
        </w:r>
        <w:r w:rsidR="00C42764" w:rsidDel="00904827">
          <w:rPr>
            <w:noProof/>
            <w:webHidden/>
          </w:rPr>
          <w:delText>136</w:delText>
        </w:r>
      </w:del>
    </w:p>
    <w:p w14:paraId="4869C85D" w14:textId="0D3E12B6" w:rsidR="00215307" w:rsidDel="00904827" w:rsidRDefault="00215307">
      <w:pPr>
        <w:pStyle w:val="Tabladeilustraciones"/>
        <w:rPr>
          <w:del w:id="1854" w:author="Tanya Hernández" w:date="2017-05-21T20:07:00Z"/>
          <w:rFonts w:cstheme="minorBidi"/>
          <w:b w:val="0"/>
          <w:bCs w:val="0"/>
          <w:noProof/>
          <w:sz w:val="22"/>
          <w:szCs w:val="22"/>
          <w:lang w:eastAsia="es-MX"/>
        </w:rPr>
      </w:pPr>
      <w:del w:id="1855" w:author="Tanya Hernández" w:date="2017-05-21T20:07:00Z">
        <w:r w:rsidRPr="00904827" w:rsidDel="00904827">
          <w:rPr>
            <w:rStyle w:val="Hipervnculo"/>
            <w:b/>
            <w:bCs w:val="0"/>
          </w:rPr>
          <w:delText>Fig. 4.34 Líneas de código para verificar el correo ingresado.</w:delText>
        </w:r>
        <w:r w:rsidDel="00904827">
          <w:rPr>
            <w:noProof/>
            <w:webHidden/>
          </w:rPr>
          <w:tab/>
        </w:r>
        <w:r w:rsidR="00C42764" w:rsidDel="00904827">
          <w:rPr>
            <w:noProof/>
            <w:webHidden/>
          </w:rPr>
          <w:delText>136</w:delText>
        </w:r>
      </w:del>
    </w:p>
    <w:p w14:paraId="1D386929" w14:textId="677C14EC" w:rsidR="00215307" w:rsidDel="00904827" w:rsidRDefault="00215307">
      <w:pPr>
        <w:pStyle w:val="Tabladeilustraciones"/>
        <w:rPr>
          <w:del w:id="1856" w:author="Tanya Hernández" w:date="2017-05-21T20:07:00Z"/>
          <w:rFonts w:cstheme="minorBidi"/>
          <w:b w:val="0"/>
          <w:bCs w:val="0"/>
          <w:noProof/>
          <w:sz w:val="22"/>
          <w:szCs w:val="22"/>
          <w:lang w:eastAsia="es-MX"/>
        </w:rPr>
      </w:pPr>
      <w:del w:id="1857" w:author="Tanya Hernández" w:date="2017-05-21T20:07:00Z">
        <w:r w:rsidRPr="00904827" w:rsidDel="00904827">
          <w:rPr>
            <w:rStyle w:val="Hipervnculo"/>
            <w:b/>
            <w:bCs w:val="0"/>
          </w:rPr>
          <w:delText>Fig. 4.35 Líneas de código para verificar la contraseña ingresada.</w:delText>
        </w:r>
        <w:r w:rsidDel="00904827">
          <w:rPr>
            <w:noProof/>
            <w:webHidden/>
          </w:rPr>
          <w:tab/>
        </w:r>
        <w:r w:rsidR="00C42764" w:rsidDel="00904827">
          <w:rPr>
            <w:noProof/>
            <w:webHidden/>
          </w:rPr>
          <w:delText>136</w:delText>
        </w:r>
      </w:del>
    </w:p>
    <w:p w14:paraId="1827076A" w14:textId="4143C2CE" w:rsidR="00215307" w:rsidDel="00904827" w:rsidRDefault="00215307">
      <w:pPr>
        <w:pStyle w:val="Tabladeilustraciones"/>
        <w:rPr>
          <w:del w:id="1858" w:author="Tanya Hernández" w:date="2017-05-21T20:07:00Z"/>
          <w:rFonts w:cstheme="minorBidi"/>
          <w:b w:val="0"/>
          <w:bCs w:val="0"/>
          <w:noProof/>
          <w:sz w:val="22"/>
          <w:szCs w:val="22"/>
          <w:lang w:eastAsia="es-MX"/>
        </w:rPr>
      </w:pPr>
      <w:del w:id="1859" w:author="Tanya Hernández" w:date="2017-05-21T20:07:00Z">
        <w:r w:rsidRPr="00904827" w:rsidDel="00904827">
          <w:rPr>
            <w:rStyle w:val="Hipervnculo"/>
            <w:b/>
            <w:bCs w:val="0"/>
          </w:rPr>
          <w:delText>Fig. 4.36 Vistas de la funcionalidad básica de la aplicación móvil.</w:delText>
        </w:r>
        <w:r w:rsidDel="00904827">
          <w:rPr>
            <w:noProof/>
            <w:webHidden/>
          </w:rPr>
          <w:tab/>
        </w:r>
        <w:r w:rsidR="00C42764" w:rsidDel="00904827">
          <w:rPr>
            <w:noProof/>
            <w:webHidden/>
          </w:rPr>
          <w:delText>137</w:delText>
        </w:r>
      </w:del>
    </w:p>
    <w:p w14:paraId="2C5425DB" w14:textId="4A2AFE9F" w:rsidR="00215307" w:rsidDel="00904827" w:rsidRDefault="00215307">
      <w:pPr>
        <w:pStyle w:val="Tabladeilustraciones"/>
        <w:rPr>
          <w:del w:id="1860" w:author="Tanya Hernández" w:date="2017-05-21T20:07:00Z"/>
          <w:rFonts w:cstheme="minorBidi"/>
          <w:b w:val="0"/>
          <w:bCs w:val="0"/>
          <w:noProof/>
          <w:sz w:val="22"/>
          <w:szCs w:val="22"/>
          <w:lang w:eastAsia="es-MX"/>
        </w:rPr>
      </w:pPr>
      <w:del w:id="1861" w:author="Tanya Hernández" w:date="2017-05-21T20:07:00Z">
        <w:r w:rsidRPr="00904827" w:rsidDel="00904827">
          <w:rPr>
            <w:rStyle w:val="Hipervnculo"/>
            <w:b/>
            <w:bCs w:val="0"/>
          </w:rPr>
          <w:delText>Fig. 4.37 Vistas de la funcionalidad básica de la aplicación móvil.</w:delText>
        </w:r>
        <w:r w:rsidDel="00904827">
          <w:rPr>
            <w:noProof/>
            <w:webHidden/>
          </w:rPr>
          <w:tab/>
        </w:r>
        <w:r w:rsidR="00C42764" w:rsidDel="00904827">
          <w:rPr>
            <w:noProof/>
            <w:webHidden/>
          </w:rPr>
          <w:delText>138</w:delText>
        </w:r>
      </w:del>
    </w:p>
    <w:p w14:paraId="333D0CD0" w14:textId="5DC8331A" w:rsidR="00215307" w:rsidDel="00904827" w:rsidRDefault="00215307">
      <w:pPr>
        <w:pStyle w:val="Tabladeilustraciones"/>
        <w:rPr>
          <w:del w:id="1862" w:author="Tanya Hernández" w:date="2017-05-21T20:07:00Z"/>
          <w:rFonts w:cstheme="minorBidi"/>
          <w:b w:val="0"/>
          <w:bCs w:val="0"/>
          <w:noProof/>
          <w:sz w:val="22"/>
          <w:szCs w:val="22"/>
          <w:lang w:eastAsia="es-MX"/>
        </w:rPr>
      </w:pPr>
      <w:del w:id="1863" w:author="Tanya Hernández" w:date="2017-05-21T20:07:00Z">
        <w:r w:rsidRPr="00904827" w:rsidDel="00904827">
          <w:rPr>
            <w:rStyle w:val="Hipervnculo"/>
            <w:b/>
            <w:bCs w:val="0"/>
          </w:rPr>
          <w:delText>Fig. 4.38 Vistas de alertas de cada una de las variables.</w:delText>
        </w:r>
        <w:r w:rsidDel="00904827">
          <w:rPr>
            <w:noProof/>
            <w:webHidden/>
          </w:rPr>
          <w:tab/>
        </w:r>
        <w:r w:rsidR="00C42764" w:rsidDel="00904827">
          <w:rPr>
            <w:noProof/>
            <w:webHidden/>
          </w:rPr>
          <w:delText>138</w:delText>
        </w:r>
      </w:del>
    </w:p>
    <w:p w14:paraId="26FB31C0" w14:textId="77777777" w:rsidR="00215307" w:rsidDel="00215307" w:rsidRDefault="00215307" w:rsidP="000F53E9">
      <w:pPr>
        <w:tabs>
          <w:tab w:val="left" w:pos="2085"/>
        </w:tabs>
        <w:spacing w:line="360" w:lineRule="auto"/>
        <w:ind w:firstLine="0"/>
        <w:rPr>
          <w:del w:id="1864" w:author="Tanya Hernández" w:date="2017-05-17T01:23:00Z"/>
          <w:noProof/>
        </w:rPr>
      </w:pPr>
    </w:p>
    <w:p w14:paraId="6DB60190" w14:textId="5E4F65A4" w:rsidR="002A5813" w:rsidDel="00215307" w:rsidRDefault="002A5813" w:rsidP="000F53E9">
      <w:pPr>
        <w:tabs>
          <w:tab w:val="left" w:pos="2085"/>
        </w:tabs>
        <w:spacing w:line="360" w:lineRule="auto"/>
        <w:ind w:firstLine="0"/>
        <w:rPr>
          <w:del w:id="1865" w:author="Tanya Hernández" w:date="2017-05-17T01:23:00Z"/>
          <w:noProof/>
        </w:rPr>
      </w:pPr>
    </w:p>
    <w:p w14:paraId="7A66D03E" w14:textId="73CBD9FD" w:rsidR="002A5813" w:rsidDel="00215307" w:rsidRDefault="002A5813">
      <w:pPr>
        <w:pStyle w:val="Tabladeilustraciones"/>
        <w:rPr>
          <w:del w:id="1866" w:author="Tanya Hernández" w:date="2017-05-17T01:23:00Z"/>
          <w:rFonts w:cstheme="minorBidi"/>
          <w:b w:val="0"/>
          <w:bCs w:val="0"/>
          <w:noProof/>
          <w:sz w:val="22"/>
          <w:szCs w:val="22"/>
          <w:lang w:eastAsia="es-MX"/>
        </w:rPr>
      </w:pPr>
      <w:del w:id="1867" w:author="Tanya Hernández" w:date="2017-05-17T01:23:00Z">
        <w:r w:rsidRPr="00215307" w:rsidDel="00215307">
          <w:rPr>
            <w:rPrChange w:id="1868" w:author="Tanya Hernández" w:date="2017-05-17T01:23:00Z">
              <w:rPr>
                <w:rStyle w:val="Hipervnculo"/>
                <w:b/>
                <w:bCs w:val="0"/>
              </w:rPr>
            </w:rPrChange>
          </w:rPr>
          <w:delText>Fig. 4. 1 Módulo de USART [60].</w:delText>
        </w:r>
        <w:r w:rsidDel="00215307">
          <w:rPr>
            <w:noProof/>
            <w:webHidden/>
          </w:rPr>
          <w:tab/>
        </w:r>
        <w:r w:rsidR="005B2C04" w:rsidDel="00215307">
          <w:rPr>
            <w:noProof/>
            <w:webHidden/>
          </w:rPr>
          <w:delText>116</w:delText>
        </w:r>
      </w:del>
    </w:p>
    <w:p w14:paraId="554FE01F" w14:textId="70952A71" w:rsidR="002A5813" w:rsidDel="00215307" w:rsidRDefault="002A5813">
      <w:pPr>
        <w:pStyle w:val="Tabladeilustraciones"/>
        <w:rPr>
          <w:del w:id="1869" w:author="Tanya Hernández" w:date="2017-05-17T01:23:00Z"/>
          <w:rFonts w:cstheme="minorBidi"/>
          <w:b w:val="0"/>
          <w:bCs w:val="0"/>
          <w:noProof/>
          <w:sz w:val="22"/>
          <w:szCs w:val="22"/>
          <w:lang w:eastAsia="es-MX"/>
        </w:rPr>
      </w:pPr>
      <w:del w:id="1870" w:author="Tanya Hernández" w:date="2017-05-17T01:23:00Z">
        <w:r w:rsidRPr="00215307" w:rsidDel="00215307">
          <w:rPr>
            <w:rPrChange w:id="1871" w:author="Tanya Hernández" w:date="2017-05-17T01:23:00Z">
              <w:rPr>
                <w:rStyle w:val="Hipervnculo"/>
                <w:b/>
                <w:bCs w:val="0"/>
              </w:rPr>
            </w:rPrChange>
          </w:rPr>
          <w:delText>Fig. 4. 2 Registro UBRR parte baja del microcontrolador ATMEL328P.</w:delText>
        </w:r>
        <w:r w:rsidDel="00215307">
          <w:rPr>
            <w:noProof/>
            <w:webHidden/>
          </w:rPr>
          <w:tab/>
        </w:r>
        <w:r w:rsidR="005B2C04" w:rsidDel="00215307">
          <w:rPr>
            <w:noProof/>
            <w:webHidden/>
          </w:rPr>
          <w:delText>117</w:delText>
        </w:r>
      </w:del>
    </w:p>
    <w:p w14:paraId="7455DA01" w14:textId="35404E44" w:rsidR="002A5813" w:rsidDel="00215307" w:rsidRDefault="002A5813">
      <w:pPr>
        <w:pStyle w:val="Tabladeilustraciones"/>
        <w:rPr>
          <w:del w:id="1872" w:author="Tanya Hernández" w:date="2017-05-17T01:23:00Z"/>
          <w:rFonts w:cstheme="minorBidi"/>
          <w:b w:val="0"/>
          <w:bCs w:val="0"/>
          <w:noProof/>
          <w:sz w:val="22"/>
          <w:szCs w:val="22"/>
          <w:lang w:eastAsia="es-MX"/>
        </w:rPr>
      </w:pPr>
      <w:del w:id="1873" w:author="Tanya Hernández" w:date="2017-05-17T01:23:00Z">
        <w:r w:rsidRPr="00215307" w:rsidDel="00215307">
          <w:rPr>
            <w:rPrChange w:id="1874" w:author="Tanya Hernández" w:date="2017-05-17T01:23:00Z">
              <w:rPr>
                <w:rStyle w:val="Hipervnculo"/>
                <w:b/>
                <w:bCs w:val="0"/>
              </w:rPr>
            </w:rPrChange>
          </w:rPr>
          <w:delText>Fig. 4. 3 Registro UDR del microcontrolador ATMEL328P.</w:delText>
        </w:r>
        <w:r w:rsidDel="00215307">
          <w:rPr>
            <w:noProof/>
            <w:webHidden/>
          </w:rPr>
          <w:tab/>
        </w:r>
        <w:r w:rsidR="005B2C04" w:rsidDel="00215307">
          <w:rPr>
            <w:noProof/>
            <w:webHidden/>
          </w:rPr>
          <w:delText>117</w:delText>
        </w:r>
      </w:del>
    </w:p>
    <w:p w14:paraId="1C9942EA" w14:textId="0E36008A" w:rsidR="002A5813" w:rsidDel="00215307" w:rsidRDefault="002A5813">
      <w:pPr>
        <w:pStyle w:val="Tabladeilustraciones"/>
        <w:rPr>
          <w:del w:id="1875" w:author="Tanya Hernández" w:date="2017-05-17T01:23:00Z"/>
          <w:rFonts w:cstheme="minorBidi"/>
          <w:b w:val="0"/>
          <w:bCs w:val="0"/>
          <w:noProof/>
          <w:sz w:val="22"/>
          <w:szCs w:val="22"/>
          <w:lang w:eastAsia="es-MX"/>
        </w:rPr>
      </w:pPr>
      <w:del w:id="1876" w:author="Tanya Hernández" w:date="2017-05-17T01:23:00Z">
        <w:r w:rsidRPr="00215307" w:rsidDel="00215307">
          <w:rPr>
            <w:rPrChange w:id="1877" w:author="Tanya Hernández" w:date="2017-05-17T01:23:00Z">
              <w:rPr>
                <w:rStyle w:val="Hipervnculo"/>
                <w:b/>
                <w:bCs w:val="0"/>
              </w:rPr>
            </w:rPrChange>
          </w:rPr>
          <w:delText>Fig. 4. 4</w:delText>
        </w:r>
        <w:r w:rsidRPr="00215307" w:rsidDel="00215307">
          <w:rPr>
            <w:rPrChange w:id="1878" w:author="Tanya Hernández" w:date="2017-05-17T01:23:00Z">
              <w:rPr>
                <w:rStyle w:val="Hipervnculo"/>
                <w:rFonts w:ascii="Arial" w:hAnsi="Arial" w:cs="Arial"/>
                <w:b/>
                <w:bCs w:val="0"/>
              </w:rPr>
            </w:rPrChange>
          </w:rPr>
          <w:delText xml:space="preserve"> </w:delText>
        </w:r>
        <w:r w:rsidRPr="00215307" w:rsidDel="00215307">
          <w:rPr>
            <w:rPrChange w:id="1879" w:author="Tanya Hernández" w:date="2017-05-17T01:23:00Z">
              <w:rPr>
                <w:rStyle w:val="Hipervnculo"/>
                <w:b/>
                <w:bCs w:val="0"/>
              </w:rPr>
            </w:rPrChange>
          </w:rPr>
          <w:delText>Registro UCSRA del microcontrolador ATMEL328P P.</w:delText>
        </w:r>
        <w:r w:rsidDel="00215307">
          <w:rPr>
            <w:noProof/>
            <w:webHidden/>
          </w:rPr>
          <w:tab/>
        </w:r>
        <w:r w:rsidR="005B2C04" w:rsidDel="00215307">
          <w:rPr>
            <w:noProof/>
            <w:webHidden/>
          </w:rPr>
          <w:delText>117</w:delText>
        </w:r>
      </w:del>
    </w:p>
    <w:p w14:paraId="3EA8C9E0" w14:textId="6795059D" w:rsidR="002A5813" w:rsidDel="00215307" w:rsidRDefault="002A5813">
      <w:pPr>
        <w:pStyle w:val="Tabladeilustraciones"/>
        <w:rPr>
          <w:del w:id="1880" w:author="Tanya Hernández" w:date="2017-05-17T01:23:00Z"/>
          <w:rFonts w:cstheme="minorBidi"/>
          <w:b w:val="0"/>
          <w:bCs w:val="0"/>
          <w:noProof/>
          <w:sz w:val="22"/>
          <w:szCs w:val="22"/>
          <w:lang w:eastAsia="es-MX"/>
        </w:rPr>
      </w:pPr>
      <w:del w:id="1881" w:author="Tanya Hernández" w:date="2017-05-17T01:23:00Z">
        <w:r w:rsidRPr="00215307" w:rsidDel="00215307">
          <w:rPr>
            <w:rPrChange w:id="1882" w:author="Tanya Hernández" w:date="2017-05-17T01:23:00Z">
              <w:rPr>
                <w:rStyle w:val="Hipervnculo"/>
                <w:b/>
                <w:bCs w:val="0"/>
              </w:rPr>
            </w:rPrChange>
          </w:rPr>
          <w:delText>Fig. 4. 5 Registro UCSRB del microcontrolador ATMEL328P.</w:delText>
        </w:r>
        <w:r w:rsidDel="00215307">
          <w:rPr>
            <w:noProof/>
            <w:webHidden/>
          </w:rPr>
          <w:tab/>
        </w:r>
        <w:r w:rsidR="005B2C04" w:rsidDel="00215307">
          <w:rPr>
            <w:noProof/>
            <w:webHidden/>
          </w:rPr>
          <w:delText>118</w:delText>
        </w:r>
      </w:del>
    </w:p>
    <w:p w14:paraId="6C55590F" w14:textId="7D9F43B8" w:rsidR="002A5813" w:rsidDel="00215307" w:rsidRDefault="002A5813">
      <w:pPr>
        <w:pStyle w:val="Tabladeilustraciones"/>
        <w:rPr>
          <w:del w:id="1883" w:author="Tanya Hernández" w:date="2017-05-17T01:23:00Z"/>
          <w:rFonts w:cstheme="minorBidi"/>
          <w:b w:val="0"/>
          <w:bCs w:val="0"/>
          <w:noProof/>
          <w:sz w:val="22"/>
          <w:szCs w:val="22"/>
          <w:lang w:eastAsia="es-MX"/>
        </w:rPr>
      </w:pPr>
      <w:del w:id="1884" w:author="Tanya Hernández" w:date="2017-05-17T01:23:00Z">
        <w:r w:rsidRPr="00215307" w:rsidDel="00215307">
          <w:rPr>
            <w:rPrChange w:id="1885" w:author="Tanya Hernández" w:date="2017-05-17T01:23:00Z">
              <w:rPr>
                <w:rStyle w:val="Hipervnculo"/>
                <w:b/>
                <w:bCs w:val="0"/>
              </w:rPr>
            </w:rPrChange>
          </w:rPr>
          <w:delText>Fig. 4. 6</w:delText>
        </w:r>
        <w:r w:rsidRPr="00215307" w:rsidDel="00215307">
          <w:rPr>
            <w:rPrChange w:id="1886" w:author="Tanya Hernández" w:date="2017-05-17T01:23:00Z">
              <w:rPr>
                <w:rStyle w:val="Hipervnculo"/>
                <w:rFonts w:ascii="Arial" w:hAnsi="Arial" w:cs="Arial"/>
                <w:b/>
                <w:bCs w:val="0"/>
              </w:rPr>
            </w:rPrChange>
          </w:rPr>
          <w:delText xml:space="preserve"> </w:delText>
        </w:r>
        <w:r w:rsidRPr="00215307" w:rsidDel="00215307">
          <w:rPr>
            <w:rPrChange w:id="1887" w:author="Tanya Hernández" w:date="2017-05-17T01:23:00Z">
              <w:rPr>
                <w:rStyle w:val="Hipervnculo"/>
                <w:b/>
                <w:bCs w:val="0"/>
              </w:rPr>
            </w:rPrChange>
          </w:rPr>
          <w:delText>Microcontrolador ATMEL328P.</w:delText>
        </w:r>
        <w:r w:rsidDel="00215307">
          <w:rPr>
            <w:noProof/>
            <w:webHidden/>
          </w:rPr>
          <w:tab/>
        </w:r>
        <w:r w:rsidR="005B2C04" w:rsidDel="00215307">
          <w:rPr>
            <w:noProof/>
            <w:webHidden/>
          </w:rPr>
          <w:delText>118</w:delText>
        </w:r>
      </w:del>
    </w:p>
    <w:p w14:paraId="2146879E" w14:textId="67E19712" w:rsidR="002A5813" w:rsidDel="00215307" w:rsidRDefault="002A5813">
      <w:pPr>
        <w:pStyle w:val="Tabladeilustraciones"/>
        <w:rPr>
          <w:del w:id="1888" w:author="Tanya Hernández" w:date="2017-05-17T01:23:00Z"/>
          <w:rFonts w:cstheme="minorBidi"/>
          <w:b w:val="0"/>
          <w:bCs w:val="0"/>
          <w:noProof/>
          <w:sz w:val="22"/>
          <w:szCs w:val="22"/>
          <w:lang w:eastAsia="es-MX"/>
        </w:rPr>
      </w:pPr>
      <w:del w:id="1889" w:author="Tanya Hernández" w:date="2017-05-17T01:23:00Z">
        <w:r w:rsidRPr="00215307" w:rsidDel="00215307">
          <w:rPr>
            <w:rPrChange w:id="1890" w:author="Tanya Hernández" w:date="2017-05-17T01:23:00Z">
              <w:rPr>
                <w:rStyle w:val="Hipervnculo"/>
                <w:b/>
                <w:bCs w:val="0"/>
              </w:rPr>
            </w:rPrChange>
          </w:rPr>
          <w:delText>Fig. 4. 7</w:delText>
        </w:r>
        <w:r w:rsidRPr="00215307" w:rsidDel="00215307">
          <w:rPr>
            <w:rPrChange w:id="1891" w:author="Tanya Hernández" w:date="2017-05-17T01:23:00Z">
              <w:rPr>
                <w:rStyle w:val="Hipervnculo"/>
                <w:rFonts w:ascii="Arial" w:hAnsi="Arial" w:cs="Arial"/>
                <w:b/>
                <w:bCs w:val="0"/>
              </w:rPr>
            </w:rPrChange>
          </w:rPr>
          <w:delText xml:space="preserve"> </w:delText>
        </w:r>
        <w:r w:rsidRPr="00215307" w:rsidDel="00215307">
          <w:rPr>
            <w:rPrChange w:id="1892" w:author="Tanya Hernández" w:date="2017-05-17T01:23:00Z">
              <w:rPr>
                <w:rStyle w:val="Hipervnculo"/>
                <w:b/>
                <w:bCs w:val="0"/>
              </w:rPr>
            </w:rPrChange>
          </w:rPr>
          <w:delText>Imagen de FTDI para comunicación serial.</w:delText>
        </w:r>
        <w:r w:rsidDel="00215307">
          <w:rPr>
            <w:noProof/>
            <w:webHidden/>
          </w:rPr>
          <w:tab/>
        </w:r>
        <w:r w:rsidR="005B2C04" w:rsidDel="00215307">
          <w:rPr>
            <w:noProof/>
            <w:webHidden/>
          </w:rPr>
          <w:delText>118</w:delText>
        </w:r>
      </w:del>
    </w:p>
    <w:p w14:paraId="29CD72EB" w14:textId="47396278" w:rsidR="002A5813" w:rsidDel="00215307" w:rsidRDefault="002A5813">
      <w:pPr>
        <w:pStyle w:val="Tabladeilustraciones"/>
        <w:rPr>
          <w:del w:id="1893" w:author="Tanya Hernández" w:date="2017-05-17T01:23:00Z"/>
          <w:rFonts w:cstheme="minorBidi"/>
          <w:b w:val="0"/>
          <w:bCs w:val="0"/>
          <w:noProof/>
          <w:sz w:val="22"/>
          <w:szCs w:val="22"/>
          <w:lang w:eastAsia="es-MX"/>
        </w:rPr>
      </w:pPr>
      <w:del w:id="1894" w:author="Tanya Hernández" w:date="2017-05-17T01:23:00Z">
        <w:r w:rsidRPr="00215307" w:rsidDel="00215307">
          <w:rPr>
            <w:rPrChange w:id="1895" w:author="Tanya Hernández" w:date="2017-05-17T01:23:00Z">
              <w:rPr>
                <w:rStyle w:val="Hipervnculo"/>
                <w:b/>
                <w:bCs w:val="0"/>
              </w:rPr>
            </w:rPrChange>
          </w:rPr>
          <w:delText>Fig. 4. 8</w:delText>
        </w:r>
        <w:r w:rsidRPr="00215307" w:rsidDel="00215307">
          <w:rPr>
            <w:rPrChange w:id="1896" w:author="Tanya Hernández" w:date="2017-05-17T01:23:00Z">
              <w:rPr>
                <w:rStyle w:val="Hipervnculo"/>
                <w:rFonts w:ascii="Arial" w:hAnsi="Arial" w:cs="Arial"/>
                <w:b/>
                <w:bCs w:val="0"/>
              </w:rPr>
            </w:rPrChange>
          </w:rPr>
          <w:delText xml:space="preserve"> </w:delText>
        </w:r>
        <w:r w:rsidRPr="00215307" w:rsidDel="00215307">
          <w:rPr>
            <w:rPrChange w:id="1897" w:author="Tanya Hernández" w:date="2017-05-17T01:23:00Z">
              <w:rPr>
                <w:rStyle w:val="Hipervnculo"/>
                <w:b/>
                <w:bCs w:val="0"/>
              </w:rPr>
            </w:rPrChange>
          </w:rPr>
          <w:delText>Datos enviados del microcontrolador ATMEL328P a la computadora.</w:delText>
        </w:r>
        <w:r w:rsidDel="00215307">
          <w:rPr>
            <w:noProof/>
            <w:webHidden/>
          </w:rPr>
          <w:tab/>
        </w:r>
        <w:r w:rsidR="005B2C04" w:rsidDel="00215307">
          <w:rPr>
            <w:noProof/>
            <w:webHidden/>
          </w:rPr>
          <w:delText>119</w:delText>
        </w:r>
      </w:del>
    </w:p>
    <w:p w14:paraId="49BE75E4" w14:textId="06DE7AE1" w:rsidR="002A5813" w:rsidDel="00215307" w:rsidRDefault="002A5813">
      <w:pPr>
        <w:pStyle w:val="Tabladeilustraciones"/>
        <w:rPr>
          <w:del w:id="1898" w:author="Tanya Hernández" w:date="2017-05-17T01:23:00Z"/>
          <w:rFonts w:cstheme="minorBidi"/>
          <w:b w:val="0"/>
          <w:bCs w:val="0"/>
          <w:noProof/>
          <w:sz w:val="22"/>
          <w:szCs w:val="22"/>
          <w:lang w:eastAsia="es-MX"/>
        </w:rPr>
      </w:pPr>
      <w:del w:id="1899" w:author="Tanya Hernández" w:date="2017-05-17T01:23:00Z">
        <w:r w:rsidRPr="00215307" w:rsidDel="00215307">
          <w:rPr>
            <w:rPrChange w:id="1900" w:author="Tanya Hernández" w:date="2017-05-17T01:23:00Z">
              <w:rPr>
                <w:rStyle w:val="Hipervnculo"/>
                <w:b/>
                <w:bCs w:val="0"/>
              </w:rPr>
            </w:rPrChange>
          </w:rPr>
          <w:delText>Fig. 4. 9 Trama de comunicación TWI para configurar los registros.</w:delText>
        </w:r>
        <w:r w:rsidDel="00215307">
          <w:rPr>
            <w:noProof/>
            <w:webHidden/>
          </w:rPr>
          <w:tab/>
        </w:r>
        <w:r w:rsidR="005B2C04" w:rsidDel="00215307">
          <w:rPr>
            <w:noProof/>
            <w:webHidden/>
          </w:rPr>
          <w:delText>119</w:delText>
        </w:r>
      </w:del>
    </w:p>
    <w:p w14:paraId="2ABD8179" w14:textId="6F44EC70" w:rsidR="002A5813" w:rsidDel="00215307" w:rsidRDefault="002A5813">
      <w:pPr>
        <w:pStyle w:val="Tabladeilustraciones"/>
        <w:rPr>
          <w:del w:id="1901" w:author="Tanya Hernández" w:date="2017-05-17T01:23:00Z"/>
          <w:rFonts w:cstheme="minorBidi"/>
          <w:b w:val="0"/>
          <w:bCs w:val="0"/>
          <w:noProof/>
          <w:sz w:val="22"/>
          <w:szCs w:val="22"/>
          <w:lang w:eastAsia="es-MX"/>
        </w:rPr>
      </w:pPr>
      <w:del w:id="1902" w:author="Tanya Hernández" w:date="2017-05-17T01:23:00Z">
        <w:r w:rsidRPr="00215307" w:rsidDel="00215307">
          <w:rPr>
            <w:rPrChange w:id="1903" w:author="Tanya Hernández" w:date="2017-05-17T01:23:00Z">
              <w:rPr>
                <w:rStyle w:val="Hipervnculo"/>
                <w:b/>
                <w:bCs w:val="0"/>
              </w:rPr>
            </w:rPrChange>
          </w:rPr>
          <w:delText>Fig. 4. 10</w:delText>
        </w:r>
        <w:r w:rsidRPr="00215307" w:rsidDel="00215307">
          <w:rPr>
            <w:rPrChange w:id="1904" w:author="Tanya Hernández" w:date="2017-05-17T01:23:00Z">
              <w:rPr>
                <w:rStyle w:val="Hipervnculo"/>
                <w:rFonts w:ascii="Arial" w:hAnsi="Arial" w:cs="Arial"/>
                <w:b/>
                <w:bCs w:val="0"/>
              </w:rPr>
            </w:rPrChange>
          </w:rPr>
          <w:delText xml:space="preserve"> </w:delText>
        </w:r>
        <w:r w:rsidRPr="00215307" w:rsidDel="00215307">
          <w:rPr>
            <w:rPrChange w:id="1905" w:author="Tanya Hernández" w:date="2017-05-17T01:23:00Z">
              <w:rPr>
                <w:rStyle w:val="Hipervnculo"/>
                <w:b/>
                <w:bCs w:val="0"/>
              </w:rPr>
            </w:rPrChange>
          </w:rPr>
          <w:delText>Aproximación acorde a los rangos de temperatura.</w:delText>
        </w:r>
        <w:r w:rsidDel="00215307">
          <w:rPr>
            <w:noProof/>
            <w:webHidden/>
          </w:rPr>
          <w:tab/>
        </w:r>
        <w:r w:rsidR="005B2C04" w:rsidDel="00215307">
          <w:rPr>
            <w:noProof/>
            <w:webHidden/>
          </w:rPr>
          <w:delText>120</w:delText>
        </w:r>
      </w:del>
    </w:p>
    <w:p w14:paraId="431CCA09" w14:textId="15052B95" w:rsidR="002A5813" w:rsidDel="00215307" w:rsidRDefault="002A5813">
      <w:pPr>
        <w:pStyle w:val="Tabladeilustraciones"/>
        <w:rPr>
          <w:del w:id="1906" w:author="Tanya Hernández" w:date="2017-05-17T01:23:00Z"/>
          <w:rFonts w:cstheme="minorBidi"/>
          <w:b w:val="0"/>
          <w:bCs w:val="0"/>
          <w:noProof/>
          <w:sz w:val="22"/>
          <w:szCs w:val="22"/>
          <w:lang w:eastAsia="es-MX"/>
        </w:rPr>
      </w:pPr>
      <w:del w:id="1907" w:author="Tanya Hernández" w:date="2017-05-17T01:23:00Z">
        <w:r w:rsidRPr="00215307" w:rsidDel="00215307">
          <w:rPr>
            <w:rPrChange w:id="1908" w:author="Tanya Hernández" w:date="2017-05-17T01:23:00Z">
              <w:rPr>
                <w:rStyle w:val="Hipervnculo"/>
                <w:b/>
                <w:bCs w:val="0"/>
              </w:rPr>
            </w:rPrChange>
          </w:rPr>
          <w:delText>Fig. 4. 11</w:delText>
        </w:r>
        <w:r w:rsidRPr="00215307" w:rsidDel="00215307">
          <w:rPr>
            <w:rPrChange w:id="1909" w:author="Tanya Hernández" w:date="2017-05-17T01:23:00Z">
              <w:rPr>
                <w:rStyle w:val="Hipervnculo"/>
                <w:rFonts w:ascii="Arial" w:hAnsi="Arial" w:cs="Arial"/>
                <w:b/>
                <w:bCs w:val="0"/>
              </w:rPr>
            </w:rPrChange>
          </w:rPr>
          <w:delText xml:space="preserve"> </w:delText>
        </w:r>
        <w:r w:rsidRPr="00215307" w:rsidDel="00215307">
          <w:rPr>
            <w:rPrChange w:id="1910" w:author="Tanya Hernández" w:date="2017-05-17T01:23:00Z">
              <w:rPr>
                <w:rStyle w:val="Hipervnculo"/>
                <w:b/>
                <w:bCs w:val="0"/>
              </w:rPr>
            </w:rPrChange>
          </w:rPr>
          <w:delText>Sensor MLX90614 y termómetro digital.</w:delText>
        </w:r>
        <w:r w:rsidDel="00215307">
          <w:rPr>
            <w:noProof/>
            <w:webHidden/>
          </w:rPr>
          <w:tab/>
        </w:r>
        <w:r w:rsidR="005B2C04" w:rsidDel="00215307">
          <w:rPr>
            <w:noProof/>
            <w:webHidden/>
          </w:rPr>
          <w:delText>121</w:delText>
        </w:r>
      </w:del>
    </w:p>
    <w:p w14:paraId="427F9542" w14:textId="5E403189" w:rsidR="002A5813" w:rsidDel="00215307" w:rsidRDefault="002A5813">
      <w:pPr>
        <w:pStyle w:val="Tabladeilustraciones"/>
        <w:rPr>
          <w:del w:id="1911" w:author="Tanya Hernández" w:date="2017-05-17T01:23:00Z"/>
          <w:rFonts w:cstheme="minorBidi"/>
          <w:b w:val="0"/>
          <w:bCs w:val="0"/>
          <w:noProof/>
          <w:sz w:val="22"/>
          <w:szCs w:val="22"/>
          <w:lang w:eastAsia="es-MX"/>
        </w:rPr>
      </w:pPr>
      <w:del w:id="1912" w:author="Tanya Hernández" w:date="2017-05-17T01:23:00Z">
        <w:r w:rsidRPr="00215307" w:rsidDel="00215307">
          <w:rPr>
            <w:rPrChange w:id="1913" w:author="Tanya Hernández" w:date="2017-05-17T01:23:00Z">
              <w:rPr>
                <w:rStyle w:val="Hipervnculo"/>
                <w:b/>
                <w:bCs w:val="0"/>
              </w:rPr>
            </w:rPrChange>
          </w:rPr>
          <w:delText>Fig. 4. 12</w:delText>
        </w:r>
        <w:r w:rsidRPr="00215307" w:rsidDel="00215307">
          <w:rPr>
            <w:rPrChange w:id="1914" w:author="Tanya Hernández" w:date="2017-05-17T01:23:00Z">
              <w:rPr>
                <w:rStyle w:val="Hipervnculo"/>
                <w:rFonts w:ascii="Arial" w:hAnsi="Arial" w:cs="Arial"/>
                <w:b/>
                <w:bCs w:val="0"/>
              </w:rPr>
            </w:rPrChange>
          </w:rPr>
          <w:delText xml:space="preserve"> </w:delText>
        </w:r>
        <w:r w:rsidRPr="00215307" w:rsidDel="00215307">
          <w:rPr>
            <w:rPrChange w:id="1915" w:author="Tanya Hernández" w:date="2017-05-17T01:23:00Z">
              <w:rPr>
                <w:rStyle w:val="Hipervnculo"/>
                <w:b/>
                <w:bCs w:val="0"/>
              </w:rPr>
            </w:rPrChange>
          </w:rPr>
          <w:delText>Muestra de temperaturas.</w:delText>
        </w:r>
        <w:r w:rsidDel="00215307">
          <w:rPr>
            <w:noProof/>
            <w:webHidden/>
          </w:rPr>
          <w:tab/>
        </w:r>
        <w:r w:rsidR="005B2C04" w:rsidDel="00215307">
          <w:rPr>
            <w:noProof/>
            <w:webHidden/>
          </w:rPr>
          <w:delText>122</w:delText>
        </w:r>
      </w:del>
    </w:p>
    <w:p w14:paraId="338DE496" w14:textId="3AE4F401" w:rsidR="002A5813" w:rsidDel="00215307" w:rsidRDefault="002A5813">
      <w:pPr>
        <w:pStyle w:val="Tabladeilustraciones"/>
        <w:rPr>
          <w:del w:id="1916" w:author="Tanya Hernández" w:date="2017-05-17T01:23:00Z"/>
          <w:rFonts w:cstheme="minorBidi"/>
          <w:b w:val="0"/>
          <w:bCs w:val="0"/>
          <w:noProof/>
          <w:sz w:val="22"/>
          <w:szCs w:val="22"/>
          <w:lang w:eastAsia="es-MX"/>
        </w:rPr>
      </w:pPr>
      <w:del w:id="1917" w:author="Tanya Hernández" w:date="2017-05-17T01:23:00Z">
        <w:r w:rsidRPr="00215307" w:rsidDel="00215307">
          <w:rPr>
            <w:rPrChange w:id="1918" w:author="Tanya Hernández" w:date="2017-05-17T01:23:00Z">
              <w:rPr>
                <w:rStyle w:val="Hipervnculo"/>
                <w:b/>
                <w:bCs w:val="0"/>
              </w:rPr>
            </w:rPrChange>
          </w:rPr>
          <w:delText>Fig. 4. 13 Relación de absorción de la hemoglobina y la oxihemoglobina con la longitud de la luz.</w:delText>
        </w:r>
        <w:r w:rsidDel="00215307">
          <w:rPr>
            <w:noProof/>
            <w:webHidden/>
          </w:rPr>
          <w:tab/>
        </w:r>
        <w:r w:rsidR="005B2C04" w:rsidDel="00215307">
          <w:rPr>
            <w:noProof/>
            <w:webHidden/>
          </w:rPr>
          <w:delText>123</w:delText>
        </w:r>
      </w:del>
    </w:p>
    <w:p w14:paraId="65871FA3" w14:textId="692C1A12" w:rsidR="002A5813" w:rsidDel="00215307" w:rsidRDefault="002A5813">
      <w:pPr>
        <w:pStyle w:val="Tabladeilustraciones"/>
        <w:rPr>
          <w:del w:id="1919" w:author="Tanya Hernández" w:date="2017-05-17T01:23:00Z"/>
          <w:rFonts w:cstheme="minorBidi"/>
          <w:b w:val="0"/>
          <w:bCs w:val="0"/>
          <w:noProof/>
          <w:sz w:val="22"/>
          <w:szCs w:val="22"/>
          <w:lang w:eastAsia="es-MX"/>
        </w:rPr>
      </w:pPr>
      <w:del w:id="1920" w:author="Tanya Hernández" w:date="2017-05-17T01:23:00Z">
        <w:r w:rsidRPr="00215307" w:rsidDel="00215307">
          <w:rPr>
            <w:rPrChange w:id="1921" w:author="Tanya Hernández" w:date="2017-05-17T01:23:00Z">
              <w:rPr>
                <w:rStyle w:val="Hipervnculo"/>
                <w:b/>
                <w:bCs w:val="0"/>
              </w:rPr>
            </w:rPrChange>
          </w:rPr>
          <w:delText>Fig. 4. 14 Funcionamiento MAX30100.</w:delText>
        </w:r>
        <w:r w:rsidDel="00215307">
          <w:rPr>
            <w:noProof/>
            <w:webHidden/>
          </w:rPr>
          <w:tab/>
        </w:r>
        <w:r w:rsidR="005B2C04" w:rsidDel="00215307">
          <w:rPr>
            <w:noProof/>
            <w:webHidden/>
          </w:rPr>
          <w:delText>124</w:delText>
        </w:r>
      </w:del>
    </w:p>
    <w:p w14:paraId="0BD5A58E" w14:textId="4C418228" w:rsidR="002A5813" w:rsidDel="00215307" w:rsidRDefault="002A5813">
      <w:pPr>
        <w:pStyle w:val="Tabladeilustraciones"/>
        <w:rPr>
          <w:del w:id="1922" w:author="Tanya Hernández" w:date="2017-05-17T01:23:00Z"/>
          <w:rFonts w:cstheme="minorBidi"/>
          <w:b w:val="0"/>
          <w:bCs w:val="0"/>
          <w:noProof/>
          <w:sz w:val="22"/>
          <w:szCs w:val="22"/>
          <w:lang w:eastAsia="es-MX"/>
        </w:rPr>
      </w:pPr>
      <w:del w:id="1923" w:author="Tanya Hernández" w:date="2017-05-17T01:23:00Z">
        <w:r w:rsidRPr="00215307" w:rsidDel="00215307">
          <w:rPr>
            <w:rPrChange w:id="1924" w:author="Tanya Hernández" w:date="2017-05-17T01:23:00Z">
              <w:rPr>
                <w:rStyle w:val="Hipervnculo"/>
                <w:b/>
                <w:bCs w:val="0"/>
              </w:rPr>
            </w:rPrChange>
          </w:rPr>
          <w:delText>Fig. 4. 15 Trama de la comunicación TWI para configurar el sensor MAX30100.</w:delText>
        </w:r>
        <w:r w:rsidDel="00215307">
          <w:rPr>
            <w:noProof/>
            <w:webHidden/>
          </w:rPr>
          <w:tab/>
        </w:r>
        <w:r w:rsidR="005B2C04" w:rsidDel="00215307">
          <w:rPr>
            <w:noProof/>
            <w:webHidden/>
          </w:rPr>
          <w:delText>124</w:delText>
        </w:r>
      </w:del>
    </w:p>
    <w:p w14:paraId="1E3CFD4C" w14:textId="5FA25A03" w:rsidR="002A5813" w:rsidDel="00215307" w:rsidRDefault="002A5813">
      <w:pPr>
        <w:pStyle w:val="Tabladeilustraciones"/>
        <w:rPr>
          <w:del w:id="1925" w:author="Tanya Hernández" w:date="2017-05-17T01:23:00Z"/>
          <w:rFonts w:cstheme="minorBidi"/>
          <w:b w:val="0"/>
          <w:bCs w:val="0"/>
          <w:noProof/>
          <w:sz w:val="22"/>
          <w:szCs w:val="22"/>
          <w:lang w:eastAsia="es-MX"/>
        </w:rPr>
      </w:pPr>
      <w:del w:id="1926" w:author="Tanya Hernández" w:date="2017-05-17T01:23:00Z">
        <w:r w:rsidRPr="00215307" w:rsidDel="00215307">
          <w:rPr>
            <w:rPrChange w:id="1927" w:author="Tanya Hernández" w:date="2017-05-17T01:23:00Z">
              <w:rPr>
                <w:rStyle w:val="Hipervnculo"/>
                <w:b/>
                <w:bCs w:val="0"/>
              </w:rPr>
            </w:rPrChange>
          </w:rPr>
          <w:delText>Fig. 4. 16 Estructura de un dispositivo MEMS</w:delText>
        </w:r>
        <w:r w:rsidDel="00215307">
          <w:rPr>
            <w:noProof/>
            <w:webHidden/>
          </w:rPr>
          <w:tab/>
        </w:r>
        <w:r w:rsidR="005B2C04" w:rsidDel="00215307">
          <w:rPr>
            <w:noProof/>
            <w:webHidden/>
          </w:rPr>
          <w:delText>125</w:delText>
        </w:r>
      </w:del>
    </w:p>
    <w:p w14:paraId="24CE15BE" w14:textId="77662A2E" w:rsidR="002A5813" w:rsidDel="00215307" w:rsidRDefault="002A5813">
      <w:pPr>
        <w:pStyle w:val="Tabladeilustraciones"/>
        <w:rPr>
          <w:del w:id="1928" w:author="Tanya Hernández" w:date="2017-05-17T01:23:00Z"/>
          <w:rFonts w:cstheme="minorBidi"/>
          <w:b w:val="0"/>
          <w:bCs w:val="0"/>
          <w:noProof/>
          <w:sz w:val="22"/>
          <w:szCs w:val="22"/>
          <w:lang w:eastAsia="es-MX"/>
        </w:rPr>
      </w:pPr>
      <w:del w:id="1929" w:author="Tanya Hernández" w:date="2017-05-17T01:23:00Z">
        <w:r w:rsidRPr="00215307" w:rsidDel="00215307">
          <w:rPr>
            <w:rPrChange w:id="1930" w:author="Tanya Hernández" w:date="2017-05-17T01:23:00Z">
              <w:rPr>
                <w:rStyle w:val="Hipervnculo"/>
                <w:b/>
                <w:bCs w:val="0"/>
              </w:rPr>
            </w:rPrChange>
          </w:rPr>
          <w:delText>Fig. 4. 17 Modulo de WiFi [72].</w:delText>
        </w:r>
        <w:r w:rsidDel="00215307">
          <w:rPr>
            <w:noProof/>
            <w:webHidden/>
          </w:rPr>
          <w:tab/>
        </w:r>
        <w:r w:rsidR="005B2C04" w:rsidDel="00215307">
          <w:rPr>
            <w:noProof/>
            <w:webHidden/>
          </w:rPr>
          <w:delText>128</w:delText>
        </w:r>
      </w:del>
    </w:p>
    <w:p w14:paraId="1124D84B" w14:textId="65CCDB1F" w:rsidR="002A5813" w:rsidDel="00215307" w:rsidRDefault="002A5813">
      <w:pPr>
        <w:pStyle w:val="Tabladeilustraciones"/>
        <w:rPr>
          <w:del w:id="1931" w:author="Tanya Hernández" w:date="2017-05-17T01:23:00Z"/>
          <w:rFonts w:cstheme="minorBidi"/>
          <w:b w:val="0"/>
          <w:bCs w:val="0"/>
          <w:noProof/>
          <w:sz w:val="22"/>
          <w:szCs w:val="22"/>
          <w:lang w:eastAsia="es-MX"/>
        </w:rPr>
      </w:pPr>
      <w:del w:id="1932" w:author="Tanya Hernández" w:date="2017-05-17T01:23:00Z">
        <w:r w:rsidRPr="00215307" w:rsidDel="00215307">
          <w:rPr>
            <w:rPrChange w:id="1933" w:author="Tanya Hernández" w:date="2017-05-17T01:23:00Z">
              <w:rPr>
                <w:rStyle w:val="Hipervnculo"/>
                <w:b/>
                <w:bCs w:val="0"/>
              </w:rPr>
            </w:rPrChange>
          </w:rPr>
          <w:delText>Fig. 4. 18 Pines modulo WiFi [71].</w:delText>
        </w:r>
        <w:r w:rsidDel="00215307">
          <w:rPr>
            <w:noProof/>
            <w:webHidden/>
          </w:rPr>
          <w:tab/>
        </w:r>
        <w:r w:rsidR="005B2C04" w:rsidDel="00215307">
          <w:rPr>
            <w:noProof/>
            <w:webHidden/>
          </w:rPr>
          <w:delText>128</w:delText>
        </w:r>
      </w:del>
    </w:p>
    <w:p w14:paraId="4D8A668C" w14:textId="46DF8689" w:rsidR="002A5813" w:rsidDel="00215307" w:rsidRDefault="002A5813">
      <w:pPr>
        <w:pStyle w:val="Tabladeilustraciones"/>
        <w:rPr>
          <w:del w:id="1934" w:author="Tanya Hernández" w:date="2017-05-17T01:23:00Z"/>
          <w:rFonts w:cstheme="minorBidi"/>
          <w:b w:val="0"/>
          <w:bCs w:val="0"/>
          <w:noProof/>
          <w:sz w:val="22"/>
          <w:szCs w:val="22"/>
          <w:lang w:eastAsia="es-MX"/>
        </w:rPr>
      </w:pPr>
      <w:del w:id="1935" w:author="Tanya Hernández" w:date="2017-05-17T01:23:00Z">
        <w:r w:rsidRPr="00215307" w:rsidDel="00215307">
          <w:rPr>
            <w:rPrChange w:id="1936" w:author="Tanya Hernández" w:date="2017-05-17T01:23:00Z">
              <w:rPr>
                <w:rStyle w:val="Hipervnculo"/>
                <w:b/>
                <w:bCs w:val="0"/>
              </w:rPr>
            </w:rPrChange>
          </w:rPr>
          <w:delText>Fig. 4. 19 Hiperterminal TERA-TERM.</w:delText>
        </w:r>
        <w:r w:rsidDel="00215307">
          <w:rPr>
            <w:noProof/>
            <w:webHidden/>
          </w:rPr>
          <w:tab/>
        </w:r>
        <w:r w:rsidR="005B2C04" w:rsidDel="00215307">
          <w:rPr>
            <w:noProof/>
            <w:webHidden/>
          </w:rPr>
          <w:delText>129</w:delText>
        </w:r>
      </w:del>
    </w:p>
    <w:p w14:paraId="518CF6A1" w14:textId="3E2BAD7D" w:rsidR="002A5813" w:rsidDel="00215307" w:rsidRDefault="002A5813">
      <w:pPr>
        <w:pStyle w:val="Tabladeilustraciones"/>
        <w:rPr>
          <w:del w:id="1937" w:author="Tanya Hernández" w:date="2017-05-17T01:23:00Z"/>
          <w:rFonts w:cstheme="minorBidi"/>
          <w:b w:val="0"/>
          <w:bCs w:val="0"/>
          <w:noProof/>
          <w:sz w:val="22"/>
          <w:szCs w:val="22"/>
          <w:lang w:eastAsia="es-MX"/>
        </w:rPr>
      </w:pPr>
      <w:del w:id="1938" w:author="Tanya Hernández" w:date="2017-05-17T01:23:00Z">
        <w:r w:rsidRPr="00215307" w:rsidDel="00215307">
          <w:rPr>
            <w:rPrChange w:id="1939" w:author="Tanya Hernández" w:date="2017-05-17T01:23:00Z">
              <w:rPr>
                <w:rStyle w:val="Hipervnculo"/>
                <w:b/>
                <w:bCs w:val="0"/>
              </w:rPr>
            </w:rPrChange>
          </w:rPr>
          <w:delText>Fig. 4. 20 Hiperterminal TERA-TERM.</w:delText>
        </w:r>
        <w:r w:rsidDel="00215307">
          <w:rPr>
            <w:noProof/>
            <w:webHidden/>
          </w:rPr>
          <w:tab/>
        </w:r>
        <w:r w:rsidR="005B2C04" w:rsidDel="00215307">
          <w:rPr>
            <w:noProof/>
            <w:webHidden/>
          </w:rPr>
          <w:delText>129</w:delText>
        </w:r>
      </w:del>
    </w:p>
    <w:p w14:paraId="27DE5C4D" w14:textId="42CBE569" w:rsidR="002A5813" w:rsidDel="00215307" w:rsidRDefault="002A5813">
      <w:pPr>
        <w:pStyle w:val="Tabladeilustraciones"/>
        <w:rPr>
          <w:del w:id="1940" w:author="Tanya Hernández" w:date="2017-05-17T01:23:00Z"/>
          <w:rFonts w:cstheme="minorBidi"/>
          <w:b w:val="0"/>
          <w:bCs w:val="0"/>
          <w:noProof/>
          <w:sz w:val="22"/>
          <w:szCs w:val="22"/>
          <w:lang w:eastAsia="es-MX"/>
        </w:rPr>
      </w:pPr>
      <w:del w:id="1941" w:author="Tanya Hernández" w:date="2017-05-17T01:23:00Z">
        <w:r w:rsidRPr="00215307" w:rsidDel="00215307">
          <w:rPr>
            <w:rPrChange w:id="1942" w:author="Tanya Hernández" w:date="2017-05-17T01:23:00Z">
              <w:rPr>
                <w:rStyle w:val="Hipervnculo"/>
                <w:b/>
                <w:bCs w:val="0"/>
              </w:rPr>
            </w:rPrChange>
          </w:rPr>
          <w:delText>Fig. 4. 21 Comandos AT.</w:delText>
        </w:r>
        <w:r w:rsidDel="00215307">
          <w:rPr>
            <w:noProof/>
            <w:webHidden/>
          </w:rPr>
          <w:tab/>
        </w:r>
        <w:r w:rsidR="005B2C04" w:rsidDel="00215307">
          <w:rPr>
            <w:noProof/>
            <w:webHidden/>
          </w:rPr>
          <w:delText>130</w:delText>
        </w:r>
      </w:del>
    </w:p>
    <w:p w14:paraId="1887B956" w14:textId="3868965A" w:rsidR="002A5813" w:rsidDel="00215307" w:rsidRDefault="002A5813">
      <w:pPr>
        <w:pStyle w:val="Tabladeilustraciones"/>
        <w:rPr>
          <w:del w:id="1943" w:author="Tanya Hernández" w:date="2017-05-17T01:23:00Z"/>
          <w:rFonts w:cstheme="minorBidi"/>
          <w:b w:val="0"/>
          <w:bCs w:val="0"/>
          <w:noProof/>
          <w:sz w:val="22"/>
          <w:szCs w:val="22"/>
          <w:lang w:eastAsia="es-MX"/>
        </w:rPr>
      </w:pPr>
      <w:del w:id="1944" w:author="Tanya Hernández" w:date="2017-05-17T01:23:00Z">
        <w:r w:rsidRPr="00215307" w:rsidDel="00215307">
          <w:rPr>
            <w:rPrChange w:id="1945" w:author="Tanya Hernández" w:date="2017-05-17T01:23:00Z">
              <w:rPr>
                <w:rStyle w:val="Hipervnculo"/>
                <w:b/>
                <w:bCs w:val="0"/>
              </w:rPr>
            </w:rPrChange>
          </w:rPr>
          <w:delText>Fig. 4. 22 Comandos AT.</w:delText>
        </w:r>
        <w:r w:rsidDel="00215307">
          <w:rPr>
            <w:noProof/>
            <w:webHidden/>
          </w:rPr>
          <w:tab/>
        </w:r>
        <w:r w:rsidR="005B2C04" w:rsidDel="00215307">
          <w:rPr>
            <w:noProof/>
            <w:webHidden/>
          </w:rPr>
          <w:delText>131</w:delText>
        </w:r>
      </w:del>
    </w:p>
    <w:p w14:paraId="29DDD709" w14:textId="54D39756" w:rsidR="002A5813" w:rsidDel="00215307" w:rsidRDefault="002A5813">
      <w:pPr>
        <w:pStyle w:val="Tabladeilustraciones"/>
        <w:rPr>
          <w:del w:id="1946" w:author="Tanya Hernández" w:date="2017-05-17T01:23:00Z"/>
          <w:rFonts w:cstheme="minorBidi"/>
          <w:b w:val="0"/>
          <w:bCs w:val="0"/>
          <w:noProof/>
          <w:sz w:val="22"/>
          <w:szCs w:val="22"/>
          <w:lang w:eastAsia="es-MX"/>
        </w:rPr>
      </w:pPr>
      <w:del w:id="1947" w:author="Tanya Hernández" w:date="2017-05-17T01:23:00Z">
        <w:r w:rsidRPr="00215307" w:rsidDel="00215307">
          <w:rPr>
            <w:rPrChange w:id="1948" w:author="Tanya Hernández" w:date="2017-05-17T01:23:00Z">
              <w:rPr>
                <w:rStyle w:val="Hipervnculo"/>
                <w:b/>
                <w:bCs w:val="0"/>
              </w:rPr>
            </w:rPrChange>
          </w:rPr>
          <w:delText>Fig. 4. 23 Comandos AT.</w:delText>
        </w:r>
        <w:r w:rsidDel="00215307">
          <w:rPr>
            <w:noProof/>
            <w:webHidden/>
          </w:rPr>
          <w:tab/>
        </w:r>
        <w:r w:rsidR="005B2C04" w:rsidDel="00215307">
          <w:rPr>
            <w:noProof/>
            <w:webHidden/>
          </w:rPr>
          <w:delText>131</w:delText>
        </w:r>
      </w:del>
    </w:p>
    <w:p w14:paraId="3E8F2FFD" w14:textId="57CAE0BD" w:rsidR="002A5813" w:rsidDel="00215307" w:rsidRDefault="002A5813">
      <w:pPr>
        <w:pStyle w:val="Tabladeilustraciones"/>
        <w:rPr>
          <w:del w:id="1949" w:author="Tanya Hernández" w:date="2017-05-17T01:23:00Z"/>
          <w:rFonts w:cstheme="minorBidi"/>
          <w:b w:val="0"/>
          <w:bCs w:val="0"/>
          <w:noProof/>
          <w:sz w:val="22"/>
          <w:szCs w:val="22"/>
          <w:lang w:eastAsia="es-MX"/>
        </w:rPr>
      </w:pPr>
      <w:del w:id="1950" w:author="Tanya Hernández" w:date="2017-05-17T01:23:00Z">
        <w:r w:rsidRPr="00215307" w:rsidDel="00215307">
          <w:rPr>
            <w:rPrChange w:id="1951" w:author="Tanya Hernández" w:date="2017-05-17T01:23:00Z">
              <w:rPr>
                <w:rStyle w:val="Hipervnculo"/>
                <w:b/>
                <w:bCs w:val="0"/>
              </w:rPr>
            </w:rPrChange>
          </w:rPr>
          <w:delText>Fig. 4. 24 Configuración microcontroador.</w:delText>
        </w:r>
        <w:r w:rsidDel="00215307">
          <w:rPr>
            <w:noProof/>
            <w:webHidden/>
          </w:rPr>
          <w:tab/>
        </w:r>
        <w:r w:rsidR="005B2C04" w:rsidDel="00215307">
          <w:rPr>
            <w:noProof/>
            <w:webHidden/>
          </w:rPr>
          <w:delText>132</w:delText>
        </w:r>
      </w:del>
    </w:p>
    <w:p w14:paraId="1630CDD6" w14:textId="5BDBB987" w:rsidR="002A5813" w:rsidDel="00215307" w:rsidRDefault="002A5813">
      <w:pPr>
        <w:pStyle w:val="Tabladeilustraciones"/>
        <w:rPr>
          <w:del w:id="1952" w:author="Tanya Hernández" w:date="2017-05-17T01:23:00Z"/>
          <w:rFonts w:cstheme="minorBidi"/>
          <w:b w:val="0"/>
          <w:bCs w:val="0"/>
          <w:noProof/>
          <w:sz w:val="22"/>
          <w:szCs w:val="22"/>
          <w:lang w:eastAsia="es-MX"/>
        </w:rPr>
      </w:pPr>
      <w:del w:id="1953" w:author="Tanya Hernández" w:date="2017-05-17T01:23:00Z">
        <w:r w:rsidRPr="00215307" w:rsidDel="00215307">
          <w:rPr>
            <w:rPrChange w:id="1954" w:author="Tanya Hernández" w:date="2017-05-17T01:23:00Z">
              <w:rPr>
                <w:rStyle w:val="Hipervnculo"/>
                <w:b/>
                <w:bCs w:val="0"/>
              </w:rPr>
            </w:rPrChange>
          </w:rPr>
          <w:delText>Fig. 4. 25 Configuración microcontroador.</w:delText>
        </w:r>
        <w:r w:rsidDel="00215307">
          <w:rPr>
            <w:noProof/>
            <w:webHidden/>
          </w:rPr>
          <w:tab/>
        </w:r>
        <w:r w:rsidR="005B2C04" w:rsidDel="00215307">
          <w:rPr>
            <w:noProof/>
            <w:webHidden/>
          </w:rPr>
          <w:delText>132</w:delText>
        </w:r>
      </w:del>
    </w:p>
    <w:p w14:paraId="695544CF" w14:textId="1AE93A6A" w:rsidR="002A5813" w:rsidDel="00215307" w:rsidRDefault="002A5813">
      <w:pPr>
        <w:pStyle w:val="Tabladeilustraciones"/>
        <w:rPr>
          <w:del w:id="1955" w:author="Tanya Hernández" w:date="2017-05-17T01:23:00Z"/>
          <w:rFonts w:cstheme="minorBidi"/>
          <w:b w:val="0"/>
          <w:bCs w:val="0"/>
          <w:noProof/>
          <w:sz w:val="22"/>
          <w:szCs w:val="22"/>
          <w:lang w:eastAsia="es-MX"/>
        </w:rPr>
      </w:pPr>
      <w:del w:id="1956" w:author="Tanya Hernández" w:date="2017-05-17T01:23:00Z">
        <w:r w:rsidRPr="00215307" w:rsidDel="00215307">
          <w:rPr>
            <w:rPrChange w:id="1957" w:author="Tanya Hernández" w:date="2017-05-17T01:23:00Z">
              <w:rPr>
                <w:rStyle w:val="Hipervnculo"/>
                <w:b/>
                <w:bCs w:val="0"/>
              </w:rPr>
            </w:rPrChange>
          </w:rPr>
          <w:delText>Fig. 4. 26 Función para establecer conexión con el servidor.</w:delText>
        </w:r>
        <w:r w:rsidDel="00215307">
          <w:rPr>
            <w:noProof/>
            <w:webHidden/>
          </w:rPr>
          <w:tab/>
        </w:r>
        <w:r w:rsidR="005B2C04" w:rsidDel="00215307">
          <w:rPr>
            <w:noProof/>
            <w:webHidden/>
          </w:rPr>
          <w:delText>133</w:delText>
        </w:r>
      </w:del>
    </w:p>
    <w:p w14:paraId="073DB0A4" w14:textId="68CC2F74" w:rsidR="002A5813" w:rsidDel="00215307" w:rsidRDefault="002A5813">
      <w:pPr>
        <w:pStyle w:val="Tabladeilustraciones"/>
        <w:rPr>
          <w:del w:id="1958" w:author="Tanya Hernández" w:date="2017-05-17T01:23:00Z"/>
          <w:rFonts w:cstheme="minorBidi"/>
          <w:b w:val="0"/>
          <w:bCs w:val="0"/>
          <w:noProof/>
          <w:sz w:val="22"/>
          <w:szCs w:val="22"/>
          <w:lang w:eastAsia="es-MX"/>
        </w:rPr>
      </w:pPr>
      <w:del w:id="1959" w:author="Tanya Hernández" w:date="2017-05-17T01:23:00Z">
        <w:r w:rsidRPr="00215307" w:rsidDel="00215307">
          <w:rPr>
            <w:rPrChange w:id="1960" w:author="Tanya Hernández" w:date="2017-05-17T01:23:00Z">
              <w:rPr>
                <w:rStyle w:val="Hipervnculo"/>
                <w:b/>
                <w:bCs w:val="0"/>
              </w:rPr>
            </w:rPrChange>
          </w:rPr>
          <w:delText>Fig. 4. 27 Función para cerrar la conexión.</w:delText>
        </w:r>
        <w:r w:rsidDel="00215307">
          <w:rPr>
            <w:noProof/>
            <w:webHidden/>
          </w:rPr>
          <w:tab/>
        </w:r>
        <w:r w:rsidR="005B2C04" w:rsidDel="00215307">
          <w:rPr>
            <w:noProof/>
            <w:webHidden/>
          </w:rPr>
          <w:delText>133</w:delText>
        </w:r>
      </w:del>
    </w:p>
    <w:p w14:paraId="64AE2538" w14:textId="096DB6BF" w:rsidR="002A5813" w:rsidDel="00215307" w:rsidRDefault="002A5813">
      <w:pPr>
        <w:pStyle w:val="Tabladeilustraciones"/>
        <w:rPr>
          <w:del w:id="1961" w:author="Tanya Hernández" w:date="2017-05-17T01:23:00Z"/>
          <w:rFonts w:cstheme="minorBidi"/>
          <w:b w:val="0"/>
          <w:bCs w:val="0"/>
          <w:noProof/>
          <w:sz w:val="22"/>
          <w:szCs w:val="22"/>
          <w:lang w:eastAsia="es-MX"/>
        </w:rPr>
      </w:pPr>
      <w:del w:id="1962" w:author="Tanya Hernández" w:date="2017-05-17T01:23:00Z">
        <w:r w:rsidRPr="00215307" w:rsidDel="00215307">
          <w:rPr>
            <w:rPrChange w:id="1963" w:author="Tanya Hernández" w:date="2017-05-17T01:23:00Z">
              <w:rPr>
                <w:rStyle w:val="Hipervnculo"/>
                <w:b/>
                <w:bCs w:val="0"/>
              </w:rPr>
            </w:rPrChange>
          </w:rPr>
          <w:delText>Fig. 4. 28 Función para enviar cadena al servidor.</w:delText>
        </w:r>
        <w:r w:rsidDel="00215307">
          <w:rPr>
            <w:noProof/>
            <w:webHidden/>
          </w:rPr>
          <w:tab/>
        </w:r>
        <w:r w:rsidR="005B2C04" w:rsidDel="00215307">
          <w:rPr>
            <w:noProof/>
            <w:webHidden/>
          </w:rPr>
          <w:delText>134</w:delText>
        </w:r>
      </w:del>
    </w:p>
    <w:p w14:paraId="07D6C48B" w14:textId="7DCD9997" w:rsidR="002A5813" w:rsidDel="00215307" w:rsidRDefault="002A5813">
      <w:pPr>
        <w:pStyle w:val="Tabladeilustraciones"/>
        <w:rPr>
          <w:del w:id="1964" w:author="Tanya Hernández" w:date="2017-05-17T01:23:00Z"/>
          <w:rFonts w:cstheme="minorBidi"/>
          <w:b w:val="0"/>
          <w:bCs w:val="0"/>
          <w:noProof/>
          <w:sz w:val="22"/>
          <w:szCs w:val="22"/>
          <w:lang w:eastAsia="es-MX"/>
        </w:rPr>
      </w:pPr>
      <w:del w:id="1965" w:author="Tanya Hernández" w:date="2017-05-17T01:23:00Z">
        <w:r w:rsidRPr="00215307" w:rsidDel="00215307">
          <w:rPr>
            <w:rPrChange w:id="1966" w:author="Tanya Hernández" w:date="2017-05-17T01:23:00Z">
              <w:rPr>
                <w:rStyle w:val="Hipervnculo"/>
                <w:b/>
                <w:bCs w:val="0"/>
              </w:rPr>
            </w:rPrChange>
          </w:rPr>
          <w:delText>Fig. 4. 29 Diagrama esquematico de la placa final.</w:delText>
        </w:r>
        <w:r w:rsidDel="00215307">
          <w:rPr>
            <w:noProof/>
            <w:webHidden/>
          </w:rPr>
          <w:tab/>
        </w:r>
        <w:r w:rsidR="005B2C04" w:rsidDel="00215307">
          <w:rPr>
            <w:noProof/>
            <w:webHidden/>
          </w:rPr>
          <w:delText>134</w:delText>
        </w:r>
      </w:del>
    </w:p>
    <w:p w14:paraId="553EAAE3" w14:textId="2A5229DF" w:rsidR="002A5813" w:rsidDel="00215307" w:rsidRDefault="002A5813">
      <w:pPr>
        <w:pStyle w:val="Tabladeilustraciones"/>
        <w:rPr>
          <w:del w:id="1967" w:author="Tanya Hernández" w:date="2017-05-17T01:23:00Z"/>
          <w:rFonts w:cstheme="minorBidi"/>
          <w:b w:val="0"/>
          <w:bCs w:val="0"/>
          <w:noProof/>
          <w:sz w:val="22"/>
          <w:szCs w:val="22"/>
          <w:lang w:eastAsia="es-MX"/>
        </w:rPr>
      </w:pPr>
      <w:del w:id="1968" w:author="Tanya Hernández" w:date="2017-05-17T01:23:00Z">
        <w:r w:rsidRPr="00215307" w:rsidDel="00215307">
          <w:rPr>
            <w:rPrChange w:id="1969" w:author="Tanya Hernández" w:date="2017-05-17T01:23:00Z">
              <w:rPr>
                <w:rStyle w:val="Hipervnculo"/>
                <w:b/>
                <w:bCs w:val="0"/>
              </w:rPr>
            </w:rPrChange>
          </w:rPr>
          <w:delText>Fig. 4. 30 Administrador de archivos hosting.</w:delText>
        </w:r>
        <w:r w:rsidDel="00215307">
          <w:rPr>
            <w:noProof/>
            <w:webHidden/>
          </w:rPr>
          <w:tab/>
        </w:r>
        <w:r w:rsidR="005B2C04" w:rsidDel="00215307">
          <w:rPr>
            <w:noProof/>
            <w:webHidden/>
          </w:rPr>
          <w:delText>136</w:delText>
        </w:r>
      </w:del>
    </w:p>
    <w:p w14:paraId="602EAE9D" w14:textId="20B353D0" w:rsidR="002A5813" w:rsidDel="00215307" w:rsidRDefault="002A5813">
      <w:pPr>
        <w:pStyle w:val="Tabladeilustraciones"/>
        <w:rPr>
          <w:del w:id="1970" w:author="Tanya Hernández" w:date="2017-05-17T01:23:00Z"/>
          <w:rFonts w:cstheme="minorBidi"/>
          <w:b w:val="0"/>
          <w:bCs w:val="0"/>
          <w:noProof/>
          <w:sz w:val="22"/>
          <w:szCs w:val="22"/>
          <w:lang w:eastAsia="es-MX"/>
        </w:rPr>
      </w:pPr>
      <w:del w:id="1971" w:author="Tanya Hernández" w:date="2017-05-17T01:23:00Z">
        <w:r w:rsidRPr="00215307" w:rsidDel="00215307">
          <w:rPr>
            <w:rPrChange w:id="1972" w:author="Tanya Hernández" w:date="2017-05-17T01:23:00Z">
              <w:rPr>
                <w:rStyle w:val="Hipervnculo"/>
                <w:b/>
                <w:bCs w:val="0"/>
              </w:rPr>
            </w:rPrChange>
          </w:rPr>
          <w:delText>Fig. 4. 31 Conexión a la base de datos.</w:delText>
        </w:r>
        <w:r w:rsidDel="00215307">
          <w:rPr>
            <w:noProof/>
            <w:webHidden/>
          </w:rPr>
          <w:tab/>
        </w:r>
        <w:r w:rsidR="005B2C04" w:rsidDel="00215307">
          <w:rPr>
            <w:noProof/>
            <w:webHidden/>
          </w:rPr>
          <w:delText>136</w:delText>
        </w:r>
      </w:del>
    </w:p>
    <w:p w14:paraId="79EDA94E" w14:textId="5DFE85E0" w:rsidR="002A5813" w:rsidDel="00215307" w:rsidRDefault="002A5813">
      <w:pPr>
        <w:pStyle w:val="Tabladeilustraciones"/>
        <w:rPr>
          <w:del w:id="1973" w:author="Tanya Hernández" w:date="2017-05-17T01:23:00Z"/>
          <w:rFonts w:cstheme="minorBidi"/>
          <w:b w:val="0"/>
          <w:bCs w:val="0"/>
          <w:noProof/>
          <w:sz w:val="22"/>
          <w:szCs w:val="22"/>
          <w:lang w:eastAsia="es-MX"/>
        </w:rPr>
      </w:pPr>
      <w:del w:id="1974" w:author="Tanya Hernández" w:date="2017-05-17T01:23:00Z">
        <w:r w:rsidRPr="00215307" w:rsidDel="00215307">
          <w:rPr>
            <w:rPrChange w:id="1975" w:author="Tanya Hernández" w:date="2017-05-17T01:23:00Z">
              <w:rPr>
                <w:rStyle w:val="Hipervnculo"/>
                <w:b/>
                <w:bCs w:val="0"/>
              </w:rPr>
            </w:rPrChange>
          </w:rPr>
          <w:delText>Fig. 4. 32 Diseño de las vistas de inicio de sesión.</w:delText>
        </w:r>
        <w:r w:rsidDel="00215307">
          <w:rPr>
            <w:noProof/>
            <w:webHidden/>
          </w:rPr>
          <w:tab/>
        </w:r>
        <w:r w:rsidR="005B2C04" w:rsidDel="00215307">
          <w:rPr>
            <w:noProof/>
            <w:webHidden/>
          </w:rPr>
          <w:delText>137</w:delText>
        </w:r>
      </w:del>
    </w:p>
    <w:p w14:paraId="2D85013C" w14:textId="2A3E2778" w:rsidR="002A5813" w:rsidDel="00215307" w:rsidRDefault="002A5813">
      <w:pPr>
        <w:pStyle w:val="Tabladeilustraciones"/>
        <w:rPr>
          <w:del w:id="1976" w:author="Tanya Hernández" w:date="2017-05-17T01:23:00Z"/>
          <w:rFonts w:cstheme="minorBidi"/>
          <w:b w:val="0"/>
          <w:bCs w:val="0"/>
          <w:noProof/>
          <w:sz w:val="22"/>
          <w:szCs w:val="22"/>
          <w:lang w:eastAsia="es-MX"/>
        </w:rPr>
      </w:pPr>
      <w:del w:id="1977" w:author="Tanya Hernández" w:date="2017-05-17T01:23:00Z">
        <w:r w:rsidRPr="00215307" w:rsidDel="00215307">
          <w:rPr>
            <w:rPrChange w:id="1978" w:author="Tanya Hernández" w:date="2017-05-17T01:23:00Z">
              <w:rPr>
                <w:rStyle w:val="Hipervnculo"/>
                <w:b/>
                <w:bCs w:val="0"/>
              </w:rPr>
            </w:rPrChange>
          </w:rPr>
          <w:delText>Fig. 4. 33 Línea de código para la conexión con la base de datos.</w:delText>
        </w:r>
        <w:r w:rsidDel="00215307">
          <w:rPr>
            <w:noProof/>
            <w:webHidden/>
          </w:rPr>
          <w:tab/>
        </w:r>
        <w:r w:rsidR="005B2C04" w:rsidDel="00215307">
          <w:rPr>
            <w:noProof/>
            <w:webHidden/>
          </w:rPr>
          <w:delText>137</w:delText>
        </w:r>
      </w:del>
    </w:p>
    <w:p w14:paraId="628D23DA" w14:textId="1DBDF811" w:rsidR="002A5813" w:rsidDel="00215307" w:rsidRDefault="002A5813">
      <w:pPr>
        <w:pStyle w:val="Tabladeilustraciones"/>
        <w:rPr>
          <w:del w:id="1979" w:author="Tanya Hernández" w:date="2017-05-17T01:23:00Z"/>
          <w:rFonts w:cstheme="minorBidi"/>
          <w:b w:val="0"/>
          <w:bCs w:val="0"/>
          <w:noProof/>
          <w:sz w:val="22"/>
          <w:szCs w:val="22"/>
          <w:lang w:eastAsia="es-MX"/>
        </w:rPr>
      </w:pPr>
      <w:del w:id="1980" w:author="Tanya Hernández" w:date="2017-05-17T01:23:00Z">
        <w:r w:rsidRPr="00215307" w:rsidDel="00215307">
          <w:rPr>
            <w:rPrChange w:id="1981" w:author="Tanya Hernández" w:date="2017-05-17T01:23:00Z">
              <w:rPr>
                <w:rStyle w:val="Hipervnculo"/>
                <w:b/>
                <w:bCs w:val="0"/>
              </w:rPr>
            </w:rPrChange>
          </w:rPr>
          <w:delText>Fig. 4. 34 Líneas de código para verificar el correo ingresado.</w:delText>
        </w:r>
        <w:r w:rsidDel="00215307">
          <w:rPr>
            <w:noProof/>
            <w:webHidden/>
          </w:rPr>
          <w:tab/>
        </w:r>
        <w:r w:rsidR="005B2C04" w:rsidDel="00215307">
          <w:rPr>
            <w:noProof/>
            <w:webHidden/>
          </w:rPr>
          <w:delText>137</w:delText>
        </w:r>
      </w:del>
    </w:p>
    <w:p w14:paraId="5BA53FDB" w14:textId="130E7CCB" w:rsidR="002A5813" w:rsidDel="00215307" w:rsidRDefault="002A5813">
      <w:pPr>
        <w:pStyle w:val="Tabladeilustraciones"/>
        <w:rPr>
          <w:del w:id="1982" w:author="Tanya Hernández" w:date="2017-05-17T01:23:00Z"/>
          <w:rFonts w:cstheme="minorBidi"/>
          <w:b w:val="0"/>
          <w:bCs w:val="0"/>
          <w:noProof/>
          <w:sz w:val="22"/>
          <w:szCs w:val="22"/>
          <w:lang w:eastAsia="es-MX"/>
        </w:rPr>
      </w:pPr>
      <w:del w:id="1983" w:author="Tanya Hernández" w:date="2017-05-17T01:23:00Z">
        <w:r w:rsidRPr="00215307" w:rsidDel="00215307">
          <w:rPr>
            <w:rPrChange w:id="1984" w:author="Tanya Hernández" w:date="2017-05-17T01:23:00Z">
              <w:rPr>
                <w:rStyle w:val="Hipervnculo"/>
                <w:b/>
                <w:bCs w:val="0"/>
              </w:rPr>
            </w:rPrChange>
          </w:rPr>
          <w:delText>Fig. 4. 35 Líneas de código para verificar la contraseña ingresada.</w:delText>
        </w:r>
        <w:r w:rsidDel="00215307">
          <w:rPr>
            <w:noProof/>
            <w:webHidden/>
          </w:rPr>
          <w:tab/>
        </w:r>
        <w:r w:rsidR="005B2C04" w:rsidDel="00215307">
          <w:rPr>
            <w:noProof/>
            <w:webHidden/>
          </w:rPr>
          <w:delText>137</w:delText>
        </w:r>
      </w:del>
    </w:p>
    <w:p w14:paraId="6D8F9058" w14:textId="4751AE62" w:rsidR="002A5813" w:rsidDel="00215307" w:rsidRDefault="002A5813">
      <w:pPr>
        <w:pStyle w:val="Tabladeilustraciones"/>
        <w:rPr>
          <w:del w:id="1985" w:author="Tanya Hernández" w:date="2017-05-17T01:23:00Z"/>
          <w:rFonts w:cstheme="minorBidi"/>
          <w:b w:val="0"/>
          <w:bCs w:val="0"/>
          <w:noProof/>
          <w:sz w:val="22"/>
          <w:szCs w:val="22"/>
          <w:lang w:eastAsia="es-MX"/>
        </w:rPr>
      </w:pPr>
      <w:del w:id="1986" w:author="Tanya Hernández" w:date="2017-05-17T01:23:00Z">
        <w:r w:rsidRPr="00215307" w:rsidDel="00215307">
          <w:rPr>
            <w:rPrChange w:id="1987" w:author="Tanya Hernández" w:date="2017-05-17T01:23:00Z">
              <w:rPr>
                <w:rStyle w:val="Hipervnculo"/>
                <w:b/>
                <w:bCs w:val="0"/>
              </w:rPr>
            </w:rPrChange>
          </w:rPr>
          <w:delText>Fig. 4. 36 Vistas de la funcionalidad básica de la aplicación móvil.</w:delText>
        </w:r>
        <w:r w:rsidDel="00215307">
          <w:rPr>
            <w:noProof/>
            <w:webHidden/>
          </w:rPr>
          <w:tab/>
        </w:r>
        <w:r w:rsidR="005B2C04" w:rsidDel="00215307">
          <w:rPr>
            <w:noProof/>
            <w:webHidden/>
          </w:rPr>
          <w:delText>138</w:delText>
        </w:r>
      </w:del>
    </w:p>
    <w:p w14:paraId="37A16D5D" w14:textId="6975C58E" w:rsidR="002A5813" w:rsidDel="00215307" w:rsidRDefault="002A5813">
      <w:pPr>
        <w:pStyle w:val="Tabladeilustraciones"/>
        <w:rPr>
          <w:del w:id="1988" w:author="Tanya Hernández" w:date="2017-05-17T01:23:00Z"/>
          <w:rFonts w:cstheme="minorBidi"/>
          <w:b w:val="0"/>
          <w:bCs w:val="0"/>
          <w:noProof/>
          <w:sz w:val="22"/>
          <w:szCs w:val="22"/>
          <w:lang w:eastAsia="es-MX"/>
        </w:rPr>
      </w:pPr>
      <w:del w:id="1989" w:author="Tanya Hernández" w:date="2017-05-17T01:23:00Z">
        <w:r w:rsidRPr="00215307" w:rsidDel="00215307">
          <w:rPr>
            <w:rPrChange w:id="1990" w:author="Tanya Hernández" w:date="2017-05-17T01:23:00Z">
              <w:rPr>
                <w:rStyle w:val="Hipervnculo"/>
                <w:b/>
                <w:bCs w:val="0"/>
              </w:rPr>
            </w:rPrChange>
          </w:rPr>
          <w:delText>Fig. 4. 37 Vistas de la funcionalidad básica de la aplicación móvil.</w:delText>
        </w:r>
        <w:r w:rsidDel="00215307">
          <w:rPr>
            <w:noProof/>
            <w:webHidden/>
          </w:rPr>
          <w:tab/>
        </w:r>
        <w:r w:rsidR="005B2C04" w:rsidDel="00215307">
          <w:rPr>
            <w:noProof/>
            <w:webHidden/>
          </w:rPr>
          <w:delText>139</w:delText>
        </w:r>
      </w:del>
    </w:p>
    <w:p w14:paraId="46ED6A1E" w14:textId="358E3E41" w:rsidR="002A5813" w:rsidDel="00215307" w:rsidRDefault="002A5813">
      <w:pPr>
        <w:pStyle w:val="Tabladeilustraciones"/>
        <w:rPr>
          <w:del w:id="1991" w:author="Tanya Hernández" w:date="2017-05-17T01:23:00Z"/>
          <w:rFonts w:cstheme="minorBidi"/>
          <w:b w:val="0"/>
          <w:bCs w:val="0"/>
          <w:noProof/>
          <w:sz w:val="22"/>
          <w:szCs w:val="22"/>
          <w:lang w:eastAsia="es-MX"/>
        </w:rPr>
      </w:pPr>
      <w:del w:id="1992" w:author="Tanya Hernández" w:date="2017-05-17T01:23:00Z">
        <w:r w:rsidRPr="00215307" w:rsidDel="00215307">
          <w:rPr>
            <w:rPrChange w:id="1993" w:author="Tanya Hernández" w:date="2017-05-17T01:23:00Z">
              <w:rPr>
                <w:rStyle w:val="Hipervnculo"/>
                <w:b/>
                <w:bCs w:val="0"/>
              </w:rPr>
            </w:rPrChange>
          </w:rPr>
          <w:delText>Fig. 4. 38 Vistas de alertas de cada una de las variables.</w:delText>
        </w:r>
        <w:r w:rsidDel="00215307">
          <w:rPr>
            <w:noProof/>
            <w:webHidden/>
          </w:rPr>
          <w:tab/>
        </w:r>
        <w:r w:rsidR="005B2C04" w:rsidDel="00215307">
          <w:rPr>
            <w:noProof/>
            <w:webHidden/>
          </w:rPr>
          <w:delText>139</w:delText>
        </w:r>
      </w:del>
    </w:p>
    <w:p w14:paraId="47E30B2F" w14:textId="54E7757A" w:rsidR="00AA6DCA" w:rsidRDefault="00DA60CD">
      <w:pPr>
        <w:pStyle w:val="Tabladeilustraciones"/>
        <w:rPr>
          <w:ins w:id="1994" w:author="Tanya Hernández" w:date="2017-05-21T20:07:00Z"/>
          <w:rFonts w:cstheme="minorBidi"/>
          <w:b w:val="0"/>
          <w:bCs w:val="0"/>
          <w:sz w:val="22"/>
          <w:szCs w:val="22"/>
          <w:lang w:eastAsia="es-MX"/>
        </w:rPr>
      </w:pPr>
      <w:r>
        <w:rPr>
          <w:rStyle w:val="Hipervnculo"/>
        </w:rPr>
        <w:fldChar w:fldCharType="end"/>
      </w:r>
      <w:r>
        <w:rPr>
          <w:rStyle w:val="Hipervnculo"/>
        </w:rPr>
        <w:fldChar w:fldCharType="begin"/>
      </w:r>
      <w:r>
        <w:rPr>
          <w:rStyle w:val="Hipervnculo"/>
        </w:rPr>
        <w:instrText xml:space="preserve"> TOC \h \z \c "Fig. 5." </w:instrText>
      </w:r>
      <w:r>
        <w:rPr>
          <w:rStyle w:val="Hipervnculo"/>
        </w:rPr>
        <w:fldChar w:fldCharType="separate"/>
      </w:r>
      <w:ins w:id="1995" w:author="Tanya Hernández" w:date="2017-05-21T20:07:00Z">
        <w:r w:rsidR="00AA6DCA" w:rsidRPr="00E23D57">
          <w:rPr>
            <w:rStyle w:val="Hipervnculo"/>
          </w:rPr>
          <w:fldChar w:fldCharType="begin"/>
        </w:r>
        <w:r w:rsidR="00AA6DCA" w:rsidRPr="00E23D57">
          <w:rPr>
            <w:rStyle w:val="Hipervnculo"/>
          </w:rPr>
          <w:instrText xml:space="preserve"> </w:instrText>
        </w:r>
        <w:r w:rsidR="00AA6DCA">
          <w:instrText>HYPERLINK \l "_Toc483160635"</w:instrText>
        </w:r>
        <w:r w:rsidR="00AA6DCA" w:rsidRPr="00E23D57">
          <w:rPr>
            <w:rStyle w:val="Hipervnculo"/>
          </w:rPr>
          <w:instrText xml:space="preserve"> </w:instrText>
        </w:r>
        <w:r w:rsidR="00AA6DCA" w:rsidRPr="00E23D57">
          <w:rPr>
            <w:rStyle w:val="Hipervnculo"/>
          </w:rPr>
          <w:fldChar w:fldCharType="separate"/>
        </w:r>
        <w:r w:rsidR="00AA6DCA" w:rsidRPr="00E23D57">
          <w:rPr>
            <w:rStyle w:val="Hipervnculo"/>
          </w:rPr>
          <w:t>Fig. 5.1 Sensor de temperatura MLX9614.</w:t>
        </w:r>
        <w:r w:rsidR="00AA6DCA">
          <w:rPr>
            <w:webHidden/>
          </w:rPr>
          <w:tab/>
        </w:r>
        <w:r w:rsidR="00AA6DCA">
          <w:rPr>
            <w:webHidden/>
          </w:rPr>
          <w:fldChar w:fldCharType="begin"/>
        </w:r>
        <w:r w:rsidR="00AA6DCA">
          <w:rPr>
            <w:webHidden/>
          </w:rPr>
          <w:instrText xml:space="preserve"> PAGEREF _Toc483160635 \h </w:instrText>
        </w:r>
      </w:ins>
      <w:r w:rsidR="00AA6DCA">
        <w:rPr>
          <w:webHidden/>
        </w:rPr>
      </w:r>
      <w:r w:rsidR="00AA6DCA">
        <w:rPr>
          <w:webHidden/>
        </w:rPr>
        <w:fldChar w:fldCharType="separate"/>
      </w:r>
      <w:ins w:id="1996" w:author="Tanya Hernández" w:date="2017-05-21T21:21:00Z">
        <w:r w:rsidR="00604603">
          <w:rPr>
            <w:webHidden/>
          </w:rPr>
          <w:t>143</w:t>
        </w:r>
      </w:ins>
      <w:ins w:id="1997" w:author="Tanya Hernández" w:date="2017-05-21T20:07:00Z">
        <w:r w:rsidR="00AA6DCA">
          <w:rPr>
            <w:webHidden/>
          </w:rPr>
          <w:fldChar w:fldCharType="end"/>
        </w:r>
        <w:r w:rsidR="00AA6DCA" w:rsidRPr="00E23D57">
          <w:rPr>
            <w:rStyle w:val="Hipervnculo"/>
          </w:rPr>
          <w:fldChar w:fldCharType="end"/>
        </w:r>
      </w:ins>
    </w:p>
    <w:p w14:paraId="6C30EC14" w14:textId="6B592441" w:rsidR="00AA6DCA" w:rsidRDefault="00AA6DCA">
      <w:pPr>
        <w:pStyle w:val="Tabladeilustraciones"/>
        <w:rPr>
          <w:ins w:id="1998" w:author="Tanya Hernández" w:date="2017-05-21T20:07:00Z"/>
          <w:rFonts w:cstheme="minorBidi"/>
          <w:b w:val="0"/>
          <w:bCs w:val="0"/>
          <w:sz w:val="22"/>
          <w:szCs w:val="22"/>
          <w:lang w:eastAsia="es-MX"/>
        </w:rPr>
      </w:pPr>
      <w:ins w:id="1999" w:author="Tanya Hernández" w:date="2017-05-21T20:07:00Z">
        <w:r w:rsidRPr="00E23D57">
          <w:rPr>
            <w:rStyle w:val="Hipervnculo"/>
          </w:rPr>
          <w:fldChar w:fldCharType="begin"/>
        </w:r>
        <w:r w:rsidRPr="00E23D57">
          <w:rPr>
            <w:rStyle w:val="Hipervnculo"/>
          </w:rPr>
          <w:instrText xml:space="preserve"> </w:instrText>
        </w:r>
        <w:r>
          <w:instrText>HYPERLINK \l "_Toc483160636"</w:instrText>
        </w:r>
        <w:r w:rsidRPr="00E23D57">
          <w:rPr>
            <w:rStyle w:val="Hipervnculo"/>
          </w:rPr>
          <w:instrText xml:space="preserve"> </w:instrText>
        </w:r>
        <w:r w:rsidRPr="00E23D57">
          <w:rPr>
            <w:rStyle w:val="Hipervnculo"/>
          </w:rPr>
          <w:fldChar w:fldCharType="separate"/>
        </w:r>
        <w:r w:rsidRPr="00E23D57">
          <w:rPr>
            <w:rStyle w:val="Hipervnculo"/>
          </w:rPr>
          <w:t>Fig. 5.2 Sensor acelerómetro MPU-6050.</w:t>
        </w:r>
        <w:r>
          <w:rPr>
            <w:webHidden/>
          </w:rPr>
          <w:tab/>
        </w:r>
        <w:r>
          <w:rPr>
            <w:webHidden/>
          </w:rPr>
          <w:fldChar w:fldCharType="begin"/>
        </w:r>
        <w:r>
          <w:rPr>
            <w:webHidden/>
          </w:rPr>
          <w:instrText xml:space="preserve"> PAGEREF _Toc483160636 \h </w:instrText>
        </w:r>
      </w:ins>
      <w:r>
        <w:rPr>
          <w:webHidden/>
        </w:rPr>
      </w:r>
      <w:r>
        <w:rPr>
          <w:webHidden/>
        </w:rPr>
        <w:fldChar w:fldCharType="separate"/>
      </w:r>
      <w:ins w:id="2000" w:author="Tanya Hernández" w:date="2017-05-21T21:21:00Z">
        <w:r w:rsidR="00604603">
          <w:rPr>
            <w:webHidden/>
          </w:rPr>
          <w:t>143</w:t>
        </w:r>
      </w:ins>
      <w:ins w:id="2001" w:author="Tanya Hernández" w:date="2017-05-21T20:07:00Z">
        <w:r>
          <w:rPr>
            <w:webHidden/>
          </w:rPr>
          <w:fldChar w:fldCharType="end"/>
        </w:r>
        <w:r w:rsidRPr="00E23D57">
          <w:rPr>
            <w:rStyle w:val="Hipervnculo"/>
          </w:rPr>
          <w:fldChar w:fldCharType="end"/>
        </w:r>
      </w:ins>
    </w:p>
    <w:p w14:paraId="2BDDAB96" w14:textId="42C40213" w:rsidR="00AA6DCA" w:rsidRDefault="00AA6DCA">
      <w:pPr>
        <w:pStyle w:val="Tabladeilustraciones"/>
        <w:rPr>
          <w:ins w:id="2002" w:author="Tanya Hernández" w:date="2017-05-21T20:07:00Z"/>
          <w:rFonts w:cstheme="minorBidi"/>
          <w:b w:val="0"/>
          <w:bCs w:val="0"/>
          <w:sz w:val="22"/>
          <w:szCs w:val="22"/>
          <w:lang w:eastAsia="es-MX"/>
        </w:rPr>
      </w:pPr>
      <w:ins w:id="2003" w:author="Tanya Hernández" w:date="2017-05-21T20:07:00Z">
        <w:r w:rsidRPr="00E23D57">
          <w:rPr>
            <w:rStyle w:val="Hipervnculo"/>
          </w:rPr>
          <w:fldChar w:fldCharType="begin"/>
        </w:r>
        <w:r w:rsidRPr="00E23D57">
          <w:rPr>
            <w:rStyle w:val="Hipervnculo"/>
          </w:rPr>
          <w:instrText xml:space="preserve"> </w:instrText>
        </w:r>
        <w:r>
          <w:instrText>HYPERLINK \l "_Toc483160637"</w:instrText>
        </w:r>
        <w:r w:rsidRPr="00E23D57">
          <w:rPr>
            <w:rStyle w:val="Hipervnculo"/>
          </w:rPr>
          <w:instrText xml:space="preserve"> </w:instrText>
        </w:r>
        <w:r w:rsidRPr="00E23D57">
          <w:rPr>
            <w:rStyle w:val="Hipervnculo"/>
          </w:rPr>
          <w:fldChar w:fldCharType="separate"/>
        </w:r>
        <w:r w:rsidRPr="00E23D57">
          <w:rPr>
            <w:rStyle w:val="Hipervnculo"/>
          </w:rPr>
          <w:t>Fig. 5.3 Sensor de frecuencia cardiaca MAX30100.</w:t>
        </w:r>
        <w:r>
          <w:rPr>
            <w:webHidden/>
          </w:rPr>
          <w:tab/>
        </w:r>
        <w:r>
          <w:rPr>
            <w:webHidden/>
          </w:rPr>
          <w:fldChar w:fldCharType="begin"/>
        </w:r>
        <w:r>
          <w:rPr>
            <w:webHidden/>
          </w:rPr>
          <w:instrText xml:space="preserve"> PAGEREF _Toc483160637 \h </w:instrText>
        </w:r>
      </w:ins>
      <w:r>
        <w:rPr>
          <w:webHidden/>
        </w:rPr>
      </w:r>
      <w:r>
        <w:rPr>
          <w:webHidden/>
        </w:rPr>
        <w:fldChar w:fldCharType="separate"/>
      </w:r>
      <w:ins w:id="2004" w:author="Tanya Hernández" w:date="2017-05-21T21:21:00Z">
        <w:r w:rsidR="00604603">
          <w:rPr>
            <w:webHidden/>
          </w:rPr>
          <w:t>143</w:t>
        </w:r>
      </w:ins>
      <w:ins w:id="2005" w:author="Tanya Hernández" w:date="2017-05-21T20:07:00Z">
        <w:r>
          <w:rPr>
            <w:webHidden/>
          </w:rPr>
          <w:fldChar w:fldCharType="end"/>
        </w:r>
        <w:r w:rsidRPr="00E23D57">
          <w:rPr>
            <w:rStyle w:val="Hipervnculo"/>
          </w:rPr>
          <w:fldChar w:fldCharType="end"/>
        </w:r>
      </w:ins>
    </w:p>
    <w:p w14:paraId="720C57C1" w14:textId="64D6591D" w:rsidR="00AA6DCA" w:rsidRDefault="00AA6DCA">
      <w:pPr>
        <w:pStyle w:val="Tabladeilustraciones"/>
        <w:rPr>
          <w:ins w:id="2006" w:author="Tanya Hernández" w:date="2017-05-21T20:07:00Z"/>
          <w:rFonts w:cstheme="minorBidi"/>
          <w:b w:val="0"/>
          <w:bCs w:val="0"/>
          <w:sz w:val="22"/>
          <w:szCs w:val="22"/>
          <w:lang w:eastAsia="es-MX"/>
        </w:rPr>
      </w:pPr>
      <w:ins w:id="2007" w:author="Tanya Hernández" w:date="2017-05-21T20:07:00Z">
        <w:r w:rsidRPr="00E23D57">
          <w:rPr>
            <w:rStyle w:val="Hipervnculo"/>
          </w:rPr>
          <w:fldChar w:fldCharType="begin"/>
        </w:r>
        <w:r w:rsidRPr="00E23D57">
          <w:rPr>
            <w:rStyle w:val="Hipervnculo"/>
          </w:rPr>
          <w:instrText xml:space="preserve"> </w:instrText>
        </w:r>
        <w:r>
          <w:instrText>HYPERLINK \l "_Toc483160638"</w:instrText>
        </w:r>
        <w:r w:rsidRPr="00E23D57">
          <w:rPr>
            <w:rStyle w:val="Hipervnculo"/>
          </w:rPr>
          <w:instrText xml:space="preserve"> </w:instrText>
        </w:r>
        <w:r w:rsidRPr="00E23D57">
          <w:rPr>
            <w:rStyle w:val="Hipervnculo"/>
          </w:rPr>
          <w:fldChar w:fldCharType="separate"/>
        </w:r>
        <w:r w:rsidRPr="00E23D57">
          <w:rPr>
            <w:rStyle w:val="Hipervnculo"/>
          </w:rPr>
          <w:t>Fig. 5.4 Vista de módulo de ingreso.</w:t>
        </w:r>
        <w:r>
          <w:rPr>
            <w:webHidden/>
          </w:rPr>
          <w:tab/>
        </w:r>
        <w:r>
          <w:rPr>
            <w:webHidden/>
          </w:rPr>
          <w:fldChar w:fldCharType="begin"/>
        </w:r>
        <w:r>
          <w:rPr>
            <w:webHidden/>
          </w:rPr>
          <w:instrText xml:space="preserve"> PAGEREF _Toc483160638 \h </w:instrText>
        </w:r>
      </w:ins>
      <w:r>
        <w:rPr>
          <w:webHidden/>
        </w:rPr>
      </w:r>
      <w:r>
        <w:rPr>
          <w:webHidden/>
        </w:rPr>
        <w:fldChar w:fldCharType="separate"/>
      </w:r>
      <w:ins w:id="2008" w:author="Tanya Hernández" w:date="2017-05-21T21:21:00Z">
        <w:r w:rsidR="00604603">
          <w:rPr>
            <w:webHidden/>
          </w:rPr>
          <w:t>144</w:t>
        </w:r>
      </w:ins>
      <w:ins w:id="2009" w:author="Tanya Hernández" w:date="2017-05-21T20:07:00Z">
        <w:r>
          <w:rPr>
            <w:webHidden/>
          </w:rPr>
          <w:fldChar w:fldCharType="end"/>
        </w:r>
        <w:r w:rsidRPr="00E23D57">
          <w:rPr>
            <w:rStyle w:val="Hipervnculo"/>
          </w:rPr>
          <w:fldChar w:fldCharType="end"/>
        </w:r>
      </w:ins>
    </w:p>
    <w:p w14:paraId="5E8F8524" w14:textId="54DD9079" w:rsidR="00AA6DCA" w:rsidRDefault="00AA6DCA">
      <w:pPr>
        <w:pStyle w:val="Tabladeilustraciones"/>
        <w:rPr>
          <w:ins w:id="2010" w:author="Tanya Hernández" w:date="2017-05-21T20:07:00Z"/>
          <w:rFonts w:cstheme="minorBidi"/>
          <w:b w:val="0"/>
          <w:bCs w:val="0"/>
          <w:sz w:val="22"/>
          <w:szCs w:val="22"/>
          <w:lang w:eastAsia="es-MX"/>
        </w:rPr>
      </w:pPr>
      <w:ins w:id="2011" w:author="Tanya Hernández" w:date="2017-05-21T20:07:00Z">
        <w:r w:rsidRPr="00E23D57">
          <w:rPr>
            <w:rStyle w:val="Hipervnculo"/>
          </w:rPr>
          <w:fldChar w:fldCharType="begin"/>
        </w:r>
        <w:r w:rsidRPr="00E23D57">
          <w:rPr>
            <w:rStyle w:val="Hipervnculo"/>
          </w:rPr>
          <w:instrText xml:space="preserve"> </w:instrText>
        </w:r>
        <w:r>
          <w:instrText>HYPERLINK \l "_Toc483160639"</w:instrText>
        </w:r>
        <w:r w:rsidRPr="00E23D57">
          <w:rPr>
            <w:rStyle w:val="Hipervnculo"/>
          </w:rPr>
          <w:instrText xml:space="preserve"> </w:instrText>
        </w:r>
        <w:r w:rsidRPr="00E23D57">
          <w:rPr>
            <w:rStyle w:val="Hipervnculo"/>
          </w:rPr>
          <w:fldChar w:fldCharType="separate"/>
        </w:r>
        <w:r w:rsidRPr="00E23D57">
          <w:rPr>
            <w:rStyle w:val="Hipervnculo"/>
          </w:rPr>
          <w:t>Fig. 5.5 Vista de módulo de registro datos personales.</w:t>
        </w:r>
        <w:r>
          <w:rPr>
            <w:webHidden/>
          </w:rPr>
          <w:tab/>
        </w:r>
        <w:r>
          <w:rPr>
            <w:webHidden/>
          </w:rPr>
          <w:fldChar w:fldCharType="begin"/>
        </w:r>
        <w:r>
          <w:rPr>
            <w:webHidden/>
          </w:rPr>
          <w:instrText xml:space="preserve"> PAGEREF _Toc483160639 \h </w:instrText>
        </w:r>
      </w:ins>
      <w:r>
        <w:rPr>
          <w:webHidden/>
        </w:rPr>
      </w:r>
      <w:r>
        <w:rPr>
          <w:webHidden/>
        </w:rPr>
        <w:fldChar w:fldCharType="separate"/>
      </w:r>
      <w:ins w:id="2012" w:author="Tanya Hernández" w:date="2017-05-21T21:21:00Z">
        <w:r w:rsidR="00604603">
          <w:rPr>
            <w:webHidden/>
          </w:rPr>
          <w:t>145</w:t>
        </w:r>
      </w:ins>
      <w:ins w:id="2013" w:author="Tanya Hernández" w:date="2017-05-21T20:07:00Z">
        <w:r>
          <w:rPr>
            <w:webHidden/>
          </w:rPr>
          <w:fldChar w:fldCharType="end"/>
        </w:r>
        <w:r w:rsidRPr="00E23D57">
          <w:rPr>
            <w:rStyle w:val="Hipervnculo"/>
          </w:rPr>
          <w:fldChar w:fldCharType="end"/>
        </w:r>
      </w:ins>
    </w:p>
    <w:p w14:paraId="42F3A400" w14:textId="334DEA49" w:rsidR="00AA6DCA" w:rsidRDefault="00AA6DCA">
      <w:pPr>
        <w:pStyle w:val="Tabladeilustraciones"/>
        <w:rPr>
          <w:ins w:id="2014" w:author="Tanya Hernández" w:date="2017-05-21T20:07:00Z"/>
          <w:rFonts w:cstheme="minorBidi"/>
          <w:b w:val="0"/>
          <w:bCs w:val="0"/>
          <w:sz w:val="22"/>
          <w:szCs w:val="22"/>
          <w:lang w:eastAsia="es-MX"/>
        </w:rPr>
      </w:pPr>
      <w:ins w:id="2015" w:author="Tanya Hernández" w:date="2017-05-21T20:07:00Z">
        <w:r w:rsidRPr="00E23D57">
          <w:rPr>
            <w:rStyle w:val="Hipervnculo"/>
          </w:rPr>
          <w:fldChar w:fldCharType="begin"/>
        </w:r>
        <w:r w:rsidRPr="00E23D57">
          <w:rPr>
            <w:rStyle w:val="Hipervnculo"/>
          </w:rPr>
          <w:instrText xml:space="preserve"> </w:instrText>
        </w:r>
        <w:r>
          <w:instrText>HYPERLINK \l "_Toc483160640"</w:instrText>
        </w:r>
        <w:r w:rsidRPr="00E23D57">
          <w:rPr>
            <w:rStyle w:val="Hipervnculo"/>
          </w:rPr>
          <w:instrText xml:space="preserve"> </w:instrText>
        </w:r>
        <w:r w:rsidRPr="00E23D57">
          <w:rPr>
            <w:rStyle w:val="Hipervnculo"/>
          </w:rPr>
          <w:fldChar w:fldCharType="separate"/>
        </w:r>
        <w:r w:rsidRPr="00E23D57">
          <w:rPr>
            <w:rStyle w:val="Hipervnculo"/>
          </w:rPr>
          <w:t>Fig. 5.6 Vista de módulo de registro fecha de nacimiento.</w:t>
        </w:r>
        <w:r>
          <w:rPr>
            <w:webHidden/>
          </w:rPr>
          <w:tab/>
        </w:r>
        <w:r>
          <w:rPr>
            <w:webHidden/>
          </w:rPr>
          <w:fldChar w:fldCharType="begin"/>
        </w:r>
        <w:r>
          <w:rPr>
            <w:webHidden/>
          </w:rPr>
          <w:instrText xml:space="preserve"> PAGEREF _Toc483160640 \h </w:instrText>
        </w:r>
      </w:ins>
      <w:r>
        <w:rPr>
          <w:webHidden/>
        </w:rPr>
      </w:r>
      <w:r>
        <w:rPr>
          <w:webHidden/>
        </w:rPr>
        <w:fldChar w:fldCharType="separate"/>
      </w:r>
      <w:ins w:id="2016" w:author="Tanya Hernández" w:date="2017-05-21T21:21:00Z">
        <w:r w:rsidR="00604603">
          <w:rPr>
            <w:webHidden/>
          </w:rPr>
          <w:t>145</w:t>
        </w:r>
      </w:ins>
      <w:ins w:id="2017" w:author="Tanya Hernández" w:date="2017-05-21T20:07:00Z">
        <w:r>
          <w:rPr>
            <w:webHidden/>
          </w:rPr>
          <w:fldChar w:fldCharType="end"/>
        </w:r>
        <w:r w:rsidRPr="00E23D57">
          <w:rPr>
            <w:rStyle w:val="Hipervnculo"/>
          </w:rPr>
          <w:fldChar w:fldCharType="end"/>
        </w:r>
      </w:ins>
    </w:p>
    <w:p w14:paraId="17E75963" w14:textId="5A2BEAD3" w:rsidR="00AA6DCA" w:rsidRDefault="00AA6DCA">
      <w:pPr>
        <w:pStyle w:val="Tabladeilustraciones"/>
        <w:rPr>
          <w:ins w:id="2018" w:author="Tanya Hernández" w:date="2017-05-21T20:07:00Z"/>
          <w:rFonts w:cstheme="minorBidi"/>
          <w:b w:val="0"/>
          <w:bCs w:val="0"/>
          <w:sz w:val="22"/>
          <w:szCs w:val="22"/>
          <w:lang w:eastAsia="es-MX"/>
        </w:rPr>
      </w:pPr>
      <w:ins w:id="2019" w:author="Tanya Hernández" w:date="2017-05-21T20:07:00Z">
        <w:r w:rsidRPr="00E23D57">
          <w:rPr>
            <w:rStyle w:val="Hipervnculo"/>
          </w:rPr>
          <w:fldChar w:fldCharType="begin"/>
        </w:r>
        <w:r w:rsidRPr="00E23D57">
          <w:rPr>
            <w:rStyle w:val="Hipervnculo"/>
          </w:rPr>
          <w:instrText xml:space="preserve"> </w:instrText>
        </w:r>
        <w:r>
          <w:instrText>HYPERLINK \l "_Toc483160641"</w:instrText>
        </w:r>
        <w:r w:rsidRPr="00E23D57">
          <w:rPr>
            <w:rStyle w:val="Hipervnculo"/>
          </w:rPr>
          <w:instrText xml:space="preserve"> </w:instrText>
        </w:r>
        <w:r w:rsidRPr="00E23D57">
          <w:rPr>
            <w:rStyle w:val="Hipervnculo"/>
          </w:rPr>
          <w:fldChar w:fldCharType="separate"/>
        </w:r>
        <w:r w:rsidRPr="00E23D57">
          <w:rPr>
            <w:rStyle w:val="Hipervnculo"/>
          </w:rPr>
          <w:t>Fig. 5. 7 Vista de selector de fecha de nacimiento.</w:t>
        </w:r>
        <w:r>
          <w:rPr>
            <w:webHidden/>
          </w:rPr>
          <w:tab/>
        </w:r>
        <w:r>
          <w:rPr>
            <w:webHidden/>
          </w:rPr>
          <w:fldChar w:fldCharType="begin"/>
        </w:r>
        <w:r>
          <w:rPr>
            <w:webHidden/>
          </w:rPr>
          <w:instrText xml:space="preserve"> PAGEREF _Toc483160641 \h </w:instrText>
        </w:r>
      </w:ins>
      <w:r>
        <w:rPr>
          <w:webHidden/>
        </w:rPr>
      </w:r>
      <w:r>
        <w:rPr>
          <w:webHidden/>
        </w:rPr>
        <w:fldChar w:fldCharType="separate"/>
      </w:r>
      <w:ins w:id="2020" w:author="Tanya Hernández" w:date="2017-05-21T21:21:00Z">
        <w:r w:rsidR="00604603">
          <w:rPr>
            <w:webHidden/>
          </w:rPr>
          <w:t>146</w:t>
        </w:r>
      </w:ins>
      <w:ins w:id="2021" w:author="Tanya Hernández" w:date="2017-05-21T20:07:00Z">
        <w:r>
          <w:rPr>
            <w:webHidden/>
          </w:rPr>
          <w:fldChar w:fldCharType="end"/>
        </w:r>
        <w:r w:rsidRPr="00E23D57">
          <w:rPr>
            <w:rStyle w:val="Hipervnculo"/>
          </w:rPr>
          <w:fldChar w:fldCharType="end"/>
        </w:r>
      </w:ins>
    </w:p>
    <w:p w14:paraId="215CE616" w14:textId="6214C84A" w:rsidR="00AA6DCA" w:rsidRDefault="00AA6DCA">
      <w:pPr>
        <w:pStyle w:val="Tabladeilustraciones"/>
        <w:rPr>
          <w:ins w:id="2022" w:author="Tanya Hernández" w:date="2017-05-21T20:07:00Z"/>
          <w:rFonts w:cstheme="minorBidi"/>
          <w:b w:val="0"/>
          <w:bCs w:val="0"/>
          <w:sz w:val="22"/>
          <w:szCs w:val="22"/>
          <w:lang w:eastAsia="es-MX"/>
        </w:rPr>
      </w:pPr>
      <w:ins w:id="2023" w:author="Tanya Hernández" w:date="2017-05-21T20:07:00Z">
        <w:r w:rsidRPr="00E23D57">
          <w:rPr>
            <w:rStyle w:val="Hipervnculo"/>
          </w:rPr>
          <w:fldChar w:fldCharType="begin"/>
        </w:r>
        <w:r w:rsidRPr="00E23D57">
          <w:rPr>
            <w:rStyle w:val="Hipervnculo"/>
          </w:rPr>
          <w:instrText xml:space="preserve"> </w:instrText>
        </w:r>
        <w:r>
          <w:instrText>HYPERLINK \l "_Toc483160642"</w:instrText>
        </w:r>
        <w:r w:rsidRPr="00E23D57">
          <w:rPr>
            <w:rStyle w:val="Hipervnculo"/>
          </w:rPr>
          <w:instrText xml:space="preserve"> </w:instrText>
        </w:r>
        <w:r w:rsidRPr="00E23D57">
          <w:rPr>
            <w:rStyle w:val="Hipervnculo"/>
          </w:rPr>
          <w:fldChar w:fldCharType="separate"/>
        </w:r>
        <w:r w:rsidRPr="00E23D57">
          <w:rPr>
            <w:rStyle w:val="Hipervnculo"/>
          </w:rPr>
          <w:t>Fig. 5.8 Vista ingresar domicilio.</w:t>
        </w:r>
        <w:r>
          <w:rPr>
            <w:webHidden/>
          </w:rPr>
          <w:tab/>
        </w:r>
        <w:r>
          <w:rPr>
            <w:webHidden/>
          </w:rPr>
          <w:fldChar w:fldCharType="begin"/>
        </w:r>
        <w:r>
          <w:rPr>
            <w:webHidden/>
          </w:rPr>
          <w:instrText xml:space="preserve"> PAGEREF _Toc483160642 \h </w:instrText>
        </w:r>
      </w:ins>
      <w:r>
        <w:rPr>
          <w:webHidden/>
        </w:rPr>
      </w:r>
      <w:r>
        <w:rPr>
          <w:webHidden/>
        </w:rPr>
        <w:fldChar w:fldCharType="separate"/>
      </w:r>
      <w:ins w:id="2024" w:author="Tanya Hernández" w:date="2017-05-21T21:21:00Z">
        <w:r w:rsidR="00604603">
          <w:rPr>
            <w:webHidden/>
          </w:rPr>
          <w:t>146</w:t>
        </w:r>
      </w:ins>
      <w:ins w:id="2025" w:author="Tanya Hernández" w:date="2017-05-21T20:07:00Z">
        <w:r>
          <w:rPr>
            <w:webHidden/>
          </w:rPr>
          <w:fldChar w:fldCharType="end"/>
        </w:r>
        <w:r w:rsidRPr="00E23D57">
          <w:rPr>
            <w:rStyle w:val="Hipervnculo"/>
          </w:rPr>
          <w:fldChar w:fldCharType="end"/>
        </w:r>
      </w:ins>
    </w:p>
    <w:p w14:paraId="03F39989" w14:textId="14792B9A" w:rsidR="00AA6DCA" w:rsidRDefault="00AA6DCA">
      <w:pPr>
        <w:pStyle w:val="Tabladeilustraciones"/>
        <w:rPr>
          <w:ins w:id="2026" w:author="Tanya Hernández" w:date="2017-05-21T20:07:00Z"/>
          <w:rFonts w:cstheme="minorBidi"/>
          <w:b w:val="0"/>
          <w:bCs w:val="0"/>
          <w:sz w:val="22"/>
          <w:szCs w:val="22"/>
          <w:lang w:eastAsia="es-MX"/>
        </w:rPr>
      </w:pPr>
      <w:ins w:id="2027" w:author="Tanya Hernández" w:date="2017-05-21T20:07:00Z">
        <w:r w:rsidRPr="00E23D57">
          <w:rPr>
            <w:rStyle w:val="Hipervnculo"/>
          </w:rPr>
          <w:fldChar w:fldCharType="begin"/>
        </w:r>
        <w:r w:rsidRPr="00E23D57">
          <w:rPr>
            <w:rStyle w:val="Hipervnculo"/>
          </w:rPr>
          <w:instrText xml:space="preserve"> </w:instrText>
        </w:r>
        <w:r>
          <w:instrText>HYPERLINK \l "_Toc483160643"</w:instrText>
        </w:r>
        <w:r w:rsidRPr="00E23D57">
          <w:rPr>
            <w:rStyle w:val="Hipervnculo"/>
          </w:rPr>
          <w:instrText xml:space="preserve"> </w:instrText>
        </w:r>
        <w:r w:rsidRPr="00E23D57">
          <w:rPr>
            <w:rStyle w:val="Hipervnculo"/>
          </w:rPr>
          <w:fldChar w:fldCharType="separate"/>
        </w:r>
        <w:r w:rsidRPr="00E23D57">
          <w:rPr>
            <w:rStyle w:val="Hipervnculo"/>
          </w:rPr>
          <w:t>Fig. 5.9 Vista seleccionar estados de la Republica.</w:t>
        </w:r>
        <w:r>
          <w:rPr>
            <w:webHidden/>
          </w:rPr>
          <w:tab/>
        </w:r>
        <w:r>
          <w:rPr>
            <w:webHidden/>
          </w:rPr>
          <w:fldChar w:fldCharType="begin"/>
        </w:r>
        <w:r>
          <w:rPr>
            <w:webHidden/>
          </w:rPr>
          <w:instrText xml:space="preserve"> PAGEREF _Toc483160643 \h </w:instrText>
        </w:r>
      </w:ins>
      <w:r>
        <w:rPr>
          <w:webHidden/>
        </w:rPr>
      </w:r>
      <w:r>
        <w:rPr>
          <w:webHidden/>
        </w:rPr>
        <w:fldChar w:fldCharType="separate"/>
      </w:r>
      <w:ins w:id="2028" w:author="Tanya Hernández" w:date="2017-05-21T21:21:00Z">
        <w:r w:rsidR="00604603">
          <w:rPr>
            <w:webHidden/>
          </w:rPr>
          <w:t>147</w:t>
        </w:r>
      </w:ins>
      <w:ins w:id="2029" w:author="Tanya Hernández" w:date="2017-05-21T20:07:00Z">
        <w:r>
          <w:rPr>
            <w:webHidden/>
          </w:rPr>
          <w:fldChar w:fldCharType="end"/>
        </w:r>
        <w:r w:rsidRPr="00E23D57">
          <w:rPr>
            <w:rStyle w:val="Hipervnculo"/>
          </w:rPr>
          <w:fldChar w:fldCharType="end"/>
        </w:r>
      </w:ins>
    </w:p>
    <w:p w14:paraId="3355D172" w14:textId="674823B6" w:rsidR="00AA6DCA" w:rsidRDefault="00AA6DCA">
      <w:pPr>
        <w:pStyle w:val="Tabladeilustraciones"/>
        <w:rPr>
          <w:ins w:id="2030" w:author="Tanya Hernández" w:date="2017-05-21T20:07:00Z"/>
          <w:rFonts w:cstheme="minorBidi"/>
          <w:b w:val="0"/>
          <w:bCs w:val="0"/>
          <w:sz w:val="22"/>
          <w:szCs w:val="22"/>
          <w:lang w:eastAsia="es-MX"/>
        </w:rPr>
      </w:pPr>
      <w:ins w:id="2031" w:author="Tanya Hernández" w:date="2017-05-21T20:07:00Z">
        <w:r w:rsidRPr="00E23D57">
          <w:rPr>
            <w:rStyle w:val="Hipervnculo"/>
          </w:rPr>
          <w:fldChar w:fldCharType="begin"/>
        </w:r>
        <w:r w:rsidRPr="00E23D57">
          <w:rPr>
            <w:rStyle w:val="Hipervnculo"/>
          </w:rPr>
          <w:instrText xml:space="preserve"> </w:instrText>
        </w:r>
        <w:r>
          <w:instrText>HYPERLINK \l "_Toc483160644"</w:instrText>
        </w:r>
        <w:r w:rsidRPr="00E23D57">
          <w:rPr>
            <w:rStyle w:val="Hipervnculo"/>
          </w:rPr>
          <w:instrText xml:space="preserve"> </w:instrText>
        </w:r>
        <w:r w:rsidRPr="00E23D57">
          <w:rPr>
            <w:rStyle w:val="Hipervnculo"/>
          </w:rPr>
          <w:fldChar w:fldCharType="separate"/>
        </w:r>
        <w:r w:rsidRPr="00E23D57">
          <w:rPr>
            <w:rStyle w:val="Hipervnculo"/>
          </w:rPr>
          <w:t>Fig. 5.10 Vista seleccionar Delegación o Municipio.</w:t>
        </w:r>
        <w:r>
          <w:rPr>
            <w:webHidden/>
          </w:rPr>
          <w:tab/>
        </w:r>
        <w:r>
          <w:rPr>
            <w:webHidden/>
          </w:rPr>
          <w:fldChar w:fldCharType="begin"/>
        </w:r>
        <w:r>
          <w:rPr>
            <w:webHidden/>
          </w:rPr>
          <w:instrText xml:space="preserve"> PAGEREF _Toc483160644 \h </w:instrText>
        </w:r>
      </w:ins>
      <w:r>
        <w:rPr>
          <w:webHidden/>
        </w:rPr>
      </w:r>
      <w:r>
        <w:rPr>
          <w:webHidden/>
        </w:rPr>
        <w:fldChar w:fldCharType="separate"/>
      </w:r>
      <w:ins w:id="2032" w:author="Tanya Hernández" w:date="2017-05-21T21:21:00Z">
        <w:r w:rsidR="00604603">
          <w:rPr>
            <w:webHidden/>
          </w:rPr>
          <w:t>147</w:t>
        </w:r>
      </w:ins>
      <w:ins w:id="2033" w:author="Tanya Hernández" w:date="2017-05-21T20:07:00Z">
        <w:r>
          <w:rPr>
            <w:webHidden/>
          </w:rPr>
          <w:fldChar w:fldCharType="end"/>
        </w:r>
        <w:r w:rsidRPr="00E23D57">
          <w:rPr>
            <w:rStyle w:val="Hipervnculo"/>
          </w:rPr>
          <w:fldChar w:fldCharType="end"/>
        </w:r>
      </w:ins>
    </w:p>
    <w:p w14:paraId="7E50D07C" w14:textId="647A3F6E" w:rsidR="00AA6DCA" w:rsidRDefault="00AA6DCA">
      <w:pPr>
        <w:pStyle w:val="Tabladeilustraciones"/>
        <w:rPr>
          <w:ins w:id="2034" w:author="Tanya Hernández" w:date="2017-05-21T20:07:00Z"/>
          <w:rFonts w:cstheme="minorBidi"/>
          <w:b w:val="0"/>
          <w:bCs w:val="0"/>
          <w:sz w:val="22"/>
          <w:szCs w:val="22"/>
          <w:lang w:eastAsia="es-MX"/>
        </w:rPr>
      </w:pPr>
      <w:ins w:id="2035" w:author="Tanya Hernández" w:date="2017-05-21T20:07:00Z">
        <w:r w:rsidRPr="00E23D57">
          <w:rPr>
            <w:rStyle w:val="Hipervnculo"/>
          </w:rPr>
          <w:fldChar w:fldCharType="begin"/>
        </w:r>
        <w:r w:rsidRPr="00E23D57">
          <w:rPr>
            <w:rStyle w:val="Hipervnculo"/>
          </w:rPr>
          <w:instrText xml:space="preserve"> </w:instrText>
        </w:r>
        <w:r>
          <w:instrText>HYPERLINK \l "_Toc483160645"</w:instrText>
        </w:r>
        <w:r w:rsidRPr="00E23D57">
          <w:rPr>
            <w:rStyle w:val="Hipervnculo"/>
          </w:rPr>
          <w:instrText xml:space="preserve"> </w:instrText>
        </w:r>
        <w:r w:rsidRPr="00E23D57">
          <w:rPr>
            <w:rStyle w:val="Hipervnculo"/>
          </w:rPr>
          <w:fldChar w:fldCharType="separate"/>
        </w:r>
        <w:r w:rsidRPr="00E23D57">
          <w:rPr>
            <w:rStyle w:val="Hipervnculo"/>
          </w:rPr>
          <w:t>Fig. 5.11 Vista olvido contraseña.</w:t>
        </w:r>
        <w:r>
          <w:rPr>
            <w:webHidden/>
          </w:rPr>
          <w:tab/>
        </w:r>
        <w:r>
          <w:rPr>
            <w:webHidden/>
          </w:rPr>
          <w:fldChar w:fldCharType="begin"/>
        </w:r>
        <w:r>
          <w:rPr>
            <w:webHidden/>
          </w:rPr>
          <w:instrText xml:space="preserve"> PAGEREF _Toc483160645 \h </w:instrText>
        </w:r>
      </w:ins>
      <w:r>
        <w:rPr>
          <w:webHidden/>
        </w:rPr>
      </w:r>
      <w:r>
        <w:rPr>
          <w:webHidden/>
        </w:rPr>
        <w:fldChar w:fldCharType="separate"/>
      </w:r>
      <w:ins w:id="2036" w:author="Tanya Hernández" w:date="2017-05-21T21:21:00Z">
        <w:r w:rsidR="00604603">
          <w:rPr>
            <w:webHidden/>
          </w:rPr>
          <w:t>148</w:t>
        </w:r>
      </w:ins>
      <w:ins w:id="2037" w:author="Tanya Hernández" w:date="2017-05-21T20:07:00Z">
        <w:r>
          <w:rPr>
            <w:webHidden/>
          </w:rPr>
          <w:fldChar w:fldCharType="end"/>
        </w:r>
        <w:r w:rsidRPr="00E23D57">
          <w:rPr>
            <w:rStyle w:val="Hipervnculo"/>
          </w:rPr>
          <w:fldChar w:fldCharType="end"/>
        </w:r>
      </w:ins>
    </w:p>
    <w:p w14:paraId="7D5B2F96" w14:textId="7A8761BD" w:rsidR="00AA6DCA" w:rsidRDefault="00AA6DCA">
      <w:pPr>
        <w:pStyle w:val="Tabladeilustraciones"/>
        <w:rPr>
          <w:ins w:id="2038" w:author="Tanya Hernández" w:date="2017-05-21T20:07:00Z"/>
          <w:rFonts w:cstheme="minorBidi"/>
          <w:b w:val="0"/>
          <w:bCs w:val="0"/>
          <w:sz w:val="22"/>
          <w:szCs w:val="22"/>
          <w:lang w:eastAsia="es-MX"/>
        </w:rPr>
      </w:pPr>
      <w:ins w:id="2039" w:author="Tanya Hernández" w:date="2017-05-21T20:07:00Z">
        <w:r w:rsidRPr="00E23D57">
          <w:rPr>
            <w:rStyle w:val="Hipervnculo"/>
          </w:rPr>
          <w:fldChar w:fldCharType="begin"/>
        </w:r>
        <w:r w:rsidRPr="00E23D57">
          <w:rPr>
            <w:rStyle w:val="Hipervnculo"/>
          </w:rPr>
          <w:instrText xml:space="preserve"> </w:instrText>
        </w:r>
        <w:r>
          <w:instrText>HYPERLINK \l "_Toc483160646"</w:instrText>
        </w:r>
        <w:r w:rsidRPr="00E23D57">
          <w:rPr>
            <w:rStyle w:val="Hipervnculo"/>
          </w:rPr>
          <w:instrText xml:space="preserve"> </w:instrText>
        </w:r>
        <w:r w:rsidRPr="00E23D57">
          <w:rPr>
            <w:rStyle w:val="Hipervnculo"/>
          </w:rPr>
          <w:fldChar w:fldCharType="separate"/>
        </w:r>
        <w:r w:rsidRPr="00E23D57">
          <w:rPr>
            <w:rStyle w:val="Hipervnculo"/>
          </w:rPr>
          <w:t>Fig. 5.12 Vista principal de inicio sesión.</w:t>
        </w:r>
        <w:r>
          <w:rPr>
            <w:webHidden/>
          </w:rPr>
          <w:tab/>
        </w:r>
        <w:r>
          <w:rPr>
            <w:webHidden/>
          </w:rPr>
          <w:fldChar w:fldCharType="begin"/>
        </w:r>
        <w:r>
          <w:rPr>
            <w:webHidden/>
          </w:rPr>
          <w:instrText xml:space="preserve"> PAGEREF _Toc483160646 \h </w:instrText>
        </w:r>
      </w:ins>
      <w:r>
        <w:rPr>
          <w:webHidden/>
        </w:rPr>
      </w:r>
      <w:r>
        <w:rPr>
          <w:webHidden/>
        </w:rPr>
        <w:fldChar w:fldCharType="separate"/>
      </w:r>
      <w:ins w:id="2040" w:author="Tanya Hernández" w:date="2017-05-21T21:21:00Z">
        <w:r w:rsidR="00604603">
          <w:rPr>
            <w:webHidden/>
          </w:rPr>
          <w:t>148</w:t>
        </w:r>
      </w:ins>
      <w:ins w:id="2041" w:author="Tanya Hernández" w:date="2017-05-21T20:07:00Z">
        <w:r>
          <w:rPr>
            <w:webHidden/>
          </w:rPr>
          <w:fldChar w:fldCharType="end"/>
        </w:r>
        <w:r w:rsidRPr="00E23D57">
          <w:rPr>
            <w:rStyle w:val="Hipervnculo"/>
          </w:rPr>
          <w:fldChar w:fldCharType="end"/>
        </w:r>
      </w:ins>
    </w:p>
    <w:p w14:paraId="2E3D8827" w14:textId="1E5984A9" w:rsidR="00AA6DCA" w:rsidRDefault="00AA6DCA">
      <w:pPr>
        <w:pStyle w:val="Tabladeilustraciones"/>
        <w:rPr>
          <w:ins w:id="2042" w:author="Tanya Hernández" w:date="2017-05-21T20:07:00Z"/>
          <w:rFonts w:cstheme="minorBidi"/>
          <w:b w:val="0"/>
          <w:bCs w:val="0"/>
          <w:sz w:val="22"/>
          <w:szCs w:val="22"/>
          <w:lang w:eastAsia="es-MX"/>
        </w:rPr>
      </w:pPr>
      <w:ins w:id="2043" w:author="Tanya Hernández" w:date="2017-05-21T20:07:00Z">
        <w:r w:rsidRPr="00E23D57">
          <w:rPr>
            <w:rStyle w:val="Hipervnculo"/>
          </w:rPr>
          <w:fldChar w:fldCharType="begin"/>
        </w:r>
        <w:r w:rsidRPr="00E23D57">
          <w:rPr>
            <w:rStyle w:val="Hipervnculo"/>
          </w:rPr>
          <w:instrText xml:space="preserve"> </w:instrText>
        </w:r>
        <w:r>
          <w:instrText>HYPERLINK \l "_Toc483160647"</w:instrText>
        </w:r>
        <w:r w:rsidRPr="00E23D57">
          <w:rPr>
            <w:rStyle w:val="Hipervnculo"/>
          </w:rPr>
          <w:instrText xml:space="preserve"> </w:instrText>
        </w:r>
        <w:r w:rsidRPr="00E23D57">
          <w:rPr>
            <w:rStyle w:val="Hipervnculo"/>
          </w:rPr>
          <w:fldChar w:fldCharType="separate"/>
        </w:r>
        <w:r w:rsidRPr="00E23D57">
          <w:rPr>
            <w:rStyle w:val="Hipervnculo"/>
          </w:rPr>
          <w:t>Fig. 5.13 Vista del menu superior derecho.</w:t>
        </w:r>
        <w:r>
          <w:rPr>
            <w:webHidden/>
          </w:rPr>
          <w:tab/>
        </w:r>
        <w:r>
          <w:rPr>
            <w:webHidden/>
          </w:rPr>
          <w:fldChar w:fldCharType="begin"/>
        </w:r>
        <w:r>
          <w:rPr>
            <w:webHidden/>
          </w:rPr>
          <w:instrText xml:space="preserve"> PAGEREF _Toc483160647 \h </w:instrText>
        </w:r>
      </w:ins>
      <w:r>
        <w:rPr>
          <w:webHidden/>
        </w:rPr>
      </w:r>
      <w:r>
        <w:rPr>
          <w:webHidden/>
        </w:rPr>
        <w:fldChar w:fldCharType="separate"/>
      </w:r>
      <w:ins w:id="2044" w:author="Tanya Hernández" w:date="2017-05-21T21:21:00Z">
        <w:r w:rsidR="00604603">
          <w:rPr>
            <w:webHidden/>
          </w:rPr>
          <w:t>149</w:t>
        </w:r>
      </w:ins>
      <w:ins w:id="2045" w:author="Tanya Hernández" w:date="2017-05-21T20:07:00Z">
        <w:r>
          <w:rPr>
            <w:webHidden/>
          </w:rPr>
          <w:fldChar w:fldCharType="end"/>
        </w:r>
        <w:r w:rsidRPr="00E23D57">
          <w:rPr>
            <w:rStyle w:val="Hipervnculo"/>
          </w:rPr>
          <w:fldChar w:fldCharType="end"/>
        </w:r>
      </w:ins>
    </w:p>
    <w:p w14:paraId="099D00FC" w14:textId="0431A818" w:rsidR="00AA6DCA" w:rsidRDefault="00AA6DCA">
      <w:pPr>
        <w:pStyle w:val="Tabladeilustraciones"/>
        <w:rPr>
          <w:ins w:id="2046" w:author="Tanya Hernández" w:date="2017-05-21T20:07:00Z"/>
          <w:rFonts w:cstheme="minorBidi"/>
          <w:b w:val="0"/>
          <w:bCs w:val="0"/>
          <w:sz w:val="22"/>
          <w:szCs w:val="22"/>
          <w:lang w:eastAsia="es-MX"/>
        </w:rPr>
      </w:pPr>
      <w:ins w:id="2047" w:author="Tanya Hernández" w:date="2017-05-21T20:07:00Z">
        <w:r w:rsidRPr="00E23D57">
          <w:rPr>
            <w:rStyle w:val="Hipervnculo"/>
          </w:rPr>
          <w:fldChar w:fldCharType="begin"/>
        </w:r>
        <w:r w:rsidRPr="00E23D57">
          <w:rPr>
            <w:rStyle w:val="Hipervnculo"/>
          </w:rPr>
          <w:instrText xml:space="preserve"> </w:instrText>
        </w:r>
        <w:r>
          <w:instrText>HYPERLINK \l "_Toc483160648"</w:instrText>
        </w:r>
        <w:r w:rsidRPr="00E23D57">
          <w:rPr>
            <w:rStyle w:val="Hipervnculo"/>
          </w:rPr>
          <w:instrText xml:space="preserve"> </w:instrText>
        </w:r>
        <w:r w:rsidRPr="00E23D57">
          <w:rPr>
            <w:rStyle w:val="Hipervnculo"/>
          </w:rPr>
          <w:fldChar w:fldCharType="separate"/>
        </w:r>
        <w:r w:rsidRPr="00E23D57">
          <w:rPr>
            <w:rStyle w:val="Hipervnculo"/>
          </w:rPr>
          <w:t>Fig. 5.14 Vista del meni inferior derecha.</w:t>
        </w:r>
        <w:r>
          <w:rPr>
            <w:webHidden/>
          </w:rPr>
          <w:tab/>
        </w:r>
        <w:r>
          <w:rPr>
            <w:webHidden/>
          </w:rPr>
          <w:fldChar w:fldCharType="begin"/>
        </w:r>
        <w:r>
          <w:rPr>
            <w:webHidden/>
          </w:rPr>
          <w:instrText xml:space="preserve"> PAGEREF _Toc483160648 \h </w:instrText>
        </w:r>
      </w:ins>
      <w:r>
        <w:rPr>
          <w:webHidden/>
        </w:rPr>
      </w:r>
      <w:r>
        <w:rPr>
          <w:webHidden/>
        </w:rPr>
        <w:fldChar w:fldCharType="separate"/>
      </w:r>
      <w:ins w:id="2048" w:author="Tanya Hernández" w:date="2017-05-21T21:21:00Z">
        <w:r w:rsidR="00604603">
          <w:rPr>
            <w:webHidden/>
          </w:rPr>
          <w:t>149</w:t>
        </w:r>
      </w:ins>
      <w:ins w:id="2049" w:author="Tanya Hernández" w:date="2017-05-21T20:07:00Z">
        <w:r>
          <w:rPr>
            <w:webHidden/>
          </w:rPr>
          <w:fldChar w:fldCharType="end"/>
        </w:r>
        <w:r w:rsidRPr="00E23D57">
          <w:rPr>
            <w:rStyle w:val="Hipervnculo"/>
          </w:rPr>
          <w:fldChar w:fldCharType="end"/>
        </w:r>
      </w:ins>
    </w:p>
    <w:p w14:paraId="29453F8A" w14:textId="77777777" w:rsidR="00AA6DCA" w:rsidDel="00AA6DCA" w:rsidRDefault="00AA6DCA">
      <w:pPr>
        <w:pStyle w:val="Tabladeilustraciones"/>
        <w:rPr>
          <w:del w:id="2050" w:author="Tanya Hernández" w:date="2017-05-21T20:07:00Z"/>
        </w:rPr>
      </w:pPr>
    </w:p>
    <w:p w14:paraId="35435C9A" w14:textId="29A55CBA" w:rsidR="00215307" w:rsidDel="00AA6DCA" w:rsidRDefault="00215307">
      <w:pPr>
        <w:pStyle w:val="Tabladeilustraciones"/>
        <w:rPr>
          <w:del w:id="2051" w:author="Tanya Hernández" w:date="2017-05-21T20:07:00Z"/>
          <w:rFonts w:cstheme="minorBidi"/>
          <w:b w:val="0"/>
          <w:bCs w:val="0"/>
          <w:sz w:val="22"/>
          <w:szCs w:val="22"/>
          <w:lang w:eastAsia="es-MX"/>
        </w:rPr>
      </w:pPr>
      <w:del w:id="2052" w:author="Tanya Hernández" w:date="2017-05-21T20:07:00Z">
        <w:r w:rsidRPr="00AA6DCA" w:rsidDel="00AA6DCA">
          <w:rPr>
            <w:rStyle w:val="Hipervnculo"/>
            <w:b/>
            <w:bCs w:val="0"/>
          </w:rPr>
          <w:delText>Fig. 5.1 Sensor de temperatura MLX9614.</w:delText>
        </w:r>
        <w:r w:rsidDel="00AA6DCA">
          <w:rPr>
            <w:webHidden/>
          </w:rPr>
          <w:tab/>
        </w:r>
        <w:r w:rsidR="00C42764" w:rsidDel="00AA6DCA">
          <w:rPr>
            <w:webHidden/>
          </w:rPr>
          <w:delText>139</w:delText>
        </w:r>
      </w:del>
    </w:p>
    <w:p w14:paraId="74445523" w14:textId="303554AD" w:rsidR="00215307" w:rsidDel="00AA6DCA" w:rsidRDefault="00215307">
      <w:pPr>
        <w:pStyle w:val="Tabladeilustraciones"/>
        <w:rPr>
          <w:del w:id="2053" w:author="Tanya Hernández" w:date="2017-05-21T20:07:00Z"/>
          <w:rFonts w:cstheme="minorBidi"/>
          <w:b w:val="0"/>
          <w:bCs w:val="0"/>
          <w:sz w:val="22"/>
          <w:szCs w:val="22"/>
          <w:lang w:eastAsia="es-MX"/>
        </w:rPr>
      </w:pPr>
      <w:del w:id="2054" w:author="Tanya Hernández" w:date="2017-05-21T20:07:00Z">
        <w:r w:rsidRPr="00AA6DCA" w:rsidDel="00AA6DCA">
          <w:rPr>
            <w:rStyle w:val="Hipervnculo"/>
            <w:b/>
            <w:bCs w:val="0"/>
          </w:rPr>
          <w:delText>Fig. 5.2 Sensor acelerómetro MPU-6050.</w:delText>
        </w:r>
        <w:r w:rsidDel="00AA6DCA">
          <w:rPr>
            <w:webHidden/>
          </w:rPr>
          <w:tab/>
        </w:r>
        <w:r w:rsidR="00C42764" w:rsidDel="00AA6DCA">
          <w:rPr>
            <w:webHidden/>
          </w:rPr>
          <w:delText>139</w:delText>
        </w:r>
      </w:del>
    </w:p>
    <w:p w14:paraId="7C830DB5" w14:textId="583F45C6" w:rsidR="00215307" w:rsidDel="00AA6DCA" w:rsidRDefault="00215307">
      <w:pPr>
        <w:pStyle w:val="Tabladeilustraciones"/>
        <w:rPr>
          <w:del w:id="2055" w:author="Tanya Hernández" w:date="2017-05-21T20:07:00Z"/>
          <w:rFonts w:cstheme="minorBidi"/>
          <w:b w:val="0"/>
          <w:bCs w:val="0"/>
          <w:sz w:val="22"/>
          <w:szCs w:val="22"/>
          <w:lang w:eastAsia="es-MX"/>
        </w:rPr>
      </w:pPr>
      <w:del w:id="2056" w:author="Tanya Hernández" w:date="2017-05-21T20:07:00Z">
        <w:r w:rsidRPr="00AA6DCA" w:rsidDel="00AA6DCA">
          <w:rPr>
            <w:rStyle w:val="Hipervnculo"/>
            <w:b/>
            <w:bCs w:val="0"/>
          </w:rPr>
          <w:delText>Fig. 5.3 Sensor de frecuencia cardiaca MAX30100.</w:delText>
        </w:r>
        <w:r w:rsidDel="00AA6DCA">
          <w:rPr>
            <w:webHidden/>
          </w:rPr>
          <w:tab/>
        </w:r>
        <w:r w:rsidR="00C42764" w:rsidDel="00AA6DCA">
          <w:rPr>
            <w:webHidden/>
          </w:rPr>
          <w:delText>139</w:delText>
        </w:r>
      </w:del>
    </w:p>
    <w:p w14:paraId="4AB1CB78" w14:textId="76FD817F" w:rsidR="00215307" w:rsidDel="00AA6DCA" w:rsidRDefault="00215307">
      <w:pPr>
        <w:pStyle w:val="Tabladeilustraciones"/>
        <w:rPr>
          <w:del w:id="2057" w:author="Tanya Hernández" w:date="2017-05-21T20:07:00Z"/>
          <w:rFonts w:cstheme="minorBidi"/>
          <w:b w:val="0"/>
          <w:bCs w:val="0"/>
          <w:sz w:val="22"/>
          <w:szCs w:val="22"/>
          <w:lang w:eastAsia="es-MX"/>
        </w:rPr>
      </w:pPr>
      <w:del w:id="2058" w:author="Tanya Hernández" w:date="2017-05-21T20:07:00Z">
        <w:r w:rsidRPr="00AA6DCA" w:rsidDel="00AA6DCA">
          <w:rPr>
            <w:rStyle w:val="Hipervnculo"/>
            <w:b/>
            <w:bCs w:val="0"/>
          </w:rPr>
          <w:delText>Fig. 5.4 Vista de módulo de ingreso.</w:delText>
        </w:r>
        <w:r w:rsidDel="00AA6DCA">
          <w:rPr>
            <w:webHidden/>
          </w:rPr>
          <w:tab/>
        </w:r>
        <w:r w:rsidR="00C42764" w:rsidDel="00AA6DCA">
          <w:rPr>
            <w:webHidden/>
          </w:rPr>
          <w:delText>140</w:delText>
        </w:r>
      </w:del>
    </w:p>
    <w:p w14:paraId="21D79808" w14:textId="513CADBF" w:rsidR="00215307" w:rsidDel="00AA6DCA" w:rsidRDefault="00215307">
      <w:pPr>
        <w:pStyle w:val="Tabladeilustraciones"/>
        <w:rPr>
          <w:del w:id="2059" w:author="Tanya Hernández" w:date="2017-05-21T20:07:00Z"/>
          <w:rFonts w:cstheme="minorBidi"/>
          <w:b w:val="0"/>
          <w:bCs w:val="0"/>
          <w:sz w:val="22"/>
          <w:szCs w:val="22"/>
          <w:lang w:eastAsia="es-MX"/>
        </w:rPr>
      </w:pPr>
      <w:del w:id="2060" w:author="Tanya Hernández" w:date="2017-05-21T20:07:00Z">
        <w:r w:rsidRPr="00AA6DCA" w:rsidDel="00AA6DCA">
          <w:rPr>
            <w:rStyle w:val="Hipervnculo"/>
            <w:b/>
            <w:bCs w:val="0"/>
          </w:rPr>
          <w:delText>Fig. 5.5 Vista de módulo de registro datos personales.</w:delText>
        </w:r>
        <w:r w:rsidDel="00AA6DCA">
          <w:rPr>
            <w:webHidden/>
          </w:rPr>
          <w:tab/>
        </w:r>
        <w:r w:rsidR="00C42764" w:rsidDel="00AA6DCA">
          <w:rPr>
            <w:webHidden/>
          </w:rPr>
          <w:delText>141</w:delText>
        </w:r>
      </w:del>
    </w:p>
    <w:p w14:paraId="66F031C9" w14:textId="756CFA48" w:rsidR="00215307" w:rsidDel="00AA6DCA" w:rsidRDefault="00215307">
      <w:pPr>
        <w:pStyle w:val="Tabladeilustraciones"/>
        <w:rPr>
          <w:del w:id="2061" w:author="Tanya Hernández" w:date="2017-05-21T20:07:00Z"/>
          <w:rFonts w:cstheme="minorBidi"/>
          <w:b w:val="0"/>
          <w:bCs w:val="0"/>
          <w:sz w:val="22"/>
          <w:szCs w:val="22"/>
          <w:lang w:eastAsia="es-MX"/>
        </w:rPr>
      </w:pPr>
      <w:del w:id="2062" w:author="Tanya Hernández" w:date="2017-05-21T20:07:00Z">
        <w:r w:rsidRPr="00AA6DCA" w:rsidDel="00AA6DCA">
          <w:rPr>
            <w:rStyle w:val="Hipervnculo"/>
            <w:b/>
            <w:bCs w:val="0"/>
          </w:rPr>
          <w:delText>Fig. 5.6 Vista de módulo de registro fecha de nacimiento.</w:delText>
        </w:r>
        <w:r w:rsidDel="00AA6DCA">
          <w:rPr>
            <w:webHidden/>
          </w:rPr>
          <w:tab/>
        </w:r>
        <w:r w:rsidR="00C42764" w:rsidDel="00AA6DCA">
          <w:rPr>
            <w:webHidden/>
          </w:rPr>
          <w:delText>141</w:delText>
        </w:r>
      </w:del>
    </w:p>
    <w:p w14:paraId="27B2E5C8" w14:textId="6A68072D" w:rsidR="00215307" w:rsidDel="00AA6DCA" w:rsidRDefault="00215307">
      <w:pPr>
        <w:pStyle w:val="Tabladeilustraciones"/>
        <w:rPr>
          <w:del w:id="2063" w:author="Tanya Hernández" w:date="2017-05-21T20:07:00Z"/>
          <w:rFonts w:cstheme="minorBidi"/>
          <w:b w:val="0"/>
          <w:bCs w:val="0"/>
          <w:sz w:val="22"/>
          <w:szCs w:val="22"/>
          <w:lang w:eastAsia="es-MX"/>
        </w:rPr>
      </w:pPr>
      <w:del w:id="2064" w:author="Tanya Hernández" w:date="2017-05-21T20:07:00Z">
        <w:r w:rsidRPr="00AA6DCA" w:rsidDel="00AA6DCA">
          <w:rPr>
            <w:rStyle w:val="Hipervnculo"/>
            <w:b/>
            <w:bCs w:val="0"/>
          </w:rPr>
          <w:delText>Fig. 5. 7 Vista de selector de fecha de nacimiento.</w:delText>
        </w:r>
        <w:r w:rsidDel="00AA6DCA">
          <w:rPr>
            <w:webHidden/>
          </w:rPr>
          <w:tab/>
        </w:r>
        <w:r w:rsidR="00C42764" w:rsidDel="00AA6DCA">
          <w:rPr>
            <w:webHidden/>
          </w:rPr>
          <w:delText>142</w:delText>
        </w:r>
      </w:del>
    </w:p>
    <w:p w14:paraId="1525E381" w14:textId="51D19241" w:rsidR="00215307" w:rsidDel="00AA6DCA" w:rsidRDefault="00215307">
      <w:pPr>
        <w:pStyle w:val="Tabladeilustraciones"/>
        <w:rPr>
          <w:del w:id="2065" w:author="Tanya Hernández" w:date="2017-05-21T20:07:00Z"/>
          <w:rFonts w:cstheme="minorBidi"/>
          <w:b w:val="0"/>
          <w:bCs w:val="0"/>
          <w:sz w:val="22"/>
          <w:szCs w:val="22"/>
          <w:lang w:eastAsia="es-MX"/>
        </w:rPr>
      </w:pPr>
      <w:del w:id="2066" w:author="Tanya Hernández" w:date="2017-05-21T20:07:00Z">
        <w:r w:rsidRPr="00AA6DCA" w:rsidDel="00AA6DCA">
          <w:rPr>
            <w:rStyle w:val="Hipervnculo"/>
            <w:b/>
            <w:bCs w:val="0"/>
          </w:rPr>
          <w:delText>Fig. 5.8 Vista ingresar domicilio.</w:delText>
        </w:r>
        <w:r w:rsidDel="00AA6DCA">
          <w:rPr>
            <w:webHidden/>
          </w:rPr>
          <w:tab/>
        </w:r>
        <w:r w:rsidR="00C42764" w:rsidDel="00AA6DCA">
          <w:rPr>
            <w:webHidden/>
          </w:rPr>
          <w:delText>142</w:delText>
        </w:r>
      </w:del>
    </w:p>
    <w:p w14:paraId="69958807" w14:textId="3444B07A" w:rsidR="00215307" w:rsidDel="00AA6DCA" w:rsidRDefault="00215307">
      <w:pPr>
        <w:pStyle w:val="Tabladeilustraciones"/>
        <w:rPr>
          <w:del w:id="2067" w:author="Tanya Hernández" w:date="2017-05-21T20:07:00Z"/>
          <w:rFonts w:cstheme="minorBidi"/>
          <w:b w:val="0"/>
          <w:bCs w:val="0"/>
          <w:sz w:val="22"/>
          <w:szCs w:val="22"/>
          <w:lang w:eastAsia="es-MX"/>
        </w:rPr>
      </w:pPr>
      <w:del w:id="2068" w:author="Tanya Hernández" w:date="2017-05-21T20:07:00Z">
        <w:r w:rsidRPr="00AA6DCA" w:rsidDel="00AA6DCA">
          <w:rPr>
            <w:rStyle w:val="Hipervnculo"/>
            <w:b/>
            <w:bCs w:val="0"/>
          </w:rPr>
          <w:delText>Fig. 5.9 Vista seleccionar estados de la Republica.</w:delText>
        </w:r>
        <w:r w:rsidDel="00AA6DCA">
          <w:rPr>
            <w:webHidden/>
          </w:rPr>
          <w:tab/>
        </w:r>
        <w:r w:rsidR="00C42764" w:rsidDel="00AA6DCA">
          <w:rPr>
            <w:webHidden/>
          </w:rPr>
          <w:delText>143</w:delText>
        </w:r>
      </w:del>
    </w:p>
    <w:p w14:paraId="28906F47" w14:textId="034C5BA7" w:rsidR="00215307" w:rsidDel="00AA6DCA" w:rsidRDefault="00215307">
      <w:pPr>
        <w:pStyle w:val="Tabladeilustraciones"/>
        <w:rPr>
          <w:del w:id="2069" w:author="Tanya Hernández" w:date="2017-05-21T20:07:00Z"/>
          <w:rFonts w:cstheme="minorBidi"/>
          <w:b w:val="0"/>
          <w:bCs w:val="0"/>
          <w:sz w:val="22"/>
          <w:szCs w:val="22"/>
          <w:lang w:eastAsia="es-MX"/>
        </w:rPr>
      </w:pPr>
      <w:del w:id="2070" w:author="Tanya Hernández" w:date="2017-05-21T20:07:00Z">
        <w:r w:rsidRPr="00AA6DCA" w:rsidDel="00AA6DCA">
          <w:rPr>
            <w:rStyle w:val="Hipervnculo"/>
            <w:b/>
            <w:bCs w:val="0"/>
          </w:rPr>
          <w:delText>Fig. 5.10 Vista seleccionar Delegación o Municipio.</w:delText>
        </w:r>
        <w:r w:rsidDel="00AA6DCA">
          <w:rPr>
            <w:webHidden/>
          </w:rPr>
          <w:tab/>
        </w:r>
        <w:r w:rsidR="00C42764" w:rsidDel="00AA6DCA">
          <w:rPr>
            <w:webHidden/>
          </w:rPr>
          <w:delText>143</w:delText>
        </w:r>
      </w:del>
    </w:p>
    <w:p w14:paraId="4809BE80" w14:textId="090A3F5F" w:rsidR="00215307" w:rsidDel="00AA6DCA" w:rsidRDefault="00215307">
      <w:pPr>
        <w:pStyle w:val="Tabladeilustraciones"/>
        <w:rPr>
          <w:del w:id="2071" w:author="Tanya Hernández" w:date="2017-05-21T20:07:00Z"/>
          <w:rFonts w:cstheme="minorBidi"/>
          <w:b w:val="0"/>
          <w:bCs w:val="0"/>
          <w:sz w:val="22"/>
          <w:szCs w:val="22"/>
          <w:lang w:eastAsia="es-MX"/>
        </w:rPr>
      </w:pPr>
      <w:del w:id="2072" w:author="Tanya Hernández" w:date="2017-05-21T20:07:00Z">
        <w:r w:rsidRPr="00AA6DCA" w:rsidDel="00AA6DCA">
          <w:rPr>
            <w:rStyle w:val="Hipervnculo"/>
            <w:b/>
            <w:bCs w:val="0"/>
          </w:rPr>
          <w:delText>Fig. 5.11 Vista olvido contraseña.</w:delText>
        </w:r>
        <w:r w:rsidDel="00AA6DCA">
          <w:rPr>
            <w:webHidden/>
          </w:rPr>
          <w:tab/>
        </w:r>
        <w:r w:rsidR="00C42764" w:rsidDel="00AA6DCA">
          <w:rPr>
            <w:webHidden/>
          </w:rPr>
          <w:delText>144</w:delText>
        </w:r>
      </w:del>
    </w:p>
    <w:p w14:paraId="38DE07D2" w14:textId="18C6A62D" w:rsidR="00215307" w:rsidDel="00AA6DCA" w:rsidRDefault="00215307">
      <w:pPr>
        <w:pStyle w:val="Tabladeilustraciones"/>
        <w:rPr>
          <w:del w:id="2073" w:author="Tanya Hernández" w:date="2017-05-21T20:07:00Z"/>
          <w:rFonts w:cstheme="minorBidi"/>
          <w:b w:val="0"/>
          <w:bCs w:val="0"/>
          <w:sz w:val="22"/>
          <w:szCs w:val="22"/>
          <w:lang w:eastAsia="es-MX"/>
        </w:rPr>
      </w:pPr>
      <w:del w:id="2074" w:author="Tanya Hernández" w:date="2017-05-21T20:07:00Z">
        <w:r w:rsidRPr="00AA6DCA" w:rsidDel="00AA6DCA">
          <w:rPr>
            <w:rStyle w:val="Hipervnculo"/>
            <w:b/>
            <w:bCs w:val="0"/>
          </w:rPr>
          <w:delText>Fig. 5.12 Vista principal de inicio sesión.</w:delText>
        </w:r>
        <w:r w:rsidDel="00AA6DCA">
          <w:rPr>
            <w:webHidden/>
          </w:rPr>
          <w:tab/>
        </w:r>
        <w:r w:rsidR="00C42764" w:rsidDel="00AA6DCA">
          <w:rPr>
            <w:webHidden/>
          </w:rPr>
          <w:delText>144</w:delText>
        </w:r>
      </w:del>
    </w:p>
    <w:p w14:paraId="38DEDC88" w14:textId="01D1FAB0" w:rsidR="00215307" w:rsidDel="00AA6DCA" w:rsidRDefault="00215307">
      <w:pPr>
        <w:pStyle w:val="Tabladeilustraciones"/>
        <w:rPr>
          <w:del w:id="2075" w:author="Tanya Hernández" w:date="2017-05-21T20:07:00Z"/>
          <w:rFonts w:cstheme="minorBidi"/>
          <w:b w:val="0"/>
          <w:bCs w:val="0"/>
          <w:sz w:val="22"/>
          <w:szCs w:val="22"/>
          <w:lang w:eastAsia="es-MX"/>
        </w:rPr>
      </w:pPr>
      <w:del w:id="2076" w:author="Tanya Hernández" w:date="2017-05-21T20:07:00Z">
        <w:r w:rsidRPr="00AA6DCA" w:rsidDel="00AA6DCA">
          <w:rPr>
            <w:rStyle w:val="Hipervnculo"/>
            <w:b/>
            <w:bCs w:val="0"/>
          </w:rPr>
          <w:delText>Fig. 5.13 Vista del menu superior derecho.</w:delText>
        </w:r>
        <w:r w:rsidDel="00AA6DCA">
          <w:rPr>
            <w:webHidden/>
          </w:rPr>
          <w:tab/>
        </w:r>
        <w:r w:rsidR="00C42764" w:rsidDel="00AA6DCA">
          <w:rPr>
            <w:webHidden/>
          </w:rPr>
          <w:delText>145</w:delText>
        </w:r>
      </w:del>
    </w:p>
    <w:p w14:paraId="58BF0DB2" w14:textId="76490E5F" w:rsidR="00215307" w:rsidDel="00AA6DCA" w:rsidRDefault="00215307">
      <w:pPr>
        <w:pStyle w:val="Tabladeilustraciones"/>
        <w:rPr>
          <w:del w:id="2077" w:author="Tanya Hernández" w:date="2017-05-21T20:07:00Z"/>
          <w:rFonts w:cstheme="minorBidi"/>
          <w:b w:val="0"/>
          <w:bCs w:val="0"/>
          <w:sz w:val="22"/>
          <w:szCs w:val="22"/>
          <w:lang w:eastAsia="es-MX"/>
        </w:rPr>
      </w:pPr>
      <w:del w:id="2078" w:author="Tanya Hernández" w:date="2017-05-21T20:07:00Z">
        <w:r w:rsidRPr="00AA6DCA" w:rsidDel="00AA6DCA">
          <w:rPr>
            <w:rStyle w:val="Hipervnculo"/>
            <w:b/>
            <w:bCs w:val="0"/>
          </w:rPr>
          <w:delText>Fig. 5.14 Vista del meni inferior derecha.</w:delText>
        </w:r>
        <w:r w:rsidDel="00AA6DCA">
          <w:rPr>
            <w:webHidden/>
          </w:rPr>
          <w:tab/>
        </w:r>
        <w:r w:rsidR="00C42764" w:rsidDel="00AA6DCA">
          <w:rPr>
            <w:webHidden/>
          </w:rPr>
          <w:delText>145</w:delText>
        </w:r>
      </w:del>
    </w:p>
    <w:p w14:paraId="777EF9F0" w14:textId="77777777" w:rsidR="00215307" w:rsidDel="00215307" w:rsidRDefault="00215307" w:rsidP="000F53E9">
      <w:pPr>
        <w:tabs>
          <w:tab w:val="left" w:pos="2085"/>
        </w:tabs>
        <w:spacing w:line="360" w:lineRule="auto"/>
        <w:ind w:firstLine="0"/>
        <w:rPr>
          <w:del w:id="2079" w:author="Tanya Hernández" w:date="2017-05-17T01:23:00Z"/>
        </w:rPr>
      </w:pPr>
    </w:p>
    <w:p w14:paraId="3E17E62C" w14:textId="5C02EE5B" w:rsidR="002A5813" w:rsidDel="00215307" w:rsidRDefault="002A5813" w:rsidP="000F53E9">
      <w:pPr>
        <w:tabs>
          <w:tab w:val="left" w:pos="2085"/>
        </w:tabs>
        <w:spacing w:line="360" w:lineRule="auto"/>
        <w:ind w:firstLine="0"/>
        <w:rPr>
          <w:del w:id="2080" w:author="Tanya Hernández" w:date="2017-05-17T01:23:00Z"/>
        </w:rPr>
      </w:pPr>
    </w:p>
    <w:p w14:paraId="35E5E9CC" w14:textId="4023B77F" w:rsidR="002A5813" w:rsidDel="00215307" w:rsidRDefault="002A5813">
      <w:pPr>
        <w:pStyle w:val="Tabladeilustraciones"/>
        <w:rPr>
          <w:del w:id="2081" w:author="Tanya Hernández" w:date="2017-05-17T01:23:00Z"/>
          <w:rFonts w:cstheme="minorBidi"/>
          <w:b w:val="0"/>
          <w:bCs w:val="0"/>
          <w:sz w:val="22"/>
          <w:szCs w:val="22"/>
          <w:lang w:eastAsia="es-MX"/>
        </w:rPr>
      </w:pPr>
      <w:del w:id="2082" w:author="Tanya Hernández" w:date="2017-05-17T01:23:00Z">
        <w:r w:rsidRPr="00215307" w:rsidDel="00215307">
          <w:rPr>
            <w:rPrChange w:id="2083" w:author="Tanya Hernández" w:date="2017-05-17T01:23:00Z">
              <w:rPr>
                <w:rStyle w:val="Hipervnculo"/>
                <w:b/>
                <w:bCs w:val="0"/>
              </w:rPr>
            </w:rPrChange>
          </w:rPr>
          <w:delText>Fig. 5. 1 Sensor de temperatura MLX9614.</w:delText>
        </w:r>
        <w:r w:rsidDel="00215307">
          <w:rPr>
            <w:webHidden/>
          </w:rPr>
          <w:tab/>
        </w:r>
        <w:r w:rsidR="005B2C04" w:rsidDel="00215307">
          <w:rPr>
            <w:webHidden/>
          </w:rPr>
          <w:delText>140</w:delText>
        </w:r>
      </w:del>
    </w:p>
    <w:p w14:paraId="5046F958" w14:textId="079AC598" w:rsidR="002A5813" w:rsidDel="00215307" w:rsidRDefault="002A5813">
      <w:pPr>
        <w:pStyle w:val="Tabladeilustraciones"/>
        <w:rPr>
          <w:del w:id="2084" w:author="Tanya Hernández" w:date="2017-05-17T01:23:00Z"/>
          <w:rFonts w:cstheme="minorBidi"/>
          <w:b w:val="0"/>
          <w:bCs w:val="0"/>
          <w:sz w:val="22"/>
          <w:szCs w:val="22"/>
          <w:lang w:eastAsia="es-MX"/>
        </w:rPr>
      </w:pPr>
      <w:del w:id="2085" w:author="Tanya Hernández" w:date="2017-05-17T01:23:00Z">
        <w:r w:rsidRPr="00215307" w:rsidDel="00215307">
          <w:rPr>
            <w:rPrChange w:id="2086" w:author="Tanya Hernández" w:date="2017-05-17T01:23:00Z">
              <w:rPr>
                <w:rStyle w:val="Hipervnculo"/>
                <w:b/>
                <w:bCs w:val="0"/>
              </w:rPr>
            </w:rPrChange>
          </w:rPr>
          <w:delText>Fig. 5. 2 Sensor acelerómetro MPU-6050.</w:delText>
        </w:r>
        <w:r w:rsidDel="00215307">
          <w:rPr>
            <w:webHidden/>
          </w:rPr>
          <w:tab/>
        </w:r>
        <w:r w:rsidR="005B2C04" w:rsidDel="00215307">
          <w:rPr>
            <w:webHidden/>
          </w:rPr>
          <w:delText>140</w:delText>
        </w:r>
      </w:del>
    </w:p>
    <w:p w14:paraId="4DD894B0" w14:textId="3D4BE251" w:rsidR="002A5813" w:rsidDel="00215307" w:rsidRDefault="002A5813">
      <w:pPr>
        <w:pStyle w:val="Tabladeilustraciones"/>
        <w:rPr>
          <w:del w:id="2087" w:author="Tanya Hernández" w:date="2017-05-17T01:23:00Z"/>
          <w:rFonts w:cstheme="minorBidi"/>
          <w:b w:val="0"/>
          <w:bCs w:val="0"/>
          <w:sz w:val="22"/>
          <w:szCs w:val="22"/>
          <w:lang w:eastAsia="es-MX"/>
        </w:rPr>
      </w:pPr>
      <w:del w:id="2088" w:author="Tanya Hernández" w:date="2017-05-17T01:23:00Z">
        <w:r w:rsidRPr="00215307" w:rsidDel="00215307">
          <w:rPr>
            <w:rPrChange w:id="2089" w:author="Tanya Hernández" w:date="2017-05-17T01:23:00Z">
              <w:rPr>
                <w:rStyle w:val="Hipervnculo"/>
                <w:b/>
                <w:bCs w:val="0"/>
              </w:rPr>
            </w:rPrChange>
          </w:rPr>
          <w:delText>Fig. 5. 3 Sensor de frecuencia cardiaca MAX30100.</w:delText>
        </w:r>
        <w:r w:rsidDel="00215307">
          <w:rPr>
            <w:webHidden/>
          </w:rPr>
          <w:tab/>
        </w:r>
        <w:r w:rsidR="005B2C04" w:rsidDel="00215307">
          <w:rPr>
            <w:webHidden/>
          </w:rPr>
          <w:delText>140</w:delText>
        </w:r>
      </w:del>
    </w:p>
    <w:p w14:paraId="08CCF71D" w14:textId="0BADA4EB" w:rsidR="002A5813" w:rsidDel="00215307" w:rsidRDefault="002A5813">
      <w:pPr>
        <w:pStyle w:val="Tabladeilustraciones"/>
        <w:rPr>
          <w:del w:id="2090" w:author="Tanya Hernández" w:date="2017-05-17T01:23:00Z"/>
          <w:rFonts w:cstheme="minorBidi"/>
          <w:b w:val="0"/>
          <w:bCs w:val="0"/>
          <w:sz w:val="22"/>
          <w:szCs w:val="22"/>
          <w:lang w:eastAsia="es-MX"/>
        </w:rPr>
      </w:pPr>
      <w:del w:id="2091" w:author="Tanya Hernández" w:date="2017-05-17T01:23:00Z">
        <w:r w:rsidRPr="00215307" w:rsidDel="00215307">
          <w:rPr>
            <w:rPrChange w:id="2092" w:author="Tanya Hernández" w:date="2017-05-17T01:23:00Z">
              <w:rPr>
                <w:rStyle w:val="Hipervnculo"/>
                <w:b/>
                <w:bCs w:val="0"/>
              </w:rPr>
            </w:rPrChange>
          </w:rPr>
          <w:delText>Fig. 5. 4 Vista de módulo de ingreso.</w:delText>
        </w:r>
        <w:r w:rsidDel="00215307">
          <w:rPr>
            <w:webHidden/>
          </w:rPr>
          <w:tab/>
        </w:r>
        <w:r w:rsidR="005B2C04" w:rsidDel="00215307">
          <w:rPr>
            <w:webHidden/>
          </w:rPr>
          <w:delText>141</w:delText>
        </w:r>
      </w:del>
    </w:p>
    <w:p w14:paraId="3A30B87A" w14:textId="4196C1E1" w:rsidR="002A5813" w:rsidDel="00215307" w:rsidRDefault="002A5813">
      <w:pPr>
        <w:pStyle w:val="Tabladeilustraciones"/>
        <w:rPr>
          <w:del w:id="2093" w:author="Tanya Hernández" w:date="2017-05-17T01:23:00Z"/>
          <w:rFonts w:cstheme="minorBidi"/>
          <w:b w:val="0"/>
          <w:bCs w:val="0"/>
          <w:sz w:val="22"/>
          <w:szCs w:val="22"/>
          <w:lang w:eastAsia="es-MX"/>
        </w:rPr>
      </w:pPr>
      <w:del w:id="2094" w:author="Tanya Hernández" w:date="2017-05-17T01:23:00Z">
        <w:r w:rsidRPr="00215307" w:rsidDel="00215307">
          <w:rPr>
            <w:rPrChange w:id="2095" w:author="Tanya Hernández" w:date="2017-05-17T01:23:00Z">
              <w:rPr>
                <w:rStyle w:val="Hipervnculo"/>
                <w:b/>
                <w:bCs w:val="0"/>
              </w:rPr>
            </w:rPrChange>
          </w:rPr>
          <w:delText>Fig. 5. 5 Vista de módulo de registro datos personales.</w:delText>
        </w:r>
        <w:r w:rsidDel="00215307">
          <w:rPr>
            <w:webHidden/>
          </w:rPr>
          <w:tab/>
        </w:r>
        <w:r w:rsidR="005B2C04" w:rsidDel="00215307">
          <w:rPr>
            <w:webHidden/>
          </w:rPr>
          <w:delText>142</w:delText>
        </w:r>
      </w:del>
    </w:p>
    <w:p w14:paraId="7A21E8D9" w14:textId="2B4C321A" w:rsidR="002A5813" w:rsidDel="00215307" w:rsidRDefault="002A5813">
      <w:pPr>
        <w:pStyle w:val="Tabladeilustraciones"/>
        <w:rPr>
          <w:del w:id="2096" w:author="Tanya Hernández" w:date="2017-05-17T01:23:00Z"/>
          <w:rFonts w:cstheme="minorBidi"/>
          <w:b w:val="0"/>
          <w:bCs w:val="0"/>
          <w:sz w:val="22"/>
          <w:szCs w:val="22"/>
          <w:lang w:eastAsia="es-MX"/>
        </w:rPr>
      </w:pPr>
      <w:del w:id="2097" w:author="Tanya Hernández" w:date="2017-05-17T01:23:00Z">
        <w:r w:rsidRPr="00215307" w:rsidDel="00215307">
          <w:rPr>
            <w:rPrChange w:id="2098" w:author="Tanya Hernández" w:date="2017-05-17T01:23:00Z">
              <w:rPr>
                <w:rStyle w:val="Hipervnculo"/>
                <w:b/>
                <w:bCs w:val="0"/>
              </w:rPr>
            </w:rPrChange>
          </w:rPr>
          <w:delText>Fig. 5. 6 Vista de módulo de registro fecha de nacimiento.</w:delText>
        </w:r>
        <w:r w:rsidDel="00215307">
          <w:rPr>
            <w:webHidden/>
          </w:rPr>
          <w:tab/>
        </w:r>
        <w:r w:rsidR="005B2C04" w:rsidDel="00215307">
          <w:rPr>
            <w:webHidden/>
          </w:rPr>
          <w:delText>142</w:delText>
        </w:r>
      </w:del>
    </w:p>
    <w:p w14:paraId="01EEC672" w14:textId="1A504BDE" w:rsidR="002A5813" w:rsidDel="00215307" w:rsidRDefault="002A5813">
      <w:pPr>
        <w:pStyle w:val="Tabladeilustraciones"/>
        <w:rPr>
          <w:del w:id="2099" w:author="Tanya Hernández" w:date="2017-05-17T01:23:00Z"/>
          <w:rFonts w:cstheme="minorBidi"/>
          <w:b w:val="0"/>
          <w:bCs w:val="0"/>
          <w:sz w:val="22"/>
          <w:szCs w:val="22"/>
          <w:lang w:eastAsia="es-MX"/>
        </w:rPr>
      </w:pPr>
      <w:del w:id="2100" w:author="Tanya Hernández" w:date="2017-05-17T01:23:00Z">
        <w:r w:rsidRPr="00215307" w:rsidDel="00215307">
          <w:rPr>
            <w:rPrChange w:id="2101" w:author="Tanya Hernández" w:date="2017-05-17T01:23:00Z">
              <w:rPr>
                <w:rStyle w:val="Hipervnculo"/>
                <w:b/>
                <w:bCs w:val="0"/>
              </w:rPr>
            </w:rPrChange>
          </w:rPr>
          <w:delText>Fig. 5. 7 Vista de selector de fecha de nacimiento.</w:delText>
        </w:r>
        <w:r w:rsidDel="00215307">
          <w:rPr>
            <w:webHidden/>
          </w:rPr>
          <w:tab/>
        </w:r>
        <w:r w:rsidR="005B2C04" w:rsidDel="00215307">
          <w:rPr>
            <w:webHidden/>
          </w:rPr>
          <w:delText>143</w:delText>
        </w:r>
      </w:del>
    </w:p>
    <w:p w14:paraId="403FAF66" w14:textId="05088F27" w:rsidR="002A5813" w:rsidDel="00215307" w:rsidRDefault="002A5813">
      <w:pPr>
        <w:pStyle w:val="Tabladeilustraciones"/>
        <w:rPr>
          <w:del w:id="2102" w:author="Tanya Hernández" w:date="2017-05-17T01:23:00Z"/>
          <w:rFonts w:cstheme="minorBidi"/>
          <w:b w:val="0"/>
          <w:bCs w:val="0"/>
          <w:sz w:val="22"/>
          <w:szCs w:val="22"/>
          <w:lang w:eastAsia="es-MX"/>
        </w:rPr>
      </w:pPr>
      <w:del w:id="2103" w:author="Tanya Hernández" w:date="2017-05-17T01:23:00Z">
        <w:r w:rsidRPr="00215307" w:rsidDel="00215307">
          <w:rPr>
            <w:rPrChange w:id="2104" w:author="Tanya Hernández" w:date="2017-05-17T01:23:00Z">
              <w:rPr>
                <w:rStyle w:val="Hipervnculo"/>
                <w:b/>
                <w:bCs w:val="0"/>
              </w:rPr>
            </w:rPrChange>
          </w:rPr>
          <w:delText>Fig. 5. 8 Vista ingresar domicilio.</w:delText>
        </w:r>
        <w:r w:rsidDel="00215307">
          <w:rPr>
            <w:webHidden/>
          </w:rPr>
          <w:tab/>
        </w:r>
        <w:r w:rsidR="005B2C04" w:rsidDel="00215307">
          <w:rPr>
            <w:webHidden/>
          </w:rPr>
          <w:delText>143</w:delText>
        </w:r>
      </w:del>
    </w:p>
    <w:p w14:paraId="6638A76F" w14:textId="282D5F2D" w:rsidR="002A5813" w:rsidDel="00215307" w:rsidRDefault="002A5813">
      <w:pPr>
        <w:pStyle w:val="Tabladeilustraciones"/>
        <w:rPr>
          <w:del w:id="2105" w:author="Tanya Hernández" w:date="2017-05-17T01:23:00Z"/>
          <w:rFonts w:cstheme="minorBidi"/>
          <w:b w:val="0"/>
          <w:bCs w:val="0"/>
          <w:sz w:val="22"/>
          <w:szCs w:val="22"/>
          <w:lang w:eastAsia="es-MX"/>
        </w:rPr>
      </w:pPr>
      <w:del w:id="2106" w:author="Tanya Hernández" w:date="2017-05-17T01:23:00Z">
        <w:r w:rsidRPr="00215307" w:rsidDel="00215307">
          <w:rPr>
            <w:rPrChange w:id="2107" w:author="Tanya Hernández" w:date="2017-05-17T01:23:00Z">
              <w:rPr>
                <w:rStyle w:val="Hipervnculo"/>
                <w:b/>
                <w:bCs w:val="0"/>
              </w:rPr>
            </w:rPrChange>
          </w:rPr>
          <w:delText>Fig. 5. 9 Vista seleccionar estados de la Republica.</w:delText>
        </w:r>
        <w:r w:rsidDel="00215307">
          <w:rPr>
            <w:webHidden/>
          </w:rPr>
          <w:tab/>
        </w:r>
        <w:r w:rsidR="005B2C04" w:rsidDel="00215307">
          <w:rPr>
            <w:webHidden/>
          </w:rPr>
          <w:delText>144</w:delText>
        </w:r>
      </w:del>
    </w:p>
    <w:p w14:paraId="267C33D4" w14:textId="5C83D15B" w:rsidR="002A5813" w:rsidDel="00215307" w:rsidRDefault="002A5813">
      <w:pPr>
        <w:pStyle w:val="Tabladeilustraciones"/>
        <w:rPr>
          <w:del w:id="2108" w:author="Tanya Hernández" w:date="2017-05-17T01:23:00Z"/>
          <w:rFonts w:cstheme="minorBidi"/>
          <w:b w:val="0"/>
          <w:bCs w:val="0"/>
          <w:sz w:val="22"/>
          <w:szCs w:val="22"/>
          <w:lang w:eastAsia="es-MX"/>
        </w:rPr>
      </w:pPr>
      <w:del w:id="2109" w:author="Tanya Hernández" w:date="2017-05-17T01:23:00Z">
        <w:r w:rsidRPr="00215307" w:rsidDel="00215307">
          <w:rPr>
            <w:rPrChange w:id="2110" w:author="Tanya Hernández" w:date="2017-05-17T01:23:00Z">
              <w:rPr>
                <w:rStyle w:val="Hipervnculo"/>
                <w:b/>
                <w:bCs w:val="0"/>
              </w:rPr>
            </w:rPrChange>
          </w:rPr>
          <w:delText>Fig. 5. 10 Vista seleccionar Delegación o Municipio.</w:delText>
        </w:r>
        <w:r w:rsidDel="00215307">
          <w:rPr>
            <w:webHidden/>
          </w:rPr>
          <w:tab/>
        </w:r>
        <w:r w:rsidR="005B2C04" w:rsidDel="00215307">
          <w:rPr>
            <w:webHidden/>
          </w:rPr>
          <w:delText>144</w:delText>
        </w:r>
      </w:del>
    </w:p>
    <w:p w14:paraId="05DD1214" w14:textId="5641F6A9" w:rsidR="002A5813" w:rsidDel="00215307" w:rsidRDefault="002A5813">
      <w:pPr>
        <w:pStyle w:val="Tabladeilustraciones"/>
        <w:rPr>
          <w:del w:id="2111" w:author="Tanya Hernández" w:date="2017-05-17T01:23:00Z"/>
          <w:rFonts w:cstheme="minorBidi"/>
          <w:b w:val="0"/>
          <w:bCs w:val="0"/>
          <w:sz w:val="22"/>
          <w:szCs w:val="22"/>
          <w:lang w:eastAsia="es-MX"/>
        </w:rPr>
      </w:pPr>
      <w:del w:id="2112" w:author="Tanya Hernández" w:date="2017-05-17T01:23:00Z">
        <w:r w:rsidRPr="00215307" w:rsidDel="00215307">
          <w:rPr>
            <w:rPrChange w:id="2113" w:author="Tanya Hernández" w:date="2017-05-17T01:23:00Z">
              <w:rPr>
                <w:rStyle w:val="Hipervnculo"/>
                <w:b/>
                <w:bCs w:val="0"/>
              </w:rPr>
            </w:rPrChange>
          </w:rPr>
          <w:delText>Fig. 5. 11 Vista olvido contraseña.</w:delText>
        </w:r>
        <w:r w:rsidDel="00215307">
          <w:rPr>
            <w:webHidden/>
          </w:rPr>
          <w:tab/>
        </w:r>
        <w:r w:rsidR="005B2C04" w:rsidDel="00215307">
          <w:rPr>
            <w:webHidden/>
          </w:rPr>
          <w:delText>145</w:delText>
        </w:r>
      </w:del>
    </w:p>
    <w:p w14:paraId="0D0B3660" w14:textId="45275C47" w:rsidR="002A5813" w:rsidDel="00215307" w:rsidRDefault="002A5813">
      <w:pPr>
        <w:pStyle w:val="Tabladeilustraciones"/>
        <w:rPr>
          <w:del w:id="2114" w:author="Tanya Hernández" w:date="2017-05-17T01:23:00Z"/>
          <w:rFonts w:cstheme="minorBidi"/>
          <w:b w:val="0"/>
          <w:bCs w:val="0"/>
          <w:sz w:val="22"/>
          <w:szCs w:val="22"/>
          <w:lang w:eastAsia="es-MX"/>
        </w:rPr>
      </w:pPr>
      <w:del w:id="2115" w:author="Tanya Hernández" w:date="2017-05-17T01:23:00Z">
        <w:r w:rsidRPr="00215307" w:rsidDel="00215307">
          <w:rPr>
            <w:rPrChange w:id="2116" w:author="Tanya Hernández" w:date="2017-05-17T01:23:00Z">
              <w:rPr>
                <w:rStyle w:val="Hipervnculo"/>
                <w:b/>
                <w:bCs w:val="0"/>
              </w:rPr>
            </w:rPrChange>
          </w:rPr>
          <w:delText>Fig. 5. 12 Vista principal de inicio sesión.</w:delText>
        </w:r>
        <w:r w:rsidDel="00215307">
          <w:rPr>
            <w:webHidden/>
          </w:rPr>
          <w:tab/>
        </w:r>
        <w:r w:rsidR="005B2C04" w:rsidDel="00215307">
          <w:rPr>
            <w:webHidden/>
          </w:rPr>
          <w:delText>145</w:delText>
        </w:r>
      </w:del>
    </w:p>
    <w:p w14:paraId="0231C1B1" w14:textId="6FE5F811" w:rsidR="002A5813" w:rsidDel="00215307" w:rsidRDefault="002A5813">
      <w:pPr>
        <w:pStyle w:val="Tabladeilustraciones"/>
        <w:rPr>
          <w:del w:id="2117" w:author="Tanya Hernández" w:date="2017-05-17T01:23:00Z"/>
          <w:rFonts w:cstheme="minorBidi"/>
          <w:b w:val="0"/>
          <w:bCs w:val="0"/>
          <w:sz w:val="22"/>
          <w:szCs w:val="22"/>
          <w:lang w:eastAsia="es-MX"/>
        </w:rPr>
      </w:pPr>
      <w:del w:id="2118" w:author="Tanya Hernández" w:date="2017-05-17T01:23:00Z">
        <w:r w:rsidRPr="00215307" w:rsidDel="00215307">
          <w:rPr>
            <w:rPrChange w:id="2119" w:author="Tanya Hernández" w:date="2017-05-17T01:23:00Z">
              <w:rPr>
                <w:rStyle w:val="Hipervnculo"/>
                <w:b/>
                <w:bCs w:val="0"/>
              </w:rPr>
            </w:rPrChange>
          </w:rPr>
          <w:delText>Fig. 5. 13 Vista del menu superior derecho.</w:delText>
        </w:r>
        <w:r w:rsidDel="00215307">
          <w:rPr>
            <w:webHidden/>
          </w:rPr>
          <w:tab/>
        </w:r>
        <w:r w:rsidR="005B2C04" w:rsidDel="00215307">
          <w:rPr>
            <w:webHidden/>
          </w:rPr>
          <w:delText>146</w:delText>
        </w:r>
      </w:del>
    </w:p>
    <w:p w14:paraId="49E05B59" w14:textId="11823B29" w:rsidR="002A5813" w:rsidDel="00215307" w:rsidRDefault="002A5813">
      <w:pPr>
        <w:pStyle w:val="Tabladeilustraciones"/>
        <w:rPr>
          <w:del w:id="2120" w:author="Tanya Hernández" w:date="2017-05-17T01:23:00Z"/>
          <w:rFonts w:cstheme="minorBidi"/>
          <w:b w:val="0"/>
          <w:bCs w:val="0"/>
          <w:sz w:val="22"/>
          <w:szCs w:val="22"/>
          <w:lang w:eastAsia="es-MX"/>
        </w:rPr>
      </w:pPr>
      <w:del w:id="2121" w:author="Tanya Hernández" w:date="2017-05-17T01:23:00Z">
        <w:r w:rsidRPr="00215307" w:rsidDel="00215307">
          <w:rPr>
            <w:rPrChange w:id="2122" w:author="Tanya Hernández" w:date="2017-05-17T01:23:00Z">
              <w:rPr>
                <w:rStyle w:val="Hipervnculo"/>
                <w:b/>
                <w:bCs w:val="0"/>
              </w:rPr>
            </w:rPrChange>
          </w:rPr>
          <w:delText>Fig. 5. 14 Vista del meni inferior derecha.</w:delText>
        </w:r>
        <w:r w:rsidDel="00215307">
          <w:rPr>
            <w:webHidden/>
          </w:rPr>
          <w:tab/>
        </w:r>
        <w:r w:rsidR="005B2C04" w:rsidDel="00215307">
          <w:rPr>
            <w:webHidden/>
          </w:rPr>
          <w:delText>146</w:delText>
        </w:r>
      </w:del>
    </w:p>
    <w:p w14:paraId="3E53015B" w14:textId="31D1552D" w:rsidR="009726BE" w:rsidRPr="00AA0170" w:rsidRDefault="00DA60CD" w:rsidP="000F53E9">
      <w:pPr>
        <w:tabs>
          <w:tab w:val="left" w:pos="2085"/>
        </w:tabs>
        <w:spacing w:line="360" w:lineRule="auto"/>
        <w:ind w:firstLine="0"/>
        <w:rPr>
          <w:rStyle w:val="Hipervnculo"/>
        </w:rPr>
      </w:pPr>
      <w:r>
        <w:rPr>
          <w:rStyle w:val="Hipervnculo"/>
        </w:rPr>
        <w:fldChar w:fldCharType="end"/>
      </w:r>
    </w:p>
    <w:p w14:paraId="3566CF59" w14:textId="388F4DD7" w:rsidR="00E747D5" w:rsidRDefault="00E747D5" w:rsidP="00803B69">
      <w:pPr>
        <w:pStyle w:val="Ttulo1"/>
      </w:pPr>
      <w:bookmarkStart w:id="2123" w:name="_Toc480316105"/>
      <w:bookmarkStart w:id="2124" w:name="_Toc483160330"/>
      <w:r>
        <w:t>Índice</w:t>
      </w:r>
      <w:r w:rsidR="00DF713A">
        <w:t xml:space="preserve"> de</w:t>
      </w:r>
      <w:r>
        <w:t xml:space="preserve"> ecuaciones</w:t>
      </w:r>
      <w:bookmarkEnd w:id="2123"/>
      <w:bookmarkEnd w:id="2124"/>
    </w:p>
    <w:p w14:paraId="5F6E8797" w14:textId="08111468" w:rsidR="00DF2AE9" w:rsidDel="00854040" w:rsidRDefault="00E747D5">
      <w:pPr>
        <w:rPr>
          <w:del w:id="2125" w:author="Tanya Hernández" w:date="2017-05-16T03:01:00Z"/>
          <w:sz w:val="22"/>
          <w:lang w:eastAsia="es-MX"/>
        </w:rPr>
        <w:pPrChange w:id="2126" w:author="Tanya Hernández" w:date="2017-05-17T01:34:00Z">
          <w:pPr>
            <w:pStyle w:val="Tabladeilustraciones"/>
          </w:pPr>
        </w:pPrChange>
      </w:pPr>
      <w:r w:rsidRPr="00D60E9D">
        <w:rPr>
          <w:rFonts w:cstheme="minorHAnsi"/>
          <w:szCs w:val="20"/>
        </w:rPr>
        <w:fldChar w:fldCharType="begin"/>
      </w:r>
      <w:r w:rsidRPr="00D60E9D">
        <w:instrText xml:space="preserve"> TOC \h \z \c "Ecuación" </w:instrText>
      </w:r>
      <w:r w:rsidRPr="00D60E9D">
        <w:rPr>
          <w:rFonts w:cstheme="minorHAnsi"/>
          <w:szCs w:val="20"/>
        </w:rPr>
        <w:fldChar w:fldCharType="separate"/>
      </w:r>
      <w:del w:id="2127" w:author="Tanya Hernández" w:date="2017-05-16T03:01:00Z">
        <w:r w:rsidR="00DF2AE9" w:rsidRPr="00854040" w:rsidDel="00854040">
          <w:rPr>
            <w:rPrChange w:id="2128" w:author="Tanya Hernández" w:date="2017-05-16T03:01:00Z">
              <w:rPr>
                <w:rStyle w:val="Hipervnculo"/>
                <w:b/>
                <w:bCs w:val="0"/>
              </w:rPr>
            </w:rPrChange>
          </w:rPr>
          <w:delText>Ecuación 1.1</w:delText>
        </w:r>
        <w:r w:rsidR="00DF2AE9" w:rsidDel="00854040">
          <w:rPr>
            <w:webHidden/>
          </w:rPr>
          <w:tab/>
        </w:r>
        <w:r w:rsidR="005B2C04" w:rsidDel="00854040">
          <w:rPr>
            <w:webHidden/>
          </w:rPr>
          <w:delText>21</w:delText>
        </w:r>
      </w:del>
    </w:p>
    <w:p w14:paraId="2E54986E" w14:textId="6B848D28" w:rsidR="00DF2AE9" w:rsidDel="00854040" w:rsidRDefault="00DF2AE9">
      <w:pPr>
        <w:rPr>
          <w:del w:id="2129" w:author="Tanya Hernández" w:date="2017-05-16T03:01:00Z"/>
          <w:sz w:val="22"/>
          <w:lang w:eastAsia="es-MX"/>
        </w:rPr>
        <w:pPrChange w:id="2130" w:author="Tanya Hernández" w:date="2017-05-17T01:34:00Z">
          <w:pPr>
            <w:pStyle w:val="Tabladeilustraciones"/>
          </w:pPr>
        </w:pPrChange>
      </w:pPr>
      <w:del w:id="2131" w:author="Tanya Hernández" w:date="2017-05-16T03:01:00Z">
        <w:r w:rsidRPr="00854040" w:rsidDel="00854040">
          <w:rPr>
            <w:rPrChange w:id="2132" w:author="Tanya Hernández" w:date="2017-05-16T03:01:00Z">
              <w:rPr>
                <w:rStyle w:val="Hipervnculo"/>
                <w:b/>
                <w:bCs w:val="0"/>
              </w:rPr>
            </w:rPrChange>
          </w:rPr>
          <w:delText>Ecuación 1.2</w:delText>
        </w:r>
        <w:r w:rsidDel="00854040">
          <w:rPr>
            <w:webHidden/>
          </w:rPr>
          <w:tab/>
        </w:r>
        <w:r w:rsidR="005B2C04" w:rsidDel="00854040">
          <w:rPr>
            <w:webHidden/>
          </w:rPr>
          <w:delText>21</w:delText>
        </w:r>
      </w:del>
    </w:p>
    <w:p w14:paraId="7AE985B2" w14:textId="0A0AE7E2" w:rsidR="00F027EB" w:rsidRPr="00AA0170" w:rsidRDefault="00E747D5">
      <w:pPr>
        <w:rPr>
          <w:szCs w:val="24"/>
        </w:rPr>
      </w:pPr>
      <w:r w:rsidRPr="00D60E9D">
        <w:rPr>
          <w:szCs w:val="24"/>
        </w:rPr>
        <w:fldChar w:fldCharType="end"/>
      </w:r>
    </w:p>
    <w:p w14:paraId="7013484B" w14:textId="0D636857" w:rsidR="005F50B8" w:rsidRDefault="00DA60CD">
      <w:pPr>
        <w:pStyle w:val="Tabladeilustraciones"/>
        <w:rPr>
          <w:ins w:id="2133" w:author="Tanya Hernández" w:date="2017-05-27T22:44:00Z"/>
          <w:rFonts w:cstheme="minorBidi"/>
          <w:b w:val="0"/>
          <w:bCs w:val="0"/>
          <w:noProof/>
          <w:sz w:val="22"/>
          <w:szCs w:val="22"/>
          <w:lang w:eastAsia="es-MX"/>
        </w:rPr>
      </w:pPr>
      <w:r>
        <w:rPr>
          <w:b w:val="0"/>
          <w:bCs w:val="0"/>
        </w:rPr>
        <w:fldChar w:fldCharType="begin"/>
      </w:r>
      <w:r>
        <w:rPr>
          <w:b w:val="0"/>
          <w:bCs w:val="0"/>
        </w:rPr>
        <w:instrText xml:space="preserve"> TOC \h \z \c "Ecuación 2." </w:instrText>
      </w:r>
      <w:r>
        <w:rPr>
          <w:b w:val="0"/>
          <w:bCs w:val="0"/>
        </w:rPr>
        <w:fldChar w:fldCharType="separate"/>
      </w:r>
      <w:ins w:id="2134" w:author="Tanya Hernández" w:date="2017-05-27T22:44:00Z">
        <w:r w:rsidR="005F50B8" w:rsidRPr="0061549D">
          <w:rPr>
            <w:rStyle w:val="Hipervnculo"/>
          </w:rPr>
          <w:fldChar w:fldCharType="begin"/>
        </w:r>
        <w:r w:rsidR="005F50B8" w:rsidRPr="0061549D">
          <w:rPr>
            <w:rStyle w:val="Hipervnculo"/>
          </w:rPr>
          <w:instrText xml:space="preserve"> </w:instrText>
        </w:r>
        <w:r w:rsidR="005F50B8">
          <w:rPr>
            <w:noProof/>
          </w:rPr>
          <w:instrText>HYPERLINK \l "_Toc483688403"</w:instrText>
        </w:r>
        <w:r w:rsidR="005F50B8" w:rsidRPr="0061549D">
          <w:rPr>
            <w:rStyle w:val="Hipervnculo"/>
          </w:rPr>
          <w:instrText xml:space="preserve"> </w:instrText>
        </w:r>
        <w:r w:rsidR="005F50B8" w:rsidRPr="0061549D">
          <w:rPr>
            <w:rStyle w:val="Hipervnculo"/>
          </w:rPr>
          <w:fldChar w:fldCharType="separate"/>
        </w:r>
        <w:r w:rsidR="005F50B8" w:rsidRPr="0061549D">
          <w:rPr>
            <w:rStyle w:val="Hipervnculo"/>
          </w:rPr>
          <w:t>Ecuación 2.1</w:t>
        </w:r>
        <w:r w:rsidR="005F50B8">
          <w:rPr>
            <w:noProof/>
            <w:webHidden/>
          </w:rPr>
          <w:tab/>
        </w:r>
        <w:r w:rsidR="005F50B8">
          <w:rPr>
            <w:noProof/>
            <w:webHidden/>
          </w:rPr>
          <w:fldChar w:fldCharType="begin"/>
        </w:r>
        <w:r w:rsidR="005F50B8">
          <w:rPr>
            <w:noProof/>
            <w:webHidden/>
          </w:rPr>
          <w:instrText xml:space="preserve"> PAGEREF _Toc483688403 \h </w:instrText>
        </w:r>
      </w:ins>
      <w:r w:rsidR="005F50B8">
        <w:rPr>
          <w:noProof/>
          <w:webHidden/>
        </w:rPr>
      </w:r>
      <w:r w:rsidR="005F50B8">
        <w:rPr>
          <w:webHidden/>
        </w:rPr>
        <w:fldChar w:fldCharType="separate"/>
      </w:r>
      <w:ins w:id="2135" w:author="Tanya Hernández" w:date="2017-05-27T22:44:00Z">
        <w:r w:rsidR="005F50B8">
          <w:rPr>
            <w:noProof/>
            <w:webHidden/>
          </w:rPr>
          <w:t>37</w:t>
        </w:r>
        <w:r w:rsidR="005F50B8">
          <w:rPr>
            <w:noProof/>
            <w:webHidden/>
          </w:rPr>
          <w:fldChar w:fldCharType="end"/>
        </w:r>
        <w:r w:rsidR="005F50B8" w:rsidRPr="0061549D">
          <w:rPr>
            <w:rStyle w:val="Hipervnculo"/>
          </w:rPr>
          <w:fldChar w:fldCharType="end"/>
        </w:r>
      </w:ins>
    </w:p>
    <w:p w14:paraId="2EC9563D" w14:textId="5A3664EA" w:rsidR="005F50B8" w:rsidRDefault="005F50B8">
      <w:pPr>
        <w:pStyle w:val="Tabladeilustraciones"/>
        <w:rPr>
          <w:ins w:id="2136" w:author="Tanya Hernández" w:date="2017-05-27T22:44:00Z"/>
          <w:rFonts w:cstheme="minorBidi"/>
          <w:b w:val="0"/>
          <w:bCs w:val="0"/>
          <w:noProof/>
          <w:sz w:val="22"/>
          <w:szCs w:val="22"/>
          <w:lang w:eastAsia="es-MX"/>
        </w:rPr>
      </w:pPr>
      <w:ins w:id="2137"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"_Toc483688404"</w:instrText>
        </w:r>
        <w:r w:rsidRPr="0061549D">
          <w:rPr>
            <w:rStyle w:val="Hipervnculo"/>
          </w:rPr>
          <w:instrText xml:space="preserve"> </w:instrText>
        </w:r>
        <w:r w:rsidRPr="0061549D">
          <w:rPr>
            <w:rStyle w:val="Hipervnculo"/>
          </w:rPr>
          <w:fldChar w:fldCharType="separate"/>
        </w:r>
        <w:r w:rsidRPr="0061549D">
          <w:rPr>
            <w:rStyle w:val="Hipervnculo"/>
          </w:rPr>
          <w:t>Ecuación 2.2</w:t>
        </w:r>
        <w:r>
          <w:rPr>
            <w:noProof/>
            <w:webHidden/>
          </w:rPr>
          <w:tab/>
        </w:r>
        <w:r>
          <w:rPr>
            <w:noProof/>
            <w:webHidden/>
          </w:rPr>
          <w:fldChar w:fldCharType="begin"/>
        </w:r>
        <w:r>
          <w:rPr>
            <w:noProof/>
            <w:webHidden/>
          </w:rPr>
          <w:instrText xml:space="preserve"> PAGEREF _Toc483688404 \h </w:instrText>
        </w:r>
      </w:ins>
      <w:r>
        <w:rPr>
          <w:noProof/>
          <w:webHidden/>
        </w:rPr>
      </w:r>
      <w:r>
        <w:rPr>
          <w:webHidden/>
        </w:rPr>
        <w:fldChar w:fldCharType="separate"/>
      </w:r>
      <w:ins w:id="2138" w:author="Tanya Hernández" w:date="2017-05-27T22:44:00Z">
        <w:r>
          <w:rPr>
            <w:noProof/>
            <w:webHidden/>
          </w:rPr>
          <w:t>38</w:t>
        </w:r>
        <w:r>
          <w:rPr>
            <w:noProof/>
            <w:webHidden/>
          </w:rPr>
          <w:fldChar w:fldCharType="end"/>
        </w:r>
        <w:r w:rsidRPr="0061549D">
          <w:rPr>
            <w:rStyle w:val="Hipervnculo"/>
          </w:rPr>
          <w:fldChar w:fldCharType="end"/>
        </w:r>
      </w:ins>
    </w:p>
    <w:p w14:paraId="7CFE38B3" w14:textId="1472E991" w:rsidR="005F50B8" w:rsidRDefault="005F50B8">
      <w:pPr>
        <w:pStyle w:val="Tabladeilustraciones"/>
        <w:rPr>
          <w:ins w:id="2139" w:author="Tanya Hernández" w:date="2017-05-27T22:44:00Z"/>
          <w:rFonts w:cstheme="minorBidi"/>
          <w:b w:val="0"/>
          <w:bCs w:val="0"/>
          <w:noProof/>
          <w:sz w:val="22"/>
          <w:szCs w:val="22"/>
          <w:lang w:eastAsia="es-MX"/>
        </w:rPr>
      </w:pPr>
      <w:ins w:id="2140"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"_Toc483688405"</w:instrText>
        </w:r>
        <w:r w:rsidRPr="0061549D">
          <w:rPr>
            <w:rStyle w:val="Hipervnculo"/>
          </w:rPr>
          <w:instrText xml:space="preserve"> </w:instrText>
        </w:r>
        <w:r w:rsidRPr="0061549D">
          <w:rPr>
            <w:rStyle w:val="Hipervnculo"/>
          </w:rPr>
          <w:fldChar w:fldCharType="separate"/>
        </w:r>
        <w:r w:rsidRPr="0061549D">
          <w:rPr>
            <w:rStyle w:val="Hipervnculo"/>
          </w:rPr>
          <w:t>Ecuación 2.3</w:t>
        </w:r>
        <w:r>
          <w:rPr>
            <w:noProof/>
            <w:webHidden/>
          </w:rPr>
          <w:tab/>
        </w:r>
        <w:r>
          <w:rPr>
            <w:noProof/>
            <w:webHidden/>
          </w:rPr>
          <w:fldChar w:fldCharType="begin"/>
        </w:r>
        <w:r>
          <w:rPr>
            <w:noProof/>
            <w:webHidden/>
          </w:rPr>
          <w:instrText xml:space="preserve"> PAGEREF _Toc483688405 \h </w:instrText>
        </w:r>
      </w:ins>
      <w:r>
        <w:rPr>
          <w:noProof/>
          <w:webHidden/>
        </w:rPr>
      </w:r>
      <w:r>
        <w:rPr>
          <w:webHidden/>
        </w:rPr>
        <w:fldChar w:fldCharType="separate"/>
      </w:r>
      <w:ins w:id="2141" w:author="Tanya Hernández" w:date="2017-05-27T22:44:00Z">
        <w:r>
          <w:rPr>
            <w:noProof/>
            <w:webHidden/>
          </w:rPr>
          <w:t>38</w:t>
        </w:r>
        <w:r>
          <w:rPr>
            <w:noProof/>
            <w:webHidden/>
          </w:rPr>
          <w:fldChar w:fldCharType="end"/>
        </w:r>
        <w:r w:rsidRPr="0061549D">
          <w:rPr>
            <w:rStyle w:val="Hipervnculo"/>
          </w:rPr>
          <w:fldChar w:fldCharType="end"/>
        </w:r>
      </w:ins>
    </w:p>
    <w:p w14:paraId="3FD2235D" w14:textId="283B5DBD" w:rsidR="005F50B8" w:rsidRDefault="005F50B8">
      <w:pPr>
        <w:pStyle w:val="Tabladeilustraciones"/>
        <w:rPr>
          <w:ins w:id="2142" w:author="Tanya Hernández" w:date="2017-05-27T22:44:00Z"/>
          <w:rFonts w:cstheme="minorBidi"/>
          <w:b w:val="0"/>
          <w:bCs w:val="0"/>
          <w:noProof/>
          <w:sz w:val="22"/>
          <w:szCs w:val="22"/>
          <w:lang w:eastAsia="es-MX"/>
        </w:rPr>
      </w:pPr>
      <w:ins w:id="2143"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"_Toc483688406"</w:instrText>
        </w:r>
        <w:r w:rsidRPr="0061549D">
          <w:rPr>
            <w:rStyle w:val="Hipervnculo"/>
          </w:rPr>
          <w:instrText xml:space="preserve"> </w:instrText>
        </w:r>
        <w:r w:rsidRPr="0061549D">
          <w:rPr>
            <w:rStyle w:val="Hipervnculo"/>
          </w:rPr>
          <w:fldChar w:fldCharType="separate"/>
        </w:r>
        <w:r w:rsidRPr="0061549D">
          <w:rPr>
            <w:rStyle w:val="Hipervnculo"/>
          </w:rPr>
          <w:t>Ecuación 2.4</w:t>
        </w:r>
        <w:r>
          <w:rPr>
            <w:noProof/>
            <w:webHidden/>
          </w:rPr>
          <w:tab/>
        </w:r>
        <w:r>
          <w:rPr>
            <w:noProof/>
            <w:webHidden/>
          </w:rPr>
          <w:fldChar w:fldCharType="begin"/>
        </w:r>
        <w:r>
          <w:rPr>
            <w:noProof/>
            <w:webHidden/>
          </w:rPr>
          <w:instrText xml:space="preserve"> PAGEREF _Toc483688406 \h </w:instrText>
        </w:r>
      </w:ins>
      <w:r>
        <w:rPr>
          <w:noProof/>
          <w:webHidden/>
        </w:rPr>
      </w:r>
      <w:r>
        <w:rPr>
          <w:webHidden/>
        </w:rPr>
        <w:fldChar w:fldCharType="separate"/>
      </w:r>
      <w:ins w:id="2144" w:author="Tanya Hernández" w:date="2017-05-27T22:44:00Z">
        <w:r>
          <w:rPr>
            <w:noProof/>
            <w:webHidden/>
          </w:rPr>
          <w:t>39</w:t>
        </w:r>
        <w:r>
          <w:rPr>
            <w:noProof/>
            <w:webHidden/>
          </w:rPr>
          <w:fldChar w:fldCharType="end"/>
        </w:r>
        <w:r w:rsidRPr="0061549D">
          <w:rPr>
            <w:rStyle w:val="Hipervnculo"/>
          </w:rPr>
          <w:fldChar w:fldCharType="end"/>
        </w:r>
      </w:ins>
    </w:p>
    <w:p w14:paraId="7BA375D5" w14:textId="27848C7A" w:rsidR="005F50B8" w:rsidRDefault="005F50B8">
      <w:pPr>
        <w:pStyle w:val="Tabladeilustraciones"/>
        <w:rPr>
          <w:ins w:id="2145" w:author="Tanya Hernández" w:date="2017-05-27T22:44:00Z"/>
          <w:rFonts w:cstheme="minorBidi"/>
          <w:b w:val="0"/>
          <w:bCs w:val="0"/>
          <w:noProof/>
          <w:sz w:val="22"/>
          <w:szCs w:val="22"/>
          <w:lang w:eastAsia="es-MX"/>
        </w:rPr>
      </w:pPr>
      <w:ins w:id="2146"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"_Toc483688407"</w:instrText>
        </w:r>
        <w:r w:rsidRPr="0061549D">
          <w:rPr>
            <w:rStyle w:val="Hipervnculo"/>
          </w:rPr>
          <w:instrText xml:space="preserve"> </w:instrText>
        </w:r>
        <w:r w:rsidRPr="0061549D">
          <w:rPr>
            <w:rStyle w:val="Hipervnculo"/>
          </w:rPr>
          <w:fldChar w:fldCharType="separate"/>
        </w:r>
        <w:r w:rsidRPr="0061549D">
          <w:rPr>
            <w:rStyle w:val="Hipervnculo"/>
          </w:rPr>
          <w:t>Ecuación 2.5</w:t>
        </w:r>
        <w:r>
          <w:rPr>
            <w:noProof/>
            <w:webHidden/>
          </w:rPr>
          <w:tab/>
        </w:r>
        <w:r>
          <w:rPr>
            <w:noProof/>
            <w:webHidden/>
          </w:rPr>
          <w:fldChar w:fldCharType="begin"/>
        </w:r>
        <w:r>
          <w:rPr>
            <w:noProof/>
            <w:webHidden/>
          </w:rPr>
          <w:instrText xml:space="preserve"> PAGEREF _Toc483688407 \h </w:instrText>
        </w:r>
      </w:ins>
      <w:r>
        <w:rPr>
          <w:noProof/>
          <w:webHidden/>
        </w:rPr>
      </w:r>
      <w:r>
        <w:rPr>
          <w:webHidden/>
        </w:rPr>
        <w:fldChar w:fldCharType="separate"/>
      </w:r>
      <w:ins w:id="2147" w:author="Tanya Hernández" w:date="2017-05-27T22:44:00Z">
        <w:r>
          <w:rPr>
            <w:noProof/>
            <w:webHidden/>
          </w:rPr>
          <w:t>39</w:t>
        </w:r>
        <w:r>
          <w:rPr>
            <w:noProof/>
            <w:webHidden/>
          </w:rPr>
          <w:fldChar w:fldCharType="end"/>
        </w:r>
        <w:r w:rsidRPr="0061549D">
          <w:rPr>
            <w:rStyle w:val="Hipervnculo"/>
          </w:rPr>
          <w:fldChar w:fldCharType="end"/>
        </w:r>
      </w:ins>
    </w:p>
    <w:p w14:paraId="48EC5E6B" w14:textId="2AB0536C" w:rsidR="005F50B8" w:rsidRDefault="005F50B8">
      <w:pPr>
        <w:pStyle w:val="Tabladeilustraciones"/>
        <w:rPr>
          <w:ins w:id="2148" w:author="Tanya Hernández" w:date="2017-05-27T22:44:00Z"/>
          <w:rFonts w:cstheme="minorBidi"/>
          <w:b w:val="0"/>
          <w:bCs w:val="0"/>
          <w:noProof/>
          <w:sz w:val="22"/>
          <w:szCs w:val="22"/>
          <w:lang w:eastAsia="es-MX"/>
        </w:rPr>
      </w:pPr>
      <w:ins w:id="2149"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"_Toc483688408"</w:instrText>
        </w:r>
        <w:r w:rsidRPr="0061549D">
          <w:rPr>
            <w:rStyle w:val="Hipervnculo"/>
          </w:rPr>
          <w:instrText xml:space="preserve"> </w:instrText>
        </w:r>
        <w:r w:rsidRPr="0061549D">
          <w:rPr>
            <w:rStyle w:val="Hipervnculo"/>
          </w:rPr>
          <w:fldChar w:fldCharType="separate"/>
        </w:r>
        <w:r w:rsidRPr="0061549D">
          <w:rPr>
            <w:rStyle w:val="Hipervnculo"/>
          </w:rPr>
          <w:t>Ecuación 2.6</w:t>
        </w:r>
        <w:r>
          <w:rPr>
            <w:noProof/>
            <w:webHidden/>
          </w:rPr>
          <w:tab/>
        </w:r>
        <w:r>
          <w:rPr>
            <w:noProof/>
            <w:webHidden/>
          </w:rPr>
          <w:fldChar w:fldCharType="begin"/>
        </w:r>
        <w:r>
          <w:rPr>
            <w:noProof/>
            <w:webHidden/>
          </w:rPr>
          <w:instrText xml:space="preserve"> PAGEREF _Toc483688408 \h </w:instrText>
        </w:r>
      </w:ins>
      <w:r>
        <w:rPr>
          <w:noProof/>
          <w:webHidden/>
        </w:rPr>
      </w:r>
      <w:r>
        <w:rPr>
          <w:webHidden/>
        </w:rPr>
        <w:fldChar w:fldCharType="separate"/>
      </w:r>
      <w:ins w:id="2150" w:author="Tanya Hernández" w:date="2017-05-27T22:44:00Z">
        <w:r>
          <w:rPr>
            <w:noProof/>
            <w:webHidden/>
          </w:rPr>
          <w:t>39</w:t>
        </w:r>
        <w:r>
          <w:rPr>
            <w:noProof/>
            <w:webHidden/>
          </w:rPr>
          <w:fldChar w:fldCharType="end"/>
        </w:r>
        <w:r w:rsidRPr="0061549D">
          <w:rPr>
            <w:rStyle w:val="Hipervnculo"/>
          </w:rPr>
          <w:fldChar w:fldCharType="end"/>
        </w:r>
      </w:ins>
    </w:p>
    <w:p w14:paraId="2EEF1A65" w14:textId="2E1B2EFA" w:rsidR="005F50B8" w:rsidRDefault="005F50B8">
      <w:pPr>
        <w:pStyle w:val="Tabladeilustraciones"/>
        <w:rPr>
          <w:ins w:id="2151" w:author="Tanya Hernández" w:date="2017-05-27T22:44:00Z"/>
          <w:rFonts w:cstheme="minorBidi"/>
          <w:b w:val="0"/>
          <w:bCs w:val="0"/>
          <w:noProof/>
          <w:sz w:val="22"/>
          <w:szCs w:val="22"/>
          <w:lang w:eastAsia="es-MX"/>
        </w:rPr>
      </w:pPr>
      <w:ins w:id="2152"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"_Toc483688409"</w:instrText>
        </w:r>
        <w:r w:rsidRPr="0061549D">
          <w:rPr>
            <w:rStyle w:val="Hipervnculo"/>
          </w:rPr>
          <w:instrText xml:space="preserve"> </w:instrText>
        </w:r>
        <w:r w:rsidRPr="0061549D">
          <w:rPr>
            <w:rStyle w:val="Hipervnculo"/>
          </w:rPr>
          <w:fldChar w:fldCharType="separate"/>
        </w:r>
        <w:r w:rsidRPr="0061549D">
          <w:rPr>
            <w:rStyle w:val="Hipervnculo"/>
          </w:rPr>
          <w:t>Ecuación 2.7</w:t>
        </w:r>
        <w:r>
          <w:rPr>
            <w:noProof/>
            <w:webHidden/>
          </w:rPr>
          <w:tab/>
        </w:r>
        <w:r>
          <w:rPr>
            <w:noProof/>
            <w:webHidden/>
          </w:rPr>
          <w:fldChar w:fldCharType="begin"/>
        </w:r>
        <w:r>
          <w:rPr>
            <w:noProof/>
            <w:webHidden/>
          </w:rPr>
          <w:instrText xml:space="preserve"> PAGEREF _Toc483688409 \h </w:instrText>
        </w:r>
      </w:ins>
      <w:r>
        <w:rPr>
          <w:noProof/>
          <w:webHidden/>
        </w:rPr>
      </w:r>
      <w:r>
        <w:rPr>
          <w:webHidden/>
        </w:rPr>
        <w:fldChar w:fldCharType="separate"/>
      </w:r>
      <w:ins w:id="2153" w:author="Tanya Hernández" w:date="2017-05-27T22:44:00Z">
        <w:r>
          <w:rPr>
            <w:noProof/>
            <w:webHidden/>
          </w:rPr>
          <w:t>39</w:t>
        </w:r>
        <w:r>
          <w:rPr>
            <w:noProof/>
            <w:webHidden/>
          </w:rPr>
          <w:fldChar w:fldCharType="end"/>
        </w:r>
        <w:r w:rsidRPr="0061549D">
          <w:rPr>
            <w:rStyle w:val="Hipervnculo"/>
          </w:rPr>
          <w:fldChar w:fldCharType="end"/>
        </w:r>
      </w:ins>
    </w:p>
    <w:p w14:paraId="25D46145" w14:textId="1513F10A" w:rsidR="005F50B8" w:rsidRDefault="005F50B8">
      <w:pPr>
        <w:pStyle w:val="Tabladeilustraciones"/>
        <w:rPr>
          <w:ins w:id="2154" w:author="Tanya Hernández" w:date="2017-05-27T22:44:00Z"/>
          <w:rFonts w:cstheme="minorBidi"/>
          <w:b w:val="0"/>
          <w:bCs w:val="0"/>
          <w:noProof/>
          <w:sz w:val="22"/>
          <w:szCs w:val="22"/>
          <w:lang w:eastAsia="es-MX"/>
        </w:rPr>
      </w:pPr>
      <w:ins w:id="2155"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"_Toc483688410"</w:instrText>
        </w:r>
        <w:r w:rsidRPr="0061549D">
          <w:rPr>
            <w:rStyle w:val="Hipervnculo"/>
          </w:rPr>
          <w:instrText xml:space="preserve"> </w:instrText>
        </w:r>
        <w:r w:rsidRPr="0061549D">
          <w:rPr>
            <w:rStyle w:val="Hipervnculo"/>
          </w:rPr>
          <w:fldChar w:fldCharType="separate"/>
        </w:r>
        <w:r w:rsidRPr="0061549D">
          <w:rPr>
            <w:rStyle w:val="Hipervnculo"/>
          </w:rPr>
          <w:t>Ecuación 2.8</w:t>
        </w:r>
        <w:r>
          <w:rPr>
            <w:noProof/>
            <w:webHidden/>
          </w:rPr>
          <w:tab/>
        </w:r>
        <w:r>
          <w:rPr>
            <w:noProof/>
            <w:webHidden/>
          </w:rPr>
          <w:fldChar w:fldCharType="begin"/>
        </w:r>
        <w:r>
          <w:rPr>
            <w:noProof/>
            <w:webHidden/>
          </w:rPr>
          <w:instrText xml:space="preserve"> PAGEREF _Toc483688410 \h </w:instrText>
        </w:r>
      </w:ins>
      <w:r>
        <w:rPr>
          <w:noProof/>
          <w:webHidden/>
        </w:rPr>
      </w:r>
      <w:r>
        <w:rPr>
          <w:webHidden/>
        </w:rPr>
        <w:fldChar w:fldCharType="separate"/>
      </w:r>
      <w:ins w:id="2156" w:author="Tanya Hernández" w:date="2017-05-27T22:44:00Z">
        <w:r>
          <w:rPr>
            <w:noProof/>
            <w:webHidden/>
          </w:rPr>
          <w:t>40</w:t>
        </w:r>
        <w:r>
          <w:rPr>
            <w:noProof/>
            <w:webHidden/>
          </w:rPr>
          <w:fldChar w:fldCharType="end"/>
        </w:r>
        <w:r w:rsidRPr="0061549D">
          <w:rPr>
            <w:rStyle w:val="Hipervnculo"/>
          </w:rPr>
          <w:fldChar w:fldCharType="end"/>
        </w:r>
      </w:ins>
    </w:p>
    <w:p w14:paraId="5FA45FF8" w14:textId="3325FFDE" w:rsidR="005F50B8" w:rsidRDefault="005F50B8">
      <w:pPr>
        <w:pStyle w:val="Tabladeilustraciones"/>
        <w:rPr>
          <w:ins w:id="2157" w:author="Tanya Hernández" w:date="2017-05-27T22:44:00Z"/>
          <w:rFonts w:cstheme="minorBidi"/>
          <w:b w:val="0"/>
          <w:bCs w:val="0"/>
          <w:noProof/>
          <w:sz w:val="22"/>
          <w:szCs w:val="22"/>
          <w:lang w:eastAsia="es-MX"/>
        </w:rPr>
      </w:pPr>
      <w:ins w:id="2158"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"_Toc483688411"</w:instrText>
        </w:r>
        <w:r w:rsidRPr="0061549D">
          <w:rPr>
            <w:rStyle w:val="Hipervnculo"/>
          </w:rPr>
          <w:instrText xml:space="preserve"> </w:instrText>
        </w:r>
        <w:r w:rsidRPr="0061549D">
          <w:rPr>
            <w:rStyle w:val="Hipervnculo"/>
          </w:rPr>
          <w:fldChar w:fldCharType="separate"/>
        </w:r>
        <w:r w:rsidRPr="0061549D">
          <w:rPr>
            <w:rStyle w:val="Hipervnculo"/>
          </w:rPr>
          <w:t>Ecuación 2.9</w:t>
        </w:r>
        <w:r>
          <w:rPr>
            <w:noProof/>
            <w:webHidden/>
          </w:rPr>
          <w:tab/>
        </w:r>
        <w:r>
          <w:rPr>
            <w:noProof/>
            <w:webHidden/>
          </w:rPr>
          <w:fldChar w:fldCharType="begin"/>
        </w:r>
        <w:r>
          <w:rPr>
            <w:noProof/>
            <w:webHidden/>
          </w:rPr>
          <w:instrText xml:space="preserve"> PAGEREF _Toc483688411 \h </w:instrText>
        </w:r>
      </w:ins>
      <w:r>
        <w:rPr>
          <w:noProof/>
          <w:webHidden/>
        </w:rPr>
      </w:r>
      <w:r>
        <w:rPr>
          <w:webHidden/>
        </w:rPr>
        <w:fldChar w:fldCharType="separate"/>
      </w:r>
      <w:ins w:id="2159" w:author="Tanya Hernández" w:date="2017-05-27T22:44:00Z">
        <w:r>
          <w:rPr>
            <w:noProof/>
            <w:webHidden/>
          </w:rPr>
          <w:t>40</w:t>
        </w:r>
        <w:r>
          <w:rPr>
            <w:noProof/>
            <w:webHidden/>
          </w:rPr>
          <w:fldChar w:fldCharType="end"/>
        </w:r>
        <w:r w:rsidRPr="0061549D">
          <w:rPr>
            <w:rStyle w:val="Hipervnculo"/>
          </w:rPr>
          <w:fldChar w:fldCharType="end"/>
        </w:r>
      </w:ins>
    </w:p>
    <w:p w14:paraId="40028702" w14:textId="59F4C5AB" w:rsidR="005F50B8" w:rsidRDefault="005F50B8">
      <w:pPr>
        <w:pStyle w:val="Tabladeilustraciones"/>
        <w:rPr>
          <w:ins w:id="2160" w:author="Tanya Hernández" w:date="2017-05-27T22:44:00Z"/>
          <w:rFonts w:cstheme="minorBidi"/>
          <w:b w:val="0"/>
          <w:bCs w:val="0"/>
          <w:noProof/>
          <w:sz w:val="22"/>
          <w:szCs w:val="22"/>
          <w:lang w:eastAsia="es-MX"/>
        </w:rPr>
      </w:pPr>
      <w:ins w:id="2161"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"_Toc483688412"</w:instrText>
        </w:r>
        <w:r w:rsidRPr="0061549D">
          <w:rPr>
            <w:rStyle w:val="Hipervnculo"/>
          </w:rPr>
          <w:instrText xml:space="preserve"> </w:instrText>
        </w:r>
        <w:r w:rsidRPr="0061549D">
          <w:rPr>
            <w:rStyle w:val="Hipervnculo"/>
          </w:rPr>
          <w:fldChar w:fldCharType="separate"/>
        </w:r>
        <w:r w:rsidRPr="0061549D">
          <w:rPr>
            <w:rStyle w:val="Hipervnculo"/>
          </w:rPr>
          <w:t>Ecuación 2.10</w:t>
        </w:r>
        <w:r>
          <w:rPr>
            <w:noProof/>
            <w:webHidden/>
          </w:rPr>
          <w:tab/>
        </w:r>
        <w:r>
          <w:rPr>
            <w:noProof/>
            <w:webHidden/>
          </w:rPr>
          <w:fldChar w:fldCharType="begin"/>
        </w:r>
        <w:r>
          <w:rPr>
            <w:noProof/>
            <w:webHidden/>
          </w:rPr>
          <w:instrText xml:space="preserve"> PAGEREF _Toc483688412 \h </w:instrText>
        </w:r>
      </w:ins>
      <w:r>
        <w:rPr>
          <w:noProof/>
          <w:webHidden/>
        </w:rPr>
      </w:r>
      <w:r>
        <w:rPr>
          <w:webHidden/>
        </w:rPr>
        <w:fldChar w:fldCharType="separate"/>
      </w:r>
      <w:ins w:id="2162" w:author="Tanya Hernández" w:date="2017-05-27T22:44:00Z">
        <w:r>
          <w:rPr>
            <w:noProof/>
            <w:webHidden/>
          </w:rPr>
          <w:t>40</w:t>
        </w:r>
        <w:r>
          <w:rPr>
            <w:noProof/>
            <w:webHidden/>
          </w:rPr>
          <w:fldChar w:fldCharType="end"/>
        </w:r>
        <w:r w:rsidRPr="0061549D">
          <w:rPr>
            <w:rStyle w:val="Hipervnculo"/>
          </w:rPr>
          <w:fldChar w:fldCharType="end"/>
        </w:r>
      </w:ins>
    </w:p>
    <w:p w14:paraId="3C02305E" w14:textId="4730539C" w:rsidR="005F50B8" w:rsidRDefault="005F50B8">
      <w:pPr>
        <w:pStyle w:val="Tabladeilustraciones"/>
        <w:rPr>
          <w:ins w:id="2163" w:author="Tanya Hernández" w:date="2017-05-27T22:44:00Z"/>
          <w:rFonts w:cstheme="minorBidi"/>
          <w:b w:val="0"/>
          <w:bCs w:val="0"/>
          <w:noProof/>
          <w:sz w:val="22"/>
          <w:szCs w:val="22"/>
          <w:lang w:eastAsia="es-MX"/>
        </w:rPr>
      </w:pPr>
      <w:ins w:id="2164"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"_Toc483688413"</w:instrText>
        </w:r>
        <w:r w:rsidRPr="0061549D">
          <w:rPr>
            <w:rStyle w:val="Hipervnculo"/>
          </w:rPr>
          <w:instrText xml:space="preserve"> </w:instrText>
        </w:r>
        <w:r w:rsidRPr="0061549D">
          <w:rPr>
            <w:rStyle w:val="Hipervnculo"/>
          </w:rPr>
          <w:fldChar w:fldCharType="separate"/>
        </w:r>
        <w:r w:rsidRPr="0061549D">
          <w:rPr>
            <w:rStyle w:val="Hipervnculo"/>
          </w:rPr>
          <w:t>Ecuación 2.11</w:t>
        </w:r>
        <w:r>
          <w:rPr>
            <w:noProof/>
            <w:webHidden/>
          </w:rPr>
          <w:tab/>
        </w:r>
        <w:r>
          <w:rPr>
            <w:noProof/>
            <w:webHidden/>
          </w:rPr>
          <w:fldChar w:fldCharType="begin"/>
        </w:r>
        <w:r>
          <w:rPr>
            <w:noProof/>
            <w:webHidden/>
          </w:rPr>
          <w:instrText xml:space="preserve"> PAGEREF _Toc483688413 \h </w:instrText>
        </w:r>
      </w:ins>
      <w:r>
        <w:rPr>
          <w:noProof/>
          <w:webHidden/>
        </w:rPr>
      </w:r>
      <w:r>
        <w:rPr>
          <w:webHidden/>
        </w:rPr>
        <w:fldChar w:fldCharType="separate"/>
      </w:r>
      <w:ins w:id="2165" w:author="Tanya Hernández" w:date="2017-05-27T22:44:00Z">
        <w:r>
          <w:rPr>
            <w:noProof/>
            <w:webHidden/>
          </w:rPr>
          <w:t>40</w:t>
        </w:r>
        <w:r>
          <w:rPr>
            <w:noProof/>
            <w:webHidden/>
          </w:rPr>
          <w:fldChar w:fldCharType="end"/>
        </w:r>
        <w:r w:rsidRPr="0061549D">
          <w:rPr>
            <w:rStyle w:val="Hipervnculo"/>
          </w:rPr>
          <w:fldChar w:fldCharType="end"/>
        </w:r>
      </w:ins>
    </w:p>
    <w:p w14:paraId="3B065B6B" w14:textId="78F05E17" w:rsidR="005F50B8" w:rsidRDefault="005F50B8">
      <w:pPr>
        <w:pStyle w:val="Tabladeilustraciones"/>
        <w:rPr>
          <w:ins w:id="2166" w:author="Tanya Hernández" w:date="2017-05-27T22:44:00Z"/>
          <w:rFonts w:cstheme="minorBidi"/>
          <w:b w:val="0"/>
          <w:bCs w:val="0"/>
          <w:noProof/>
          <w:sz w:val="22"/>
          <w:szCs w:val="22"/>
          <w:lang w:eastAsia="es-MX"/>
        </w:rPr>
      </w:pPr>
      <w:ins w:id="2167"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"_Toc483688414"</w:instrText>
        </w:r>
        <w:r w:rsidRPr="0061549D">
          <w:rPr>
            <w:rStyle w:val="Hipervnculo"/>
          </w:rPr>
          <w:instrText xml:space="preserve"> </w:instrText>
        </w:r>
        <w:r w:rsidRPr="0061549D">
          <w:rPr>
            <w:rStyle w:val="Hipervnculo"/>
          </w:rPr>
          <w:fldChar w:fldCharType="separate"/>
        </w:r>
        <w:r w:rsidRPr="0061549D">
          <w:rPr>
            <w:rStyle w:val="Hipervnculo"/>
          </w:rPr>
          <w:t>Ecuación 2.12</w:t>
        </w:r>
        <w:r>
          <w:rPr>
            <w:noProof/>
            <w:webHidden/>
          </w:rPr>
          <w:tab/>
        </w:r>
        <w:r>
          <w:rPr>
            <w:noProof/>
            <w:webHidden/>
          </w:rPr>
          <w:fldChar w:fldCharType="begin"/>
        </w:r>
        <w:r>
          <w:rPr>
            <w:noProof/>
            <w:webHidden/>
          </w:rPr>
          <w:instrText xml:space="preserve"> PAGEREF _Toc483688414 \h </w:instrText>
        </w:r>
      </w:ins>
      <w:r>
        <w:rPr>
          <w:noProof/>
          <w:webHidden/>
        </w:rPr>
      </w:r>
      <w:r>
        <w:rPr>
          <w:webHidden/>
        </w:rPr>
        <w:fldChar w:fldCharType="separate"/>
      </w:r>
      <w:ins w:id="2168" w:author="Tanya Hernández" w:date="2017-05-27T22:44:00Z">
        <w:r>
          <w:rPr>
            <w:noProof/>
            <w:webHidden/>
          </w:rPr>
          <w:t>40</w:t>
        </w:r>
        <w:r>
          <w:rPr>
            <w:noProof/>
            <w:webHidden/>
          </w:rPr>
          <w:fldChar w:fldCharType="end"/>
        </w:r>
        <w:r w:rsidRPr="0061549D">
          <w:rPr>
            <w:rStyle w:val="Hipervnculo"/>
          </w:rPr>
          <w:fldChar w:fldCharType="end"/>
        </w:r>
      </w:ins>
    </w:p>
    <w:p w14:paraId="7DEDE678" w14:textId="2EB49CB7" w:rsidR="005F50B8" w:rsidRDefault="005F50B8">
      <w:pPr>
        <w:pStyle w:val="Tabladeilustraciones"/>
        <w:rPr>
          <w:ins w:id="2169" w:author="Tanya Hernández" w:date="2017-05-27T22:44:00Z"/>
          <w:rFonts w:cstheme="minorBidi"/>
          <w:b w:val="0"/>
          <w:bCs w:val="0"/>
          <w:noProof/>
          <w:sz w:val="22"/>
          <w:szCs w:val="22"/>
          <w:lang w:eastAsia="es-MX"/>
        </w:rPr>
      </w:pPr>
      <w:ins w:id="2170"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"_Toc483688415"</w:instrText>
        </w:r>
        <w:r w:rsidRPr="0061549D">
          <w:rPr>
            <w:rStyle w:val="Hipervnculo"/>
          </w:rPr>
          <w:instrText xml:space="preserve"> </w:instrText>
        </w:r>
        <w:r w:rsidRPr="0061549D">
          <w:rPr>
            <w:rStyle w:val="Hipervnculo"/>
          </w:rPr>
          <w:fldChar w:fldCharType="separate"/>
        </w:r>
        <w:r w:rsidRPr="0061549D">
          <w:rPr>
            <w:rStyle w:val="Hipervnculo"/>
          </w:rPr>
          <w:t>Ecuación 2.13</w:t>
        </w:r>
        <w:r>
          <w:rPr>
            <w:noProof/>
            <w:webHidden/>
          </w:rPr>
          <w:tab/>
        </w:r>
        <w:r>
          <w:rPr>
            <w:noProof/>
            <w:webHidden/>
          </w:rPr>
          <w:fldChar w:fldCharType="begin"/>
        </w:r>
        <w:r>
          <w:rPr>
            <w:noProof/>
            <w:webHidden/>
          </w:rPr>
          <w:instrText xml:space="preserve"> PAGEREF _Toc483688415 \h </w:instrText>
        </w:r>
      </w:ins>
      <w:r>
        <w:rPr>
          <w:noProof/>
          <w:webHidden/>
        </w:rPr>
      </w:r>
      <w:r>
        <w:rPr>
          <w:webHidden/>
        </w:rPr>
        <w:fldChar w:fldCharType="separate"/>
      </w:r>
      <w:ins w:id="2171" w:author="Tanya Hernández" w:date="2017-05-27T22:44:00Z">
        <w:r>
          <w:rPr>
            <w:noProof/>
            <w:webHidden/>
          </w:rPr>
          <w:t>40</w:t>
        </w:r>
        <w:r>
          <w:rPr>
            <w:noProof/>
            <w:webHidden/>
          </w:rPr>
          <w:fldChar w:fldCharType="end"/>
        </w:r>
        <w:r w:rsidRPr="0061549D">
          <w:rPr>
            <w:rStyle w:val="Hipervnculo"/>
          </w:rPr>
          <w:fldChar w:fldCharType="end"/>
        </w:r>
      </w:ins>
    </w:p>
    <w:p w14:paraId="2AAF7831" w14:textId="08E05D3D" w:rsidR="005F50B8" w:rsidRDefault="005F50B8">
      <w:pPr>
        <w:pStyle w:val="Tabladeilustraciones"/>
        <w:rPr>
          <w:ins w:id="2172" w:author="Tanya Hernández" w:date="2017-05-27T22:44:00Z"/>
          <w:rFonts w:cstheme="minorBidi"/>
          <w:b w:val="0"/>
          <w:bCs w:val="0"/>
          <w:noProof/>
          <w:sz w:val="22"/>
          <w:szCs w:val="22"/>
          <w:lang w:eastAsia="es-MX"/>
        </w:rPr>
      </w:pPr>
      <w:ins w:id="2173"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"_Toc483688416"</w:instrText>
        </w:r>
        <w:r w:rsidRPr="0061549D">
          <w:rPr>
            <w:rStyle w:val="Hipervnculo"/>
          </w:rPr>
          <w:instrText xml:space="preserve"> </w:instrText>
        </w:r>
        <w:r w:rsidRPr="0061549D">
          <w:rPr>
            <w:rStyle w:val="Hipervnculo"/>
          </w:rPr>
          <w:fldChar w:fldCharType="separate"/>
        </w:r>
        <w:r w:rsidRPr="0061549D">
          <w:rPr>
            <w:rStyle w:val="Hipervnculo"/>
          </w:rPr>
          <w:t>Ecuación 2.14</w:t>
        </w:r>
        <w:r>
          <w:rPr>
            <w:noProof/>
            <w:webHidden/>
          </w:rPr>
          <w:tab/>
        </w:r>
        <w:r>
          <w:rPr>
            <w:noProof/>
            <w:webHidden/>
          </w:rPr>
          <w:fldChar w:fldCharType="begin"/>
        </w:r>
        <w:r>
          <w:rPr>
            <w:noProof/>
            <w:webHidden/>
          </w:rPr>
          <w:instrText xml:space="preserve"> PAGEREF _Toc483688416 \h </w:instrText>
        </w:r>
      </w:ins>
      <w:r>
        <w:rPr>
          <w:noProof/>
          <w:webHidden/>
        </w:rPr>
      </w:r>
      <w:r>
        <w:rPr>
          <w:webHidden/>
        </w:rPr>
        <w:fldChar w:fldCharType="separate"/>
      </w:r>
      <w:ins w:id="2174" w:author="Tanya Hernández" w:date="2017-05-27T22:44:00Z">
        <w:r>
          <w:rPr>
            <w:noProof/>
            <w:webHidden/>
          </w:rPr>
          <w:t>40</w:t>
        </w:r>
        <w:r>
          <w:rPr>
            <w:noProof/>
            <w:webHidden/>
          </w:rPr>
          <w:fldChar w:fldCharType="end"/>
        </w:r>
        <w:r w:rsidRPr="0061549D">
          <w:rPr>
            <w:rStyle w:val="Hipervnculo"/>
          </w:rPr>
          <w:fldChar w:fldCharType="end"/>
        </w:r>
      </w:ins>
    </w:p>
    <w:p w14:paraId="28A2A72D" w14:textId="5F8E38A4" w:rsidR="005F50B8" w:rsidRDefault="005F50B8">
      <w:pPr>
        <w:pStyle w:val="Tabladeilustraciones"/>
        <w:rPr>
          <w:ins w:id="2175" w:author="Tanya Hernández" w:date="2017-05-27T22:44:00Z"/>
          <w:rFonts w:cstheme="minorBidi"/>
          <w:b w:val="0"/>
          <w:bCs w:val="0"/>
          <w:noProof/>
          <w:sz w:val="22"/>
          <w:szCs w:val="22"/>
          <w:lang w:eastAsia="es-MX"/>
        </w:rPr>
      </w:pPr>
      <w:ins w:id="2176"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"_Toc483688417"</w:instrText>
        </w:r>
        <w:r w:rsidRPr="0061549D">
          <w:rPr>
            <w:rStyle w:val="Hipervnculo"/>
          </w:rPr>
          <w:instrText xml:space="preserve"> </w:instrText>
        </w:r>
        <w:r w:rsidRPr="0061549D">
          <w:rPr>
            <w:rStyle w:val="Hipervnculo"/>
          </w:rPr>
          <w:fldChar w:fldCharType="separate"/>
        </w:r>
        <w:r w:rsidRPr="0061549D">
          <w:rPr>
            <w:rStyle w:val="Hipervnculo"/>
          </w:rPr>
          <w:t>Ecuación 2.15</w:t>
        </w:r>
        <w:r>
          <w:rPr>
            <w:noProof/>
            <w:webHidden/>
          </w:rPr>
          <w:tab/>
        </w:r>
        <w:r>
          <w:rPr>
            <w:noProof/>
            <w:webHidden/>
          </w:rPr>
          <w:fldChar w:fldCharType="begin"/>
        </w:r>
        <w:r>
          <w:rPr>
            <w:noProof/>
            <w:webHidden/>
          </w:rPr>
          <w:instrText xml:space="preserve"> PAGEREF _Toc483688417 \h </w:instrText>
        </w:r>
      </w:ins>
      <w:r>
        <w:rPr>
          <w:noProof/>
          <w:webHidden/>
        </w:rPr>
      </w:r>
      <w:r>
        <w:rPr>
          <w:webHidden/>
        </w:rPr>
        <w:fldChar w:fldCharType="separate"/>
      </w:r>
      <w:ins w:id="2177" w:author="Tanya Hernández" w:date="2017-05-27T22:44:00Z">
        <w:r>
          <w:rPr>
            <w:noProof/>
            <w:webHidden/>
          </w:rPr>
          <w:t>40</w:t>
        </w:r>
        <w:r>
          <w:rPr>
            <w:noProof/>
            <w:webHidden/>
          </w:rPr>
          <w:fldChar w:fldCharType="end"/>
        </w:r>
        <w:r w:rsidRPr="0061549D">
          <w:rPr>
            <w:rStyle w:val="Hipervnculo"/>
          </w:rPr>
          <w:fldChar w:fldCharType="end"/>
        </w:r>
      </w:ins>
    </w:p>
    <w:p w14:paraId="02F425BE" w14:textId="02219E20" w:rsidR="005F50B8" w:rsidRDefault="005F50B8">
      <w:pPr>
        <w:pStyle w:val="Tabladeilustraciones"/>
        <w:rPr>
          <w:ins w:id="2178" w:author="Tanya Hernández" w:date="2017-05-27T22:44:00Z"/>
          <w:rFonts w:cstheme="minorBidi"/>
          <w:b w:val="0"/>
          <w:bCs w:val="0"/>
          <w:noProof/>
          <w:sz w:val="22"/>
          <w:szCs w:val="22"/>
          <w:lang w:eastAsia="es-MX"/>
        </w:rPr>
      </w:pPr>
      <w:ins w:id="2179"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"_Toc483688418"</w:instrText>
        </w:r>
        <w:r w:rsidRPr="0061549D">
          <w:rPr>
            <w:rStyle w:val="Hipervnculo"/>
          </w:rPr>
          <w:instrText xml:space="preserve"> </w:instrText>
        </w:r>
        <w:r w:rsidRPr="0061549D">
          <w:rPr>
            <w:rStyle w:val="Hipervnculo"/>
          </w:rPr>
          <w:fldChar w:fldCharType="separate"/>
        </w:r>
        <w:r w:rsidRPr="0061549D">
          <w:rPr>
            <w:rStyle w:val="Hipervnculo"/>
          </w:rPr>
          <w:t>Ecuación 2.16</w:t>
        </w:r>
        <w:r>
          <w:rPr>
            <w:noProof/>
            <w:webHidden/>
          </w:rPr>
          <w:tab/>
        </w:r>
        <w:r>
          <w:rPr>
            <w:noProof/>
            <w:webHidden/>
          </w:rPr>
          <w:fldChar w:fldCharType="begin"/>
        </w:r>
        <w:r>
          <w:rPr>
            <w:noProof/>
            <w:webHidden/>
          </w:rPr>
          <w:instrText xml:space="preserve"> PAGEREF _Toc483688418 \h </w:instrText>
        </w:r>
      </w:ins>
      <w:r>
        <w:rPr>
          <w:noProof/>
          <w:webHidden/>
        </w:rPr>
      </w:r>
      <w:r>
        <w:rPr>
          <w:webHidden/>
        </w:rPr>
        <w:fldChar w:fldCharType="separate"/>
      </w:r>
      <w:ins w:id="2180" w:author="Tanya Hernández" w:date="2017-05-27T22:44:00Z">
        <w:r>
          <w:rPr>
            <w:noProof/>
            <w:webHidden/>
          </w:rPr>
          <w:t>54</w:t>
        </w:r>
        <w:r>
          <w:rPr>
            <w:noProof/>
            <w:webHidden/>
          </w:rPr>
          <w:fldChar w:fldCharType="end"/>
        </w:r>
        <w:r w:rsidRPr="0061549D">
          <w:rPr>
            <w:rStyle w:val="Hipervnculo"/>
          </w:rPr>
          <w:fldChar w:fldCharType="end"/>
        </w:r>
      </w:ins>
    </w:p>
    <w:p w14:paraId="6B58ACEF" w14:textId="50F565E7" w:rsidR="005F50B8" w:rsidRDefault="005F50B8">
      <w:pPr>
        <w:pStyle w:val="Tabladeilustraciones"/>
        <w:rPr>
          <w:ins w:id="2181" w:author="Tanya Hernández" w:date="2017-05-27T22:44:00Z"/>
          <w:rFonts w:cstheme="minorBidi"/>
          <w:b w:val="0"/>
          <w:bCs w:val="0"/>
          <w:noProof/>
          <w:sz w:val="22"/>
          <w:szCs w:val="22"/>
          <w:lang w:eastAsia="es-MX"/>
        </w:rPr>
      </w:pPr>
      <w:ins w:id="2182"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"_Toc483688419"</w:instrText>
        </w:r>
        <w:r w:rsidRPr="0061549D">
          <w:rPr>
            <w:rStyle w:val="Hipervnculo"/>
          </w:rPr>
          <w:instrText xml:space="preserve"> </w:instrText>
        </w:r>
        <w:r w:rsidRPr="0061549D">
          <w:rPr>
            <w:rStyle w:val="Hipervnculo"/>
          </w:rPr>
          <w:fldChar w:fldCharType="separate"/>
        </w:r>
        <w:r w:rsidRPr="0061549D">
          <w:rPr>
            <w:rStyle w:val="Hipervnculo"/>
          </w:rPr>
          <w:t>Ecuación 2.17</w:t>
        </w:r>
        <w:r>
          <w:rPr>
            <w:noProof/>
            <w:webHidden/>
          </w:rPr>
          <w:tab/>
        </w:r>
        <w:r>
          <w:rPr>
            <w:noProof/>
            <w:webHidden/>
          </w:rPr>
          <w:fldChar w:fldCharType="begin"/>
        </w:r>
        <w:r>
          <w:rPr>
            <w:noProof/>
            <w:webHidden/>
          </w:rPr>
          <w:instrText xml:space="preserve"> PAGEREF _Toc483688419 \h </w:instrText>
        </w:r>
      </w:ins>
      <w:r>
        <w:rPr>
          <w:noProof/>
          <w:webHidden/>
        </w:rPr>
      </w:r>
      <w:r>
        <w:rPr>
          <w:webHidden/>
        </w:rPr>
        <w:fldChar w:fldCharType="separate"/>
      </w:r>
      <w:ins w:id="2183" w:author="Tanya Hernández" w:date="2017-05-27T22:44:00Z">
        <w:r>
          <w:rPr>
            <w:noProof/>
            <w:webHidden/>
          </w:rPr>
          <w:t>54</w:t>
        </w:r>
        <w:r>
          <w:rPr>
            <w:noProof/>
            <w:webHidden/>
          </w:rPr>
          <w:fldChar w:fldCharType="end"/>
        </w:r>
        <w:r w:rsidRPr="0061549D">
          <w:rPr>
            <w:rStyle w:val="Hipervnculo"/>
          </w:rPr>
          <w:fldChar w:fldCharType="end"/>
        </w:r>
      </w:ins>
    </w:p>
    <w:p w14:paraId="43EF2E88" w14:textId="190CFDB6" w:rsidR="005F50B8" w:rsidRDefault="005F50B8">
      <w:pPr>
        <w:pStyle w:val="Tabladeilustraciones"/>
        <w:rPr>
          <w:ins w:id="2184" w:author="Tanya Hernández" w:date="2017-05-27T22:44:00Z"/>
          <w:rFonts w:cstheme="minorBidi"/>
          <w:b w:val="0"/>
          <w:bCs w:val="0"/>
          <w:noProof/>
          <w:sz w:val="22"/>
          <w:szCs w:val="22"/>
          <w:lang w:eastAsia="es-MX"/>
        </w:rPr>
      </w:pPr>
      <w:ins w:id="2185"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"_Toc483688420"</w:instrText>
        </w:r>
        <w:r w:rsidRPr="0061549D">
          <w:rPr>
            <w:rStyle w:val="Hipervnculo"/>
          </w:rPr>
          <w:instrText xml:space="preserve"> </w:instrText>
        </w:r>
        <w:r w:rsidRPr="0061549D">
          <w:rPr>
            <w:rStyle w:val="Hipervnculo"/>
          </w:rPr>
          <w:fldChar w:fldCharType="separate"/>
        </w:r>
        <w:r w:rsidRPr="0061549D">
          <w:rPr>
            <w:rStyle w:val="Hipervnculo"/>
          </w:rPr>
          <w:t>Ecuación 2.18</w:t>
        </w:r>
        <w:r>
          <w:rPr>
            <w:noProof/>
            <w:webHidden/>
          </w:rPr>
          <w:tab/>
        </w:r>
        <w:r>
          <w:rPr>
            <w:noProof/>
            <w:webHidden/>
          </w:rPr>
          <w:fldChar w:fldCharType="begin"/>
        </w:r>
        <w:r>
          <w:rPr>
            <w:noProof/>
            <w:webHidden/>
          </w:rPr>
          <w:instrText xml:space="preserve"> PAGEREF _Toc483688420 \h </w:instrText>
        </w:r>
      </w:ins>
      <w:r>
        <w:rPr>
          <w:noProof/>
          <w:webHidden/>
        </w:rPr>
      </w:r>
      <w:r>
        <w:rPr>
          <w:webHidden/>
        </w:rPr>
        <w:fldChar w:fldCharType="separate"/>
      </w:r>
      <w:ins w:id="2186" w:author="Tanya Hernández" w:date="2017-05-27T22:44:00Z">
        <w:r>
          <w:rPr>
            <w:noProof/>
            <w:webHidden/>
          </w:rPr>
          <w:t>54</w:t>
        </w:r>
        <w:r>
          <w:rPr>
            <w:noProof/>
            <w:webHidden/>
          </w:rPr>
          <w:fldChar w:fldCharType="end"/>
        </w:r>
        <w:r w:rsidRPr="0061549D">
          <w:rPr>
            <w:rStyle w:val="Hipervnculo"/>
          </w:rPr>
          <w:fldChar w:fldCharType="end"/>
        </w:r>
      </w:ins>
    </w:p>
    <w:p w14:paraId="49D902EE" w14:textId="62C0E044" w:rsidR="005F50B8" w:rsidRDefault="005F50B8">
      <w:pPr>
        <w:pStyle w:val="Tabladeilustraciones"/>
        <w:rPr>
          <w:ins w:id="2187" w:author="Tanya Hernández" w:date="2017-05-27T22:44:00Z"/>
          <w:rFonts w:cstheme="minorBidi"/>
          <w:b w:val="0"/>
          <w:bCs w:val="0"/>
          <w:noProof/>
          <w:sz w:val="22"/>
          <w:szCs w:val="22"/>
          <w:lang w:eastAsia="es-MX"/>
        </w:rPr>
      </w:pPr>
      <w:ins w:id="2188"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"_Toc483688421"</w:instrText>
        </w:r>
        <w:r w:rsidRPr="0061549D">
          <w:rPr>
            <w:rStyle w:val="Hipervnculo"/>
          </w:rPr>
          <w:instrText xml:space="preserve"> </w:instrText>
        </w:r>
        <w:r w:rsidRPr="0061549D">
          <w:rPr>
            <w:rStyle w:val="Hipervnculo"/>
          </w:rPr>
          <w:fldChar w:fldCharType="separate"/>
        </w:r>
        <w:r w:rsidRPr="0061549D">
          <w:rPr>
            <w:rStyle w:val="Hipervnculo"/>
          </w:rPr>
          <w:t>Ecuación 2.19</w:t>
        </w:r>
        <w:r>
          <w:rPr>
            <w:noProof/>
            <w:webHidden/>
          </w:rPr>
          <w:tab/>
        </w:r>
        <w:r>
          <w:rPr>
            <w:noProof/>
            <w:webHidden/>
          </w:rPr>
          <w:fldChar w:fldCharType="begin"/>
        </w:r>
        <w:r>
          <w:rPr>
            <w:noProof/>
            <w:webHidden/>
          </w:rPr>
          <w:instrText xml:space="preserve"> PAGEREF _Toc483688421 \h </w:instrText>
        </w:r>
      </w:ins>
      <w:r>
        <w:rPr>
          <w:noProof/>
          <w:webHidden/>
        </w:rPr>
      </w:r>
      <w:r>
        <w:rPr>
          <w:webHidden/>
        </w:rPr>
        <w:fldChar w:fldCharType="separate"/>
      </w:r>
      <w:ins w:id="2189" w:author="Tanya Hernández" w:date="2017-05-27T22:44:00Z">
        <w:r>
          <w:rPr>
            <w:noProof/>
            <w:webHidden/>
          </w:rPr>
          <w:t>54</w:t>
        </w:r>
        <w:r>
          <w:rPr>
            <w:noProof/>
            <w:webHidden/>
          </w:rPr>
          <w:fldChar w:fldCharType="end"/>
        </w:r>
        <w:r w:rsidRPr="0061549D">
          <w:rPr>
            <w:rStyle w:val="Hipervnculo"/>
          </w:rPr>
          <w:fldChar w:fldCharType="end"/>
        </w:r>
      </w:ins>
    </w:p>
    <w:p w14:paraId="2552310A" w14:textId="7669A6DC" w:rsidR="005F50B8" w:rsidRDefault="005F50B8">
      <w:pPr>
        <w:pStyle w:val="Tabladeilustraciones"/>
        <w:rPr>
          <w:ins w:id="2190" w:author="Tanya Hernández" w:date="2017-05-27T22:44:00Z"/>
          <w:rFonts w:cstheme="minorBidi"/>
          <w:b w:val="0"/>
          <w:bCs w:val="0"/>
          <w:noProof/>
          <w:sz w:val="22"/>
          <w:szCs w:val="22"/>
          <w:lang w:eastAsia="es-MX"/>
        </w:rPr>
      </w:pPr>
      <w:ins w:id="2191"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"_Toc483688422"</w:instrText>
        </w:r>
        <w:r w:rsidRPr="0061549D">
          <w:rPr>
            <w:rStyle w:val="Hipervnculo"/>
          </w:rPr>
          <w:instrText xml:space="preserve"> </w:instrText>
        </w:r>
        <w:r w:rsidRPr="0061549D">
          <w:rPr>
            <w:rStyle w:val="Hipervnculo"/>
          </w:rPr>
          <w:fldChar w:fldCharType="separate"/>
        </w:r>
        <w:r w:rsidRPr="0061549D">
          <w:rPr>
            <w:rStyle w:val="Hipervnculo"/>
          </w:rPr>
          <w:t>Ecuación 2.20</w:t>
        </w:r>
        <w:r>
          <w:rPr>
            <w:noProof/>
            <w:webHidden/>
          </w:rPr>
          <w:tab/>
        </w:r>
        <w:r>
          <w:rPr>
            <w:noProof/>
            <w:webHidden/>
          </w:rPr>
          <w:fldChar w:fldCharType="begin"/>
        </w:r>
        <w:r>
          <w:rPr>
            <w:noProof/>
            <w:webHidden/>
          </w:rPr>
          <w:instrText xml:space="preserve"> PAGEREF _Toc483688422 \h </w:instrText>
        </w:r>
      </w:ins>
      <w:r>
        <w:rPr>
          <w:noProof/>
          <w:webHidden/>
        </w:rPr>
      </w:r>
      <w:r>
        <w:rPr>
          <w:webHidden/>
        </w:rPr>
        <w:fldChar w:fldCharType="separate"/>
      </w:r>
      <w:ins w:id="2192" w:author="Tanya Hernández" w:date="2017-05-27T22:44:00Z">
        <w:r>
          <w:rPr>
            <w:noProof/>
            <w:webHidden/>
          </w:rPr>
          <w:t>54</w:t>
        </w:r>
        <w:r>
          <w:rPr>
            <w:noProof/>
            <w:webHidden/>
          </w:rPr>
          <w:fldChar w:fldCharType="end"/>
        </w:r>
        <w:r w:rsidRPr="0061549D">
          <w:rPr>
            <w:rStyle w:val="Hipervnculo"/>
          </w:rPr>
          <w:fldChar w:fldCharType="end"/>
        </w:r>
      </w:ins>
    </w:p>
    <w:p w14:paraId="5D301889" w14:textId="588D3BEC" w:rsidR="005F50B8" w:rsidRDefault="005F50B8">
      <w:pPr>
        <w:pStyle w:val="Tabladeilustraciones"/>
        <w:rPr>
          <w:ins w:id="2193" w:author="Tanya Hernández" w:date="2017-05-27T22:44:00Z"/>
          <w:rFonts w:cstheme="minorBidi"/>
          <w:b w:val="0"/>
          <w:bCs w:val="0"/>
          <w:noProof/>
          <w:sz w:val="22"/>
          <w:szCs w:val="22"/>
          <w:lang w:eastAsia="es-MX"/>
        </w:rPr>
      </w:pPr>
      <w:ins w:id="2194"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"_Toc483688423"</w:instrText>
        </w:r>
        <w:r w:rsidRPr="0061549D">
          <w:rPr>
            <w:rStyle w:val="Hipervnculo"/>
          </w:rPr>
          <w:instrText xml:space="preserve"> </w:instrText>
        </w:r>
        <w:r w:rsidRPr="0061549D">
          <w:rPr>
            <w:rStyle w:val="Hipervnculo"/>
          </w:rPr>
          <w:fldChar w:fldCharType="separate"/>
        </w:r>
        <w:r w:rsidRPr="0061549D">
          <w:rPr>
            <w:rStyle w:val="Hipervnculo"/>
          </w:rPr>
          <w:t>Ecuación 2.21</w:t>
        </w:r>
        <w:r>
          <w:rPr>
            <w:noProof/>
            <w:webHidden/>
          </w:rPr>
          <w:tab/>
        </w:r>
        <w:r>
          <w:rPr>
            <w:noProof/>
            <w:webHidden/>
          </w:rPr>
          <w:fldChar w:fldCharType="begin"/>
        </w:r>
        <w:r>
          <w:rPr>
            <w:noProof/>
            <w:webHidden/>
          </w:rPr>
          <w:instrText xml:space="preserve"> PAGEREF _Toc483688423 \h </w:instrText>
        </w:r>
      </w:ins>
      <w:r>
        <w:rPr>
          <w:noProof/>
          <w:webHidden/>
        </w:rPr>
      </w:r>
      <w:r>
        <w:rPr>
          <w:webHidden/>
        </w:rPr>
        <w:fldChar w:fldCharType="separate"/>
      </w:r>
      <w:ins w:id="2195" w:author="Tanya Hernández" w:date="2017-05-27T22:44:00Z">
        <w:r>
          <w:rPr>
            <w:noProof/>
            <w:webHidden/>
          </w:rPr>
          <w:t>55</w:t>
        </w:r>
        <w:r>
          <w:rPr>
            <w:noProof/>
            <w:webHidden/>
          </w:rPr>
          <w:fldChar w:fldCharType="end"/>
        </w:r>
        <w:r w:rsidRPr="0061549D">
          <w:rPr>
            <w:rStyle w:val="Hipervnculo"/>
          </w:rPr>
          <w:fldChar w:fldCharType="end"/>
        </w:r>
      </w:ins>
    </w:p>
    <w:p w14:paraId="192A19B0" w14:textId="7C60C8F2" w:rsidR="005F50B8" w:rsidRDefault="005F50B8">
      <w:pPr>
        <w:pStyle w:val="Tabladeilustraciones"/>
        <w:rPr>
          <w:ins w:id="2196" w:author="Tanya Hernández" w:date="2017-05-27T22:44:00Z"/>
          <w:rFonts w:cstheme="minorBidi"/>
          <w:b w:val="0"/>
          <w:bCs w:val="0"/>
          <w:noProof/>
          <w:sz w:val="22"/>
          <w:szCs w:val="22"/>
          <w:lang w:eastAsia="es-MX"/>
        </w:rPr>
      </w:pPr>
      <w:ins w:id="2197"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"_Toc483688424"</w:instrText>
        </w:r>
        <w:r w:rsidRPr="0061549D">
          <w:rPr>
            <w:rStyle w:val="Hipervnculo"/>
          </w:rPr>
          <w:instrText xml:space="preserve"> </w:instrText>
        </w:r>
        <w:r w:rsidRPr="0061549D">
          <w:rPr>
            <w:rStyle w:val="Hipervnculo"/>
          </w:rPr>
          <w:fldChar w:fldCharType="separate"/>
        </w:r>
        <w:r w:rsidRPr="0061549D">
          <w:rPr>
            <w:rStyle w:val="Hipervnculo"/>
          </w:rPr>
          <w:t>Ecuación 2.22</w:t>
        </w:r>
        <w:r>
          <w:rPr>
            <w:noProof/>
            <w:webHidden/>
          </w:rPr>
          <w:tab/>
        </w:r>
        <w:r>
          <w:rPr>
            <w:noProof/>
            <w:webHidden/>
          </w:rPr>
          <w:fldChar w:fldCharType="begin"/>
        </w:r>
        <w:r>
          <w:rPr>
            <w:noProof/>
            <w:webHidden/>
          </w:rPr>
          <w:instrText xml:space="preserve"> PAGEREF _Toc483688424 \h </w:instrText>
        </w:r>
      </w:ins>
      <w:r>
        <w:rPr>
          <w:noProof/>
          <w:webHidden/>
        </w:rPr>
      </w:r>
      <w:r>
        <w:rPr>
          <w:webHidden/>
        </w:rPr>
        <w:fldChar w:fldCharType="separate"/>
      </w:r>
      <w:ins w:id="2198" w:author="Tanya Hernández" w:date="2017-05-27T22:44:00Z">
        <w:r>
          <w:rPr>
            <w:noProof/>
            <w:webHidden/>
          </w:rPr>
          <w:t>56</w:t>
        </w:r>
        <w:r>
          <w:rPr>
            <w:noProof/>
            <w:webHidden/>
          </w:rPr>
          <w:fldChar w:fldCharType="end"/>
        </w:r>
        <w:r w:rsidRPr="0061549D">
          <w:rPr>
            <w:rStyle w:val="Hipervnculo"/>
          </w:rPr>
          <w:fldChar w:fldCharType="end"/>
        </w:r>
      </w:ins>
    </w:p>
    <w:p w14:paraId="7F282736" w14:textId="22A7F347" w:rsidR="005F50B8" w:rsidRDefault="005F50B8">
      <w:pPr>
        <w:pStyle w:val="Tabladeilustraciones"/>
        <w:rPr>
          <w:ins w:id="2199" w:author="Tanya Hernández" w:date="2017-05-27T22:44:00Z"/>
          <w:rFonts w:cstheme="minorBidi"/>
          <w:b w:val="0"/>
          <w:bCs w:val="0"/>
          <w:noProof/>
          <w:sz w:val="22"/>
          <w:szCs w:val="22"/>
          <w:lang w:eastAsia="es-MX"/>
        </w:rPr>
      </w:pPr>
      <w:ins w:id="2200"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"_Toc483688425"</w:instrText>
        </w:r>
        <w:r w:rsidRPr="0061549D">
          <w:rPr>
            <w:rStyle w:val="Hipervnculo"/>
          </w:rPr>
          <w:instrText xml:space="preserve"> </w:instrText>
        </w:r>
        <w:r w:rsidRPr="0061549D">
          <w:rPr>
            <w:rStyle w:val="Hipervnculo"/>
          </w:rPr>
          <w:fldChar w:fldCharType="separate"/>
        </w:r>
        <w:r w:rsidRPr="0061549D">
          <w:rPr>
            <w:rStyle w:val="Hipervnculo"/>
          </w:rPr>
          <w:t>Ecuación 2.23</w:t>
        </w:r>
        <w:r>
          <w:rPr>
            <w:noProof/>
            <w:webHidden/>
          </w:rPr>
          <w:tab/>
        </w:r>
        <w:r>
          <w:rPr>
            <w:noProof/>
            <w:webHidden/>
          </w:rPr>
          <w:fldChar w:fldCharType="begin"/>
        </w:r>
        <w:r>
          <w:rPr>
            <w:noProof/>
            <w:webHidden/>
          </w:rPr>
          <w:instrText xml:space="preserve"> PAGEREF _Toc483688425 \h </w:instrText>
        </w:r>
      </w:ins>
      <w:r>
        <w:rPr>
          <w:noProof/>
          <w:webHidden/>
        </w:rPr>
      </w:r>
      <w:r>
        <w:rPr>
          <w:webHidden/>
        </w:rPr>
        <w:fldChar w:fldCharType="separate"/>
      </w:r>
      <w:ins w:id="2201" w:author="Tanya Hernández" w:date="2017-05-27T22:44:00Z">
        <w:r>
          <w:rPr>
            <w:noProof/>
            <w:webHidden/>
          </w:rPr>
          <w:t>56</w:t>
        </w:r>
        <w:r>
          <w:rPr>
            <w:noProof/>
            <w:webHidden/>
          </w:rPr>
          <w:fldChar w:fldCharType="end"/>
        </w:r>
        <w:r w:rsidRPr="0061549D">
          <w:rPr>
            <w:rStyle w:val="Hipervnculo"/>
          </w:rPr>
          <w:fldChar w:fldCharType="end"/>
        </w:r>
      </w:ins>
    </w:p>
    <w:p w14:paraId="42753E40" w14:textId="0C6EA28A" w:rsidR="005F50B8" w:rsidRDefault="005F50B8">
      <w:pPr>
        <w:pStyle w:val="Tabladeilustraciones"/>
        <w:rPr>
          <w:ins w:id="2202" w:author="Tanya Hernández" w:date="2017-05-27T22:44:00Z"/>
          <w:rFonts w:cstheme="minorBidi"/>
          <w:b w:val="0"/>
          <w:bCs w:val="0"/>
          <w:noProof/>
          <w:sz w:val="22"/>
          <w:szCs w:val="22"/>
          <w:lang w:eastAsia="es-MX"/>
        </w:rPr>
      </w:pPr>
      <w:ins w:id="2203"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"_Toc483688426"</w:instrText>
        </w:r>
        <w:r w:rsidRPr="0061549D">
          <w:rPr>
            <w:rStyle w:val="Hipervnculo"/>
          </w:rPr>
          <w:instrText xml:space="preserve"> </w:instrText>
        </w:r>
        <w:r w:rsidRPr="0061549D">
          <w:rPr>
            <w:rStyle w:val="Hipervnculo"/>
          </w:rPr>
          <w:fldChar w:fldCharType="separate"/>
        </w:r>
        <w:r w:rsidRPr="0061549D">
          <w:rPr>
            <w:rStyle w:val="Hipervnculo"/>
          </w:rPr>
          <w:t>Ecuación 2.24</w:t>
        </w:r>
        <w:r>
          <w:rPr>
            <w:noProof/>
            <w:webHidden/>
          </w:rPr>
          <w:tab/>
        </w:r>
        <w:r>
          <w:rPr>
            <w:noProof/>
            <w:webHidden/>
          </w:rPr>
          <w:fldChar w:fldCharType="begin"/>
        </w:r>
        <w:r>
          <w:rPr>
            <w:noProof/>
            <w:webHidden/>
          </w:rPr>
          <w:instrText xml:space="preserve"> PAGEREF _Toc483688426 \h </w:instrText>
        </w:r>
      </w:ins>
      <w:r>
        <w:rPr>
          <w:noProof/>
          <w:webHidden/>
        </w:rPr>
      </w:r>
      <w:r>
        <w:rPr>
          <w:webHidden/>
        </w:rPr>
        <w:fldChar w:fldCharType="separate"/>
      </w:r>
      <w:ins w:id="2204" w:author="Tanya Hernández" w:date="2017-05-27T22:44:00Z">
        <w:r>
          <w:rPr>
            <w:noProof/>
            <w:webHidden/>
          </w:rPr>
          <w:t>56</w:t>
        </w:r>
        <w:r>
          <w:rPr>
            <w:noProof/>
            <w:webHidden/>
          </w:rPr>
          <w:fldChar w:fldCharType="end"/>
        </w:r>
        <w:r w:rsidRPr="0061549D">
          <w:rPr>
            <w:rStyle w:val="Hipervnculo"/>
          </w:rPr>
          <w:fldChar w:fldCharType="end"/>
        </w:r>
      </w:ins>
    </w:p>
    <w:p w14:paraId="26E1EC00" w14:textId="485EE4F3" w:rsidR="005F50B8" w:rsidRDefault="005F50B8">
      <w:pPr>
        <w:pStyle w:val="Tabladeilustraciones"/>
        <w:rPr>
          <w:ins w:id="2205" w:author="Tanya Hernández" w:date="2017-05-27T22:44:00Z"/>
          <w:rFonts w:cstheme="minorBidi"/>
          <w:b w:val="0"/>
          <w:bCs w:val="0"/>
          <w:noProof/>
          <w:sz w:val="22"/>
          <w:szCs w:val="22"/>
          <w:lang w:eastAsia="es-MX"/>
        </w:rPr>
      </w:pPr>
      <w:ins w:id="2206"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"_Toc483688427"</w:instrText>
        </w:r>
        <w:r w:rsidRPr="0061549D">
          <w:rPr>
            <w:rStyle w:val="Hipervnculo"/>
          </w:rPr>
          <w:instrText xml:space="preserve"> </w:instrText>
        </w:r>
        <w:r w:rsidRPr="0061549D">
          <w:rPr>
            <w:rStyle w:val="Hipervnculo"/>
          </w:rPr>
          <w:fldChar w:fldCharType="separate"/>
        </w:r>
        <w:r w:rsidRPr="0061549D">
          <w:rPr>
            <w:rStyle w:val="Hipervnculo"/>
          </w:rPr>
          <w:t>Ecuación 2.25</w:t>
        </w:r>
        <w:r>
          <w:rPr>
            <w:noProof/>
            <w:webHidden/>
          </w:rPr>
          <w:tab/>
        </w:r>
        <w:r>
          <w:rPr>
            <w:noProof/>
            <w:webHidden/>
          </w:rPr>
          <w:fldChar w:fldCharType="begin"/>
        </w:r>
        <w:r>
          <w:rPr>
            <w:noProof/>
            <w:webHidden/>
          </w:rPr>
          <w:instrText xml:space="preserve"> PAGEREF _Toc483688427 \h </w:instrText>
        </w:r>
      </w:ins>
      <w:r>
        <w:rPr>
          <w:noProof/>
          <w:webHidden/>
        </w:rPr>
      </w:r>
      <w:r>
        <w:rPr>
          <w:webHidden/>
        </w:rPr>
        <w:fldChar w:fldCharType="separate"/>
      </w:r>
      <w:ins w:id="2207" w:author="Tanya Hernández" w:date="2017-05-27T22:44:00Z">
        <w:r>
          <w:rPr>
            <w:noProof/>
            <w:webHidden/>
          </w:rPr>
          <w:t>56</w:t>
        </w:r>
        <w:r>
          <w:rPr>
            <w:noProof/>
            <w:webHidden/>
          </w:rPr>
          <w:fldChar w:fldCharType="end"/>
        </w:r>
        <w:r w:rsidRPr="0061549D">
          <w:rPr>
            <w:rStyle w:val="Hipervnculo"/>
          </w:rPr>
          <w:fldChar w:fldCharType="end"/>
        </w:r>
      </w:ins>
    </w:p>
    <w:p w14:paraId="4427922B" w14:textId="61876795" w:rsidR="005F50B8" w:rsidRDefault="005F50B8">
      <w:pPr>
        <w:pStyle w:val="Tabladeilustraciones"/>
        <w:rPr>
          <w:ins w:id="2208" w:author="Tanya Hernández" w:date="2017-05-27T22:44:00Z"/>
          <w:rFonts w:cstheme="minorBidi"/>
          <w:b w:val="0"/>
          <w:bCs w:val="0"/>
          <w:noProof/>
          <w:sz w:val="22"/>
          <w:szCs w:val="22"/>
          <w:lang w:eastAsia="es-MX"/>
        </w:rPr>
      </w:pPr>
      <w:ins w:id="2209"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"_Toc483688428"</w:instrText>
        </w:r>
        <w:r w:rsidRPr="0061549D">
          <w:rPr>
            <w:rStyle w:val="Hipervnculo"/>
          </w:rPr>
          <w:instrText xml:space="preserve"> </w:instrText>
        </w:r>
        <w:r w:rsidRPr="0061549D">
          <w:rPr>
            <w:rStyle w:val="Hipervnculo"/>
          </w:rPr>
          <w:fldChar w:fldCharType="separate"/>
        </w:r>
        <w:r w:rsidRPr="0061549D">
          <w:rPr>
            <w:rStyle w:val="Hipervnculo"/>
          </w:rPr>
          <w:t>Ecuación 2.26</w:t>
        </w:r>
        <w:r>
          <w:rPr>
            <w:noProof/>
            <w:webHidden/>
          </w:rPr>
          <w:tab/>
        </w:r>
        <w:r>
          <w:rPr>
            <w:noProof/>
            <w:webHidden/>
          </w:rPr>
          <w:fldChar w:fldCharType="begin"/>
        </w:r>
        <w:r>
          <w:rPr>
            <w:noProof/>
            <w:webHidden/>
          </w:rPr>
          <w:instrText xml:space="preserve"> PAGEREF _Toc483688428 \h </w:instrText>
        </w:r>
      </w:ins>
      <w:r>
        <w:rPr>
          <w:noProof/>
          <w:webHidden/>
        </w:rPr>
      </w:r>
      <w:r>
        <w:rPr>
          <w:webHidden/>
        </w:rPr>
        <w:fldChar w:fldCharType="separate"/>
      </w:r>
      <w:ins w:id="2210" w:author="Tanya Hernández" w:date="2017-05-27T22:44:00Z">
        <w:r>
          <w:rPr>
            <w:noProof/>
            <w:webHidden/>
          </w:rPr>
          <w:t>56</w:t>
        </w:r>
        <w:r>
          <w:rPr>
            <w:noProof/>
            <w:webHidden/>
          </w:rPr>
          <w:fldChar w:fldCharType="end"/>
        </w:r>
        <w:r w:rsidRPr="0061549D">
          <w:rPr>
            <w:rStyle w:val="Hipervnculo"/>
          </w:rPr>
          <w:fldChar w:fldCharType="end"/>
        </w:r>
      </w:ins>
    </w:p>
    <w:p w14:paraId="3D1F511D" w14:textId="59F17B9B" w:rsidR="005F50B8" w:rsidRDefault="005F50B8">
      <w:pPr>
        <w:pStyle w:val="Tabladeilustraciones"/>
        <w:rPr>
          <w:ins w:id="2211" w:author="Tanya Hernández" w:date="2017-05-27T22:44:00Z"/>
          <w:rFonts w:cstheme="minorBidi"/>
          <w:b w:val="0"/>
          <w:bCs w:val="0"/>
          <w:noProof/>
          <w:sz w:val="22"/>
          <w:szCs w:val="22"/>
          <w:lang w:eastAsia="es-MX"/>
        </w:rPr>
      </w:pPr>
      <w:ins w:id="2212" w:author="Tanya Hernández" w:date="2017-05-27T22:44:00Z">
        <w:r w:rsidRPr="0061549D">
          <w:rPr>
            <w:rStyle w:val="Hipervnculo"/>
          </w:rPr>
          <w:lastRenderedPageBreak/>
          <w:fldChar w:fldCharType="begin"/>
        </w:r>
        <w:r w:rsidRPr="0061549D">
          <w:rPr>
            <w:rStyle w:val="Hipervnculo"/>
          </w:rPr>
          <w:instrText xml:space="preserve"> </w:instrText>
        </w:r>
        <w:r>
          <w:rPr>
            <w:noProof/>
          </w:rPr>
          <w:instrText>HYPERLINK \l "_Toc483688429"</w:instrText>
        </w:r>
        <w:r w:rsidRPr="0061549D">
          <w:rPr>
            <w:rStyle w:val="Hipervnculo"/>
          </w:rPr>
          <w:instrText xml:space="preserve"> </w:instrText>
        </w:r>
        <w:r w:rsidRPr="0061549D">
          <w:rPr>
            <w:rStyle w:val="Hipervnculo"/>
          </w:rPr>
          <w:fldChar w:fldCharType="separate"/>
        </w:r>
        <w:r w:rsidRPr="0061549D">
          <w:rPr>
            <w:rStyle w:val="Hipervnculo"/>
          </w:rPr>
          <w:t>Ecuación 2.27</w:t>
        </w:r>
        <w:r>
          <w:rPr>
            <w:noProof/>
            <w:webHidden/>
          </w:rPr>
          <w:tab/>
        </w:r>
        <w:r>
          <w:rPr>
            <w:noProof/>
            <w:webHidden/>
          </w:rPr>
          <w:fldChar w:fldCharType="begin"/>
        </w:r>
        <w:r>
          <w:rPr>
            <w:noProof/>
            <w:webHidden/>
          </w:rPr>
          <w:instrText xml:space="preserve"> PAGEREF _Toc483688429 \h </w:instrText>
        </w:r>
      </w:ins>
      <w:r>
        <w:rPr>
          <w:noProof/>
          <w:webHidden/>
        </w:rPr>
      </w:r>
      <w:r>
        <w:rPr>
          <w:webHidden/>
        </w:rPr>
        <w:fldChar w:fldCharType="separate"/>
      </w:r>
      <w:ins w:id="2213" w:author="Tanya Hernández" w:date="2017-05-27T22:44:00Z">
        <w:r>
          <w:rPr>
            <w:noProof/>
            <w:webHidden/>
          </w:rPr>
          <w:t>56</w:t>
        </w:r>
        <w:r>
          <w:rPr>
            <w:noProof/>
            <w:webHidden/>
          </w:rPr>
          <w:fldChar w:fldCharType="end"/>
        </w:r>
        <w:r w:rsidRPr="0061549D">
          <w:rPr>
            <w:rStyle w:val="Hipervnculo"/>
          </w:rPr>
          <w:fldChar w:fldCharType="end"/>
        </w:r>
      </w:ins>
    </w:p>
    <w:p w14:paraId="7577A909" w14:textId="63922453" w:rsidR="005F50B8" w:rsidRDefault="005F50B8">
      <w:pPr>
        <w:pStyle w:val="Tabladeilustraciones"/>
        <w:rPr>
          <w:ins w:id="2214" w:author="Tanya Hernández" w:date="2017-05-27T22:44:00Z"/>
          <w:rFonts w:cstheme="minorBidi"/>
          <w:b w:val="0"/>
          <w:bCs w:val="0"/>
          <w:noProof/>
          <w:sz w:val="22"/>
          <w:szCs w:val="22"/>
          <w:lang w:eastAsia="es-MX"/>
        </w:rPr>
      </w:pPr>
      <w:ins w:id="2215"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"_Toc483688430"</w:instrText>
        </w:r>
        <w:r w:rsidRPr="0061549D">
          <w:rPr>
            <w:rStyle w:val="Hipervnculo"/>
          </w:rPr>
          <w:instrText xml:space="preserve"> </w:instrText>
        </w:r>
        <w:r w:rsidRPr="0061549D">
          <w:rPr>
            <w:rStyle w:val="Hipervnculo"/>
          </w:rPr>
          <w:fldChar w:fldCharType="separate"/>
        </w:r>
        <w:r w:rsidRPr="0061549D">
          <w:rPr>
            <w:rStyle w:val="Hipervnculo"/>
          </w:rPr>
          <w:t>Ecuación 2.28</w:t>
        </w:r>
        <w:r>
          <w:rPr>
            <w:noProof/>
            <w:webHidden/>
          </w:rPr>
          <w:tab/>
        </w:r>
        <w:r>
          <w:rPr>
            <w:noProof/>
            <w:webHidden/>
          </w:rPr>
          <w:fldChar w:fldCharType="begin"/>
        </w:r>
        <w:r>
          <w:rPr>
            <w:noProof/>
            <w:webHidden/>
          </w:rPr>
          <w:instrText xml:space="preserve"> PAGEREF _Toc483688430 \h </w:instrText>
        </w:r>
      </w:ins>
      <w:r>
        <w:rPr>
          <w:noProof/>
          <w:webHidden/>
        </w:rPr>
      </w:r>
      <w:r>
        <w:rPr>
          <w:webHidden/>
        </w:rPr>
        <w:fldChar w:fldCharType="separate"/>
      </w:r>
      <w:ins w:id="2216" w:author="Tanya Hernández" w:date="2017-05-27T22:44:00Z">
        <w:r>
          <w:rPr>
            <w:noProof/>
            <w:webHidden/>
          </w:rPr>
          <w:t>56</w:t>
        </w:r>
        <w:r>
          <w:rPr>
            <w:noProof/>
            <w:webHidden/>
          </w:rPr>
          <w:fldChar w:fldCharType="end"/>
        </w:r>
        <w:r w:rsidRPr="0061549D">
          <w:rPr>
            <w:rStyle w:val="Hipervnculo"/>
          </w:rPr>
          <w:fldChar w:fldCharType="end"/>
        </w:r>
      </w:ins>
    </w:p>
    <w:p w14:paraId="0A9CC6DE" w14:textId="58573769" w:rsidR="005F50B8" w:rsidRDefault="005F50B8">
      <w:pPr>
        <w:pStyle w:val="Tabladeilustraciones"/>
        <w:rPr>
          <w:ins w:id="2217" w:author="Tanya Hernández" w:date="2017-05-27T22:44:00Z"/>
          <w:rFonts w:cstheme="minorBidi"/>
          <w:b w:val="0"/>
          <w:bCs w:val="0"/>
          <w:noProof/>
          <w:sz w:val="22"/>
          <w:szCs w:val="22"/>
          <w:lang w:eastAsia="es-MX"/>
        </w:rPr>
      </w:pPr>
      <w:ins w:id="2218"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"_Toc483688431"</w:instrText>
        </w:r>
        <w:r w:rsidRPr="0061549D">
          <w:rPr>
            <w:rStyle w:val="Hipervnculo"/>
          </w:rPr>
          <w:instrText xml:space="preserve"> </w:instrText>
        </w:r>
        <w:r w:rsidRPr="0061549D">
          <w:rPr>
            <w:rStyle w:val="Hipervnculo"/>
          </w:rPr>
          <w:fldChar w:fldCharType="separate"/>
        </w:r>
        <w:r w:rsidRPr="0061549D">
          <w:rPr>
            <w:rStyle w:val="Hipervnculo"/>
          </w:rPr>
          <w:t>Ecuación 2.29</w:t>
        </w:r>
        <w:r>
          <w:rPr>
            <w:noProof/>
            <w:webHidden/>
          </w:rPr>
          <w:tab/>
        </w:r>
        <w:r>
          <w:rPr>
            <w:noProof/>
            <w:webHidden/>
          </w:rPr>
          <w:fldChar w:fldCharType="begin"/>
        </w:r>
        <w:r>
          <w:rPr>
            <w:noProof/>
            <w:webHidden/>
          </w:rPr>
          <w:instrText xml:space="preserve"> PAGEREF _Toc483688431 \h </w:instrText>
        </w:r>
      </w:ins>
      <w:r>
        <w:rPr>
          <w:noProof/>
          <w:webHidden/>
        </w:rPr>
      </w:r>
      <w:r>
        <w:rPr>
          <w:webHidden/>
        </w:rPr>
        <w:fldChar w:fldCharType="separate"/>
      </w:r>
      <w:ins w:id="2219" w:author="Tanya Hernández" w:date="2017-05-27T22:44:00Z">
        <w:r>
          <w:rPr>
            <w:noProof/>
            <w:webHidden/>
          </w:rPr>
          <w:t>58</w:t>
        </w:r>
        <w:r>
          <w:rPr>
            <w:noProof/>
            <w:webHidden/>
          </w:rPr>
          <w:fldChar w:fldCharType="end"/>
        </w:r>
        <w:r w:rsidRPr="0061549D">
          <w:rPr>
            <w:rStyle w:val="Hipervnculo"/>
          </w:rPr>
          <w:fldChar w:fldCharType="end"/>
        </w:r>
      </w:ins>
    </w:p>
    <w:p w14:paraId="3B85EB38" w14:textId="78CF0504" w:rsidR="005F50B8" w:rsidRDefault="005F50B8">
      <w:pPr>
        <w:pStyle w:val="Tabladeilustraciones"/>
        <w:rPr>
          <w:ins w:id="2220" w:author="Tanya Hernández" w:date="2017-05-27T22:44:00Z"/>
          <w:rFonts w:cstheme="minorBidi"/>
          <w:b w:val="0"/>
          <w:bCs w:val="0"/>
          <w:noProof/>
          <w:sz w:val="22"/>
          <w:szCs w:val="22"/>
          <w:lang w:eastAsia="es-MX"/>
        </w:rPr>
      </w:pPr>
      <w:ins w:id="2221"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"_Toc483688432"</w:instrText>
        </w:r>
        <w:r w:rsidRPr="0061549D">
          <w:rPr>
            <w:rStyle w:val="Hipervnculo"/>
          </w:rPr>
          <w:instrText xml:space="preserve"> </w:instrText>
        </w:r>
        <w:r w:rsidRPr="0061549D">
          <w:rPr>
            <w:rStyle w:val="Hipervnculo"/>
          </w:rPr>
          <w:fldChar w:fldCharType="separate"/>
        </w:r>
        <w:r w:rsidRPr="0061549D">
          <w:rPr>
            <w:rStyle w:val="Hipervnculo"/>
          </w:rPr>
          <w:t>Ecuación 2.30</w:t>
        </w:r>
        <w:r>
          <w:rPr>
            <w:noProof/>
            <w:webHidden/>
          </w:rPr>
          <w:tab/>
        </w:r>
        <w:r>
          <w:rPr>
            <w:noProof/>
            <w:webHidden/>
          </w:rPr>
          <w:fldChar w:fldCharType="begin"/>
        </w:r>
        <w:r>
          <w:rPr>
            <w:noProof/>
            <w:webHidden/>
          </w:rPr>
          <w:instrText xml:space="preserve"> PAGEREF _Toc483688432 \h </w:instrText>
        </w:r>
      </w:ins>
      <w:r>
        <w:rPr>
          <w:noProof/>
          <w:webHidden/>
        </w:rPr>
      </w:r>
      <w:r>
        <w:rPr>
          <w:webHidden/>
        </w:rPr>
        <w:fldChar w:fldCharType="separate"/>
      </w:r>
      <w:ins w:id="2222" w:author="Tanya Hernández" w:date="2017-05-27T22:44:00Z">
        <w:r>
          <w:rPr>
            <w:noProof/>
            <w:webHidden/>
          </w:rPr>
          <w:t>58</w:t>
        </w:r>
        <w:r>
          <w:rPr>
            <w:noProof/>
            <w:webHidden/>
          </w:rPr>
          <w:fldChar w:fldCharType="end"/>
        </w:r>
        <w:r w:rsidRPr="0061549D">
          <w:rPr>
            <w:rStyle w:val="Hipervnculo"/>
          </w:rPr>
          <w:fldChar w:fldCharType="end"/>
        </w:r>
      </w:ins>
    </w:p>
    <w:p w14:paraId="1B9DA281" w14:textId="48B08E9C" w:rsidR="005F50B8" w:rsidRDefault="005F50B8">
      <w:pPr>
        <w:pStyle w:val="Tabladeilustraciones"/>
        <w:rPr>
          <w:ins w:id="2223" w:author="Tanya Hernández" w:date="2017-05-27T22:44:00Z"/>
          <w:rFonts w:cstheme="minorBidi"/>
          <w:b w:val="0"/>
          <w:bCs w:val="0"/>
          <w:noProof/>
          <w:sz w:val="22"/>
          <w:szCs w:val="22"/>
          <w:lang w:eastAsia="es-MX"/>
        </w:rPr>
      </w:pPr>
      <w:ins w:id="2224"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"_Toc483688433"</w:instrText>
        </w:r>
        <w:r w:rsidRPr="0061549D">
          <w:rPr>
            <w:rStyle w:val="Hipervnculo"/>
          </w:rPr>
          <w:instrText xml:space="preserve"> </w:instrText>
        </w:r>
        <w:r w:rsidRPr="0061549D">
          <w:rPr>
            <w:rStyle w:val="Hipervnculo"/>
          </w:rPr>
          <w:fldChar w:fldCharType="separate"/>
        </w:r>
        <w:r w:rsidRPr="0061549D">
          <w:rPr>
            <w:rStyle w:val="Hipervnculo"/>
          </w:rPr>
          <w:t>Ecuación 2.31</w:t>
        </w:r>
        <w:r>
          <w:rPr>
            <w:noProof/>
            <w:webHidden/>
          </w:rPr>
          <w:tab/>
        </w:r>
        <w:r>
          <w:rPr>
            <w:noProof/>
            <w:webHidden/>
          </w:rPr>
          <w:fldChar w:fldCharType="begin"/>
        </w:r>
        <w:r>
          <w:rPr>
            <w:noProof/>
            <w:webHidden/>
          </w:rPr>
          <w:instrText xml:space="preserve"> PAGEREF _Toc483688433 \h </w:instrText>
        </w:r>
      </w:ins>
      <w:r>
        <w:rPr>
          <w:noProof/>
          <w:webHidden/>
        </w:rPr>
      </w:r>
      <w:r>
        <w:rPr>
          <w:webHidden/>
        </w:rPr>
        <w:fldChar w:fldCharType="separate"/>
      </w:r>
      <w:ins w:id="2225" w:author="Tanya Hernández" w:date="2017-05-27T22:44:00Z">
        <w:r>
          <w:rPr>
            <w:noProof/>
            <w:webHidden/>
          </w:rPr>
          <w:t>58</w:t>
        </w:r>
        <w:r>
          <w:rPr>
            <w:noProof/>
            <w:webHidden/>
          </w:rPr>
          <w:fldChar w:fldCharType="end"/>
        </w:r>
        <w:r w:rsidRPr="0061549D">
          <w:rPr>
            <w:rStyle w:val="Hipervnculo"/>
          </w:rPr>
          <w:fldChar w:fldCharType="end"/>
        </w:r>
      </w:ins>
    </w:p>
    <w:p w14:paraId="096FFC91" w14:textId="112E06CE" w:rsidR="005F50B8" w:rsidRDefault="005F50B8">
      <w:pPr>
        <w:pStyle w:val="Tabladeilustraciones"/>
        <w:rPr>
          <w:ins w:id="2226" w:author="Tanya Hernández" w:date="2017-05-27T22:44:00Z"/>
          <w:rFonts w:cstheme="minorBidi"/>
          <w:b w:val="0"/>
          <w:bCs w:val="0"/>
          <w:noProof/>
          <w:sz w:val="22"/>
          <w:szCs w:val="22"/>
          <w:lang w:eastAsia="es-MX"/>
        </w:rPr>
      </w:pPr>
      <w:ins w:id="2227"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"_Toc483688434"</w:instrText>
        </w:r>
        <w:r w:rsidRPr="0061549D">
          <w:rPr>
            <w:rStyle w:val="Hipervnculo"/>
          </w:rPr>
          <w:instrText xml:space="preserve"> </w:instrText>
        </w:r>
        <w:r w:rsidRPr="0061549D">
          <w:rPr>
            <w:rStyle w:val="Hipervnculo"/>
          </w:rPr>
          <w:fldChar w:fldCharType="separate"/>
        </w:r>
        <w:r w:rsidRPr="0061549D">
          <w:rPr>
            <w:rStyle w:val="Hipervnculo"/>
          </w:rPr>
          <w:t>Ecuación 2.32</w:t>
        </w:r>
        <w:r>
          <w:rPr>
            <w:noProof/>
            <w:webHidden/>
          </w:rPr>
          <w:tab/>
        </w:r>
        <w:r>
          <w:rPr>
            <w:noProof/>
            <w:webHidden/>
          </w:rPr>
          <w:fldChar w:fldCharType="begin"/>
        </w:r>
        <w:r>
          <w:rPr>
            <w:noProof/>
            <w:webHidden/>
          </w:rPr>
          <w:instrText xml:space="preserve"> PAGEREF _Toc483688434 \h </w:instrText>
        </w:r>
      </w:ins>
      <w:r>
        <w:rPr>
          <w:noProof/>
          <w:webHidden/>
        </w:rPr>
      </w:r>
      <w:r>
        <w:rPr>
          <w:webHidden/>
        </w:rPr>
        <w:fldChar w:fldCharType="separate"/>
      </w:r>
      <w:ins w:id="2228" w:author="Tanya Hernández" w:date="2017-05-27T22:44:00Z">
        <w:r>
          <w:rPr>
            <w:noProof/>
            <w:webHidden/>
          </w:rPr>
          <w:t>58</w:t>
        </w:r>
        <w:r>
          <w:rPr>
            <w:noProof/>
            <w:webHidden/>
          </w:rPr>
          <w:fldChar w:fldCharType="end"/>
        </w:r>
        <w:r w:rsidRPr="0061549D">
          <w:rPr>
            <w:rStyle w:val="Hipervnculo"/>
          </w:rPr>
          <w:fldChar w:fldCharType="end"/>
        </w:r>
      </w:ins>
    </w:p>
    <w:p w14:paraId="28390804" w14:textId="7C046319" w:rsidR="005F50B8" w:rsidRDefault="005F50B8">
      <w:pPr>
        <w:pStyle w:val="Tabladeilustraciones"/>
        <w:rPr>
          <w:ins w:id="2229" w:author="Tanya Hernández" w:date="2017-05-27T22:44:00Z"/>
          <w:rFonts w:cstheme="minorBidi"/>
          <w:b w:val="0"/>
          <w:bCs w:val="0"/>
          <w:noProof/>
          <w:sz w:val="22"/>
          <w:szCs w:val="22"/>
          <w:lang w:eastAsia="es-MX"/>
        </w:rPr>
      </w:pPr>
      <w:ins w:id="2230"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"_Toc483688435"</w:instrText>
        </w:r>
        <w:r w:rsidRPr="0061549D">
          <w:rPr>
            <w:rStyle w:val="Hipervnculo"/>
          </w:rPr>
          <w:instrText xml:space="preserve"> </w:instrText>
        </w:r>
        <w:r w:rsidRPr="0061549D">
          <w:rPr>
            <w:rStyle w:val="Hipervnculo"/>
          </w:rPr>
          <w:fldChar w:fldCharType="separate"/>
        </w:r>
        <w:r w:rsidRPr="0061549D">
          <w:rPr>
            <w:rStyle w:val="Hipervnculo"/>
          </w:rPr>
          <w:t>Ecuación 2.33</w:t>
        </w:r>
        <w:r>
          <w:rPr>
            <w:noProof/>
            <w:webHidden/>
          </w:rPr>
          <w:tab/>
        </w:r>
        <w:r>
          <w:rPr>
            <w:noProof/>
            <w:webHidden/>
          </w:rPr>
          <w:fldChar w:fldCharType="begin"/>
        </w:r>
        <w:r>
          <w:rPr>
            <w:noProof/>
            <w:webHidden/>
          </w:rPr>
          <w:instrText xml:space="preserve"> PAGEREF _Toc483688435 \h </w:instrText>
        </w:r>
      </w:ins>
      <w:r>
        <w:rPr>
          <w:noProof/>
          <w:webHidden/>
        </w:rPr>
      </w:r>
      <w:r>
        <w:rPr>
          <w:webHidden/>
        </w:rPr>
        <w:fldChar w:fldCharType="separate"/>
      </w:r>
      <w:ins w:id="2231" w:author="Tanya Hernández" w:date="2017-05-27T22:44:00Z">
        <w:r>
          <w:rPr>
            <w:noProof/>
            <w:webHidden/>
          </w:rPr>
          <w:t>61</w:t>
        </w:r>
        <w:r>
          <w:rPr>
            <w:noProof/>
            <w:webHidden/>
          </w:rPr>
          <w:fldChar w:fldCharType="end"/>
        </w:r>
        <w:r w:rsidRPr="0061549D">
          <w:rPr>
            <w:rStyle w:val="Hipervnculo"/>
          </w:rPr>
          <w:fldChar w:fldCharType="end"/>
        </w:r>
      </w:ins>
    </w:p>
    <w:p w14:paraId="2EF543EA" w14:textId="3B9EDD6A" w:rsidR="005F50B8" w:rsidRDefault="005F50B8">
      <w:pPr>
        <w:pStyle w:val="Tabladeilustraciones"/>
        <w:rPr>
          <w:ins w:id="2232" w:author="Tanya Hernández" w:date="2017-05-27T22:44:00Z"/>
          <w:rFonts w:cstheme="minorBidi"/>
          <w:b w:val="0"/>
          <w:bCs w:val="0"/>
          <w:noProof/>
          <w:sz w:val="22"/>
          <w:szCs w:val="22"/>
          <w:lang w:eastAsia="es-MX"/>
        </w:rPr>
      </w:pPr>
      <w:ins w:id="2233"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"_Toc483688436"</w:instrText>
        </w:r>
        <w:r w:rsidRPr="0061549D">
          <w:rPr>
            <w:rStyle w:val="Hipervnculo"/>
          </w:rPr>
          <w:instrText xml:space="preserve"> </w:instrText>
        </w:r>
        <w:r w:rsidRPr="0061549D">
          <w:rPr>
            <w:rStyle w:val="Hipervnculo"/>
          </w:rPr>
          <w:fldChar w:fldCharType="separate"/>
        </w:r>
        <w:r w:rsidRPr="0061549D">
          <w:rPr>
            <w:rStyle w:val="Hipervnculo"/>
          </w:rPr>
          <w:t>Ecuación 2.34</w:t>
        </w:r>
        <w:r>
          <w:rPr>
            <w:noProof/>
            <w:webHidden/>
          </w:rPr>
          <w:tab/>
        </w:r>
        <w:r>
          <w:rPr>
            <w:noProof/>
            <w:webHidden/>
          </w:rPr>
          <w:fldChar w:fldCharType="begin"/>
        </w:r>
        <w:r>
          <w:rPr>
            <w:noProof/>
            <w:webHidden/>
          </w:rPr>
          <w:instrText xml:space="preserve"> PAGEREF _Toc483688436 \h </w:instrText>
        </w:r>
      </w:ins>
      <w:r>
        <w:rPr>
          <w:noProof/>
          <w:webHidden/>
        </w:rPr>
      </w:r>
      <w:r>
        <w:rPr>
          <w:webHidden/>
        </w:rPr>
        <w:fldChar w:fldCharType="separate"/>
      </w:r>
      <w:ins w:id="2234" w:author="Tanya Hernández" w:date="2017-05-27T22:44:00Z">
        <w:r>
          <w:rPr>
            <w:noProof/>
            <w:webHidden/>
          </w:rPr>
          <w:t>92</w:t>
        </w:r>
        <w:r>
          <w:rPr>
            <w:noProof/>
            <w:webHidden/>
          </w:rPr>
          <w:fldChar w:fldCharType="end"/>
        </w:r>
        <w:r w:rsidRPr="0061549D">
          <w:rPr>
            <w:rStyle w:val="Hipervnculo"/>
          </w:rPr>
          <w:fldChar w:fldCharType="end"/>
        </w:r>
      </w:ins>
    </w:p>
    <w:p w14:paraId="123B4645" w14:textId="5E2D2602" w:rsidR="005F50B8" w:rsidRDefault="005F50B8">
      <w:pPr>
        <w:pStyle w:val="Tabladeilustraciones"/>
        <w:rPr>
          <w:ins w:id="2235" w:author="Tanya Hernández" w:date="2017-05-27T22:44:00Z"/>
          <w:rFonts w:cstheme="minorBidi"/>
          <w:b w:val="0"/>
          <w:bCs w:val="0"/>
          <w:noProof/>
          <w:sz w:val="22"/>
          <w:szCs w:val="22"/>
          <w:lang w:eastAsia="es-MX"/>
        </w:rPr>
      </w:pPr>
      <w:ins w:id="2236" w:author="Tanya Hernández" w:date="2017-05-27T22:44:00Z">
        <w:r w:rsidRPr="0061549D">
          <w:rPr>
            <w:rStyle w:val="Hipervnculo"/>
          </w:rPr>
          <w:fldChar w:fldCharType="begin"/>
        </w:r>
        <w:r w:rsidRPr="0061549D">
          <w:rPr>
            <w:rStyle w:val="Hipervnculo"/>
          </w:rPr>
          <w:instrText xml:space="preserve"> </w:instrText>
        </w:r>
        <w:r>
          <w:rPr>
            <w:noProof/>
          </w:rPr>
          <w:instrText>HYPERLINK \l "_Toc483688437"</w:instrText>
        </w:r>
        <w:r w:rsidRPr="0061549D">
          <w:rPr>
            <w:rStyle w:val="Hipervnculo"/>
          </w:rPr>
          <w:instrText xml:space="preserve"> </w:instrText>
        </w:r>
        <w:r w:rsidRPr="0061549D">
          <w:rPr>
            <w:rStyle w:val="Hipervnculo"/>
          </w:rPr>
          <w:fldChar w:fldCharType="separate"/>
        </w:r>
        <w:r w:rsidRPr="0061549D">
          <w:rPr>
            <w:rStyle w:val="Hipervnculo"/>
          </w:rPr>
          <w:t>Ecuación 2.35</w:t>
        </w:r>
        <w:r>
          <w:rPr>
            <w:noProof/>
            <w:webHidden/>
          </w:rPr>
          <w:tab/>
        </w:r>
        <w:r>
          <w:rPr>
            <w:noProof/>
            <w:webHidden/>
          </w:rPr>
          <w:fldChar w:fldCharType="begin"/>
        </w:r>
        <w:r>
          <w:rPr>
            <w:noProof/>
            <w:webHidden/>
          </w:rPr>
          <w:instrText xml:space="preserve"> PAGEREF _Toc483688437 \h </w:instrText>
        </w:r>
      </w:ins>
      <w:r>
        <w:rPr>
          <w:noProof/>
          <w:webHidden/>
        </w:rPr>
      </w:r>
      <w:r>
        <w:rPr>
          <w:webHidden/>
        </w:rPr>
        <w:fldChar w:fldCharType="separate"/>
      </w:r>
      <w:ins w:id="2237" w:author="Tanya Hernández" w:date="2017-05-27T22:44:00Z">
        <w:r>
          <w:rPr>
            <w:noProof/>
            <w:webHidden/>
          </w:rPr>
          <w:t>92</w:t>
        </w:r>
        <w:r>
          <w:rPr>
            <w:noProof/>
            <w:webHidden/>
          </w:rPr>
          <w:fldChar w:fldCharType="end"/>
        </w:r>
        <w:r w:rsidRPr="0061549D">
          <w:rPr>
            <w:rStyle w:val="Hipervnculo"/>
          </w:rPr>
          <w:fldChar w:fldCharType="end"/>
        </w:r>
      </w:ins>
    </w:p>
    <w:p w14:paraId="79A166F4" w14:textId="06F13F3A" w:rsidR="002A5813" w:rsidDel="00AC4340" w:rsidRDefault="002A5813">
      <w:pPr>
        <w:pStyle w:val="Tabladeilustraciones"/>
        <w:rPr>
          <w:del w:id="2238" w:author="Tanya Hernández" w:date="2017-05-16T23:12:00Z"/>
          <w:rFonts w:cstheme="minorBidi"/>
          <w:b w:val="0"/>
          <w:bCs w:val="0"/>
          <w:noProof/>
          <w:sz w:val="22"/>
          <w:szCs w:val="22"/>
          <w:lang w:eastAsia="es-MX"/>
        </w:rPr>
      </w:pPr>
      <w:del w:id="2239" w:author="Tanya Hernández" w:date="2017-05-16T23:12:00Z">
        <w:r w:rsidRPr="00AC4340" w:rsidDel="00AC4340">
          <w:rPr>
            <w:rPrChange w:id="2240" w:author="Tanya Hernández" w:date="2017-05-16T23:12:00Z">
              <w:rPr>
                <w:rStyle w:val="Hipervnculo"/>
                <w:b/>
                <w:bCs w:val="0"/>
              </w:rPr>
            </w:rPrChange>
          </w:rPr>
          <w:delText>Ecuación 2. 1</w:delText>
        </w:r>
        <w:r w:rsidDel="00AC4340">
          <w:rPr>
            <w:noProof/>
            <w:webHidden/>
          </w:rPr>
          <w:tab/>
        </w:r>
        <w:r w:rsidR="005B2C04" w:rsidDel="00AC4340">
          <w:rPr>
            <w:noProof/>
            <w:webHidden/>
          </w:rPr>
          <w:delText>37</w:delText>
        </w:r>
      </w:del>
    </w:p>
    <w:p w14:paraId="3FF78F42" w14:textId="3C67F8AE" w:rsidR="002A5813" w:rsidDel="00AC4340" w:rsidRDefault="002A5813">
      <w:pPr>
        <w:pStyle w:val="Tabladeilustraciones"/>
        <w:rPr>
          <w:del w:id="2241" w:author="Tanya Hernández" w:date="2017-05-16T23:12:00Z"/>
          <w:rFonts w:cstheme="minorBidi"/>
          <w:b w:val="0"/>
          <w:bCs w:val="0"/>
          <w:noProof/>
          <w:sz w:val="22"/>
          <w:szCs w:val="22"/>
          <w:lang w:eastAsia="es-MX"/>
        </w:rPr>
      </w:pPr>
      <w:del w:id="2242" w:author="Tanya Hernández" w:date="2017-05-16T23:12:00Z">
        <w:r w:rsidRPr="00AC4340" w:rsidDel="00AC4340">
          <w:rPr>
            <w:rPrChange w:id="2243" w:author="Tanya Hernández" w:date="2017-05-16T23:12:00Z">
              <w:rPr>
                <w:rStyle w:val="Hipervnculo"/>
                <w:b/>
                <w:bCs w:val="0"/>
              </w:rPr>
            </w:rPrChange>
          </w:rPr>
          <w:delText>Ecuación 2. 2</w:delText>
        </w:r>
        <w:r w:rsidDel="00AC4340">
          <w:rPr>
            <w:noProof/>
            <w:webHidden/>
          </w:rPr>
          <w:tab/>
        </w:r>
        <w:r w:rsidR="005B2C04" w:rsidDel="00AC4340">
          <w:rPr>
            <w:noProof/>
            <w:webHidden/>
          </w:rPr>
          <w:delText>38</w:delText>
        </w:r>
      </w:del>
    </w:p>
    <w:p w14:paraId="173FB11E" w14:textId="78064E3E" w:rsidR="002A5813" w:rsidDel="00AC4340" w:rsidRDefault="002A5813">
      <w:pPr>
        <w:pStyle w:val="Tabladeilustraciones"/>
        <w:rPr>
          <w:del w:id="2244" w:author="Tanya Hernández" w:date="2017-05-16T23:12:00Z"/>
          <w:rFonts w:cstheme="minorBidi"/>
          <w:b w:val="0"/>
          <w:bCs w:val="0"/>
          <w:noProof/>
          <w:sz w:val="22"/>
          <w:szCs w:val="22"/>
          <w:lang w:eastAsia="es-MX"/>
        </w:rPr>
      </w:pPr>
      <w:del w:id="2245" w:author="Tanya Hernández" w:date="2017-05-16T23:12:00Z">
        <w:r w:rsidRPr="00AC4340" w:rsidDel="00AC4340">
          <w:rPr>
            <w:rPrChange w:id="2246" w:author="Tanya Hernández" w:date="2017-05-16T23:12:00Z">
              <w:rPr>
                <w:rStyle w:val="Hipervnculo"/>
                <w:b/>
                <w:bCs w:val="0"/>
              </w:rPr>
            </w:rPrChange>
          </w:rPr>
          <w:delText>Ecuación 2. 3</w:delText>
        </w:r>
        <w:r w:rsidDel="00AC4340">
          <w:rPr>
            <w:noProof/>
            <w:webHidden/>
          </w:rPr>
          <w:tab/>
        </w:r>
        <w:r w:rsidR="005B2C04" w:rsidDel="00AC4340">
          <w:rPr>
            <w:noProof/>
            <w:webHidden/>
          </w:rPr>
          <w:delText>39</w:delText>
        </w:r>
      </w:del>
    </w:p>
    <w:p w14:paraId="017A9316" w14:textId="3E1DDF43" w:rsidR="002A5813" w:rsidDel="00AC4340" w:rsidRDefault="002A5813">
      <w:pPr>
        <w:pStyle w:val="Tabladeilustraciones"/>
        <w:rPr>
          <w:del w:id="2247" w:author="Tanya Hernández" w:date="2017-05-16T23:12:00Z"/>
          <w:rFonts w:cstheme="minorBidi"/>
          <w:b w:val="0"/>
          <w:bCs w:val="0"/>
          <w:noProof/>
          <w:sz w:val="22"/>
          <w:szCs w:val="22"/>
          <w:lang w:eastAsia="es-MX"/>
        </w:rPr>
      </w:pPr>
      <w:del w:id="2248" w:author="Tanya Hernández" w:date="2017-05-16T23:12:00Z">
        <w:r w:rsidRPr="00AC4340" w:rsidDel="00AC4340">
          <w:rPr>
            <w:rPrChange w:id="2249" w:author="Tanya Hernández" w:date="2017-05-16T23:12:00Z">
              <w:rPr>
                <w:rStyle w:val="Hipervnculo"/>
                <w:b/>
                <w:bCs w:val="0"/>
              </w:rPr>
            </w:rPrChange>
          </w:rPr>
          <w:delText>Ecuación 2. 4</w:delText>
        </w:r>
        <w:r w:rsidDel="00AC4340">
          <w:rPr>
            <w:noProof/>
            <w:webHidden/>
          </w:rPr>
          <w:tab/>
        </w:r>
        <w:r w:rsidR="005B2C04" w:rsidDel="00AC4340">
          <w:rPr>
            <w:noProof/>
            <w:webHidden/>
          </w:rPr>
          <w:delText>39</w:delText>
        </w:r>
      </w:del>
    </w:p>
    <w:p w14:paraId="56695588" w14:textId="228CDE65" w:rsidR="002A5813" w:rsidDel="00AC4340" w:rsidRDefault="002A5813">
      <w:pPr>
        <w:pStyle w:val="Tabladeilustraciones"/>
        <w:rPr>
          <w:del w:id="2250" w:author="Tanya Hernández" w:date="2017-05-16T23:12:00Z"/>
          <w:rFonts w:cstheme="minorBidi"/>
          <w:b w:val="0"/>
          <w:bCs w:val="0"/>
          <w:noProof/>
          <w:sz w:val="22"/>
          <w:szCs w:val="22"/>
          <w:lang w:eastAsia="es-MX"/>
        </w:rPr>
      </w:pPr>
      <w:del w:id="2251" w:author="Tanya Hernández" w:date="2017-05-16T23:12:00Z">
        <w:r w:rsidRPr="00AC4340" w:rsidDel="00AC4340">
          <w:rPr>
            <w:rPrChange w:id="2252" w:author="Tanya Hernández" w:date="2017-05-16T23:12:00Z">
              <w:rPr>
                <w:rStyle w:val="Hipervnculo"/>
                <w:b/>
                <w:bCs w:val="0"/>
              </w:rPr>
            </w:rPrChange>
          </w:rPr>
          <w:delText>Ecuación 2. 5</w:delText>
        </w:r>
        <w:r w:rsidDel="00AC4340">
          <w:rPr>
            <w:noProof/>
            <w:webHidden/>
          </w:rPr>
          <w:tab/>
        </w:r>
        <w:r w:rsidR="005B2C04" w:rsidDel="00AC4340">
          <w:rPr>
            <w:noProof/>
            <w:webHidden/>
          </w:rPr>
          <w:delText>39</w:delText>
        </w:r>
      </w:del>
    </w:p>
    <w:p w14:paraId="2203387F" w14:textId="72F9AF1A" w:rsidR="002A5813" w:rsidDel="00AC4340" w:rsidRDefault="002A5813">
      <w:pPr>
        <w:pStyle w:val="Tabladeilustraciones"/>
        <w:rPr>
          <w:del w:id="2253" w:author="Tanya Hernández" w:date="2017-05-16T23:12:00Z"/>
          <w:rFonts w:cstheme="minorBidi"/>
          <w:b w:val="0"/>
          <w:bCs w:val="0"/>
          <w:noProof/>
          <w:sz w:val="22"/>
          <w:szCs w:val="22"/>
          <w:lang w:eastAsia="es-MX"/>
        </w:rPr>
      </w:pPr>
      <w:del w:id="2254" w:author="Tanya Hernández" w:date="2017-05-16T23:12:00Z">
        <w:r w:rsidRPr="00AC4340" w:rsidDel="00AC4340">
          <w:rPr>
            <w:rPrChange w:id="2255" w:author="Tanya Hernández" w:date="2017-05-16T23:12:00Z">
              <w:rPr>
                <w:rStyle w:val="Hipervnculo"/>
                <w:b/>
                <w:bCs w:val="0"/>
              </w:rPr>
            </w:rPrChange>
          </w:rPr>
          <w:delText>Ecuación 2. 6</w:delText>
        </w:r>
        <w:r w:rsidDel="00AC4340">
          <w:rPr>
            <w:noProof/>
            <w:webHidden/>
          </w:rPr>
          <w:tab/>
        </w:r>
        <w:r w:rsidR="005B2C04" w:rsidDel="00AC4340">
          <w:rPr>
            <w:noProof/>
            <w:webHidden/>
          </w:rPr>
          <w:delText>39</w:delText>
        </w:r>
      </w:del>
    </w:p>
    <w:p w14:paraId="709B2944" w14:textId="69607F86" w:rsidR="002A5813" w:rsidDel="00AC4340" w:rsidRDefault="002A5813">
      <w:pPr>
        <w:pStyle w:val="Tabladeilustraciones"/>
        <w:rPr>
          <w:del w:id="2256" w:author="Tanya Hernández" w:date="2017-05-16T23:12:00Z"/>
          <w:rFonts w:cstheme="minorBidi"/>
          <w:b w:val="0"/>
          <w:bCs w:val="0"/>
          <w:noProof/>
          <w:sz w:val="22"/>
          <w:szCs w:val="22"/>
          <w:lang w:eastAsia="es-MX"/>
        </w:rPr>
      </w:pPr>
      <w:del w:id="2257" w:author="Tanya Hernández" w:date="2017-05-16T23:12:00Z">
        <w:r w:rsidRPr="00AC4340" w:rsidDel="00AC4340">
          <w:rPr>
            <w:rPrChange w:id="2258" w:author="Tanya Hernández" w:date="2017-05-16T23:12:00Z">
              <w:rPr>
                <w:rStyle w:val="Hipervnculo"/>
                <w:b/>
                <w:bCs w:val="0"/>
              </w:rPr>
            </w:rPrChange>
          </w:rPr>
          <w:delText>Ecuación 2. 7</w:delText>
        </w:r>
        <w:r w:rsidDel="00AC4340">
          <w:rPr>
            <w:noProof/>
            <w:webHidden/>
          </w:rPr>
          <w:tab/>
        </w:r>
        <w:r w:rsidR="005B2C04" w:rsidDel="00AC4340">
          <w:rPr>
            <w:noProof/>
            <w:webHidden/>
          </w:rPr>
          <w:delText>39</w:delText>
        </w:r>
      </w:del>
    </w:p>
    <w:p w14:paraId="0B8AFA56" w14:textId="25A076D2" w:rsidR="002A5813" w:rsidDel="00AC4340" w:rsidRDefault="002A5813">
      <w:pPr>
        <w:pStyle w:val="Tabladeilustraciones"/>
        <w:rPr>
          <w:del w:id="2259" w:author="Tanya Hernández" w:date="2017-05-16T23:12:00Z"/>
          <w:rFonts w:cstheme="minorBidi"/>
          <w:b w:val="0"/>
          <w:bCs w:val="0"/>
          <w:noProof/>
          <w:sz w:val="22"/>
          <w:szCs w:val="22"/>
          <w:lang w:eastAsia="es-MX"/>
        </w:rPr>
      </w:pPr>
      <w:del w:id="2260" w:author="Tanya Hernández" w:date="2017-05-16T23:12:00Z">
        <w:r w:rsidRPr="00AC4340" w:rsidDel="00AC4340">
          <w:rPr>
            <w:rPrChange w:id="2261" w:author="Tanya Hernández" w:date="2017-05-16T23:12:00Z">
              <w:rPr>
                <w:rStyle w:val="Hipervnculo"/>
                <w:b/>
                <w:bCs w:val="0"/>
              </w:rPr>
            </w:rPrChange>
          </w:rPr>
          <w:delText>Ecuación 2. 8</w:delText>
        </w:r>
        <w:r w:rsidDel="00AC4340">
          <w:rPr>
            <w:noProof/>
            <w:webHidden/>
          </w:rPr>
          <w:tab/>
        </w:r>
        <w:r w:rsidR="005B2C04" w:rsidDel="00AC4340">
          <w:rPr>
            <w:noProof/>
            <w:webHidden/>
          </w:rPr>
          <w:delText>40</w:delText>
        </w:r>
      </w:del>
    </w:p>
    <w:p w14:paraId="6DB2669E" w14:textId="5198F314" w:rsidR="002A5813" w:rsidDel="00AC4340" w:rsidRDefault="002A5813">
      <w:pPr>
        <w:pStyle w:val="Tabladeilustraciones"/>
        <w:rPr>
          <w:del w:id="2262" w:author="Tanya Hernández" w:date="2017-05-16T23:12:00Z"/>
          <w:rFonts w:cstheme="minorBidi"/>
          <w:b w:val="0"/>
          <w:bCs w:val="0"/>
          <w:noProof/>
          <w:sz w:val="22"/>
          <w:szCs w:val="22"/>
          <w:lang w:eastAsia="es-MX"/>
        </w:rPr>
      </w:pPr>
      <w:del w:id="2263" w:author="Tanya Hernández" w:date="2017-05-16T23:12:00Z">
        <w:r w:rsidRPr="00AC4340" w:rsidDel="00AC4340">
          <w:rPr>
            <w:rPrChange w:id="2264" w:author="Tanya Hernández" w:date="2017-05-16T23:12:00Z">
              <w:rPr>
                <w:rStyle w:val="Hipervnculo"/>
                <w:b/>
                <w:bCs w:val="0"/>
              </w:rPr>
            </w:rPrChange>
          </w:rPr>
          <w:delText>Ecuación 2. 9</w:delText>
        </w:r>
        <w:r w:rsidDel="00AC4340">
          <w:rPr>
            <w:noProof/>
            <w:webHidden/>
          </w:rPr>
          <w:tab/>
        </w:r>
        <w:r w:rsidR="005B2C04" w:rsidDel="00AC4340">
          <w:rPr>
            <w:noProof/>
            <w:webHidden/>
          </w:rPr>
          <w:delText>40</w:delText>
        </w:r>
      </w:del>
    </w:p>
    <w:p w14:paraId="7017B022" w14:textId="4C74EFC4" w:rsidR="002A5813" w:rsidDel="00AC4340" w:rsidRDefault="002A5813">
      <w:pPr>
        <w:pStyle w:val="Tabladeilustraciones"/>
        <w:rPr>
          <w:del w:id="2265" w:author="Tanya Hernández" w:date="2017-05-16T23:12:00Z"/>
          <w:rFonts w:cstheme="minorBidi"/>
          <w:b w:val="0"/>
          <w:bCs w:val="0"/>
          <w:noProof/>
          <w:sz w:val="22"/>
          <w:szCs w:val="22"/>
          <w:lang w:eastAsia="es-MX"/>
        </w:rPr>
      </w:pPr>
      <w:del w:id="2266" w:author="Tanya Hernández" w:date="2017-05-16T23:12:00Z">
        <w:r w:rsidRPr="00AC4340" w:rsidDel="00AC4340">
          <w:rPr>
            <w:rPrChange w:id="2267" w:author="Tanya Hernández" w:date="2017-05-16T23:12:00Z">
              <w:rPr>
                <w:rStyle w:val="Hipervnculo"/>
                <w:b/>
                <w:bCs w:val="0"/>
              </w:rPr>
            </w:rPrChange>
          </w:rPr>
          <w:delText>Ecuación 2. 10</w:delText>
        </w:r>
        <w:r w:rsidDel="00AC4340">
          <w:rPr>
            <w:noProof/>
            <w:webHidden/>
          </w:rPr>
          <w:tab/>
        </w:r>
        <w:r w:rsidR="005B2C04" w:rsidDel="00AC4340">
          <w:rPr>
            <w:noProof/>
            <w:webHidden/>
          </w:rPr>
          <w:delText>40</w:delText>
        </w:r>
      </w:del>
    </w:p>
    <w:p w14:paraId="57CD088E" w14:textId="59D6C271" w:rsidR="002A5813" w:rsidDel="00AC4340" w:rsidRDefault="002A5813">
      <w:pPr>
        <w:pStyle w:val="Tabladeilustraciones"/>
        <w:rPr>
          <w:del w:id="2268" w:author="Tanya Hernández" w:date="2017-05-16T23:12:00Z"/>
          <w:rFonts w:cstheme="minorBidi"/>
          <w:b w:val="0"/>
          <w:bCs w:val="0"/>
          <w:noProof/>
          <w:sz w:val="22"/>
          <w:szCs w:val="22"/>
          <w:lang w:eastAsia="es-MX"/>
        </w:rPr>
      </w:pPr>
      <w:del w:id="2269" w:author="Tanya Hernández" w:date="2017-05-16T23:12:00Z">
        <w:r w:rsidRPr="00AC4340" w:rsidDel="00AC4340">
          <w:rPr>
            <w:rPrChange w:id="2270" w:author="Tanya Hernández" w:date="2017-05-16T23:12:00Z">
              <w:rPr>
                <w:rStyle w:val="Hipervnculo"/>
                <w:b/>
                <w:bCs w:val="0"/>
              </w:rPr>
            </w:rPrChange>
          </w:rPr>
          <w:delText>Ecuación 2. 11</w:delText>
        </w:r>
        <w:r w:rsidDel="00AC4340">
          <w:rPr>
            <w:noProof/>
            <w:webHidden/>
          </w:rPr>
          <w:tab/>
        </w:r>
        <w:r w:rsidR="005B2C04" w:rsidDel="00AC4340">
          <w:rPr>
            <w:noProof/>
            <w:webHidden/>
          </w:rPr>
          <w:delText>40</w:delText>
        </w:r>
      </w:del>
    </w:p>
    <w:p w14:paraId="6FCE0155" w14:textId="200D2CB3" w:rsidR="002A5813" w:rsidDel="00AC4340" w:rsidRDefault="002A5813">
      <w:pPr>
        <w:pStyle w:val="Tabladeilustraciones"/>
        <w:rPr>
          <w:del w:id="2271" w:author="Tanya Hernández" w:date="2017-05-16T23:12:00Z"/>
          <w:rFonts w:cstheme="minorBidi"/>
          <w:b w:val="0"/>
          <w:bCs w:val="0"/>
          <w:noProof/>
          <w:sz w:val="22"/>
          <w:szCs w:val="22"/>
          <w:lang w:eastAsia="es-MX"/>
        </w:rPr>
      </w:pPr>
      <w:del w:id="2272" w:author="Tanya Hernández" w:date="2017-05-16T23:12:00Z">
        <w:r w:rsidRPr="00AC4340" w:rsidDel="00AC4340">
          <w:rPr>
            <w:rPrChange w:id="2273" w:author="Tanya Hernández" w:date="2017-05-16T23:12:00Z">
              <w:rPr>
                <w:rStyle w:val="Hipervnculo"/>
                <w:b/>
                <w:bCs w:val="0"/>
              </w:rPr>
            </w:rPrChange>
          </w:rPr>
          <w:delText>Ecuación 2. 12</w:delText>
        </w:r>
        <w:r w:rsidDel="00AC4340">
          <w:rPr>
            <w:noProof/>
            <w:webHidden/>
          </w:rPr>
          <w:tab/>
        </w:r>
        <w:r w:rsidR="005B2C04" w:rsidDel="00AC4340">
          <w:rPr>
            <w:noProof/>
            <w:webHidden/>
          </w:rPr>
          <w:delText>40</w:delText>
        </w:r>
      </w:del>
    </w:p>
    <w:p w14:paraId="4D15FA3C" w14:textId="769E0E6F" w:rsidR="002A5813" w:rsidDel="00AC4340" w:rsidRDefault="002A5813">
      <w:pPr>
        <w:pStyle w:val="Tabladeilustraciones"/>
        <w:rPr>
          <w:del w:id="2274" w:author="Tanya Hernández" w:date="2017-05-16T23:12:00Z"/>
          <w:rFonts w:cstheme="minorBidi"/>
          <w:b w:val="0"/>
          <w:bCs w:val="0"/>
          <w:noProof/>
          <w:sz w:val="22"/>
          <w:szCs w:val="22"/>
          <w:lang w:eastAsia="es-MX"/>
        </w:rPr>
      </w:pPr>
      <w:del w:id="2275" w:author="Tanya Hernández" w:date="2017-05-16T23:12:00Z">
        <w:r w:rsidRPr="00AC4340" w:rsidDel="00AC4340">
          <w:rPr>
            <w:rPrChange w:id="2276" w:author="Tanya Hernández" w:date="2017-05-16T23:12:00Z">
              <w:rPr>
                <w:rStyle w:val="Hipervnculo"/>
                <w:b/>
                <w:bCs w:val="0"/>
              </w:rPr>
            </w:rPrChange>
          </w:rPr>
          <w:delText>Ecuación 2. 13</w:delText>
        </w:r>
        <w:r w:rsidDel="00AC4340">
          <w:rPr>
            <w:noProof/>
            <w:webHidden/>
          </w:rPr>
          <w:tab/>
        </w:r>
        <w:r w:rsidR="005B2C04" w:rsidDel="00AC4340">
          <w:rPr>
            <w:noProof/>
            <w:webHidden/>
          </w:rPr>
          <w:delText>40</w:delText>
        </w:r>
      </w:del>
    </w:p>
    <w:p w14:paraId="5F2DC06A" w14:textId="1420CA06" w:rsidR="002A5813" w:rsidDel="00AC4340" w:rsidRDefault="002A5813">
      <w:pPr>
        <w:pStyle w:val="Tabladeilustraciones"/>
        <w:rPr>
          <w:del w:id="2277" w:author="Tanya Hernández" w:date="2017-05-16T23:12:00Z"/>
          <w:rFonts w:cstheme="minorBidi"/>
          <w:b w:val="0"/>
          <w:bCs w:val="0"/>
          <w:noProof/>
          <w:sz w:val="22"/>
          <w:szCs w:val="22"/>
          <w:lang w:eastAsia="es-MX"/>
        </w:rPr>
      </w:pPr>
      <w:del w:id="2278" w:author="Tanya Hernández" w:date="2017-05-16T23:12:00Z">
        <w:r w:rsidRPr="00AC4340" w:rsidDel="00AC4340">
          <w:rPr>
            <w:rPrChange w:id="2279" w:author="Tanya Hernández" w:date="2017-05-16T23:12:00Z">
              <w:rPr>
                <w:rStyle w:val="Hipervnculo"/>
                <w:b/>
                <w:bCs w:val="0"/>
              </w:rPr>
            </w:rPrChange>
          </w:rPr>
          <w:delText>Ecuación 2. 14</w:delText>
        </w:r>
        <w:r w:rsidDel="00AC4340">
          <w:rPr>
            <w:noProof/>
            <w:webHidden/>
          </w:rPr>
          <w:tab/>
        </w:r>
        <w:r w:rsidR="005B2C04" w:rsidDel="00AC4340">
          <w:rPr>
            <w:noProof/>
            <w:webHidden/>
          </w:rPr>
          <w:delText>41</w:delText>
        </w:r>
      </w:del>
    </w:p>
    <w:p w14:paraId="793B7C92" w14:textId="4E618B3F" w:rsidR="002A5813" w:rsidDel="00AC4340" w:rsidRDefault="002A5813">
      <w:pPr>
        <w:pStyle w:val="Tabladeilustraciones"/>
        <w:rPr>
          <w:del w:id="2280" w:author="Tanya Hernández" w:date="2017-05-16T23:12:00Z"/>
          <w:rFonts w:cstheme="minorBidi"/>
          <w:b w:val="0"/>
          <w:bCs w:val="0"/>
          <w:noProof/>
          <w:sz w:val="22"/>
          <w:szCs w:val="22"/>
          <w:lang w:eastAsia="es-MX"/>
        </w:rPr>
      </w:pPr>
      <w:del w:id="2281" w:author="Tanya Hernández" w:date="2017-05-16T23:12:00Z">
        <w:r w:rsidRPr="00AC4340" w:rsidDel="00AC4340">
          <w:rPr>
            <w:rPrChange w:id="2282" w:author="Tanya Hernández" w:date="2017-05-16T23:12:00Z">
              <w:rPr>
                <w:rStyle w:val="Hipervnculo"/>
                <w:b/>
                <w:bCs w:val="0"/>
              </w:rPr>
            </w:rPrChange>
          </w:rPr>
          <w:delText>Ecuación 2. 15</w:delText>
        </w:r>
        <w:r w:rsidDel="00AC4340">
          <w:rPr>
            <w:noProof/>
            <w:webHidden/>
          </w:rPr>
          <w:tab/>
        </w:r>
        <w:r w:rsidR="005B2C04" w:rsidDel="00AC4340">
          <w:rPr>
            <w:noProof/>
            <w:webHidden/>
          </w:rPr>
          <w:delText>41</w:delText>
        </w:r>
      </w:del>
    </w:p>
    <w:p w14:paraId="7A26D39D" w14:textId="2454031A" w:rsidR="002A5813" w:rsidDel="00AC4340" w:rsidRDefault="002A5813">
      <w:pPr>
        <w:pStyle w:val="Tabladeilustraciones"/>
        <w:rPr>
          <w:del w:id="2283" w:author="Tanya Hernández" w:date="2017-05-16T23:12:00Z"/>
          <w:rFonts w:cstheme="minorBidi"/>
          <w:b w:val="0"/>
          <w:bCs w:val="0"/>
          <w:noProof/>
          <w:sz w:val="22"/>
          <w:szCs w:val="22"/>
          <w:lang w:eastAsia="es-MX"/>
        </w:rPr>
      </w:pPr>
      <w:del w:id="2284" w:author="Tanya Hernández" w:date="2017-05-16T23:12:00Z">
        <w:r w:rsidRPr="00AC4340" w:rsidDel="00AC4340">
          <w:rPr>
            <w:rPrChange w:id="2285" w:author="Tanya Hernández" w:date="2017-05-16T23:12:00Z">
              <w:rPr>
                <w:rStyle w:val="Hipervnculo"/>
                <w:b/>
                <w:bCs w:val="0"/>
              </w:rPr>
            </w:rPrChange>
          </w:rPr>
          <w:delText>Ecuación 2. 16</w:delText>
        </w:r>
        <w:r w:rsidDel="00AC4340">
          <w:rPr>
            <w:noProof/>
            <w:webHidden/>
          </w:rPr>
          <w:tab/>
        </w:r>
        <w:r w:rsidR="005B2C04" w:rsidDel="00AC4340">
          <w:rPr>
            <w:noProof/>
            <w:webHidden/>
          </w:rPr>
          <w:delText>55</w:delText>
        </w:r>
      </w:del>
    </w:p>
    <w:p w14:paraId="3E912180" w14:textId="0F65866B" w:rsidR="002A5813" w:rsidDel="00AC4340" w:rsidRDefault="002A5813">
      <w:pPr>
        <w:pStyle w:val="Tabladeilustraciones"/>
        <w:rPr>
          <w:del w:id="2286" w:author="Tanya Hernández" w:date="2017-05-16T23:12:00Z"/>
          <w:rFonts w:cstheme="minorBidi"/>
          <w:b w:val="0"/>
          <w:bCs w:val="0"/>
          <w:noProof/>
          <w:sz w:val="22"/>
          <w:szCs w:val="22"/>
          <w:lang w:eastAsia="es-MX"/>
        </w:rPr>
      </w:pPr>
      <w:del w:id="2287" w:author="Tanya Hernández" w:date="2017-05-16T23:12:00Z">
        <w:r w:rsidRPr="00AC4340" w:rsidDel="00AC4340">
          <w:rPr>
            <w:rPrChange w:id="2288" w:author="Tanya Hernández" w:date="2017-05-16T23:12:00Z">
              <w:rPr>
                <w:rStyle w:val="Hipervnculo"/>
                <w:b/>
                <w:bCs w:val="0"/>
              </w:rPr>
            </w:rPrChange>
          </w:rPr>
          <w:delText>Ecuación 2. 17</w:delText>
        </w:r>
        <w:r w:rsidDel="00AC4340">
          <w:rPr>
            <w:noProof/>
            <w:webHidden/>
          </w:rPr>
          <w:tab/>
        </w:r>
        <w:r w:rsidR="005B2C04" w:rsidDel="00AC4340">
          <w:rPr>
            <w:noProof/>
            <w:webHidden/>
          </w:rPr>
          <w:delText>55</w:delText>
        </w:r>
      </w:del>
    </w:p>
    <w:p w14:paraId="60BF01E4" w14:textId="3197F0D4" w:rsidR="002A5813" w:rsidDel="00AC4340" w:rsidRDefault="002A5813">
      <w:pPr>
        <w:pStyle w:val="Tabladeilustraciones"/>
        <w:rPr>
          <w:del w:id="2289" w:author="Tanya Hernández" w:date="2017-05-16T23:12:00Z"/>
          <w:rFonts w:cstheme="minorBidi"/>
          <w:b w:val="0"/>
          <w:bCs w:val="0"/>
          <w:noProof/>
          <w:sz w:val="22"/>
          <w:szCs w:val="22"/>
          <w:lang w:eastAsia="es-MX"/>
        </w:rPr>
      </w:pPr>
      <w:del w:id="2290" w:author="Tanya Hernández" w:date="2017-05-16T23:12:00Z">
        <w:r w:rsidRPr="00AC4340" w:rsidDel="00AC4340">
          <w:rPr>
            <w:rPrChange w:id="2291" w:author="Tanya Hernández" w:date="2017-05-16T23:12:00Z">
              <w:rPr>
                <w:rStyle w:val="Hipervnculo"/>
                <w:b/>
                <w:bCs w:val="0"/>
              </w:rPr>
            </w:rPrChange>
          </w:rPr>
          <w:delText>Ecuación 2. 18</w:delText>
        </w:r>
        <w:r w:rsidDel="00AC4340">
          <w:rPr>
            <w:noProof/>
            <w:webHidden/>
          </w:rPr>
          <w:tab/>
        </w:r>
        <w:r w:rsidR="005B2C04" w:rsidDel="00AC4340">
          <w:rPr>
            <w:noProof/>
            <w:webHidden/>
          </w:rPr>
          <w:delText>55</w:delText>
        </w:r>
      </w:del>
    </w:p>
    <w:p w14:paraId="1AB8723B" w14:textId="1A65F7D5" w:rsidR="002A5813" w:rsidDel="00AC4340" w:rsidRDefault="002A5813">
      <w:pPr>
        <w:pStyle w:val="Tabladeilustraciones"/>
        <w:rPr>
          <w:del w:id="2292" w:author="Tanya Hernández" w:date="2017-05-16T23:12:00Z"/>
          <w:rFonts w:cstheme="minorBidi"/>
          <w:b w:val="0"/>
          <w:bCs w:val="0"/>
          <w:noProof/>
          <w:sz w:val="22"/>
          <w:szCs w:val="22"/>
          <w:lang w:eastAsia="es-MX"/>
        </w:rPr>
      </w:pPr>
      <w:del w:id="2293" w:author="Tanya Hernández" w:date="2017-05-16T23:12:00Z">
        <w:r w:rsidRPr="00AC4340" w:rsidDel="00AC4340">
          <w:rPr>
            <w:rPrChange w:id="2294" w:author="Tanya Hernández" w:date="2017-05-16T23:12:00Z">
              <w:rPr>
                <w:rStyle w:val="Hipervnculo"/>
                <w:b/>
                <w:bCs w:val="0"/>
              </w:rPr>
            </w:rPrChange>
          </w:rPr>
          <w:delText>Ecuación 2. 19</w:delText>
        </w:r>
        <w:r w:rsidDel="00AC4340">
          <w:rPr>
            <w:noProof/>
            <w:webHidden/>
          </w:rPr>
          <w:tab/>
        </w:r>
        <w:r w:rsidR="005B2C04" w:rsidDel="00AC4340">
          <w:rPr>
            <w:noProof/>
            <w:webHidden/>
          </w:rPr>
          <w:delText>55</w:delText>
        </w:r>
      </w:del>
    </w:p>
    <w:p w14:paraId="3102F237" w14:textId="2DAE1F59" w:rsidR="002A5813" w:rsidDel="00AC4340" w:rsidRDefault="002A5813">
      <w:pPr>
        <w:pStyle w:val="Tabladeilustraciones"/>
        <w:rPr>
          <w:del w:id="2295" w:author="Tanya Hernández" w:date="2017-05-16T23:12:00Z"/>
          <w:rFonts w:cstheme="minorBidi"/>
          <w:b w:val="0"/>
          <w:bCs w:val="0"/>
          <w:noProof/>
          <w:sz w:val="22"/>
          <w:szCs w:val="22"/>
          <w:lang w:eastAsia="es-MX"/>
        </w:rPr>
      </w:pPr>
      <w:del w:id="2296" w:author="Tanya Hernández" w:date="2017-05-16T23:12:00Z">
        <w:r w:rsidRPr="00AC4340" w:rsidDel="00AC4340">
          <w:rPr>
            <w:rPrChange w:id="2297" w:author="Tanya Hernández" w:date="2017-05-16T23:12:00Z">
              <w:rPr>
                <w:rStyle w:val="Hipervnculo"/>
                <w:b/>
                <w:bCs w:val="0"/>
              </w:rPr>
            </w:rPrChange>
          </w:rPr>
          <w:delText>Ecuación 2. 20</w:delText>
        </w:r>
        <w:r w:rsidDel="00AC4340">
          <w:rPr>
            <w:noProof/>
            <w:webHidden/>
          </w:rPr>
          <w:tab/>
        </w:r>
        <w:r w:rsidR="005B2C04" w:rsidDel="00AC4340">
          <w:rPr>
            <w:noProof/>
            <w:webHidden/>
          </w:rPr>
          <w:delText>55</w:delText>
        </w:r>
      </w:del>
    </w:p>
    <w:p w14:paraId="5912E4F9" w14:textId="56B5ECE6" w:rsidR="002A5813" w:rsidDel="00AC4340" w:rsidRDefault="002A5813">
      <w:pPr>
        <w:pStyle w:val="Tabladeilustraciones"/>
        <w:rPr>
          <w:del w:id="2298" w:author="Tanya Hernández" w:date="2017-05-16T23:12:00Z"/>
          <w:rFonts w:cstheme="minorBidi"/>
          <w:b w:val="0"/>
          <w:bCs w:val="0"/>
          <w:noProof/>
          <w:sz w:val="22"/>
          <w:szCs w:val="22"/>
          <w:lang w:eastAsia="es-MX"/>
        </w:rPr>
      </w:pPr>
      <w:del w:id="2299" w:author="Tanya Hernández" w:date="2017-05-16T23:12:00Z">
        <w:r w:rsidRPr="00AC4340" w:rsidDel="00AC4340">
          <w:rPr>
            <w:rPrChange w:id="2300" w:author="Tanya Hernández" w:date="2017-05-16T23:12:00Z">
              <w:rPr>
                <w:rStyle w:val="Hipervnculo"/>
                <w:b/>
                <w:bCs w:val="0"/>
              </w:rPr>
            </w:rPrChange>
          </w:rPr>
          <w:delText>Ecuación 2. 21</w:delText>
        </w:r>
        <w:r w:rsidDel="00AC4340">
          <w:rPr>
            <w:noProof/>
            <w:webHidden/>
          </w:rPr>
          <w:tab/>
        </w:r>
        <w:r w:rsidR="005B2C04" w:rsidDel="00AC4340">
          <w:rPr>
            <w:noProof/>
            <w:webHidden/>
          </w:rPr>
          <w:delText>56</w:delText>
        </w:r>
      </w:del>
    </w:p>
    <w:p w14:paraId="44E6F8C0" w14:textId="2720DE93" w:rsidR="002A5813" w:rsidDel="00AC4340" w:rsidRDefault="002A5813">
      <w:pPr>
        <w:pStyle w:val="Tabladeilustraciones"/>
        <w:rPr>
          <w:del w:id="2301" w:author="Tanya Hernández" w:date="2017-05-16T23:12:00Z"/>
          <w:rFonts w:cstheme="minorBidi"/>
          <w:b w:val="0"/>
          <w:bCs w:val="0"/>
          <w:noProof/>
          <w:sz w:val="22"/>
          <w:szCs w:val="22"/>
          <w:lang w:eastAsia="es-MX"/>
        </w:rPr>
      </w:pPr>
      <w:del w:id="2302" w:author="Tanya Hernández" w:date="2017-05-16T23:12:00Z">
        <w:r w:rsidRPr="00AC4340" w:rsidDel="00AC4340">
          <w:rPr>
            <w:rPrChange w:id="2303" w:author="Tanya Hernández" w:date="2017-05-16T23:12:00Z">
              <w:rPr>
                <w:rStyle w:val="Hipervnculo"/>
                <w:b/>
                <w:bCs w:val="0"/>
              </w:rPr>
            </w:rPrChange>
          </w:rPr>
          <w:delText>Ecuación 2. 22</w:delText>
        </w:r>
        <w:r w:rsidDel="00AC4340">
          <w:rPr>
            <w:noProof/>
            <w:webHidden/>
          </w:rPr>
          <w:tab/>
        </w:r>
        <w:r w:rsidR="005B2C04" w:rsidDel="00AC4340">
          <w:rPr>
            <w:noProof/>
            <w:webHidden/>
          </w:rPr>
          <w:delText>57</w:delText>
        </w:r>
      </w:del>
    </w:p>
    <w:p w14:paraId="6BE1C4D9" w14:textId="2183F962" w:rsidR="002A5813" w:rsidDel="00AC4340" w:rsidRDefault="002A5813">
      <w:pPr>
        <w:pStyle w:val="Tabladeilustraciones"/>
        <w:rPr>
          <w:del w:id="2304" w:author="Tanya Hernández" w:date="2017-05-16T23:12:00Z"/>
          <w:rFonts w:cstheme="minorBidi"/>
          <w:b w:val="0"/>
          <w:bCs w:val="0"/>
          <w:noProof/>
          <w:sz w:val="22"/>
          <w:szCs w:val="22"/>
          <w:lang w:eastAsia="es-MX"/>
        </w:rPr>
      </w:pPr>
      <w:del w:id="2305" w:author="Tanya Hernández" w:date="2017-05-16T23:12:00Z">
        <w:r w:rsidRPr="00AC4340" w:rsidDel="00AC4340">
          <w:rPr>
            <w:rPrChange w:id="2306" w:author="Tanya Hernández" w:date="2017-05-16T23:12:00Z">
              <w:rPr>
                <w:rStyle w:val="Hipervnculo"/>
                <w:b/>
                <w:bCs w:val="0"/>
              </w:rPr>
            </w:rPrChange>
          </w:rPr>
          <w:delText>Ecuación 2. 23</w:delText>
        </w:r>
        <w:r w:rsidDel="00AC4340">
          <w:rPr>
            <w:noProof/>
            <w:webHidden/>
          </w:rPr>
          <w:tab/>
        </w:r>
        <w:r w:rsidR="005B2C04" w:rsidDel="00AC4340">
          <w:rPr>
            <w:noProof/>
            <w:webHidden/>
          </w:rPr>
          <w:delText>57</w:delText>
        </w:r>
      </w:del>
    </w:p>
    <w:p w14:paraId="4F49B6A3" w14:textId="36ABAD85" w:rsidR="002A5813" w:rsidDel="00AC4340" w:rsidRDefault="002A5813">
      <w:pPr>
        <w:pStyle w:val="Tabladeilustraciones"/>
        <w:rPr>
          <w:del w:id="2307" w:author="Tanya Hernández" w:date="2017-05-16T23:12:00Z"/>
          <w:rFonts w:cstheme="minorBidi"/>
          <w:b w:val="0"/>
          <w:bCs w:val="0"/>
          <w:noProof/>
          <w:sz w:val="22"/>
          <w:szCs w:val="22"/>
          <w:lang w:eastAsia="es-MX"/>
        </w:rPr>
      </w:pPr>
      <w:del w:id="2308" w:author="Tanya Hernández" w:date="2017-05-16T23:12:00Z">
        <w:r w:rsidRPr="00AC4340" w:rsidDel="00AC4340">
          <w:rPr>
            <w:rPrChange w:id="2309" w:author="Tanya Hernández" w:date="2017-05-16T23:12:00Z">
              <w:rPr>
                <w:rStyle w:val="Hipervnculo"/>
                <w:b/>
                <w:bCs w:val="0"/>
              </w:rPr>
            </w:rPrChange>
          </w:rPr>
          <w:delText>Ecuación 2. 24</w:delText>
        </w:r>
        <w:r w:rsidDel="00AC4340">
          <w:rPr>
            <w:noProof/>
            <w:webHidden/>
          </w:rPr>
          <w:tab/>
        </w:r>
        <w:r w:rsidR="005B2C04" w:rsidDel="00AC4340">
          <w:rPr>
            <w:noProof/>
            <w:webHidden/>
          </w:rPr>
          <w:delText>57</w:delText>
        </w:r>
      </w:del>
    </w:p>
    <w:p w14:paraId="59F06427" w14:textId="4429844B" w:rsidR="002A5813" w:rsidDel="00AC4340" w:rsidRDefault="002A5813">
      <w:pPr>
        <w:pStyle w:val="Tabladeilustraciones"/>
        <w:rPr>
          <w:del w:id="2310" w:author="Tanya Hernández" w:date="2017-05-16T23:12:00Z"/>
          <w:rFonts w:cstheme="minorBidi"/>
          <w:b w:val="0"/>
          <w:bCs w:val="0"/>
          <w:noProof/>
          <w:sz w:val="22"/>
          <w:szCs w:val="22"/>
          <w:lang w:eastAsia="es-MX"/>
        </w:rPr>
      </w:pPr>
      <w:del w:id="2311" w:author="Tanya Hernández" w:date="2017-05-16T23:12:00Z">
        <w:r w:rsidRPr="00AC4340" w:rsidDel="00AC4340">
          <w:rPr>
            <w:rPrChange w:id="2312" w:author="Tanya Hernández" w:date="2017-05-16T23:12:00Z">
              <w:rPr>
                <w:rStyle w:val="Hipervnculo"/>
                <w:b/>
                <w:bCs w:val="0"/>
              </w:rPr>
            </w:rPrChange>
          </w:rPr>
          <w:delText>Ecuación 2. 25</w:delText>
        </w:r>
        <w:r w:rsidDel="00AC4340">
          <w:rPr>
            <w:noProof/>
            <w:webHidden/>
          </w:rPr>
          <w:tab/>
        </w:r>
        <w:r w:rsidR="005B2C04" w:rsidDel="00AC4340">
          <w:rPr>
            <w:noProof/>
            <w:webHidden/>
          </w:rPr>
          <w:delText>57</w:delText>
        </w:r>
      </w:del>
    </w:p>
    <w:p w14:paraId="763F1D4F" w14:textId="0A8C5A19" w:rsidR="002A5813" w:rsidDel="00AC4340" w:rsidRDefault="002A5813">
      <w:pPr>
        <w:pStyle w:val="Tabladeilustraciones"/>
        <w:rPr>
          <w:del w:id="2313" w:author="Tanya Hernández" w:date="2017-05-16T23:12:00Z"/>
          <w:rFonts w:cstheme="minorBidi"/>
          <w:b w:val="0"/>
          <w:bCs w:val="0"/>
          <w:noProof/>
          <w:sz w:val="22"/>
          <w:szCs w:val="22"/>
          <w:lang w:eastAsia="es-MX"/>
        </w:rPr>
      </w:pPr>
      <w:del w:id="2314" w:author="Tanya Hernández" w:date="2017-05-16T23:12:00Z">
        <w:r w:rsidRPr="00AC4340" w:rsidDel="00AC4340">
          <w:rPr>
            <w:rPrChange w:id="2315" w:author="Tanya Hernández" w:date="2017-05-16T23:12:00Z">
              <w:rPr>
                <w:rStyle w:val="Hipervnculo"/>
                <w:b/>
                <w:bCs w:val="0"/>
              </w:rPr>
            </w:rPrChange>
          </w:rPr>
          <w:delText>Ecuación 2. 26</w:delText>
        </w:r>
        <w:r w:rsidDel="00AC4340">
          <w:rPr>
            <w:noProof/>
            <w:webHidden/>
          </w:rPr>
          <w:tab/>
        </w:r>
        <w:r w:rsidR="005B2C04" w:rsidDel="00AC4340">
          <w:rPr>
            <w:noProof/>
            <w:webHidden/>
          </w:rPr>
          <w:delText>57</w:delText>
        </w:r>
      </w:del>
    </w:p>
    <w:p w14:paraId="6E54442D" w14:textId="4FBC8080" w:rsidR="002A5813" w:rsidDel="00AC4340" w:rsidRDefault="002A5813">
      <w:pPr>
        <w:pStyle w:val="Tabladeilustraciones"/>
        <w:rPr>
          <w:del w:id="2316" w:author="Tanya Hernández" w:date="2017-05-16T23:12:00Z"/>
          <w:rFonts w:cstheme="minorBidi"/>
          <w:b w:val="0"/>
          <w:bCs w:val="0"/>
          <w:noProof/>
          <w:sz w:val="22"/>
          <w:szCs w:val="22"/>
          <w:lang w:eastAsia="es-MX"/>
        </w:rPr>
      </w:pPr>
      <w:del w:id="2317" w:author="Tanya Hernández" w:date="2017-05-16T23:12:00Z">
        <w:r w:rsidRPr="00AC4340" w:rsidDel="00AC4340">
          <w:rPr>
            <w:rPrChange w:id="2318" w:author="Tanya Hernández" w:date="2017-05-16T23:12:00Z">
              <w:rPr>
                <w:rStyle w:val="Hipervnculo"/>
                <w:b/>
                <w:bCs w:val="0"/>
              </w:rPr>
            </w:rPrChange>
          </w:rPr>
          <w:delText>Ecuación 2. 27</w:delText>
        </w:r>
        <w:r w:rsidDel="00AC4340">
          <w:rPr>
            <w:noProof/>
            <w:webHidden/>
          </w:rPr>
          <w:tab/>
        </w:r>
        <w:r w:rsidR="005B2C04" w:rsidDel="00AC4340">
          <w:rPr>
            <w:noProof/>
            <w:webHidden/>
          </w:rPr>
          <w:delText>57</w:delText>
        </w:r>
      </w:del>
    </w:p>
    <w:p w14:paraId="31C86284" w14:textId="169FF77C" w:rsidR="002A5813" w:rsidDel="00AC4340" w:rsidRDefault="002A5813">
      <w:pPr>
        <w:pStyle w:val="Tabladeilustraciones"/>
        <w:rPr>
          <w:del w:id="2319" w:author="Tanya Hernández" w:date="2017-05-16T23:12:00Z"/>
          <w:rFonts w:cstheme="minorBidi"/>
          <w:b w:val="0"/>
          <w:bCs w:val="0"/>
          <w:noProof/>
          <w:sz w:val="22"/>
          <w:szCs w:val="22"/>
          <w:lang w:eastAsia="es-MX"/>
        </w:rPr>
      </w:pPr>
      <w:del w:id="2320" w:author="Tanya Hernández" w:date="2017-05-16T23:12:00Z">
        <w:r w:rsidRPr="00AC4340" w:rsidDel="00AC4340">
          <w:rPr>
            <w:rPrChange w:id="2321" w:author="Tanya Hernández" w:date="2017-05-16T23:12:00Z">
              <w:rPr>
                <w:rStyle w:val="Hipervnculo"/>
                <w:b/>
                <w:bCs w:val="0"/>
              </w:rPr>
            </w:rPrChange>
          </w:rPr>
          <w:delText>Ecuación 2. 28</w:delText>
        </w:r>
        <w:r w:rsidDel="00AC4340">
          <w:rPr>
            <w:noProof/>
            <w:webHidden/>
          </w:rPr>
          <w:tab/>
        </w:r>
        <w:r w:rsidR="005B2C04" w:rsidDel="00AC4340">
          <w:rPr>
            <w:noProof/>
            <w:webHidden/>
          </w:rPr>
          <w:delText>57</w:delText>
        </w:r>
      </w:del>
    </w:p>
    <w:p w14:paraId="6F7838A5" w14:textId="3BC0EDA9" w:rsidR="002A5813" w:rsidDel="00AC4340" w:rsidRDefault="002A5813">
      <w:pPr>
        <w:pStyle w:val="Tabladeilustraciones"/>
        <w:rPr>
          <w:del w:id="2322" w:author="Tanya Hernández" w:date="2017-05-16T23:12:00Z"/>
          <w:rFonts w:cstheme="minorBidi"/>
          <w:b w:val="0"/>
          <w:bCs w:val="0"/>
          <w:noProof/>
          <w:sz w:val="22"/>
          <w:szCs w:val="22"/>
          <w:lang w:eastAsia="es-MX"/>
        </w:rPr>
      </w:pPr>
      <w:del w:id="2323" w:author="Tanya Hernández" w:date="2017-05-16T23:12:00Z">
        <w:r w:rsidRPr="00AC4340" w:rsidDel="00AC4340">
          <w:rPr>
            <w:rPrChange w:id="2324" w:author="Tanya Hernández" w:date="2017-05-16T23:12:00Z">
              <w:rPr>
                <w:rStyle w:val="Hipervnculo"/>
                <w:b/>
                <w:bCs w:val="0"/>
              </w:rPr>
            </w:rPrChange>
          </w:rPr>
          <w:delText>Ecuación 2. 29</w:delText>
        </w:r>
        <w:r w:rsidDel="00AC4340">
          <w:rPr>
            <w:noProof/>
            <w:webHidden/>
          </w:rPr>
          <w:tab/>
        </w:r>
        <w:r w:rsidR="005B2C04" w:rsidDel="00AC4340">
          <w:rPr>
            <w:noProof/>
            <w:webHidden/>
          </w:rPr>
          <w:delText>59</w:delText>
        </w:r>
      </w:del>
    </w:p>
    <w:p w14:paraId="7221F1D9" w14:textId="32D6F93D" w:rsidR="002A5813" w:rsidDel="00AC4340" w:rsidRDefault="002A5813">
      <w:pPr>
        <w:pStyle w:val="Tabladeilustraciones"/>
        <w:rPr>
          <w:del w:id="2325" w:author="Tanya Hernández" w:date="2017-05-16T23:12:00Z"/>
          <w:rFonts w:cstheme="minorBidi"/>
          <w:b w:val="0"/>
          <w:bCs w:val="0"/>
          <w:noProof/>
          <w:sz w:val="22"/>
          <w:szCs w:val="22"/>
          <w:lang w:eastAsia="es-MX"/>
        </w:rPr>
      </w:pPr>
      <w:del w:id="2326" w:author="Tanya Hernández" w:date="2017-05-16T23:12:00Z">
        <w:r w:rsidRPr="00AC4340" w:rsidDel="00AC4340">
          <w:rPr>
            <w:rPrChange w:id="2327" w:author="Tanya Hernández" w:date="2017-05-16T23:12:00Z">
              <w:rPr>
                <w:rStyle w:val="Hipervnculo"/>
                <w:b/>
                <w:bCs w:val="0"/>
              </w:rPr>
            </w:rPrChange>
          </w:rPr>
          <w:delText>Ecuación 2. 30</w:delText>
        </w:r>
        <w:r w:rsidDel="00AC4340">
          <w:rPr>
            <w:noProof/>
            <w:webHidden/>
          </w:rPr>
          <w:tab/>
        </w:r>
        <w:r w:rsidR="005B2C04" w:rsidDel="00AC4340">
          <w:rPr>
            <w:noProof/>
            <w:webHidden/>
          </w:rPr>
          <w:delText>59</w:delText>
        </w:r>
      </w:del>
    </w:p>
    <w:p w14:paraId="1B47FEDB" w14:textId="2CA39D28" w:rsidR="002A5813" w:rsidDel="00AC4340" w:rsidRDefault="002A5813">
      <w:pPr>
        <w:pStyle w:val="Tabladeilustraciones"/>
        <w:rPr>
          <w:del w:id="2328" w:author="Tanya Hernández" w:date="2017-05-16T23:12:00Z"/>
          <w:rFonts w:cstheme="minorBidi"/>
          <w:b w:val="0"/>
          <w:bCs w:val="0"/>
          <w:noProof/>
          <w:sz w:val="22"/>
          <w:szCs w:val="22"/>
          <w:lang w:eastAsia="es-MX"/>
        </w:rPr>
      </w:pPr>
      <w:del w:id="2329" w:author="Tanya Hernández" w:date="2017-05-16T23:12:00Z">
        <w:r w:rsidRPr="00AC4340" w:rsidDel="00AC4340">
          <w:rPr>
            <w:rPrChange w:id="2330" w:author="Tanya Hernández" w:date="2017-05-16T23:12:00Z">
              <w:rPr>
                <w:rStyle w:val="Hipervnculo"/>
                <w:b/>
                <w:bCs w:val="0"/>
              </w:rPr>
            </w:rPrChange>
          </w:rPr>
          <w:delText>Ecuación 2. 31</w:delText>
        </w:r>
        <w:r w:rsidDel="00AC4340">
          <w:rPr>
            <w:noProof/>
            <w:webHidden/>
          </w:rPr>
          <w:tab/>
        </w:r>
        <w:r w:rsidR="005B2C04" w:rsidDel="00AC4340">
          <w:rPr>
            <w:noProof/>
            <w:webHidden/>
          </w:rPr>
          <w:delText>59</w:delText>
        </w:r>
      </w:del>
    </w:p>
    <w:p w14:paraId="3408D620" w14:textId="44BA309F" w:rsidR="002A5813" w:rsidDel="00AC4340" w:rsidRDefault="002A5813">
      <w:pPr>
        <w:pStyle w:val="Tabladeilustraciones"/>
        <w:rPr>
          <w:del w:id="2331" w:author="Tanya Hernández" w:date="2017-05-16T23:12:00Z"/>
          <w:rFonts w:cstheme="minorBidi"/>
          <w:b w:val="0"/>
          <w:bCs w:val="0"/>
          <w:noProof/>
          <w:sz w:val="22"/>
          <w:szCs w:val="22"/>
          <w:lang w:eastAsia="es-MX"/>
        </w:rPr>
      </w:pPr>
      <w:del w:id="2332" w:author="Tanya Hernández" w:date="2017-05-16T23:12:00Z">
        <w:r w:rsidRPr="00AC4340" w:rsidDel="00AC4340">
          <w:rPr>
            <w:rPrChange w:id="2333" w:author="Tanya Hernández" w:date="2017-05-16T23:12:00Z">
              <w:rPr>
                <w:rStyle w:val="Hipervnculo"/>
                <w:b/>
                <w:bCs w:val="0"/>
              </w:rPr>
            </w:rPrChange>
          </w:rPr>
          <w:delText>Ecuación 2. 32</w:delText>
        </w:r>
        <w:r w:rsidDel="00AC4340">
          <w:rPr>
            <w:noProof/>
            <w:webHidden/>
          </w:rPr>
          <w:tab/>
        </w:r>
        <w:r w:rsidR="005B2C04" w:rsidDel="00AC4340">
          <w:rPr>
            <w:noProof/>
            <w:webHidden/>
          </w:rPr>
          <w:delText>59</w:delText>
        </w:r>
      </w:del>
    </w:p>
    <w:p w14:paraId="520B56CD" w14:textId="79C59524" w:rsidR="002A5813" w:rsidDel="00AC4340" w:rsidRDefault="002A5813">
      <w:pPr>
        <w:pStyle w:val="Tabladeilustraciones"/>
        <w:rPr>
          <w:del w:id="2334" w:author="Tanya Hernández" w:date="2017-05-16T23:12:00Z"/>
          <w:rFonts w:cstheme="minorBidi"/>
          <w:b w:val="0"/>
          <w:bCs w:val="0"/>
          <w:noProof/>
          <w:sz w:val="22"/>
          <w:szCs w:val="22"/>
          <w:lang w:eastAsia="es-MX"/>
        </w:rPr>
      </w:pPr>
      <w:del w:id="2335" w:author="Tanya Hernández" w:date="2017-05-16T23:12:00Z">
        <w:r w:rsidRPr="00AC4340" w:rsidDel="00AC4340">
          <w:rPr>
            <w:rPrChange w:id="2336" w:author="Tanya Hernández" w:date="2017-05-16T23:12:00Z">
              <w:rPr>
                <w:rStyle w:val="Hipervnculo"/>
                <w:b/>
                <w:bCs w:val="0"/>
              </w:rPr>
            </w:rPrChange>
          </w:rPr>
          <w:delText>Ecuación 2. 33</w:delText>
        </w:r>
        <w:r w:rsidDel="00AC4340">
          <w:rPr>
            <w:noProof/>
            <w:webHidden/>
          </w:rPr>
          <w:tab/>
        </w:r>
        <w:r w:rsidR="005B2C04" w:rsidDel="00AC4340">
          <w:rPr>
            <w:noProof/>
            <w:webHidden/>
          </w:rPr>
          <w:delText>62</w:delText>
        </w:r>
      </w:del>
    </w:p>
    <w:p w14:paraId="3AA0B907" w14:textId="40865A9D" w:rsidR="007720EB" w:rsidRDefault="00DA60CD">
      <w:pPr>
        <w:pStyle w:val="Tabladeilustraciones"/>
        <w:rPr>
          <w:ins w:id="2337" w:author="Tanya Hernández" w:date="2017-05-28T00:24:00Z"/>
          <w:rFonts w:cstheme="minorBidi"/>
          <w:b w:val="0"/>
          <w:bCs w:val="0"/>
          <w:noProof/>
          <w:sz w:val="22"/>
          <w:szCs w:val="22"/>
          <w:lang w:eastAsia="es-MX"/>
        </w:rPr>
      </w:pPr>
      <w:r>
        <w:rPr>
          <w:b w:val="0"/>
          <w:bCs w:val="0"/>
        </w:rPr>
        <w:fldChar w:fldCharType="end"/>
      </w:r>
      <w:r>
        <w:rPr>
          <w:b w:val="0"/>
          <w:bCs w:val="0"/>
        </w:rPr>
        <w:fldChar w:fldCharType="begin"/>
      </w:r>
      <w:r>
        <w:rPr>
          <w:b w:val="0"/>
          <w:bCs w:val="0"/>
        </w:rPr>
        <w:instrText xml:space="preserve"> TOC \h \z \c "Ecuación 4." </w:instrText>
      </w:r>
      <w:r>
        <w:rPr>
          <w:b w:val="0"/>
          <w:bCs w:val="0"/>
        </w:rPr>
        <w:fldChar w:fldCharType="separate"/>
      </w:r>
      <w:ins w:id="2338" w:author="Tanya Hernández" w:date="2017-05-28T00:24:00Z">
        <w:r w:rsidR="007720EB" w:rsidRPr="002E3DB3">
          <w:rPr>
            <w:rStyle w:val="Hipervnculo"/>
          </w:rPr>
          <w:fldChar w:fldCharType="begin"/>
        </w:r>
        <w:r w:rsidR="007720EB" w:rsidRPr="002E3DB3">
          <w:rPr>
            <w:rStyle w:val="Hipervnculo"/>
          </w:rPr>
          <w:instrText xml:space="preserve"> </w:instrText>
        </w:r>
        <w:r w:rsidR="007720EB">
          <w:rPr>
            <w:noProof/>
          </w:rPr>
          <w:instrText>HYPERLINK \l "_Toc483694404"</w:instrText>
        </w:r>
        <w:r w:rsidR="007720EB" w:rsidRPr="002E3DB3">
          <w:rPr>
            <w:rStyle w:val="Hipervnculo"/>
          </w:rPr>
          <w:instrText xml:space="preserve"> </w:instrText>
        </w:r>
        <w:r w:rsidR="007720EB" w:rsidRPr="002E3DB3">
          <w:rPr>
            <w:rStyle w:val="Hipervnculo"/>
          </w:rPr>
          <w:fldChar w:fldCharType="separate"/>
        </w:r>
        <w:r w:rsidR="007720EB" w:rsidRPr="002E3DB3">
          <w:rPr>
            <w:rStyle w:val="Hipervnculo"/>
          </w:rPr>
          <w:t>Ecuación 4.1</w:t>
        </w:r>
        <w:r w:rsidR="007720EB">
          <w:rPr>
            <w:noProof/>
            <w:webHidden/>
          </w:rPr>
          <w:tab/>
        </w:r>
        <w:r w:rsidR="007720EB">
          <w:rPr>
            <w:noProof/>
            <w:webHidden/>
          </w:rPr>
          <w:fldChar w:fldCharType="begin"/>
        </w:r>
        <w:r w:rsidR="007720EB">
          <w:rPr>
            <w:noProof/>
            <w:webHidden/>
          </w:rPr>
          <w:instrText xml:space="preserve"> PAGEREF _Toc483694404 \h </w:instrText>
        </w:r>
      </w:ins>
      <w:r w:rsidR="007720EB">
        <w:rPr>
          <w:noProof/>
          <w:webHidden/>
        </w:rPr>
      </w:r>
      <w:r w:rsidR="007720EB">
        <w:rPr>
          <w:noProof/>
          <w:webHidden/>
        </w:rPr>
        <w:fldChar w:fldCharType="separate"/>
      </w:r>
      <w:ins w:id="2339" w:author="Tanya Hernández" w:date="2017-05-28T00:24:00Z">
        <w:r w:rsidR="007720EB">
          <w:rPr>
            <w:noProof/>
            <w:webHidden/>
          </w:rPr>
          <w:t>120</w:t>
        </w:r>
        <w:r w:rsidR="007720EB">
          <w:rPr>
            <w:noProof/>
            <w:webHidden/>
          </w:rPr>
          <w:fldChar w:fldCharType="end"/>
        </w:r>
        <w:r w:rsidR="007720EB" w:rsidRPr="002E3DB3">
          <w:rPr>
            <w:rStyle w:val="Hipervnculo"/>
          </w:rPr>
          <w:fldChar w:fldCharType="end"/>
        </w:r>
      </w:ins>
    </w:p>
    <w:p w14:paraId="42E7050E" w14:textId="46448B61" w:rsidR="007720EB" w:rsidRDefault="007720EB">
      <w:pPr>
        <w:pStyle w:val="Tabladeilustraciones"/>
        <w:rPr>
          <w:ins w:id="2340" w:author="Tanya Hernández" w:date="2017-05-28T00:24:00Z"/>
          <w:rFonts w:cstheme="minorBidi"/>
          <w:b w:val="0"/>
          <w:bCs w:val="0"/>
          <w:noProof/>
          <w:sz w:val="22"/>
          <w:szCs w:val="22"/>
          <w:lang w:eastAsia="es-MX"/>
        </w:rPr>
      </w:pPr>
      <w:ins w:id="2341"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"_Toc483694405"</w:instrText>
        </w:r>
        <w:r w:rsidRPr="002E3DB3">
          <w:rPr>
            <w:rStyle w:val="Hipervnculo"/>
          </w:rPr>
          <w:instrText xml:space="preserve"> </w:instrText>
        </w:r>
        <w:r w:rsidRPr="002E3DB3">
          <w:rPr>
            <w:rStyle w:val="Hipervnculo"/>
          </w:rPr>
          <w:fldChar w:fldCharType="separate"/>
        </w:r>
        <w:r w:rsidRPr="002E3DB3">
          <w:rPr>
            <w:rStyle w:val="Hipervnculo"/>
          </w:rPr>
          <w:t>Ecuación 4.2</w:t>
        </w:r>
        <w:r>
          <w:rPr>
            <w:noProof/>
            <w:webHidden/>
          </w:rPr>
          <w:tab/>
        </w:r>
        <w:r>
          <w:rPr>
            <w:noProof/>
            <w:webHidden/>
          </w:rPr>
          <w:fldChar w:fldCharType="begin"/>
        </w:r>
        <w:r>
          <w:rPr>
            <w:noProof/>
            <w:webHidden/>
          </w:rPr>
          <w:instrText xml:space="preserve"> PAGEREF _Toc483694405 \h </w:instrText>
        </w:r>
      </w:ins>
      <w:r>
        <w:rPr>
          <w:noProof/>
          <w:webHidden/>
        </w:rPr>
      </w:r>
      <w:r>
        <w:rPr>
          <w:noProof/>
          <w:webHidden/>
        </w:rPr>
        <w:fldChar w:fldCharType="separate"/>
      </w:r>
      <w:ins w:id="2342" w:author="Tanya Hernández" w:date="2017-05-28T00:24:00Z">
        <w:r>
          <w:rPr>
            <w:noProof/>
            <w:webHidden/>
          </w:rPr>
          <w:t>120</w:t>
        </w:r>
        <w:r>
          <w:rPr>
            <w:noProof/>
            <w:webHidden/>
          </w:rPr>
          <w:fldChar w:fldCharType="end"/>
        </w:r>
        <w:r w:rsidRPr="002E3DB3">
          <w:rPr>
            <w:rStyle w:val="Hipervnculo"/>
          </w:rPr>
          <w:fldChar w:fldCharType="end"/>
        </w:r>
      </w:ins>
    </w:p>
    <w:p w14:paraId="33B9B6D0" w14:textId="49B2831D" w:rsidR="007720EB" w:rsidRDefault="007720EB">
      <w:pPr>
        <w:pStyle w:val="Tabladeilustraciones"/>
        <w:rPr>
          <w:ins w:id="2343" w:author="Tanya Hernández" w:date="2017-05-28T00:24:00Z"/>
          <w:rFonts w:cstheme="minorBidi"/>
          <w:b w:val="0"/>
          <w:bCs w:val="0"/>
          <w:noProof/>
          <w:sz w:val="22"/>
          <w:szCs w:val="22"/>
          <w:lang w:eastAsia="es-MX"/>
        </w:rPr>
      </w:pPr>
      <w:ins w:id="2344"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"_Toc483694406"</w:instrText>
        </w:r>
        <w:r w:rsidRPr="002E3DB3">
          <w:rPr>
            <w:rStyle w:val="Hipervnculo"/>
          </w:rPr>
          <w:instrText xml:space="preserve"> </w:instrText>
        </w:r>
        <w:r w:rsidRPr="002E3DB3">
          <w:rPr>
            <w:rStyle w:val="Hipervnculo"/>
          </w:rPr>
          <w:fldChar w:fldCharType="separate"/>
        </w:r>
        <w:r w:rsidRPr="002E3DB3">
          <w:rPr>
            <w:rStyle w:val="Hipervnculo"/>
          </w:rPr>
          <w:t>Ecuación 4.3</w:t>
        </w:r>
        <w:r>
          <w:rPr>
            <w:noProof/>
            <w:webHidden/>
          </w:rPr>
          <w:tab/>
        </w:r>
        <w:r>
          <w:rPr>
            <w:noProof/>
            <w:webHidden/>
          </w:rPr>
          <w:fldChar w:fldCharType="begin"/>
        </w:r>
        <w:r>
          <w:rPr>
            <w:noProof/>
            <w:webHidden/>
          </w:rPr>
          <w:instrText xml:space="preserve"> PAGEREF _Toc483694406 \h </w:instrText>
        </w:r>
      </w:ins>
      <w:r>
        <w:rPr>
          <w:noProof/>
          <w:webHidden/>
        </w:rPr>
      </w:r>
      <w:r>
        <w:rPr>
          <w:noProof/>
          <w:webHidden/>
        </w:rPr>
        <w:fldChar w:fldCharType="separate"/>
      </w:r>
      <w:ins w:id="2345" w:author="Tanya Hernández" w:date="2017-05-28T00:24:00Z">
        <w:r>
          <w:rPr>
            <w:noProof/>
            <w:webHidden/>
          </w:rPr>
          <w:t>121</w:t>
        </w:r>
        <w:r>
          <w:rPr>
            <w:noProof/>
            <w:webHidden/>
          </w:rPr>
          <w:fldChar w:fldCharType="end"/>
        </w:r>
        <w:r w:rsidRPr="002E3DB3">
          <w:rPr>
            <w:rStyle w:val="Hipervnculo"/>
          </w:rPr>
          <w:fldChar w:fldCharType="end"/>
        </w:r>
      </w:ins>
    </w:p>
    <w:p w14:paraId="76A72366" w14:textId="6AB55034" w:rsidR="007720EB" w:rsidRDefault="007720EB">
      <w:pPr>
        <w:pStyle w:val="Tabladeilustraciones"/>
        <w:rPr>
          <w:ins w:id="2346" w:author="Tanya Hernández" w:date="2017-05-28T00:24:00Z"/>
          <w:rFonts w:cstheme="minorBidi"/>
          <w:b w:val="0"/>
          <w:bCs w:val="0"/>
          <w:noProof/>
          <w:sz w:val="22"/>
          <w:szCs w:val="22"/>
          <w:lang w:eastAsia="es-MX"/>
        </w:rPr>
      </w:pPr>
      <w:ins w:id="2347"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"_Toc483694407"</w:instrText>
        </w:r>
        <w:r w:rsidRPr="002E3DB3">
          <w:rPr>
            <w:rStyle w:val="Hipervnculo"/>
          </w:rPr>
          <w:instrText xml:space="preserve"> </w:instrText>
        </w:r>
        <w:r w:rsidRPr="002E3DB3">
          <w:rPr>
            <w:rStyle w:val="Hipervnculo"/>
          </w:rPr>
          <w:fldChar w:fldCharType="separate"/>
        </w:r>
        <w:r w:rsidRPr="002E3DB3">
          <w:rPr>
            <w:rStyle w:val="Hipervnculo"/>
          </w:rPr>
          <w:t>Ecuación 4.4</w:t>
        </w:r>
        <w:r>
          <w:rPr>
            <w:noProof/>
            <w:webHidden/>
          </w:rPr>
          <w:tab/>
        </w:r>
        <w:r>
          <w:rPr>
            <w:noProof/>
            <w:webHidden/>
          </w:rPr>
          <w:fldChar w:fldCharType="begin"/>
        </w:r>
        <w:r>
          <w:rPr>
            <w:noProof/>
            <w:webHidden/>
          </w:rPr>
          <w:instrText xml:space="preserve"> PAGEREF _Toc483694407 \h </w:instrText>
        </w:r>
      </w:ins>
      <w:r>
        <w:rPr>
          <w:noProof/>
          <w:webHidden/>
        </w:rPr>
      </w:r>
      <w:r>
        <w:rPr>
          <w:noProof/>
          <w:webHidden/>
        </w:rPr>
        <w:fldChar w:fldCharType="separate"/>
      </w:r>
      <w:ins w:id="2348" w:author="Tanya Hernández" w:date="2017-05-28T00:24:00Z">
        <w:r>
          <w:rPr>
            <w:noProof/>
            <w:webHidden/>
          </w:rPr>
          <w:t>121</w:t>
        </w:r>
        <w:r>
          <w:rPr>
            <w:noProof/>
            <w:webHidden/>
          </w:rPr>
          <w:fldChar w:fldCharType="end"/>
        </w:r>
        <w:r w:rsidRPr="002E3DB3">
          <w:rPr>
            <w:rStyle w:val="Hipervnculo"/>
          </w:rPr>
          <w:fldChar w:fldCharType="end"/>
        </w:r>
      </w:ins>
    </w:p>
    <w:p w14:paraId="0505F818" w14:textId="1CB66DDE" w:rsidR="007720EB" w:rsidRDefault="007720EB">
      <w:pPr>
        <w:pStyle w:val="Tabladeilustraciones"/>
        <w:rPr>
          <w:ins w:id="2349" w:author="Tanya Hernández" w:date="2017-05-28T00:24:00Z"/>
          <w:rFonts w:cstheme="minorBidi"/>
          <w:b w:val="0"/>
          <w:bCs w:val="0"/>
          <w:noProof/>
          <w:sz w:val="22"/>
          <w:szCs w:val="22"/>
          <w:lang w:eastAsia="es-MX"/>
        </w:rPr>
      </w:pPr>
      <w:ins w:id="2350"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"_Toc483694408"</w:instrText>
        </w:r>
        <w:r w:rsidRPr="002E3DB3">
          <w:rPr>
            <w:rStyle w:val="Hipervnculo"/>
          </w:rPr>
          <w:instrText xml:space="preserve"> </w:instrText>
        </w:r>
        <w:r w:rsidRPr="002E3DB3">
          <w:rPr>
            <w:rStyle w:val="Hipervnculo"/>
          </w:rPr>
          <w:fldChar w:fldCharType="separate"/>
        </w:r>
        <w:r w:rsidRPr="002E3DB3">
          <w:rPr>
            <w:rStyle w:val="Hipervnculo"/>
          </w:rPr>
          <w:t>Ecuación 4.5</w:t>
        </w:r>
        <w:r>
          <w:rPr>
            <w:noProof/>
            <w:webHidden/>
          </w:rPr>
          <w:tab/>
        </w:r>
        <w:r>
          <w:rPr>
            <w:noProof/>
            <w:webHidden/>
          </w:rPr>
          <w:fldChar w:fldCharType="begin"/>
        </w:r>
        <w:r>
          <w:rPr>
            <w:noProof/>
            <w:webHidden/>
          </w:rPr>
          <w:instrText xml:space="preserve"> PAGEREF _Toc483694408 \h </w:instrText>
        </w:r>
      </w:ins>
      <w:r>
        <w:rPr>
          <w:noProof/>
          <w:webHidden/>
        </w:rPr>
      </w:r>
      <w:r>
        <w:rPr>
          <w:noProof/>
          <w:webHidden/>
        </w:rPr>
        <w:fldChar w:fldCharType="separate"/>
      </w:r>
      <w:ins w:id="2351" w:author="Tanya Hernández" w:date="2017-05-28T00:24:00Z">
        <w:r>
          <w:rPr>
            <w:noProof/>
            <w:webHidden/>
          </w:rPr>
          <w:t>128</w:t>
        </w:r>
        <w:r>
          <w:rPr>
            <w:noProof/>
            <w:webHidden/>
          </w:rPr>
          <w:fldChar w:fldCharType="end"/>
        </w:r>
        <w:r w:rsidRPr="002E3DB3">
          <w:rPr>
            <w:rStyle w:val="Hipervnculo"/>
          </w:rPr>
          <w:fldChar w:fldCharType="end"/>
        </w:r>
      </w:ins>
    </w:p>
    <w:p w14:paraId="3D04245B" w14:textId="0D934E94" w:rsidR="007720EB" w:rsidRDefault="007720EB">
      <w:pPr>
        <w:pStyle w:val="Tabladeilustraciones"/>
        <w:rPr>
          <w:ins w:id="2352" w:author="Tanya Hernández" w:date="2017-05-28T00:24:00Z"/>
          <w:rFonts w:cstheme="minorBidi"/>
          <w:b w:val="0"/>
          <w:bCs w:val="0"/>
          <w:noProof/>
          <w:sz w:val="22"/>
          <w:szCs w:val="22"/>
          <w:lang w:eastAsia="es-MX"/>
        </w:rPr>
      </w:pPr>
      <w:ins w:id="2353"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"_Toc483694410"</w:instrText>
        </w:r>
        <w:r w:rsidRPr="002E3DB3">
          <w:rPr>
            <w:rStyle w:val="Hipervnculo"/>
          </w:rPr>
          <w:instrText xml:space="preserve"> </w:instrText>
        </w:r>
        <w:r w:rsidRPr="002E3DB3">
          <w:rPr>
            <w:rStyle w:val="Hipervnculo"/>
          </w:rPr>
          <w:fldChar w:fldCharType="separate"/>
        </w:r>
        <w:r w:rsidRPr="002E3DB3">
          <w:rPr>
            <w:rStyle w:val="Hipervnculo"/>
          </w:rPr>
          <w:t>Ecuación 4.7</w:t>
        </w:r>
        <w:r>
          <w:rPr>
            <w:noProof/>
            <w:webHidden/>
          </w:rPr>
          <w:tab/>
        </w:r>
        <w:r>
          <w:rPr>
            <w:noProof/>
            <w:webHidden/>
          </w:rPr>
          <w:fldChar w:fldCharType="begin"/>
        </w:r>
        <w:r>
          <w:rPr>
            <w:noProof/>
            <w:webHidden/>
          </w:rPr>
          <w:instrText xml:space="preserve"> PAGEREF _Toc483694410 \h </w:instrText>
        </w:r>
      </w:ins>
      <w:r>
        <w:rPr>
          <w:noProof/>
          <w:webHidden/>
        </w:rPr>
      </w:r>
      <w:r>
        <w:rPr>
          <w:noProof/>
          <w:webHidden/>
        </w:rPr>
        <w:fldChar w:fldCharType="separate"/>
      </w:r>
      <w:ins w:id="2354" w:author="Tanya Hernández" w:date="2017-05-28T00:24:00Z">
        <w:r>
          <w:rPr>
            <w:noProof/>
            <w:webHidden/>
          </w:rPr>
          <w:t>129</w:t>
        </w:r>
        <w:r>
          <w:rPr>
            <w:noProof/>
            <w:webHidden/>
          </w:rPr>
          <w:fldChar w:fldCharType="end"/>
        </w:r>
        <w:r w:rsidRPr="002E3DB3">
          <w:rPr>
            <w:rStyle w:val="Hipervnculo"/>
          </w:rPr>
          <w:fldChar w:fldCharType="end"/>
        </w:r>
      </w:ins>
    </w:p>
    <w:p w14:paraId="62F37A91" w14:textId="38DA36A9" w:rsidR="007720EB" w:rsidRDefault="007720EB">
      <w:pPr>
        <w:pStyle w:val="Tabladeilustraciones"/>
        <w:rPr>
          <w:ins w:id="2355" w:author="Tanya Hernández" w:date="2017-05-28T00:24:00Z"/>
          <w:rFonts w:cstheme="minorBidi"/>
          <w:b w:val="0"/>
          <w:bCs w:val="0"/>
          <w:noProof/>
          <w:sz w:val="22"/>
          <w:szCs w:val="22"/>
          <w:lang w:eastAsia="es-MX"/>
        </w:rPr>
      </w:pPr>
      <w:ins w:id="2356"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"_Toc483694411"</w:instrText>
        </w:r>
        <w:r w:rsidRPr="002E3DB3">
          <w:rPr>
            <w:rStyle w:val="Hipervnculo"/>
          </w:rPr>
          <w:instrText xml:space="preserve"> </w:instrText>
        </w:r>
        <w:r w:rsidRPr="002E3DB3">
          <w:rPr>
            <w:rStyle w:val="Hipervnculo"/>
          </w:rPr>
          <w:fldChar w:fldCharType="separate"/>
        </w:r>
        <w:r w:rsidRPr="002E3DB3">
          <w:rPr>
            <w:rStyle w:val="Hipervnculo"/>
          </w:rPr>
          <w:t>Ecuación 4.8</w:t>
        </w:r>
        <w:r>
          <w:rPr>
            <w:noProof/>
            <w:webHidden/>
          </w:rPr>
          <w:tab/>
        </w:r>
        <w:r>
          <w:rPr>
            <w:noProof/>
            <w:webHidden/>
          </w:rPr>
          <w:fldChar w:fldCharType="begin"/>
        </w:r>
        <w:r>
          <w:rPr>
            <w:noProof/>
            <w:webHidden/>
          </w:rPr>
          <w:instrText xml:space="preserve"> PAGEREF _Toc483694411 \h </w:instrText>
        </w:r>
      </w:ins>
      <w:r>
        <w:rPr>
          <w:noProof/>
          <w:webHidden/>
        </w:rPr>
      </w:r>
      <w:r>
        <w:rPr>
          <w:noProof/>
          <w:webHidden/>
        </w:rPr>
        <w:fldChar w:fldCharType="separate"/>
      </w:r>
      <w:ins w:id="2357" w:author="Tanya Hernández" w:date="2017-05-28T00:24:00Z">
        <w:r>
          <w:rPr>
            <w:noProof/>
            <w:webHidden/>
          </w:rPr>
          <w:t>129</w:t>
        </w:r>
        <w:r>
          <w:rPr>
            <w:noProof/>
            <w:webHidden/>
          </w:rPr>
          <w:fldChar w:fldCharType="end"/>
        </w:r>
        <w:r w:rsidRPr="002E3DB3">
          <w:rPr>
            <w:rStyle w:val="Hipervnculo"/>
          </w:rPr>
          <w:fldChar w:fldCharType="end"/>
        </w:r>
      </w:ins>
    </w:p>
    <w:p w14:paraId="31B1FFC4" w14:textId="096B0546" w:rsidR="007720EB" w:rsidRDefault="007720EB">
      <w:pPr>
        <w:pStyle w:val="Tabladeilustraciones"/>
        <w:rPr>
          <w:ins w:id="2358" w:author="Tanya Hernández" w:date="2017-05-28T00:24:00Z"/>
          <w:rFonts w:cstheme="minorBidi"/>
          <w:b w:val="0"/>
          <w:bCs w:val="0"/>
          <w:noProof/>
          <w:sz w:val="22"/>
          <w:szCs w:val="22"/>
          <w:lang w:eastAsia="es-MX"/>
        </w:rPr>
      </w:pPr>
      <w:ins w:id="2359"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"_Toc483694412"</w:instrText>
        </w:r>
        <w:r w:rsidRPr="002E3DB3">
          <w:rPr>
            <w:rStyle w:val="Hipervnculo"/>
          </w:rPr>
          <w:instrText xml:space="preserve"> </w:instrText>
        </w:r>
        <w:r w:rsidRPr="002E3DB3">
          <w:rPr>
            <w:rStyle w:val="Hipervnculo"/>
          </w:rPr>
          <w:fldChar w:fldCharType="separate"/>
        </w:r>
        <w:r w:rsidRPr="002E3DB3">
          <w:rPr>
            <w:rStyle w:val="Hipervnculo"/>
          </w:rPr>
          <w:t>Ecuación 4.9</w:t>
        </w:r>
        <w:r>
          <w:rPr>
            <w:noProof/>
            <w:webHidden/>
          </w:rPr>
          <w:tab/>
        </w:r>
        <w:r>
          <w:rPr>
            <w:noProof/>
            <w:webHidden/>
          </w:rPr>
          <w:fldChar w:fldCharType="begin"/>
        </w:r>
        <w:r>
          <w:rPr>
            <w:noProof/>
            <w:webHidden/>
          </w:rPr>
          <w:instrText xml:space="preserve"> PAGEREF _Toc483694412 \h </w:instrText>
        </w:r>
      </w:ins>
      <w:r>
        <w:rPr>
          <w:noProof/>
          <w:webHidden/>
        </w:rPr>
      </w:r>
      <w:r>
        <w:rPr>
          <w:noProof/>
          <w:webHidden/>
        </w:rPr>
        <w:fldChar w:fldCharType="separate"/>
      </w:r>
      <w:ins w:id="2360" w:author="Tanya Hernández" w:date="2017-05-28T00:24:00Z">
        <w:r>
          <w:rPr>
            <w:noProof/>
            <w:webHidden/>
          </w:rPr>
          <w:t>131</w:t>
        </w:r>
        <w:r>
          <w:rPr>
            <w:noProof/>
            <w:webHidden/>
          </w:rPr>
          <w:fldChar w:fldCharType="end"/>
        </w:r>
        <w:r w:rsidRPr="002E3DB3">
          <w:rPr>
            <w:rStyle w:val="Hipervnculo"/>
          </w:rPr>
          <w:fldChar w:fldCharType="end"/>
        </w:r>
      </w:ins>
    </w:p>
    <w:p w14:paraId="14ADDC0C" w14:textId="6E3BEC76" w:rsidR="007720EB" w:rsidRDefault="007720EB">
      <w:pPr>
        <w:pStyle w:val="Tabladeilustraciones"/>
        <w:rPr>
          <w:ins w:id="2361" w:author="Tanya Hernández" w:date="2017-05-28T00:24:00Z"/>
          <w:rFonts w:cstheme="minorBidi"/>
          <w:b w:val="0"/>
          <w:bCs w:val="0"/>
          <w:noProof/>
          <w:sz w:val="22"/>
          <w:szCs w:val="22"/>
          <w:lang w:eastAsia="es-MX"/>
        </w:rPr>
      </w:pPr>
      <w:ins w:id="2362" w:author="Tanya Hernández" w:date="2017-05-28T00:24:00Z">
        <w:r w:rsidRPr="002E3DB3">
          <w:rPr>
            <w:rStyle w:val="Hipervnculo"/>
          </w:rPr>
          <w:fldChar w:fldCharType="begin"/>
        </w:r>
        <w:r w:rsidRPr="002E3DB3">
          <w:rPr>
            <w:rStyle w:val="Hipervnculo"/>
          </w:rPr>
          <w:instrText xml:space="preserve"> </w:instrText>
        </w:r>
        <w:r>
          <w:rPr>
            <w:noProof/>
          </w:rPr>
          <w:instrText>HYPERLINK \l "_Toc483694413"</w:instrText>
        </w:r>
        <w:r w:rsidRPr="002E3DB3">
          <w:rPr>
            <w:rStyle w:val="Hipervnculo"/>
          </w:rPr>
          <w:instrText xml:space="preserve"> </w:instrText>
        </w:r>
        <w:r w:rsidRPr="002E3DB3">
          <w:rPr>
            <w:rStyle w:val="Hipervnculo"/>
          </w:rPr>
          <w:fldChar w:fldCharType="separate"/>
        </w:r>
        <w:r w:rsidRPr="002E3DB3">
          <w:rPr>
            <w:rStyle w:val="Hipervnculo"/>
          </w:rPr>
          <w:t>Ecuación 4.10</w:t>
        </w:r>
        <w:r>
          <w:rPr>
            <w:noProof/>
            <w:webHidden/>
          </w:rPr>
          <w:tab/>
        </w:r>
        <w:r>
          <w:rPr>
            <w:noProof/>
            <w:webHidden/>
          </w:rPr>
          <w:fldChar w:fldCharType="begin"/>
        </w:r>
        <w:r>
          <w:rPr>
            <w:noProof/>
            <w:webHidden/>
          </w:rPr>
          <w:instrText xml:space="preserve"> PAGEREF _Toc483694413 \h </w:instrText>
        </w:r>
      </w:ins>
      <w:r>
        <w:rPr>
          <w:noProof/>
          <w:webHidden/>
        </w:rPr>
      </w:r>
      <w:r>
        <w:rPr>
          <w:noProof/>
          <w:webHidden/>
        </w:rPr>
        <w:fldChar w:fldCharType="separate"/>
      </w:r>
      <w:ins w:id="2363" w:author="Tanya Hernández" w:date="2017-05-28T00:24:00Z">
        <w:r>
          <w:rPr>
            <w:noProof/>
            <w:webHidden/>
          </w:rPr>
          <w:t>131</w:t>
        </w:r>
        <w:r>
          <w:rPr>
            <w:noProof/>
            <w:webHidden/>
          </w:rPr>
          <w:fldChar w:fldCharType="end"/>
        </w:r>
        <w:r w:rsidRPr="002E3DB3">
          <w:rPr>
            <w:rStyle w:val="Hipervnculo"/>
          </w:rPr>
          <w:fldChar w:fldCharType="end"/>
        </w:r>
      </w:ins>
    </w:p>
    <w:p w14:paraId="392FA14D" w14:textId="77777777" w:rsidR="007720EB" w:rsidDel="007720EB" w:rsidRDefault="007720EB">
      <w:pPr>
        <w:pStyle w:val="Tabladeilustraciones"/>
        <w:rPr>
          <w:del w:id="2364" w:author="Tanya Hernández" w:date="2017-05-28T00:24:00Z"/>
          <w:noProof/>
        </w:rPr>
      </w:pPr>
    </w:p>
    <w:p w14:paraId="097A5B03" w14:textId="77777777" w:rsidR="005C425D" w:rsidDel="005C425D" w:rsidRDefault="005C425D">
      <w:pPr>
        <w:pStyle w:val="Tabladeilustraciones"/>
        <w:rPr>
          <w:del w:id="2365" w:author="Tanya Hernández" w:date="2017-05-28T00:08:00Z"/>
          <w:noProof/>
        </w:rPr>
      </w:pPr>
    </w:p>
    <w:p w14:paraId="0764E541" w14:textId="77777777" w:rsidR="005C425D" w:rsidDel="005C425D" w:rsidRDefault="005C425D">
      <w:pPr>
        <w:pStyle w:val="Tabladeilustraciones"/>
        <w:rPr>
          <w:del w:id="2366" w:author="Tanya Hernández" w:date="2017-05-28T00:07:00Z"/>
          <w:noProof/>
        </w:rPr>
      </w:pPr>
    </w:p>
    <w:p w14:paraId="36A2AA8D" w14:textId="77777777" w:rsidR="005C425D" w:rsidDel="005C425D" w:rsidRDefault="005C425D">
      <w:pPr>
        <w:pStyle w:val="Tabladeilustraciones"/>
        <w:rPr>
          <w:del w:id="2367" w:author="Tanya Hernández" w:date="2017-05-28T00:06:00Z"/>
          <w:noProof/>
        </w:rPr>
      </w:pPr>
    </w:p>
    <w:p w14:paraId="2FDF1EBA" w14:textId="77777777" w:rsidR="005C425D" w:rsidDel="005C425D" w:rsidRDefault="005C425D">
      <w:pPr>
        <w:pStyle w:val="Tabladeilustraciones"/>
        <w:rPr>
          <w:del w:id="2368" w:author="Tanya Hernández" w:date="2017-05-28T00:04:00Z"/>
          <w:noProof/>
        </w:rPr>
      </w:pPr>
    </w:p>
    <w:p w14:paraId="66E2A270" w14:textId="77777777" w:rsidR="00AD2FDE" w:rsidDel="00AD2FDE" w:rsidRDefault="00AD2FDE">
      <w:pPr>
        <w:pStyle w:val="Tabladeilustraciones"/>
        <w:rPr>
          <w:del w:id="2369" w:author="Tanya Hernández" w:date="2017-05-17T01:27:00Z"/>
          <w:noProof/>
        </w:rPr>
      </w:pPr>
    </w:p>
    <w:p w14:paraId="1C6A7DBE" w14:textId="77777777" w:rsidR="00215307" w:rsidDel="00215307" w:rsidRDefault="00215307" w:rsidP="00D60E9D">
      <w:pPr>
        <w:ind w:firstLine="0"/>
        <w:rPr>
          <w:del w:id="2370" w:author="Tanya Hernández" w:date="2017-05-17T01:24:00Z"/>
          <w:noProof/>
        </w:rPr>
      </w:pPr>
    </w:p>
    <w:p w14:paraId="40FF0591" w14:textId="6B1EECAC" w:rsidR="002A5813" w:rsidDel="00215307" w:rsidRDefault="002A5813" w:rsidP="00D60E9D">
      <w:pPr>
        <w:ind w:firstLine="0"/>
        <w:rPr>
          <w:del w:id="2371" w:author="Tanya Hernández" w:date="2017-05-17T01:24:00Z"/>
          <w:noProof/>
        </w:rPr>
      </w:pPr>
    </w:p>
    <w:p w14:paraId="12857435" w14:textId="39D94CA1" w:rsidR="002A5813" w:rsidDel="00215307" w:rsidRDefault="002A5813">
      <w:pPr>
        <w:pStyle w:val="Tabladeilustraciones"/>
        <w:rPr>
          <w:del w:id="2372" w:author="Tanya Hernández" w:date="2017-05-17T01:24:00Z"/>
          <w:rFonts w:cstheme="minorBidi"/>
          <w:b w:val="0"/>
          <w:bCs w:val="0"/>
          <w:noProof/>
          <w:sz w:val="22"/>
          <w:szCs w:val="22"/>
          <w:lang w:eastAsia="es-MX"/>
        </w:rPr>
      </w:pPr>
      <w:del w:id="2373" w:author="Tanya Hernández" w:date="2017-05-17T01:24:00Z">
        <w:r w:rsidRPr="00215307" w:rsidDel="00215307">
          <w:rPr>
            <w:rPrChange w:id="2374" w:author="Tanya Hernández" w:date="2017-05-17T01:24:00Z">
              <w:rPr>
                <w:rStyle w:val="Hipervnculo"/>
                <w:b/>
                <w:bCs w:val="0"/>
              </w:rPr>
            </w:rPrChange>
          </w:rPr>
          <w:delText>Ecuación 4. 1</w:delText>
        </w:r>
        <w:r w:rsidDel="00215307">
          <w:rPr>
            <w:noProof/>
            <w:webHidden/>
          </w:rPr>
          <w:tab/>
        </w:r>
        <w:r w:rsidR="005B2C04" w:rsidDel="00215307">
          <w:rPr>
            <w:noProof/>
            <w:webHidden/>
          </w:rPr>
          <w:delText>121</w:delText>
        </w:r>
      </w:del>
    </w:p>
    <w:p w14:paraId="24C7C848" w14:textId="761EF832" w:rsidR="002A5813" w:rsidDel="00215307" w:rsidRDefault="002A5813">
      <w:pPr>
        <w:pStyle w:val="Tabladeilustraciones"/>
        <w:rPr>
          <w:del w:id="2375" w:author="Tanya Hernández" w:date="2017-05-17T01:24:00Z"/>
          <w:rFonts w:cstheme="minorBidi"/>
          <w:b w:val="0"/>
          <w:bCs w:val="0"/>
          <w:noProof/>
          <w:sz w:val="22"/>
          <w:szCs w:val="22"/>
          <w:lang w:eastAsia="es-MX"/>
        </w:rPr>
      </w:pPr>
      <w:del w:id="2376" w:author="Tanya Hernández" w:date="2017-05-17T01:24:00Z">
        <w:r w:rsidRPr="00215307" w:rsidDel="00215307">
          <w:rPr>
            <w:rPrChange w:id="2377" w:author="Tanya Hernández" w:date="2017-05-17T01:24:00Z">
              <w:rPr>
                <w:rStyle w:val="Hipervnculo"/>
                <w:b/>
                <w:bCs w:val="0"/>
              </w:rPr>
            </w:rPrChange>
          </w:rPr>
          <w:delText>Ecuación 4. 2</w:delText>
        </w:r>
        <w:r w:rsidDel="00215307">
          <w:rPr>
            <w:noProof/>
            <w:webHidden/>
          </w:rPr>
          <w:tab/>
        </w:r>
        <w:r w:rsidR="005B2C04" w:rsidDel="00215307">
          <w:rPr>
            <w:noProof/>
            <w:webHidden/>
          </w:rPr>
          <w:delText>121</w:delText>
        </w:r>
      </w:del>
    </w:p>
    <w:p w14:paraId="1F5B4062" w14:textId="59DADCBA" w:rsidR="002A5813" w:rsidDel="00215307" w:rsidRDefault="002A5813">
      <w:pPr>
        <w:pStyle w:val="Tabladeilustraciones"/>
        <w:rPr>
          <w:del w:id="2378" w:author="Tanya Hernández" w:date="2017-05-17T01:24:00Z"/>
          <w:rFonts w:cstheme="minorBidi"/>
          <w:b w:val="0"/>
          <w:bCs w:val="0"/>
          <w:noProof/>
          <w:sz w:val="22"/>
          <w:szCs w:val="22"/>
          <w:lang w:eastAsia="es-MX"/>
        </w:rPr>
      </w:pPr>
      <w:del w:id="2379" w:author="Tanya Hernández" w:date="2017-05-17T01:24:00Z">
        <w:r w:rsidRPr="00215307" w:rsidDel="00215307">
          <w:rPr>
            <w:rPrChange w:id="2380" w:author="Tanya Hernández" w:date="2017-05-17T01:24:00Z">
              <w:rPr>
                <w:rStyle w:val="Hipervnculo"/>
                <w:b/>
                <w:bCs w:val="0"/>
              </w:rPr>
            </w:rPrChange>
          </w:rPr>
          <w:delText>Ecuación 4. 3</w:delText>
        </w:r>
        <w:r w:rsidDel="00215307">
          <w:rPr>
            <w:noProof/>
            <w:webHidden/>
          </w:rPr>
          <w:tab/>
        </w:r>
        <w:r w:rsidR="005B2C04" w:rsidDel="00215307">
          <w:rPr>
            <w:noProof/>
            <w:webHidden/>
          </w:rPr>
          <w:delText>122</w:delText>
        </w:r>
      </w:del>
    </w:p>
    <w:p w14:paraId="0AC1BB5C" w14:textId="661CCF3B" w:rsidR="002A5813" w:rsidDel="00215307" w:rsidRDefault="002A5813">
      <w:pPr>
        <w:pStyle w:val="Tabladeilustraciones"/>
        <w:rPr>
          <w:del w:id="2381" w:author="Tanya Hernández" w:date="2017-05-17T01:24:00Z"/>
          <w:rFonts w:cstheme="minorBidi"/>
          <w:b w:val="0"/>
          <w:bCs w:val="0"/>
          <w:noProof/>
          <w:sz w:val="22"/>
          <w:szCs w:val="22"/>
          <w:lang w:eastAsia="es-MX"/>
        </w:rPr>
      </w:pPr>
      <w:del w:id="2382" w:author="Tanya Hernández" w:date="2017-05-17T01:24:00Z">
        <w:r w:rsidRPr="00215307" w:rsidDel="00215307">
          <w:rPr>
            <w:rPrChange w:id="2383" w:author="Tanya Hernández" w:date="2017-05-17T01:24:00Z">
              <w:rPr>
                <w:rStyle w:val="Hipervnculo"/>
                <w:b/>
                <w:bCs w:val="0"/>
              </w:rPr>
            </w:rPrChange>
          </w:rPr>
          <w:delText>Ecuación 4. 4</w:delText>
        </w:r>
        <w:r w:rsidDel="00215307">
          <w:rPr>
            <w:noProof/>
            <w:webHidden/>
          </w:rPr>
          <w:tab/>
        </w:r>
        <w:r w:rsidR="005B2C04" w:rsidDel="00215307">
          <w:rPr>
            <w:noProof/>
            <w:webHidden/>
          </w:rPr>
          <w:delText>122</w:delText>
        </w:r>
      </w:del>
    </w:p>
    <w:p w14:paraId="453D5E09" w14:textId="7789C168" w:rsidR="002A5813" w:rsidDel="00215307" w:rsidRDefault="002A5813">
      <w:pPr>
        <w:pStyle w:val="Tabladeilustraciones"/>
        <w:rPr>
          <w:del w:id="2384" w:author="Tanya Hernández" w:date="2017-05-17T01:24:00Z"/>
          <w:rFonts w:cstheme="minorBidi"/>
          <w:b w:val="0"/>
          <w:bCs w:val="0"/>
          <w:noProof/>
          <w:sz w:val="22"/>
          <w:szCs w:val="22"/>
          <w:lang w:eastAsia="es-MX"/>
        </w:rPr>
      </w:pPr>
      <w:del w:id="2385" w:author="Tanya Hernández" w:date="2017-05-17T01:24:00Z">
        <w:r w:rsidRPr="00215307" w:rsidDel="00215307">
          <w:rPr>
            <w:rPrChange w:id="2386" w:author="Tanya Hernández" w:date="2017-05-17T01:24:00Z">
              <w:rPr>
                <w:rStyle w:val="Hipervnculo"/>
                <w:b/>
                <w:bCs w:val="0"/>
              </w:rPr>
            </w:rPrChange>
          </w:rPr>
          <w:delText>Ecuación 4. 5</w:delText>
        </w:r>
        <w:r w:rsidDel="00215307">
          <w:rPr>
            <w:noProof/>
            <w:webHidden/>
          </w:rPr>
          <w:tab/>
        </w:r>
        <w:r w:rsidR="005B2C04" w:rsidDel="00215307">
          <w:rPr>
            <w:noProof/>
            <w:webHidden/>
          </w:rPr>
          <w:delText>125</w:delText>
        </w:r>
      </w:del>
    </w:p>
    <w:p w14:paraId="5E4D6026" w14:textId="0A32F4B2" w:rsidR="002A5813" w:rsidDel="00215307" w:rsidRDefault="002A5813">
      <w:pPr>
        <w:pStyle w:val="Tabladeilustraciones"/>
        <w:rPr>
          <w:del w:id="2387" w:author="Tanya Hernández" w:date="2017-05-17T01:24:00Z"/>
          <w:rFonts w:cstheme="minorBidi"/>
          <w:b w:val="0"/>
          <w:bCs w:val="0"/>
          <w:noProof/>
          <w:sz w:val="22"/>
          <w:szCs w:val="22"/>
          <w:lang w:eastAsia="es-MX"/>
        </w:rPr>
      </w:pPr>
      <w:del w:id="2388" w:author="Tanya Hernández" w:date="2017-05-17T01:24:00Z">
        <w:r w:rsidRPr="00215307" w:rsidDel="00215307">
          <w:rPr>
            <w:rPrChange w:id="2389" w:author="Tanya Hernández" w:date="2017-05-17T01:24:00Z">
              <w:rPr>
                <w:rStyle w:val="Hipervnculo"/>
                <w:b/>
                <w:bCs w:val="0"/>
              </w:rPr>
            </w:rPrChange>
          </w:rPr>
          <w:delText>Ecuación 4. 6</w:delText>
        </w:r>
        <w:r w:rsidDel="00215307">
          <w:rPr>
            <w:noProof/>
            <w:webHidden/>
          </w:rPr>
          <w:tab/>
        </w:r>
        <w:r w:rsidR="005B2C04" w:rsidDel="00215307">
          <w:rPr>
            <w:noProof/>
            <w:webHidden/>
          </w:rPr>
          <w:delText>125</w:delText>
        </w:r>
      </w:del>
    </w:p>
    <w:p w14:paraId="596E8CB0" w14:textId="6D97E360" w:rsidR="002A5813" w:rsidDel="00215307" w:rsidRDefault="002A5813">
      <w:pPr>
        <w:pStyle w:val="Tabladeilustraciones"/>
        <w:rPr>
          <w:del w:id="2390" w:author="Tanya Hernández" w:date="2017-05-17T01:24:00Z"/>
          <w:rFonts w:cstheme="minorBidi"/>
          <w:b w:val="0"/>
          <w:bCs w:val="0"/>
          <w:noProof/>
          <w:sz w:val="22"/>
          <w:szCs w:val="22"/>
          <w:lang w:eastAsia="es-MX"/>
        </w:rPr>
      </w:pPr>
      <w:del w:id="2391" w:author="Tanya Hernández" w:date="2017-05-17T01:24:00Z">
        <w:r w:rsidRPr="00215307" w:rsidDel="00215307">
          <w:rPr>
            <w:rPrChange w:id="2392" w:author="Tanya Hernández" w:date="2017-05-17T01:24:00Z">
              <w:rPr>
                <w:rStyle w:val="Hipervnculo"/>
                <w:b/>
                <w:bCs w:val="0"/>
              </w:rPr>
            </w:rPrChange>
          </w:rPr>
          <w:delText>Ecuación 4. 7</w:delText>
        </w:r>
        <w:r w:rsidDel="00215307">
          <w:rPr>
            <w:noProof/>
            <w:webHidden/>
          </w:rPr>
          <w:tab/>
        </w:r>
        <w:r w:rsidR="005B2C04" w:rsidDel="00215307">
          <w:rPr>
            <w:noProof/>
            <w:webHidden/>
          </w:rPr>
          <w:delText>127</w:delText>
        </w:r>
      </w:del>
    </w:p>
    <w:p w14:paraId="01181196" w14:textId="29B29A3C" w:rsidR="002A5813" w:rsidDel="00215307" w:rsidRDefault="002A5813">
      <w:pPr>
        <w:pStyle w:val="Tabladeilustraciones"/>
        <w:rPr>
          <w:del w:id="2393" w:author="Tanya Hernández" w:date="2017-05-17T01:24:00Z"/>
          <w:rFonts w:cstheme="minorBidi"/>
          <w:b w:val="0"/>
          <w:bCs w:val="0"/>
          <w:noProof/>
          <w:sz w:val="22"/>
          <w:szCs w:val="22"/>
          <w:lang w:eastAsia="es-MX"/>
        </w:rPr>
      </w:pPr>
      <w:del w:id="2394" w:author="Tanya Hernández" w:date="2017-05-17T01:24:00Z">
        <w:r w:rsidRPr="00215307" w:rsidDel="00215307">
          <w:rPr>
            <w:rPrChange w:id="2395" w:author="Tanya Hernández" w:date="2017-05-17T01:24:00Z">
              <w:rPr>
                <w:rStyle w:val="Hipervnculo"/>
                <w:b/>
                <w:bCs w:val="0"/>
              </w:rPr>
            </w:rPrChange>
          </w:rPr>
          <w:delText>Ecuación 4. 8</w:delText>
        </w:r>
        <w:r w:rsidDel="00215307">
          <w:rPr>
            <w:noProof/>
            <w:webHidden/>
          </w:rPr>
          <w:tab/>
        </w:r>
        <w:r w:rsidR="005B2C04" w:rsidDel="00215307">
          <w:rPr>
            <w:noProof/>
            <w:webHidden/>
          </w:rPr>
          <w:delText>127</w:delText>
        </w:r>
      </w:del>
    </w:p>
    <w:p w14:paraId="062AF66A" w14:textId="2953464A" w:rsidR="00F027EB" w:rsidRDefault="00DA60CD" w:rsidP="00D60E9D">
      <w:pPr>
        <w:ind w:firstLine="0"/>
      </w:pPr>
      <w:r>
        <w:rPr>
          <w:rFonts w:asciiTheme="minorHAnsi" w:hAnsiTheme="minorHAnsi" w:cs="Times New Roman"/>
          <w:b/>
          <w:bCs/>
          <w:sz w:val="20"/>
          <w:szCs w:val="24"/>
        </w:rPr>
        <w:fldChar w:fldCharType="end"/>
      </w:r>
    </w:p>
    <w:p w14:paraId="7ABF65BE" w14:textId="3F2131C7" w:rsidR="00D746A9" w:rsidRDefault="00D746A9" w:rsidP="00D60E9D">
      <w:pPr>
        <w:ind w:firstLine="0"/>
      </w:pPr>
    </w:p>
    <w:p w14:paraId="777F6845" w14:textId="71B397B2" w:rsidR="00D746A9" w:rsidRDefault="00D746A9" w:rsidP="00D60E9D">
      <w:pPr>
        <w:ind w:firstLine="0"/>
      </w:pPr>
    </w:p>
    <w:p w14:paraId="11CF6DB8" w14:textId="123D85C1" w:rsidR="00D746A9" w:rsidRDefault="00D746A9" w:rsidP="00D60E9D">
      <w:pPr>
        <w:ind w:firstLine="0"/>
      </w:pPr>
    </w:p>
    <w:p w14:paraId="5D4100B2" w14:textId="7628AC4B" w:rsidR="00D746A9" w:rsidRDefault="00D746A9" w:rsidP="00D60E9D">
      <w:pPr>
        <w:ind w:firstLine="0"/>
      </w:pPr>
    </w:p>
    <w:p w14:paraId="11669D94" w14:textId="076559C1" w:rsidR="00D746A9" w:rsidRDefault="00D746A9" w:rsidP="00D60E9D">
      <w:pPr>
        <w:ind w:firstLine="0"/>
      </w:pPr>
    </w:p>
    <w:p w14:paraId="5630ED9F" w14:textId="57506E28" w:rsidR="00D746A9" w:rsidRDefault="00D746A9" w:rsidP="00D60E9D">
      <w:pPr>
        <w:ind w:firstLine="0"/>
      </w:pPr>
    </w:p>
    <w:p w14:paraId="439ECD65" w14:textId="343CFCFF" w:rsidR="00D746A9" w:rsidRDefault="00D746A9" w:rsidP="00D60E9D">
      <w:pPr>
        <w:ind w:firstLine="0"/>
      </w:pPr>
    </w:p>
    <w:p w14:paraId="22C29882" w14:textId="7EF1DC7C" w:rsidR="00D746A9" w:rsidRDefault="00D746A9" w:rsidP="00D60E9D">
      <w:pPr>
        <w:ind w:firstLine="0"/>
      </w:pPr>
    </w:p>
    <w:p w14:paraId="1FA489DE" w14:textId="448895FE" w:rsidR="00D746A9" w:rsidRDefault="00D746A9" w:rsidP="00D60E9D">
      <w:pPr>
        <w:ind w:firstLine="0"/>
      </w:pPr>
    </w:p>
    <w:p w14:paraId="46EF0C50" w14:textId="422BC171" w:rsidR="00D746A9" w:rsidRDefault="00D746A9" w:rsidP="00D60E9D">
      <w:pPr>
        <w:ind w:firstLine="0"/>
      </w:pPr>
    </w:p>
    <w:p w14:paraId="23A8F0D5" w14:textId="2AAD03E2" w:rsidR="00D746A9" w:rsidRDefault="00D746A9" w:rsidP="00D60E9D">
      <w:pPr>
        <w:ind w:firstLine="0"/>
      </w:pPr>
    </w:p>
    <w:p w14:paraId="4A7AC74C" w14:textId="30EC2A98" w:rsidR="00D746A9" w:rsidRDefault="00D746A9" w:rsidP="00D60E9D">
      <w:pPr>
        <w:ind w:firstLine="0"/>
      </w:pPr>
    </w:p>
    <w:p w14:paraId="6F2AE84D" w14:textId="3DB1953F" w:rsidR="00D746A9" w:rsidRDefault="00D746A9" w:rsidP="00D60E9D">
      <w:pPr>
        <w:ind w:firstLine="0"/>
      </w:pPr>
    </w:p>
    <w:p w14:paraId="60B7746A" w14:textId="5D21E86F" w:rsidR="00D746A9" w:rsidRDefault="00D746A9" w:rsidP="00D60E9D">
      <w:pPr>
        <w:ind w:firstLine="0"/>
      </w:pPr>
    </w:p>
    <w:p w14:paraId="78DEE0B5" w14:textId="1DB60B30" w:rsidR="00D746A9" w:rsidRDefault="00D746A9" w:rsidP="00D60E9D">
      <w:pPr>
        <w:ind w:firstLine="0"/>
      </w:pPr>
    </w:p>
    <w:p w14:paraId="6BD7F658" w14:textId="606C90B2" w:rsidR="00D746A9" w:rsidRDefault="00D746A9" w:rsidP="00D60E9D">
      <w:pPr>
        <w:ind w:firstLine="0"/>
      </w:pPr>
    </w:p>
    <w:p w14:paraId="3FF7EBC8" w14:textId="3DF34457" w:rsidR="00D746A9" w:rsidRDefault="00D746A9" w:rsidP="00D60E9D">
      <w:pPr>
        <w:ind w:firstLine="0"/>
      </w:pPr>
    </w:p>
    <w:p w14:paraId="38919041" w14:textId="461A49B3" w:rsidR="00D746A9" w:rsidRDefault="00D746A9" w:rsidP="00D60E9D">
      <w:pPr>
        <w:ind w:firstLine="0"/>
      </w:pPr>
    </w:p>
    <w:p w14:paraId="798A3E00" w14:textId="76C942FB" w:rsidR="00D746A9" w:rsidRDefault="00D746A9" w:rsidP="00D60E9D">
      <w:pPr>
        <w:ind w:firstLine="0"/>
      </w:pPr>
    </w:p>
    <w:p w14:paraId="221B97C4" w14:textId="5577B803" w:rsidR="00D746A9" w:rsidRDefault="00D746A9" w:rsidP="00D60E9D">
      <w:pPr>
        <w:ind w:firstLine="0"/>
      </w:pPr>
    </w:p>
    <w:p w14:paraId="6CDB1EC6" w14:textId="1EDB25A1" w:rsidR="00D746A9" w:rsidRDefault="00D746A9" w:rsidP="00D60E9D">
      <w:pPr>
        <w:ind w:firstLine="0"/>
      </w:pPr>
    </w:p>
    <w:p w14:paraId="583F597E" w14:textId="7EE1DAF4" w:rsidR="00D746A9" w:rsidRDefault="00D746A9" w:rsidP="00D60E9D">
      <w:pPr>
        <w:ind w:firstLine="0"/>
      </w:pPr>
    </w:p>
    <w:p w14:paraId="3999B50F" w14:textId="3C698227" w:rsidR="00D746A9" w:rsidRDefault="00D746A9" w:rsidP="00D60E9D">
      <w:pPr>
        <w:ind w:firstLine="0"/>
      </w:pPr>
    </w:p>
    <w:p w14:paraId="36B2D455" w14:textId="3AF7C0DA" w:rsidR="00D746A9" w:rsidRDefault="00D746A9" w:rsidP="00D60E9D">
      <w:pPr>
        <w:ind w:firstLine="0"/>
      </w:pPr>
    </w:p>
    <w:p w14:paraId="4DAE2E55" w14:textId="6FE09E0B" w:rsidR="00D746A9" w:rsidRDefault="00D746A9" w:rsidP="00D60E9D">
      <w:pPr>
        <w:ind w:firstLine="0"/>
      </w:pPr>
    </w:p>
    <w:p w14:paraId="171C03E2" w14:textId="3D2C30C1" w:rsidR="00D746A9" w:rsidRDefault="00D746A9" w:rsidP="00D60E9D">
      <w:pPr>
        <w:ind w:firstLine="0"/>
      </w:pPr>
    </w:p>
    <w:p w14:paraId="6357362D" w14:textId="5F671499" w:rsidR="00D746A9" w:rsidRDefault="00D746A9" w:rsidP="00D60E9D">
      <w:pPr>
        <w:ind w:firstLine="0"/>
      </w:pPr>
    </w:p>
    <w:p w14:paraId="108E1B3C" w14:textId="685BB241" w:rsidR="00D746A9" w:rsidRDefault="00D746A9" w:rsidP="00D60E9D">
      <w:pPr>
        <w:ind w:firstLine="0"/>
      </w:pPr>
    </w:p>
    <w:p w14:paraId="20D245E0" w14:textId="17D06462" w:rsidR="00D746A9" w:rsidRDefault="00D746A9" w:rsidP="00D60E9D">
      <w:pPr>
        <w:ind w:firstLine="0"/>
      </w:pPr>
    </w:p>
    <w:p w14:paraId="30A7C158" w14:textId="3F147B8D" w:rsidR="00D746A9" w:rsidDel="00215307" w:rsidRDefault="00D746A9" w:rsidP="00D60E9D">
      <w:pPr>
        <w:ind w:firstLine="0"/>
        <w:rPr>
          <w:del w:id="2396" w:author="Tanya Hernández" w:date="2017-05-16T02:52:00Z"/>
        </w:rPr>
      </w:pPr>
    </w:p>
    <w:p w14:paraId="0FD4A498" w14:textId="33D811A6" w:rsidR="00215307" w:rsidRDefault="00215307" w:rsidP="00D60E9D">
      <w:pPr>
        <w:ind w:firstLine="0"/>
        <w:rPr>
          <w:ins w:id="2397" w:author="Tanya Hernández" w:date="2017-05-17T01:24:00Z"/>
        </w:rPr>
      </w:pPr>
    </w:p>
    <w:p w14:paraId="0329D889" w14:textId="5A13444A" w:rsidR="00215307" w:rsidRDefault="00215307" w:rsidP="00D60E9D">
      <w:pPr>
        <w:ind w:firstLine="0"/>
        <w:rPr>
          <w:ins w:id="2398" w:author="Tanya Hernández" w:date="2017-05-17T01:24:00Z"/>
        </w:rPr>
      </w:pPr>
    </w:p>
    <w:p w14:paraId="302FA6AC" w14:textId="1EC55796" w:rsidR="00215307" w:rsidRDefault="00215307" w:rsidP="00D60E9D">
      <w:pPr>
        <w:ind w:firstLine="0"/>
        <w:rPr>
          <w:ins w:id="2399" w:author="Tanya Hernández" w:date="2017-05-17T01:24:00Z"/>
        </w:rPr>
      </w:pPr>
    </w:p>
    <w:p w14:paraId="13BDCB85" w14:textId="326E8F6A" w:rsidR="00215307" w:rsidRDefault="00215307" w:rsidP="00D60E9D">
      <w:pPr>
        <w:ind w:firstLine="0"/>
        <w:rPr>
          <w:ins w:id="2400" w:author="Tanya Hernández" w:date="2017-05-17T01:24:00Z"/>
        </w:rPr>
      </w:pPr>
    </w:p>
    <w:p w14:paraId="5680A395" w14:textId="0D7DF9C8" w:rsidR="00215307" w:rsidRDefault="00215307" w:rsidP="00D60E9D">
      <w:pPr>
        <w:ind w:firstLine="0"/>
        <w:rPr>
          <w:ins w:id="2401" w:author="Tanya Hernández" w:date="2017-05-17T01:24:00Z"/>
        </w:rPr>
      </w:pPr>
    </w:p>
    <w:p w14:paraId="34E43524" w14:textId="70221766" w:rsidR="00215307" w:rsidRDefault="00215307" w:rsidP="00D60E9D">
      <w:pPr>
        <w:ind w:firstLine="0"/>
        <w:rPr>
          <w:ins w:id="2402" w:author="Tanya Hernández" w:date="2017-05-17T01:24:00Z"/>
        </w:rPr>
      </w:pPr>
    </w:p>
    <w:p w14:paraId="66E8A8FA" w14:textId="37BB1349" w:rsidR="00215307" w:rsidRDefault="00215307" w:rsidP="00D60E9D">
      <w:pPr>
        <w:ind w:firstLine="0"/>
        <w:rPr>
          <w:ins w:id="2403" w:author="Tanya Hernández" w:date="2017-05-17T01:24:00Z"/>
        </w:rPr>
      </w:pPr>
    </w:p>
    <w:p w14:paraId="1EDFA90B" w14:textId="483C035C" w:rsidR="00215307" w:rsidRDefault="00215307" w:rsidP="00D60E9D">
      <w:pPr>
        <w:ind w:firstLine="0"/>
        <w:rPr>
          <w:ins w:id="2404" w:author="Tanya Hernández" w:date="2017-05-17T01:24:00Z"/>
        </w:rPr>
      </w:pPr>
    </w:p>
    <w:p w14:paraId="4159B59E" w14:textId="77777777" w:rsidR="00215307" w:rsidRDefault="00215307" w:rsidP="00D60E9D">
      <w:pPr>
        <w:ind w:firstLine="0"/>
        <w:rPr>
          <w:ins w:id="2405" w:author="Tanya Hernández" w:date="2017-05-17T01:24:00Z"/>
        </w:rPr>
      </w:pPr>
    </w:p>
    <w:p w14:paraId="405FFE1C" w14:textId="0C9C5A9B" w:rsidR="00D746A9" w:rsidDel="00F865B4" w:rsidRDefault="00D746A9" w:rsidP="00D60E9D">
      <w:pPr>
        <w:ind w:firstLine="0"/>
        <w:rPr>
          <w:del w:id="2406" w:author="Tanya Hernández" w:date="2017-05-16T02:52:00Z"/>
        </w:rPr>
      </w:pPr>
    </w:p>
    <w:p w14:paraId="654C93DE" w14:textId="362ADE08" w:rsidR="00D746A9" w:rsidDel="00F865B4" w:rsidRDefault="00D746A9" w:rsidP="00D60E9D">
      <w:pPr>
        <w:ind w:firstLine="0"/>
        <w:rPr>
          <w:del w:id="2407" w:author="Tanya Hernández" w:date="2017-05-16T02:52:00Z"/>
        </w:rPr>
      </w:pPr>
    </w:p>
    <w:p w14:paraId="2594A243" w14:textId="47532CFE" w:rsidR="00882D38" w:rsidDel="00F865B4" w:rsidRDefault="00882D38" w:rsidP="00D60E9D">
      <w:pPr>
        <w:ind w:firstLine="0"/>
        <w:rPr>
          <w:del w:id="2408" w:author="Tanya Hernández" w:date="2017-05-16T02:52:00Z"/>
        </w:rPr>
      </w:pPr>
    </w:p>
    <w:p w14:paraId="5CF1DB06" w14:textId="28D640F5" w:rsidR="00882D38" w:rsidDel="00F865B4" w:rsidRDefault="00882D38" w:rsidP="00D60E9D">
      <w:pPr>
        <w:ind w:firstLine="0"/>
        <w:rPr>
          <w:del w:id="2409" w:author="Tanya Hernández" w:date="2017-05-16T02:52:00Z"/>
        </w:rPr>
      </w:pPr>
    </w:p>
    <w:p w14:paraId="3E86C06F" w14:textId="1CDEB077" w:rsidR="00882D38" w:rsidDel="00F865B4" w:rsidRDefault="00882D38" w:rsidP="00D60E9D">
      <w:pPr>
        <w:ind w:firstLine="0"/>
        <w:rPr>
          <w:del w:id="2410" w:author="Tanya Hernández" w:date="2017-05-16T02:52:00Z"/>
        </w:rPr>
      </w:pPr>
    </w:p>
    <w:p w14:paraId="26248B84" w14:textId="5AF5434F" w:rsidR="00882D38" w:rsidDel="00F865B4" w:rsidRDefault="00882D38" w:rsidP="00D60E9D">
      <w:pPr>
        <w:ind w:firstLine="0"/>
        <w:rPr>
          <w:del w:id="2411" w:author="Tanya Hernández" w:date="2017-05-16T02:52:00Z"/>
        </w:rPr>
      </w:pPr>
    </w:p>
    <w:p w14:paraId="62DF2140" w14:textId="01E7874E" w:rsidR="00882D38" w:rsidRPr="00E747D5" w:rsidRDefault="00882D38" w:rsidP="00D60E9D">
      <w:pPr>
        <w:ind w:firstLine="0"/>
      </w:pPr>
    </w:p>
    <w:p w14:paraId="244D7E6A" w14:textId="1B3AA5BB" w:rsidR="00431898" w:rsidRPr="00B538F3" w:rsidRDefault="005C7F8C" w:rsidP="00803B69">
      <w:pPr>
        <w:pStyle w:val="Ttulo1"/>
      </w:pPr>
      <w:bookmarkStart w:id="2412" w:name="_Toc480316106"/>
      <w:bookmarkStart w:id="2413" w:name="_Toc483160331"/>
      <w:r w:rsidRPr="00B538F3">
        <w:t>Capítulo 1 Introducción</w:t>
      </w:r>
      <w:bookmarkEnd w:id="85"/>
      <w:bookmarkEnd w:id="84"/>
      <w:bookmarkEnd w:id="83"/>
      <w:bookmarkEnd w:id="82"/>
      <w:bookmarkEnd w:id="2412"/>
      <w:bookmarkEnd w:id="2413"/>
    </w:p>
    <w:p w14:paraId="0BA0FC16" w14:textId="53312A44" w:rsidR="00D65A48" w:rsidRPr="009F448E" w:rsidRDefault="00431898" w:rsidP="002C0691">
      <w:pPr>
        <w:spacing w:before="240" w:after="240"/>
        <w:rPr>
          <w:rFonts w:cs="Times New Roman"/>
        </w:rPr>
      </w:pPr>
      <w:r w:rsidRPr="009F448E">
        <w:rPr>
          <w:rFonts w:cs="Times New Roman"/>
        </w:rPr>
        <w:t xml:space="preserve">La Clasificación Internacional del Funcionamiento de la Discapacidad y de la Salud </w:t>
      </w:r>
      <w:r w:rsidRPr="00A705DA">
        <w:rPr>
          <w:rFonts w:cs="Times New Roman"/>
        </w:rPr>
        <w:t>(CIF)</w:t>
      </w:r>
      <w:r w:rsidRPr="009F448E">
        <w:rPr>
          <w:rFonts w:cs="Times New Roman"/>
        </w:rPr>
        <w:t xml:space="preserve"> define la discapacidad como un término genérico que engloba deficiencias, limitaciones de actividad y restricciones para la participación social. La discapacidad forma parte de la condición humana</w:t>
      </w:r>
      <w:r w:rsidRPr="00215567">
        <w:rPr>
          <w:rFonts w:cs="Times New Roman"/>
          <w:szCs w:val="24"/>
        </w:rPr>
        <w:t xml:space="preserve">: </w:t>
      </w:r>
      <w:r w:rsidR="00675229" w:rsidRPr="005D1373">
        <w:rPr>
          <w:rFonts w:cs="Times New Roman"/>
          <w:szCs w:val="24"/>
        </w:rPr>
        <w:t>“….</w:t>
      </w:r>
      <w:r w:rsidRPr="005D1373">
        <w:rPr>
          <w:rFonts w:cs="Times New Roman"/>
          <w:szCs w:val="24"/>
        </w:rPr>
        <w:t>casi todas las personas sufrirán algún tipo de discapacidad transitoria o permanente en algún momento de su vida, y las que lleguen a la senilidad experimentarán dificultades crecientes de funcionamiento</w:t>
      </w:r>
      <w:r w:rsidR="005D1373">
        <w:rPr>
          <w:rFonts w:cs="Times New Roman"/>
          <w:szCs w:val="24"/>
        </w:rPr>
        <w:t>”</w:t>
      </w:r>
      <w:r w:rsidRPr="009F448E">
        <w:rPr>
          <w:rFonts w:cs="Times New Roman"/>
        </w:rPr>
        <w:t>.</w:t>
      </w:r>
    </w:p>
    <w:p w14:paraId="1C372C08" w14:textId="551ED98F" w:rsidR="00D65A48" w:rsidRPr="009F448E" w:rsidRDefault="00431898" w:rsidP="002C0691">
      <w:pPr>
        <w:spacing w:after="240"/>
        <w:rPr>
          <w:rFonts w:cs="Times New Roman"/>
        </w:rPr>
      </w:pPr>
      <w:r w:rsidRPr="009F448E">
        <w:rPr>
          <w:rFonts w:cs="Times New Roman"/>
        </w:rPr>
        <w:t>De acuerdo a los informes de la</w:t>
      </w:r>
      <w:r w:rsidR="003D3C86">
        <w:rPr>
          <w:rFonts w:cs="Times New Roman"/>
        </w:rPr>
        <w:t xml:space="preserve"> </w:t>
      </w:r>
      <w:r w:rsidR="005D1373">
        <w:rPr>
          <w:rFonts w:cs="Times New Roman"/>
        </w:rPr>
        <w:t>O</w:t>
      </w:r>
      <w:r w:rsidR="003D3C86">
        <w:rPr>
          <w:rFonts w:cs="Times New Roman"/>
        </w:rPr>
        <w:t xml:space="preserve">rganización </w:t>
      </w:r>
      <w:r w:rsidR="005D1373">
        <w:rPr>
          <w:rFonts w:cs="Times New Roman"/>
        </w:rPr>
        <w:t>M</w:t>
      </w:r>
      <w:r w:rsidR="003D3C86">
        <w:rPr>
          <w:rFonts w:cs="Times New Roman"/>
        </w:rPr>
        <w:t xml:space="preserve">undial de la </w:t>
      </w:r>
      <w:r w:rsidR="005D1373">
        <w:rPr>
          <w:rFonts w:cs="Times New Roman"/>
        </w:rPr>
        <w:t>S</w:t>
      </w:r>
      <w:r w:rsidR="003D3C86">
        <w:rPr>
          <w:rFonts w:cs="Times New Roman"/>
        </w:rPr>
        <w:t>alud</w:t>
      </w:r>
      <w:r w:rsidRPr="009F448E">
        <w:rPr>
          <w:rFonts w:cs="Times New Roman"/>
        </w:rPr>
        <w:t xml:space="preserve"> </w:t>
      </w:r>
      <w:r w:rsidR="005D1373" w:rsidRPr="00A705DA">
        <w:rPr>
          <w:rFonts w:cs="Times New Roman"/>
        </w:rPr>
        <w:t>(</w:t>
      </w:r>
      <w:r w:rsidR="000F5D22" w:rsidRPr="00A705DA">
        <w:rPr>
          <w:rFonts w:cs="Times New Roman"/>
        </w:rPr>
        <w:t>OMS</w:t>
      </w:r>
      <w:r w:rsidR="005D1373">
        <w:rPr>
          <w:rFonts w:cs="Times New Roman"/>
        </w:rPr>
        <w:t>)</w:t>
      </w:r>
      <w:r w:rsidRPr="009F448E">
        <w:rPr>
          <w:rFonts w:cs="Times New Roman"/>
        </w:rPr>
        <w:t xml:space="preserve">, se estima que más de mil millones de personas viven con algún tipo de discapacidad; </w:t>
      </w:r>
      <w:r w:rsidR="00DF0134" w:rsidRPr="009F448E">
        <w:rPr>
          <w:rFonts w:cs="Times New Roman"/>
        </w:rPr>
        <w:t>es decir</w:t>
      </w:r>
      <w:r w:rsidRPr="009F448E">
        <w:rPr>
          <w:rFonts w:cs="Times New Roman"/>
        </w:rPr>
        <w:t>, alrededor del 15% de la población mundial (según las estimaciones de la población mundial en 2010) [1]. En relación con lo anterior, en el país existen 31.5 millones de hogares, de ellos 6.1 millones reportan que existe al menos una persona con discapacidad; es decir, en 19 de cada 100 hogares vive una persona qu</w:t>
      </w:r>
      <w:r w:rsidR="00914D52">
        <w:rPr>
          <w:rFonts w:cs="Times New Roman"/>
        </w:rPr>
        <w:t>e presenta alguna dificultad</w:t>
      </w:r>
      <w:r w:rsidRPr="009F448E">
        <w:rPr>
          <w:rFonts w:cs="Times New Roman"/>
        </w:rPr>
        <w:t>.</w:t>
      </w:r>
    </w:p>
    <w:p w14:paraId="08B17DE3" w14:textId="35FD9B8B" w:rsidR="00D65A48" w:rsidRPr="009F448E" w:rsidRDefault="00431898" w:rsidP="002C0691">
      <w:pPr>
        <w:spacing w:after="240"/>
        <w:rPr>
          <w:rFonts w:cs="Times New Roman"/>
        </w:rPr>
      </w:pPr>
      <w:r w:rsidRPr="009F448E">
        <w:rPr>
          <w:rFonts w:cs="Times New Roman"/>
        </w:rPr>
        <w:t>En el 201</w:t>
      </w:r>
      <w:r w:rsidR="00520783" w:rsidRPr="009F448E">
        <w:rPr>
          <w:rFonts w:cs="Times New Roman"/>
        </w:rPr>
        <w:t>3</w:t>
      </w:r>
      <w:r w:rsidRPr="009F448E">
        <w:rPr>
          <w:rFonts w:cs="Times New Roman"/>
        </w:rPr>
        <w:t xml:space="preserve"> 6.6% de la población mexicana reportó tener una discapacidad, siendo en su mayoría las personas adultos mayores</w:t>
      </w:r>
      <w:r w:rsidR="00B75DB6" w:rsidRPr="009F448E">
        <w:rPr>
          <w:rFonts w:cs="Times New Roman"/>
        </w:rPr>
        <w:t>,</w:t>
      </w:r>
      <w:r w:rsidR="003901D8" w:rsidRPr="009F448E">
        <w:rPr>
          <w:rFonts w:cs="Times New Roman"/>
        </w:rPr>
        <w:t xml:space="preserve"> </w:t>
      </w:r>
      <w:r w:rsidRPr="009F448E">
        <w:rPr>
          <w:rFonts w:cs="Times New Roman"/>
        </w:rPr>
        <w:t xml:space="preserve">con 51.4%, informó el Instituto Nacional de Estadística y Geografía </w:t>
      </w:r>
      <w:r w:rsidRPr="00215567">
        <w:rPr>
          <w:rFonts w:cs="Times New Roman"/>
        </w:rPr>
        <w:t>(</w:t>
      </w:r>
      <w:r w:rsidRPr="00A705DA">
        <w:rPr>
          <w:rFonts w:cs="Times New Roman"/>
        </w:rPr>
        <w:t>INEGI</w:t>
      </w:r>
      <w:r w:rsidRPr="00215567">
        <w:rPr>
          <w:rFonts w:cs="Times New Roman"/>
        </w:rPr>
        <w:t>).</w:t>
      </w:r>
      <w:r w:rsidRPr="009F448E">
        <w:rPr>
          <w:rFonts w:cs="Times New Roman"/>
        </w:rPr>
        <w:t xml:space="preserve"> Por otra </w:t>
      </w:r>
      <w:r w:rsidR="00B538F3" w:rsidRPr="009F448E">
        <w:rPr>
          <w:rFonts w:cs="Times New Roman"/>
        </w:rPr>
        <w:t>parte,</w:t>
      </w:r>
      <w:r w:rsidRPr="009F448E">
        <w:rPr>
          <w:rFonts w:cs="Times New Roman"/>
        </w:rPr>
        <w:t xml:space="preserve"> la Encuesta Nacional de Ingresos y Gastos de los Hogares 2012 (</w:t>
      </w:r>
      <w:r w:rsidRPr="00A705DA">
        <w:rPr>
          <w:rFonts w:cs="Times New Roman"/>
        </w:rPr>
        <w:t>ENIGH</w:t>
      </w:r>
      <w:r w:rsidRPr="009F448E">
        <w:rPr>
          <w:rFonts w:cs="Times New Roman"/>
        </w:rPr>
        <w:t xml:space="preserve"> 2012), dicho porcentaje de la población del país presentó dificultad (discapacidad) para realizar al menos una de las actividades como: caminar, ver, escuchar, hablar o comunicarse, poner atención o aprender, atender el cuidado personal y mental [2]. Mientras que en los adultos mayores la enfermedad y la edad es el factor detonante. En los adultos mayores, </w:t>
      </w:r>
      <w:r w:rsidR="00DF0134" w:rsidRPr="009F448E">
        <w:rPr>
          <w:rFonts w:cs="Times New Roman"/>
        </w:rPr>
        <w:t xml:space="preserve">el </w:t>
      </w:r>
      <w:r w:rsidRPr="009F448E">
        <w:rPr>
          <w:rFonts w:cs="Times New Roman"/>
        </w:rPr>
        <w:t xml:space="preserve">50.9% de las discapacidades </w:t>
      </w:r>
      <w:r w:rsidR="00DF0134" w:rsidRPr="009F448E">
        <w:rPr>
          <w:rFonts w:cs="Times New Roman"/>
        </w:rPr>
        <w:t xml:space="preserve">se </w:t>
      </w:r>
      <w:r w:rsidRPr="009F448E">
        <w:rPr>
          <w:rFonts w:cs="Times New Roman"/>
        </w:rPr>
        <w:t xml:space="preserve">tienen por origen </w:t>
      </w:r>
      <w:r w:rsidR="004613A1" w:rsidRPr="009F448E">
        <w:rPr>
          <w:rFonts w:cs="Times New Roman"/>
        </w:rPr>
        <w:t xml:space="preserve">de </w:t>
      </w:r>
      <w:r w:rsidRPr="009F448E">
        <w:rPr>
          <w:rFonts w:cs="Times New Roman"/>
        </w:rPr>
        <w:t>la edad avanzada.</w:t>
      </w:r>
    </w:p>
    <w:p w14:paraId="1BF45D71" w14:textId="3E55297E" w:rsidR="00D65A48" w:rsidRPr="009F448E" w:rsidRDefault="00431898" w:rsidP="002C0691">
      <w:pPr>
        <w:spacing w:after="240"/>
        <w:rPr>
          <w:rFonts w:cs="Times New Roman"/>
        </w:rPr>
      </w:pPr>
      <w:r w:rsidRPr="009F448E">
        <w:rPr>
          <w:rFonts w:cs="Times New Roman"/>
        </w:rPr>
        <w:t>De acuerdo con las proyecciones del Consejo Nacional de Población (</w:t>
      </w:r>
      <w:r w:rsidRPr="00A705DA">
        <w:rPr>
          <w:rFonts w:cs="Times New Roman"/>
        </w:rPr>
        <w:t>CONAPO</w:t>
      </w:r>
      <w:r w:rsidRPr="009F448E">
        <w:rPr>
          <w:rFonts w:cs="Times New Roman"/>
        </w:rPr>
        <w:t>), hasta 2010 la población en el Distrito Federal de 65 años en adelante representa el 7.9% del total. Para 2030, serán los “viejitos” del futuro y demandarán productos y servicios especiales para ellos.</w:t>
      </w:r>
    </w:p>
    <w:p w14:paraId="1EA430E4" w14:textId="64258B08" w:rsidR="00D65A48" w:rsidRPr="009F448E" w:rsidRDefault="00431898" w:rsidP="002C0691">
      <w:pPr>
        <w:spacing w:after="240"/>
        <w:rPr>
          <w:rFonts w:cs="Times New Roman"/>
        </w:rPr>
      </w:pPr>
      <w:r w:rsidRPr="009F448E">
        <w:rPr>
          <w:rFonts w:cs="Times New Roman"/>
        </w:rPr>
        <w:t>Aunado a este factor, "las Instituciones del Gobierno y la oferta de salud entre hospitales y personal especializado no son suficientes para atender a la población que sufre de alguna discapacidad</w:t>
      </w:r>
      <w:r w:rsidR="004613A1" w:rsidRPr="009F448E">
        <w:rPr>
          <w:rFonts w:cs="Times New Roman"/>
        </w:rPr>
        <w:t>,</w:t>
      </w:r>
      <w:r w:rsidRPr="009F448E">
        <w:rPr>
          <w:rFonts w:cs="Times New Roman"/>
        </w:rPr>
        <w:t xml:space="preserve"> por otra parte </w:t>
      </w:r>
      <w:r w:rsidR="00675229">
        <w:rPr>
          <w:rFonts w:cs="Times New Roman"/>
        </w:rPr>
        <w:t>d</w:t>
      </w:r>
      <w:r w:rsidRPr="009F448E">
        <w:rPr>
          <w:rFonts w:cs="Times New Roman"/>
        </w:rPr>
        <w:t>el costo por estos servicios es elevado oscilando desde $7</w:t>
      </w:r>
      <w:r w:rsidR="00287128" w:rsidRPr="009F448E">
        <w:rPr>
          <w:rFonts w:cs="Times New Roman"/>
        </w:rPr>
        <w:t>,</w:t>
      </w:r>
      <w:r w:rsidRPr="009F448E">
        <w:rPr>
          <w:rFonts w:cs="Times New Roman"/>
        </w:rPr>
        <w:t>000 M.N. a $30,000 M.N. mensuales [3].</w:t>
      </w:r>
    </w:p>
    <w:p w14:paraId="337B5CCF" w14:textId="1111B1FD" w:rsidR="00D65A48" w:rsidRPr="009F448E" w:rsidRDefault="00431898" w:rsidP="002C0691">
      <w:pPr>
        <w:spacing w:after="240"/>
        <w:rPr>
          <w:rFonts w:cs="Times New Roman"/>
        </w:rPr>
      </w:pPr>
      <w:r w:rsidRPr="009F448E">
        <w:rPr>
          <w:rFonts w:cs="Times New Roman"/>
        </w:rPr>
        <w:t xml:space="preserve">En la actualidad existen programas sociales por parte del Gobierno de la Ciudad de México, uno de ellos es “Médico en tu casa” este programa fue creado para reducir índices de mortalidad por embarazos en Iztapalapa y Gustavo A. Madero. El cual consiste en </w:t>
      </w:r>
      <w:r w:rsidR="00914D52">
        <w:rPr>
          <w:rFonts w:cs="Times New Roman"/>
        </w:rPr>
        <w:t>enviar m</w:t>
      </w:r>
      <w:r w:rsidRPr="009F448E">
        <w:rPr>
          <w:rFonts w:cs="Times New Roman"/>
        </w:rPr>
        <w:t>édicos para que atie</w:t>
      </w:r>
      <w:r w:rsidR="004613A1" w:rsidRPr="009F448E">
        <w:rPr>
          <w:rFonts w:cs="Times New Roman"/>
        </w:rPr>
        <w:t>ndan a mujeres embarazadas,</w:t>
      </w:r>
      <w:r w:rsidRPr="009F448E">
        <w:rPr>
          <w:rFonts w:cs="Times New Roman"/>
        </w:rPr>
        <w:t xml:space="preserve"> adultos mayores y niños. El principal </w:t>
      </w:r>
      <w:r w:rsidRPr="009F448E">
        <w:rPr>
          <w:rFonts w:cs="Times New Roman"/>
        </w:rPr>
        <w:lastRenderedPageBreak/>
        <w:t>objetivo de este programa es brindar atención a la población vulnerable, principalmente adultos mayores, discapacitados, enfermos terminales, así como disminuir el índice de mortalidad materna-infantil en la capital.</w:t>
      </w:r>
    </w:p>
    <w:p w14:paraId="55798F4D" w14:textId="1C50330E" w:rsidR="00D65A48" w:rsidRPr="009F448E" w:rsidRDefault="00431898" w:rsidP="002C0691">
      <w:pPr>
        <w:spacing w:after="240"/>
        <w:rPr>
          <w:rFonts w:cs="Times New Roman"/>
        </w:rPr>
      </w:pPr>
      <w:r w:rsidRPr="009F448E">
        <w:rPr>
          <w:rFonts w:cs="Times New Roman"/>
        </w:rPr>
        <w:t xml:space="preserve">Sumado a lo anterior es necesario utilizar herramientas que nos permitan facilitar el cuidado de las personas con discapacidad, dando una opción más accesible para la población que no cuente con recursos necesarios para pagar algún servicio de cuidado y atención. </w:t>
      </w:r>
    </w:p>
    <w:p w14:paraId="625B4606" w14:textId="42791256" w:rsidR="001535DF" w:rsidRPr="009F448E" w:rsidRDefault="00431898" w:rsidP="002C0691">
      <w:pPr>
        <w:spacing w:after="240"/>
        <w:rPr>
          <w:rFonts w:cs="Times New Roman"/>
        </w:rPr>
      </w:pPr>
      <w:r w:rsidRPr="009F448E">
        <w:rPr>
          <w:rFonts w:cs="Times New Roman"/>
        </w:rPr>
        <w:t xml:space="preserve">La idea de utilizar este tipo de herramientas es facilitar el cuidado y la atención de las personas con </w:t>
      </w:r>
      <w:r w:rsidR="00C45BB5" w:rsidRPr="009F448E">
        <w:rPr>
          <w:rFonts w:cs="Times New Roman"/>
        </w:rPr>
        <w:t xml:space="preserve">alguna </w:t>
      </w:r>
      <w:r w:rsidRPr="009F448E">
        <w:rPr>
          <w:rFonts w:cs="Times New Roman"/>
        </w:rPr>
        <w:t>discapacidad,</w:t>
      </w:r>
      <w:r w:rsidR="00C45BB5" w:rsidRPr="009F448E">
        <w:rPr>
          <w:rFonts w:cs="Times New Roman"/>
        </w:rPr>
        <w:t xml:space="preserve"> teniendo en cuenta que </w:t>
      </w:r>
      <w:r w:rsidR="003D3C86">
        <w:rPr>
          <w:rFonts w:cs="Times New Roman"/>
        </w:rPr>
        <w:t xml:space="preserve">aún </w:t>
      </w:r>
      <w:r w:rsidR="00C45BB5" w:rsidRPr="009F448E">
        <w:rPr>
          <w:rFonts w:cs="Times New Roman"/>
        </w:rPr>
        <w:t>pueden realizar actividades de la vida cotidiana,</w:t>
      </w:r>
      <w:r w:rsidRPr="009F448E">
        <w:rPr>
          <w:rFonts w:cs="Times New Roman"/>
        </w:rPr>
        <w:t xml:space="preserve"> además de estar pen</w:t>
      </w:r>
      <w:r w:rsidR="00EE4F4C" w:rsidRPr="009F448E">
        <w:rPr>
          <w:rFonts w:cs="Times New Roman"/>
        </w:rPr>
        <w:t>dientes de los momentos exactos</w:t>
      </w:r>
      <w:r w:rsidRPr="009F448E">
        <w:rPr>
          <w:rFonts w:cs="Times New Roman"/>
        </w:rPr>
        <w:t xml:space="preserve"> en los que la persona presente una </w:t>
      </w:r>
      <w:r w:rsidR="00BF70B7">
        <w:rPr>
          <w:rFonts w:cs="Times New Roman"/>
        </w:rPr>
        <w:t>situación delicada en</w:t>
      </w:r>
      <w:r w:rsidRPr="009F448E">
        <w:rPr>
          <w:rFonts w:cs="Times New Roman"/>
        </w:rPr>
        <w:t xml:space="preserve"> su estado de salud. Una de estas alternati</w:t>
      </w:r>
      <w:r w:rsidR="008562A9">
        <w:rPr>
          <w:rFonts w:cs="Times New Roman"/>
        </w:rPr>
        <w:t>vas es utilizar sensores que</w:t>
      </w:r>
      <w:r w:rsidRPr="009F448E">
        <w:rPr>
          <w:rFonts w:cs="Times New Roman"/>
        </w:rPr>
        <w:t xml:space="preserve"> permitan supervisar las vulnerabilidades que presente, buscando aprovechar al máximo el tiempo de los familiares sin descuidar la atención que requiere el familiar con discapacidad, sin dejar de lado la necesidad de reducir los precios que conlleva el cuidado de las personas </w:t>
      </w:r>
      <w:r w:rsidR="008562A9">
        <w:rPr>
          <w:rFonts w:cs="Times New Roman"/>
        </w:rPr>
        <w:t xml:space="preserve">con discapacidad, ya que con esta propuesta </w:t>
      </w:r>
      <w:r w:rsidR="00131917">
        <w:rPr>
          <w:rFonts w:cs="Times New Roman"/>
        </w:rPr>
        <w:t>permitirá</w:t>
      </w:r>
      <w:r w:rsidRPr="009F448E">
        <w:rPr>
          <w:rFonts w:cs="Times New Roman"/>
        </w:rPr>
        <w:t xml:space="preserve"> a los familiares que no cuenten con los recursos para este tipo de</w:t>
      </w:r>
      <w:r w:rsidR="008562A9">
        <w:rPr>
          <w:rFonts w:cs="Times New Roman"/>
        </w:rPr>
        <w:t xml:space="preserve"> servicios, puedan usarla </w:t>
      </w:r>
      <w:r w:rsidRPr="009F448E">
        <w:rPr>
          <w:rFonts w:cs="Times New Roman"/>
        </w:rPr>
        <w:t>como apoyo al cuidado de sus familia</w:t>
      </w:r>
      <w:r w:rsidR="00131917">
        <w:rPr>
          <w:rFonts w:cs="Times New Roman"/>
        </w:rPr>
        <w:t xml:space="preserve">res, siendo el costo del </w:t>
      </w:r>
      <w:r w:rsidRPr="009F448E">
        <w:rPr>
          <w:rFonts w:cs="Times New Roman"/>
        </w:rPr>
        <w:t xml:space="preserve">prototipo más accesible, pensando en que se </w:t>
      </w:r>
      <w:r w:rsidR="00131917">
        <w:rPr>
          <w:rFonts w:cs="Times New Roman"/>
        </w:rPr>
        <w:t>realice con un menor monto</w:t>
      </w:r>
      <w:r w:rsidRPr="009F448E">
        <w:rPr>
          <w:rFonts w:cs="Times New Roman"/>
        </w:rPr>
        <w:t xml:space="preserve"> al requerido por las instituciones que brindan estos servicios.</w:t>
      </w:r>
    </w:p>
    <w:p w14:paraId="3CC99C23" w14:textId="6366F2F6" w:rsidR="00EE4F4C" w:rsidRDefault="00DB469E" w:rsidP="00803B69">
      <w:pPr>
        <w:pStyle w:val="Ttulo2"/>
      </w:pPr>
      <w:bookmarkStart w:id="2414" w:name="_Toc480316107"/>
      <w:bookmarkStart w:id="2415" w:name="_Toc483160332"/>
      <w:r>
        <w:t xml:space="preserve">1.1 </w:t>
      </w:r>
      <w:r w:rsidR="006C0988" w:rsidRPr="00E2523F">
        <w:t>Antecedentes</w:t>
      </w:r>
      <w:bookmarkEnd w:id="2414"/>
      <w:bookmarkEnd w:id="2415"/>
    </w:p>
    <w:p w14:paraId="798AEEFB" w14:textId="2804AC93" w:rsidR="00EE4F4C" w:rsidRPr="00E967B5" w:rsidRDefault="00EE4F4C" w:rsidP="00904827">
      <w:pPr>
        <w:pStyle w:val="Ttulo3"/>
      </w:pPr>
      <w:bookmarkStart w:id="2416" w:name="_Toc480316108"/>
      <w:bookmarkStart w:id="2417" w:name="_Toc483160333"/>
      <w:r w:rsidRPr="00E967B5">
        <w:t xml:space="preserve">1.1.1 </w:t>
      </w:r>
      <w:r w:rsidR="00E2523F" w:rsidRPr="00E967B5">
        <w:t>Crecimiento de la población de adultos mayores</w:t>
      </w:r>
      <w:bookmarkEnd w:id="2416"/>
      <w:bookmarkEnd w:id="2417"/>
    </w:p>
    <w:p w14:paraId="1F1798D5" w14:textId="302A73AA" w:rsidR="00E2523F" w:rsidRPr="009F448E" w:rsidRDefault="00E2523F" w:rsidP="002C0691">
      <w:pPr>
        <w:spacing w:after="240"/>
        <w:rPr>
          <w:rFonts w:cs="Times New Roman"/>
          <w:szCs w:val="24"/>
        </w:rPr>
      </w:pPr>
      <w:r w:rsidRPr="009F448E">
        <w:rPr>
          <w:rFonts w:cs="Times New Roman"/>
          <w:szCs w:val="24"/>
        </w:rPr>
        <w:t>De acuerdo con la OMS, a todo individuo mayor de 60 años se le llamar</w:t>
      </w:r>
      <w:r w:rsidR="00E3726F" w:rsidRPr="009F448E">
        <w:rPr>
          <w:rFonts w:cs="Times New Roman"/>
          <w:szCs w:val="24"/>
        </w:rPr>
        <w:t>á</w:t>
      </w:r>
      <w:r w:rsidRPr="009F448E">
        <w:rPr>
          <w:rFonts w:cs="Times New Roman"/>
          <w:szCs w:val="24"/>
        </w:rPr>
        <w:t xml:space="preserve"> de forma i</w:t>
      </w:r>
      <w:r w:rsidR="006E0D70" w:rsidRPr="009F448E">
        <w:rPr>
          <w:rFonts w:cs="Times New Roman"/>
          <w:szCs w:val="24"/>
        </w:rPr>
        <w:t>mperceptible</w:t>
      </w:r>
      <w:r w:rsidRPr="009F448E">
        <w:rPr>
          <w:rFonts w:cs="Times New Roman"/>
          <w:szCs w:val="24"/>
        </w:rPr>
        <w:t xml:space="preserve"> persona de la tercera edad. </w:t>
      </w:r>
      <w:r w:rsidRPr="009F448E">
        <w:rPr>
          <w:rFonts w:cs="Times New Roman"/>
          <w:szCs w:val="24"/>
          <w:shd w:val="clear" w:color="auto" w:fill="FFFFFF"/>
        </w:rPr>
        <w:t xml:space="preserve">Las personas de 60 años de edad o mayores realizan aportaciones valiosas a la sociedad como miembros activos de la familia, voluntarios y participantes </w:t>
      </w:r>
      <w:r w:rsidR="00E3726F" w:rsidRPr="009F448E">
        <w:rPr>
          <w:rFonts w:cs="Times New Roman"/>
          <w:szCs w:val="24"/>
          <w:shd w:val="clear" w:color="auto" w:fill="FFFFFF"/>
        </w:rPr>
        <w:t>dinámicos</w:t>
      </w:r>
      <w:r w:rsidRPr="009F448E">
        <w:rPr>
          <w:rFonts w:cs="Times New Roman"/>
          <w:szCs w:val="24"/>
          <w:shd w:val="clear" w:color="auto" w:fill="FFFFFF"/>
        </w:rPr>
        <w:t xml:space="preserve"> en la fuerza de trabajo. Por otra parte, a medida que</w:t>
      </w:r>
      <w:r w:rsidR="00E3726F" w:rsidRPr="009F448E">
        <w:rPr>
          <w:rFonts w:cs="Times New Roman"/>
          <w:szCs w:val="24"/>
          <w:shd w:val="clear" w:color="auto" w:fill="FFFFFF"/>
        </w:rPr>
        <w:t xml:space="preserve"> se</w:t>
      </w:r>
      <w:r w:rsidRPr="009F448E">
        <w:rPr>
          <w:rFonts w:cs="Times New Roman"/>
          <w:szCs w:val="24"/>
          <w:shd w:val="clear" w:color="auto" w:fill="FFFFFF"/>
        </w:rPr>
        <w:t xml:space="preserve"> envejece aumentan las probabilidades de pade</w:t>
      </w:r>
      <w:r w:rsidR="00E3726F" w:rsidRPr="009F448E">
        <w:rPr>
          <w:rFonts w:cs="Times New Roman"/>
          <w:szCs w:val="24"/>
          <w:shd w:val="clear" w:color="auto" w:fill="FFFFFF"/>
        </w:rPr>
        <w:t>cer</w:t>
      </w:r>
      <w:r w:rsidRPr="009F448E">
        <w:rPr>
          <w:rFonts w:cs="Times New Roman"/>
          <w:szCs w:val="24"/>
          <w:shd w:val="clear" w:color="auto" w:fill="FFFFFF"/>
        </w:rPr>
        <w:t xml:space="preserve"> varias afecciones al mism</w:t>
      </w:r>
      <w:r w:rsidR="00914D52">
        <w:rPr>
          <w:rFonts w:cs="Times New Roman"/>
          <w:szCs w:val="24"/>
          <w:shd w:val="clear" w:color="auto" w:fill="FFFFFF"/>
        </w:rPr>
        <w:t>o tiempo</w:t>
      </w:r>
      <w:r w:rsidR="006E0D70" w:rsidRPr="005D1373">
        <w:rPr>
          <w:rFonts w:cs="Times New Roman"/>
          <w:szCs w:val="24"/>
          <w:shd w:val="clear" w:color="auto" w:fill="FFFFFF"/>
        </w:rPr>
        <w:t>.</w:t>
      </w:r>
    </w:p>
    <w:p w14:paraId="674EF3C6" w14:textId="415D5F67" w:rsidR="00E2523F" w:rsidRPr="009F448E" w:rsidRDefault="00E2523F" w:rsidP="00FE1C9A">
      <w:pPr>
        <w:pStyle w:val="Prrafodelista"/>
        <w:numPr>
          <w:ilvl w:val="0"/>
          <w:numId w:val="6"/>
        </w:numPr>
        <w:shd w:val="clear" w:color="auto" w:fill="FFFFFF"/>
        <w:spacing w:line="225" w:lineRule="atLeast"/>
        <w:ind w:right="474"/>
        <w:textAlignment w:val="baseline"/>
        <w:rPr>
          <w:rFonts w:eastAsia="Times New Roman" w:cs="Times New Roman"/>
          <w:szCs w:val="24"/>
          <w:lang w:eastAsia="es-MX"/>
        </w:rPr>
      </w:pPr>
      <w:r w:rsidRPr="009F448E">
        <w:rPr>
          <w:rFonts w:eastAsia="Times New Roman" w:cs="Times New Roman"/>
          <w:szCs w:val="24"/>
          <w:lang w:eastAsia="es-MX"/>
        </w:rPr>
        <w:t>La población mundial está envejeciendo rápidamente. Entre 2015 y 205</w:t>
      </w:r>
      <w:r w:rsidR="00EE4F4C" w:rsidRPr="009F448E">
        <w:rPr>
          <w:rFonts w:eastAsia="Times New Roman" w:cs="Times New Roman"/>
          <w:szCs w:val="24"/>
          <w:lang w:eastAsia="es-MX"/>
        </w:rPr>
        <w:t>0 la proporción de la población</w:t>
      </w:r>
      <w:r w:rsidRPr="009F448E">
        <w:rPr>
          <w:rFonts w:eastAsia="Times New Roman" w:cs="Times New Roman"/>
          <w:szCs w:val="24"/>
          <w:lang w:eastAsia="es-MX"/>
        </w:rPr>
        <w:t xml:space="preserve"> mundial mayor de 60 años se multiplicará casi por dos, pasando del 12% al 22%.</w:t>
      </w:r>
    </w:p>
    <w:p w14:paraId="5AEAEF4F" w14:textId="77777777" w:rsidR="00E2523F" w:rsidRPr="009F448E" w:rsidRDefault="00E2523F" w:rsidP="00E2523F">
      <w:pPr>
        <w:pStyle w:val="Prrafodelista"/>
        <w:shd w:val="clear" w:color="auto" w:fill="FFFFFF"/>
        <w:spacing w:line="225" w:lineRule="atLeast"/>
        <w:ind w:right="49"/>
        <w:textAlignment w:val="baseline"/>
        <w:rPr>
          <w:rFonts w:eastAsia="Times New Roman" w:cs="Times New Roman"/>
          <w:szCs w:val="24"/>
          <w:lang w:eastAsia="es-MX"/>
        </w:rPr>
      </w:pPr>
    </w:p>
    <w:p w14:paraId="01EB97A0" w14:textId="0808898F" w:rsidR="00E2523F" w:rsidRPr="009F448E" w:rsidRDefault="00E2523F" w:rsidP="00FE1C9A">
      <w:pPr>
        <w:pStyle w:val="Prrafodelista"/>
        <w:numPr>
          <w:ilvl w:val="0"/>
          <w:numId w:val="6"/>
        </w:numPr>
        <w:shd w:val="clear" w:color="auto" w:fill="FFFFFF"/>
        <w:spacing w:before="240" w:line="225" w:lineRule="atLeast"/>
        <w:ind w:right="474"/>
        <w:textAlignment w:val="baseline"/>
        <w:rPr>
          <w:rFonts w:eastAsia="Times New Roman" w:cs="Times New Roman"/>
          <w:szCs w:val="24"/>
          <w:lang w:eastAsia="es-MX"/>
        </w:rPr>
      </w:pPr>
      <w:r w:rsidRPr="009F448E">
        <w:rPr>
          <w:rFonts w:eastAsia="Times New Roman" w:cs="Times New Roman"/>
          <w:szCs w:val="24"/>
          <w:lang w:eastAsia="es-MX"/>
        </w:rPr>
        <w:t xml:space="preserve">Los trastornos neuropsiquiátricos representan el 6,6% de la discapacidad total, </w:t>
      </w:r>
      <w:r w:rsidRPr="009F448E">
        <w:rPr>
          <w:rFonts w:cs="Times New Roman"/>
          <w:szCs w:val="24"/>
          <w:shd w:val="clear" w:color="auto" w:fill="FFFFFF"/>
        </w:rPr>
        <w:t>años de vida ajustados en función de la discapacidad</w:t>
      </w:r>
      <w:r w:rsidR="00A705DA">
        <w:rPr>
          <w:rStyle w:val="apple-converted-space"/>
          <w:rFonts w:cs="Times New Roman"/>
          <w:szCs w:val="24"/>
          <w:shd w:val="clear" w:color="auto" w:fill="FFFFFF"/>
        </w:rPr>
        <w:t xml:space="preserve"> </w:t>
      </w:r>
      <w:r w:rsidRPr="009F448E">
        <w:rPr>
          <w:rFonts w:eastAsia="Times New Roman" w:cs="Times New Roman"/>
          <w:szCs w:val="24"/>
          <w:lang w:eastAsia="es-MX"/>
        </w:rPr>
        <w:t>(</w:t>
      </w:r>
      <w:r w:rsidRPr="00A705DA">
        <w:rPr>
          <w:rFonts w:eastAsia="Times New Roman" w:cs="Times New Roman"/>
          <w:szCs w:val="24"/>
          <w:lang w:eastAsia="es-MX"/>
        </w:rPr>
        <w:t>AVAD</w:t>
      </w:r>
      <w:r w:rsidRPr="009F448E">
        <w:rPr>
          <w:rFonts w:eastAsia="Times New Roman" w:cs="Times New Roman"/>
          <w:szCs w:val="24"/>
          <w:lang w:eastAsia="es-MX"/>
        </w:rPr>
        <w:t>) en este grupo etario.</w:t>
      </w:r>
    </w:p>
    <w:p w14:paraId="67F55535" w14:textId="2B803E65" w:rsidR="002E1F20" w:rsidRPr="002C0691" w:rsidRDefault="00E2523F" w:rsidP="002C0691">
      <w:pPr>
        <w:spacing w:before="240" w:after="240"/>
        <w:rPr>
          <w:rFonts w:cs="Times New Roman"/>
          <w:szCs w:val="24"/>
          <w:shd w:val="clear" w:color="auto" w:fill="FFFFFF"/>
        </w:rPr>
      </w:pPr>
      <w:r w:rsidRPr="00BF70B7">
        <w:rPr>
          <w:rFonts w:cs="Times New Roman"/>
          <w:szCs w:val="24"/>
          <w:shd w:val="clear" w:color="auto" w:fill="FFFFFF"/>
        </w:rPr>
        <w:t xml:space="preserve">En números absolutos, el aumento previsto es de 900 millones a 2 000 millones de personas mayores de 60 años. Además de las causas generales de tensión con que se </w:t>
      </w:r>
      <w:r w:rsidR="006E0D70" w:rsidRPr="00BF70B7">
        <w:rPr>
          <w:rFonts w:cs="Times New Roman"/>
          <w:szCs w:val="24"/>
          <w:shd w:val="clear" w:color="auto" w:fill="FFFFFF"/>
        </w:rPr>
        <w:t>contrarres</w:t>
      </w:r>
      <w:r w:rsidRPr="00BF70B7">
        <w:rPr>
          <w:rFonts w:cs="Times New Roman"/>
          <w:szCs w:val="24"/>
          <w:shd w:val="clear" w:color="auto" w:fill="FFFFFF"/>
        </w:rPr>
        <w:t xml:space="preserve">ta todo el mundo, muchos adultos mayores se ven privados de la capacidad de vivir independientemente por dificultades de movilidad, dolor crónico, fragilidad u otros problemas mentales o físicos, de modo que necesitan asistencia a largo plazo. Además, entre los ancianos son más frecuentes experiencias como el dolor por la muerte de un ser querido, un descenso del nivel socioeconómico como consecuencia de la jubilación, o la discapacidad </w:t>
      </w:r>
      <w:r w:rsidR="00121CB6">
        <w:rPr>
          <w:rFonts w:cs="Times New Roman"/>
          <w:szCs w:val="24"/>
          <w:shd w:val="clear" w:color="auto" w:fill="FFFFFF"/>
        </w:rPr>
        <w:t>[4</w:t>
      </w:r>
      <w:r w:rsidRPr="005D1373">
        <w:rPr>
          <w:rFonts w:cs="Times New Roman"/>
          <w:szCs w:val="24"/>
          <w:shd w:val="clear" w:color="auto" w:fill="FFFFFF"/>
        </w:rPr>
        <w:t>].</w:t>
      </w:r>
    </w:p>
    <w:p w14:paraId="53787629" w14:textId="59A3F972" w:rsidR="00771924" w:rsidRPr="00771924" w:rsidRDefault="00EE4F4C" w:rsidP="00803B69">
      <w:pPr>
        <w:pStyle w:val="Ttulo3"/>
      </w:pPr>
      <w:bookmarkStart w:id="2418" w:name="_Toc480316109"/>
      <w:bookmarkStart w:id="2419" w:name="_Toc483160334"/>
      <w:r>
        <w:t>1.1.</w:t>
      </w:r>
      <w:r w:rsidR="00E54756">
        <w:t xml:space="preserve">2 </w:t>
      </w:r>
      <w:r w:rsidR="00912168">
        <w:t>Discapacidades en los adultos mayores</w:t>
      </w:r>
      <w:bookmarkEnd w:id="2418"/>
      <w:bookmarkEnd w:id="2419"/>
    </w:p>
    <w:p w14:paraId="615656F0" w14:textId="3EECA0DF" w:rsidR="00771924" w:rsidRPr="00A705DA" w:rsidRDefault="00771924" w:rsidP="00E2523F">
      <w:pPr>
        <w:spacing w:after="240"/>
        <w:rPr>
          <w:rFonts w:cs="Times New Roman"/>
          <w:lang w:eastAsia="es-MX"/>
        </w:rPr>
      </w:pPr>
      <w:r w:rsidRPr="00A705DA">
        <w:rPr>
          <w:rFonts w:cs="Times New Roman"/>
          <w:lang w:eastAsia="es-MX"/>
        </w:rPr>
        <w:t xml:space="preserve">Publicaciones avaladas por </w:t>
      </w:r>
      <w:r w:rsidR="002869C9" w:rsidRPr="00A705DA">
        <w:rPr>
          <w:rFonts w:cs="Times New Roman"/>
          <w:lang w:eastAsia="es-MX"/>
        </w:rPr>
        <w:t xml:space="preserve">las </w:t>
      </w:r>
      <w:r w:rsidRPr="00A705DA">
        <w:rPr>
          <w:rFonts w:cs="Times New Roman"/>
          <w:lang w:eastAsia="es-MX"/>
        </w:rPr>
        <w:t>distintas asociaciones</w:t>
      </w:r>
      <w:r w:rsidR="00E3726F" w:rsidRPr="00A705DA">
        <w:rPr>
          <w:rFonts w:cs="Times New Roman"/>
          <w:lang w:eastAsia="es-MX"/>
        </w:rPr>
        <w:t xml:space="preserve"> en diferentes países</w:t>
      </w:r>
      <w:r w:rsidRPr="00A705DA">
        <w:rPr>
          <w:rFonts w:cs="Times New Roman"/>
          <w:lang w:eastAsia="es-MX"/>
        </w:rPr>
        <w:t xml:space="preserve"> (Encuesta Nacional sobre el Uso del Tiempo (ENUT), Instituto Nacional de las Mujeres (INMUJERES), </w:t>
      </w:r>
      <w:r w:rsidRPr="00A705DA">
        <w:rPr>
          <w:rFonts w:cs="Times New Roman"/>
          <w:lang w:eastAsia="es-MX"/>
        </w:rPr>
        <w:lastRenderedPageBreak/>
        <w:t xml:space="preserve">el Fondo de las Naciones Unidas para el Desarrollo de la Mujer (UNIFEM), el Programa de las Naciones Unidas para el Desarrollo (PNUD) y el Instituto Nacional de </w:t>
      </w:r>
      <w:r w:rsidR="001535DF" w:rsidRPr="00A705DA">
        <w:rPr>
          <w:rFonts w:cs="Times New Roman"/>
          <w:lang w:eastAsia="es-MX"/>
        </w:rPr>
        <w:t>Estadística y Geografía (INEGI)</w:t>
      </w:r>
      <w:r w:rsidRPr="00A705DA">
        <w:rPr>
          <w:rFonts w:cs="Times New Roman"/>
          <w:lang w:eastAsia="es-MX"/>
        </w:rPr>
        <w:t xml:space="preserve">), </w:t>
      </w:r>
      <w:r w:rsidR="001476F9" w:rsidRPr="00A705DA">
        <w:rPr>
          <w:rFonts w:cs="Times New Roman"/>
          <w:lang w:eastAsia="es-MX"/>
        </w:rPr>
        <w:t xml:space="preserve">han dedicado recursos a la elaboración de </w:t>
      </w:r>
      <w:r w:rsidR="00742EA7" w:rsidRPr="00A705DA">
        <w:rPr>
          <w:rFonts w:cs="Times New Roman"/>
          <w:lang w:eastAsia="es-MX"/>
        </w:rPr>
        <w:t>encuestas del uso del tiempo, para conseguir información sobre la forma como las personas dividen su tiempo en realizar diversas actividades, como trabajar</w:t>
      </w:r>
      <w:r w:rsidR="002869C9" w:rsidRPr="00A705DA">
        <w:rPr>
          <w:rFonts w:cs="Times New Roman"/>
          <w:lang w:eastAsia="es-MX"/>
        </w:rPr>
        <w:t>,</w:t>
      </w:r>
      <w:r w:rsidR="00742EA7" w:rsidRPr="00A705DA">
        <w:rPr>
          <w:rFonts w:cs="Times New Roman"/>
          <w:lang w:eastAsia="es-MX"/>
        </w:rPr>
        <w:t xml:space="preserve"> estudiar, divertirse, comer y descansar, entre otras; y de manera específica, el tiempo que dedican al trabajo doméstico (cocinar, limpiar, lavar la ropa), así como a realizar las compras, pagar servicios, atender a los hijos, etcétera.</w:t>
      </w:r>
      <w:r w:rsidR="002869C9" w:rsidRPr="00A705DA">
        <w:rPr>
          <w:rFonts w:cs="Times New Roman"/>
          <w:lang w:eastAsia="es-MX"/>
        </w:rPr>
        <w:t xml:space="preserve"> Para este trabajo nos enfocamos solo al uso del tiempo </w:t>
      </w:r>
      <w:r w:rsidR="003853B4" w:rsidRPr="00A705DA">
        <w:rPr>
          <w:rFonts w:cs="Times New Roman"/>
          <w:lang w:eastAsia="es-MX"/>
        </w:rPr>
        <w:t xml:space="preserve">destinado al cuidado </w:t>
      </w:r>
      <w:r w:rsidR="002869C9" w:rsidRPr="00A705DA">
        <w:rPr>
          <w:rFonts w:cs="Times New Roman"/>
          <w:lang w:eastAsia="es-MX"/>
        </w:rPr>
        <w:t>de los adultos mayores</w:t>
      </w:r>
      <w:r w:rsidR="003853B4" w:rsidRPr="00A705DA">
        <w:rPr>
          <w:rFonts w:cs="Times New Roman"/>
          <w:lang w:eastAsia="es-MX"/>
        </w:rPr>
        <w:t xml:space="preserve"> considerando que es un problema reflejado en la economía familiar, debido a que personas de este grupo son susceptibles de sufrir alguna discapacidad, requiriendo la atención por parte de personal especializado, como enfermeras, o la ayuda de familiares.</w:t>
      </w:r>
    </w:p>
    <w:p w14:paraId="3AAF6F43" w14:textId="0BB8B5C9" w:rsidR="003866ED" w:rsidRDefault="00E2523F" w:rsidP="003866ED">
      <w:pPr>
        <w:spacing w:after="240"/>
        <w:rPr>
          <w:rFonts w:cs="Times New Roman"/>
          <w:lang w:eastAsia="es-MX"/>
        </w:rPr>
      </w:pPr>
      <w:r w:rsidRPr="007C0524">
        <w:rPr>
          <w:rFonts w:cs="Times New Roman"/>
          <w:lang w:eastAsia="es-MX"/>
        </w:rPr>
        <w:t>De las personas de 60 años y más</w:t>
      </w:r>
      <w:r w:rsidR="00771924" w:rsidRPr="007C0524">
        <w:rPr>
          <w:rFonts w:cs="Times New Roman"/>
          <w:lang w:eastAsia="es-MX"/>
        </w:rPr>
        <w:t>,</w:t>
      </w:r>
      <w:r w:rsidRPr="007C0524">
        <w:rPr>
          <w:rFonts w:cs="Times New Roman"/>
          <w:lang w:eastAsia="es-MX"/>
        </w:rPr>
        <w:t xml:space="preserve"> que registró la Encuesta Nacional sobre el Uso del Tiempo (</w:t>
      </w:r>
      <w:r w:rsidRPr="00A705DA">
        <w:rPr>
          <w:rFonts w:cs="Times New Roman"/>
          <w:lang w:eastAsia="es-MX"/>
        </w:rPr>
        <w:t>ENUT</w:t>
      </w:r>
      <w:r w:rsidRPr="007C0524">
        <w:rPr>
          <w:rFonts w:cs="Times New Roman"/>
          <w:lang w:eastAsia="es-MX"/>
        </w:rPr>
        <w:t>) 2009 como necesitadas de cuidado, 59% fueron mujeres y 41% hombres. Las razones de cuidado no difieren de manera notable por sexo. Un 74.8% lo clasificó como necesidades de cuidado continuo (55.9% debido a que tenía alguna enfermedad crónica y 18.9% por tener alguna limitación física o mental), mientras que el restante 39.5% fue por causa de una enfermedad temporal.</w:t>
      </w:r>
    </w:p>
    <w:p w14:paraId="7DD7CCFC" w14:textId="480D5FC6" w:rsidR="003866ED" w:rsidRPr="003866ED" w:rsidRDefault="003866ED" w:rsidP="003866ED">
      <w:pPr>
        <w:ind w:firstLine="0"/>
      </w:pPr>
      <w:r w:rsidRPr="007C0524">
        <w:rPr>
          <w:rFonts w:cs="Times New Roman"/>
          <w:lang w:eastAsia="es-MX"/>
        </w:rPr>
        <w:t xml:space="preserve">En los resultados de la </w:t>
      </w:r>
      <w:ins w:id="2420" w:author="Tanya Hernández" w:date="2017-05-16T23:07:00Z">
        <w:r w:rsidR="00AC4340">
          <w:rPr>
            <w:rFonts w:cs="Times New Roman"/>
            <w:lang w:eastAsia="es-MX"/>
          </w:rPr>
          <w:t>g</w:t>
        </w:r>
      </w:ins>
      <w:del w:id="2421" w:author="Tanya Hernández" w:date="2017-05-16T23:07:00Z">
        <w:r w:rsidDel="00AC4340">
          <w:rPr>
            <w:rFonts w:cs="Times New Roman"/>
            <w:lang w:eastAsia="es-MX"/>
          </w:rPr>
          <w:delText>G</w:delText>
        </w:r>
      </w:del>
      <w:r>
        <w:rPr>
          <w:rFonts w:cs="Times New Roman"/>
          <w:lang w:eastAsia="es-MX"/>
        </w:rPr>
        <w:t>ráfica</w:t>
      </w:r>
      <w:r w:rsidRPr="007C0524">
        <w:rPr>
          <w:rFonts w:cs="Times New Roman"/>
          <w:lang w:eastAsia="es-MX"/>
        </w:rPr>
        <w:t xml:space="preserve"> 1</w:t>
      </w:r>
      <w:r>
        <w:rPr>
          <w:rFonts w:cs="Times New Roman"/>
          <w:lang w:eastAsia="es-MX"/>
        </w:rPr>
        <w:t>.1</w:t>
      </w:r>
      <w:r w:rsidRPr="007C0524">
        <w:rPr>
          <w:rFonts w:cs="Times New Roman"/>
          <w:lang w:eastAsia="es-MX"/>
        </w:rPr>
        <w:t xml:space="preserve"> se aprecia considerablemente mayor el número de mujeres que de hombres que requieren de cuidado. Hay que resaltar que más de medio millón de personas adultas mayores requieren de cuidados continuos debido a una limitación física o mental. </w:t>
      </w:r>
      <w:r>
        <w:rPr>
          <w:rFonts w:cs="Times New Roman"/>
          <w:lang w:eastAsia="es-MX"/>
        </w:rPr>
        <w:t>Necesidades de cuidado s</w:t>
      </w:r>
      <w:r w:rsidRPr="007C0524">
        <w:rPr>
          <w:rFonts w:cs="Times New Roman"/>
          <w:lang w:eastAsia="es-MX"/>
        </w:rPr>
        <w:t>egún datos de la Encuesta Nacional sobre Uso del Tiempo (</w:t>
      </w:r>
      <w:r w:rsidRPr="00DE4F13">
        <w:rPr>
          <w:rFonts w:cs="Times New Roman"/>
          <w:lang w:eastAsia="es-MX"/>
        </w:rPr>
        <w:t>ENUT</w:t>
      </w:r>
      <w:r w:rsidRPr="007C0524">
        <w:rPr>
          <w:rFonts w:cs="Times New Roman"/>
          <w:lang w:eastAsia="es-MX"/>
        </w:rPr>
        <w:t>) 2009, 25.3% de las personas adultas mayores, 27.8% de las mujeres y 22.5% de los hombres necesitaron que alguna persona de su hogar le brindar</w:t>
      </w:r>
      <w:r>
        <w:rPr>
          <w:rFonts w:cs="Times New Roman"/>
          <w:lang w:eastAsia="es-MX"/>
        </w:rPr>
        <w:t>á</w:t>
      </w:r>
      <w:r w:rsidRPr="007C0524">
        <w:rPr>
          <w:rFonts w:cs="Times New Roman"/>
          <w:lang w:eastAsia="es-MX"/>
        </w:rPr>
        <w:t xml:space="preserve"> cuidados o apoyo. Como era de esperarse, las necesidades de cuidado se incrementan conforme aumenta la edad </w:t>
      </w:r>
      <w:r>
        <w:rPr>
          <w:rFonts w:cs="Times New Roman"/>
          <w:lang w:eastAsia="es-MX"/>
        </w:rPr>
        <w:t>[5</w:t>
      </w:r>
      <w:r w:rsidRPr="00374F99">
        <w:rPr>
          <w:rFonts w:cs="Times New Roman"/>
          <w:lang w:eastAsia="es-MX"/>
        </w:rPr>
        <w:t>].</w:t>
      </w:r>
    </w:p>
    <w:p w14:paraId="4221DEE3" w14:textId="28627D40" w:rsidR="009809BA" w:rsidRPr="0093118A" w:rsidRDefault="009809BA" w:rsidP="003866ED">
      <w:pPr>
        <w:ind w:firstLine="0"/>
        <w:rPr>
          <w:rFonts w:cs="Times New Roman"/>
          <w:sz w:val="16"/>
          <w:lang w:eastAsia="es-MX"/>
        </w:rPr>
      </w:pPr>
    </w:p>
    <w:tbl>
      <w:tblPr>
        <w:tblStyle w:val="Tabladelista7concolores-nfasis3"/>
        <w:tblW w:w="10037" w:type="dxa"/>
        <w:tblLook w:val="04A0" w:firstRow="1" w:lastRow="0" w:firstColumn="1" w:lastColumn="0" w:noHBand="0" w:noVBand="1"/>
      </w:tblPr>
      <w:tblGrid>
        <w:gridCol w:w="3640"/>
        <w:gridCol w:w="1028"/>
        <w:gridCol w:w="1126"/>
        <w:gridCol w:w="1028"/>
        <w:gridCol w:w="1126"/>
        <w:gridCol w:w="1028"/>
        <w:gridCol w:w="1061"/>
      </w:tblGrid>
      <w:tr w:rsidR="005777E2" w:rsidRPr="00914D52" w14:paraId="2C47C2BB" w14:textId="77777777" w:rsidTr="00914D52">
        <w:trPr>
          <w:cnfStyle w:val="100000000000" w:firstRow="1" w:lastRow="0" w:firstColumn="0" w:lastColumn="0" w:oddVBand="0" w:evenVBand="0" w:oddHBand="0" w:evenHBand="0" w:firstRowFirstColumn="0" w:firstRowLastColumn="0" w:lastRowFirstColumn="0" w:lastRowLastColumn="0"/>
          <w:trHeight w:val="106"/>
        </w:trPr>
        <w:tc>
          <w:tcPr>
            <w:cnfStyle w:val="001000000100" w:firstRow="0" w:lastRow="0" w:firstColumn="1" w:lastColumn="0" w:oddVBand="0" w:evenVBand="0" w:oddHBand="0" w:evenHBand="0" w:firstRowFirstColumn="1" w:firstRowLastColumn="0" w:lastRowFirstColumn="0" w:lastRowLastColumn="0"/>
            <w:tcW w:w="0" w:type="auto"/>
            <w:vAlign w:val="center"/>
          </w:tcPr>
          <w:p w14:paraId="4A51982C" w14:textId="77777777" w:rsidR="00BB3F8B" w:rsidRPr="00914D52" w:rsidRDefault="00BB3F8B" w:rsidP="00675229">
            <w:pPr>
              <w:jc w:val="center"/>
              <w:rPr>
                <w:rFonts w:cs="Times New Roman"/>
                <w:i w:val="0"/>
                <w:color w:val="3B3838" w:themeColor="background2" w:themeShade="40"/>
                <w:sz w:val="20"/>
              </w:rPr>
            </w:pPr>
          </w:p>
        </w:tc>
        <w:tc>
          <w:tcPr>
            <w:tcW w:w="0" w:type="auto"/>
            <w:gridSpan w:val="2"/>
            <w:vAlign w:val="center"/>
          </w:tcPr>
          <w:p w14:paraId="3747B4EA" w14:textId="77777777" w:rsidR="00BB3F8B" w:rsidRPr="00914D52" w:rsidRDefault="00BB3F8B" w:rsidP="00675229">
            <w:pPr>
              <w:jc w:val="center"/>
              <w:cnfStyle w:val="100000000000" w:firstRow="1" w:lastRow="0" w:firstColumn="0" w:lastColumn="0" w:oddVBand="0" w:evenVBand="0" w:oddHBand="0" w:evenHBand="0" w:firstRowFirstColumn="0" w:firstRowLastColumn="0" w:lastRowFirstColumn="0" w:lastRowLastColumn="0"/>
              <w:rPr>
                <w:rFonts w:cs="Times New Roman"/>
                <w:i w:val="0"/>
                <w:color w:val="3B3838" w:themeColor="background2" w:themeShade="40"/>
                <w:sz w:val="20"/>
              </w:rPr>
            </w:pPr>
            <w:r w:rsidRPr="00914D52">
              <w:rPr>
                <w:rFonts w:cs="Times New Roman"/>
                <w:color w:val="3B3838" w:themeColor="background2" w:themeShade="40"/>
                <w:sz w:val="20"/>
              </w:rPr>
              <w:t>Mujeres</w:t>
            </w:r>
          </w:p>
        </w:tc>
        <w:tc>
          <w:tcPr>
            <w:tcW w:w="0" w:type="auto"/>
            <w:gridSpan w:val="2"/>
            <w:vAlign w:val="center"/>
          </w:tcPr>
          <w:p w14:paraId="54F4422F" w14:textId="77777777" w:rsidR="00BB3F8B" w:rsidRPr="00914D52" w:rsidRDefault="00BB3F8B" w:rsidP="00675229">
            <w:pPr>
              <w:jc w:val="center"/>
              <w:cnfStyle w:val="100000000000" w:firstRow="1" w:lastRow="0" w:firstColumn="0" w:lastColumn="0" w:oddVBand="0" w:evenVBand="0" w:oddHBand="0" w:evenHBand="0" w:firstRowFirstColumn="0" w:firstRowLastColumn="0" w:lastRowFirstColumn="0" w:lastRowLastColumn="0"/>
              <w:rPr>
                <w:rFonts w:cs="Times New Roman"/>
                <w:i w:val="0"/>
                <w:color w:val="3B3838" w:themeColor="background2" w:themeShade="40"/>
                <w:sz w:val="20"/>
              </w:rPr>
            </w:pPr>
            <w:r w:rsidRPr="00914D52">
              <w:rPr>
                <w:rFonts w:cs="Times New Roman"/>
                <w:color w:val="3B3838" w:themeColor="background2" w:themeShade="40"/>
                <w:sz w:val="20"/>
              </w:rPr>
              <w:t>Hombres</w:t>
            </w:r>
          </w:p>
        </w:tc>
        <w:tc>
          <w:tcPr>
            <w:tcW w:w="0" w:type="auto"/>
            <w:gridSpan w:val="2"/>
            <w:vAlign w:val="center"/>
          </w:tcPr>
          <w:p w14:paraId="399BE25C" w14:textId="77777777" w:rsidR="00BB3F8B" w:rsidRPr="00914D52" w:rsidRDefault="00BB3F8B" w:rsidP="00675229">
            <w:pPr>
              <w:jc w:val="center"/>
              <w:cnfStyle w:val="100000000000" w:firstRow="1" w:lastRow="0" w:firstColumn="0" w:lastColumn="0" w:oddVBand="0" w:evenVBand="0" w:oddHBand="0" w:evenHBand="0" w:firstRowFirstColumn="0" w:firstRowLastColumn="0" w:lastRowFirstColumn="0" w:lastRowLastColumn="0"/>
              <w:rPr>
                <w:rFonts w:cs="Times New Roman"/>
                <w:i w:val="0"/>
                <w:color w:val="3B3838" w:themeColor="background2" w:themeShade="40"/>
                <w:sz w:val="20"/>
              </w:rPr>
            </w:pPr>
            <w:r w:rsidRPr="00914D52">
              <w:rPr>
                <w:rFonts w:cs="Times New Roman"/>
                <w:color w:val="3B3838" w:themeColor="background2" w:themeShade="40"/>
                <w:sz w:val="20"/>
              </w:rPr>
              <w:t>Total</w:t>
            </w:r>
          </w:p>
        </w:tc>
      </w:tr>
      <w:tr w:rsidR="0093118A" w:rsidRPr="00914D52" w14:paraId="2AA1DACE" w14:textId="77777777" w:rsidTr="00914D52">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065B92" w14:textId="77777777" w:rsidR="00BB3F8B" w:rsidRPr="00914D52" w:rsidRDefault="00BB3F8B" w:rsidP="00675229">
            <w:pPr>
              <w:jc w:val="center"/>
              <w:rPr>
                <w:rFonts w:cs="Times New Roman"/>
                <w:i w:val="0"/>
                <w:color w:val="3B3838" w:themeColor="background2" w:themeShade="40"/>
                <w:sz w:val="20"/>
              </w:rPr>
            </w:pPr>
            <w:r w:rsidRPr="00914D52">
              <w:rPr>
                <w:rFonts w:cs="Times New Roman"/>
                <w:i w:val="0"/>
                <w:color w:val="3B3838" w:themeColor="background2" w:themeShade="40"/>
                <w:sz w:val="20"/>
              </w:rPr>
              <w:t>Necesito de cuidados porque …</w:t>
            </w:r>
          </w:p>
        </w:tc>
        <w:tc>
          <w:tcPr>
            <w:tcW w:w="0" w:type="auto"/>
            <w:vAlign w:val="center"/>
          </w:tcPr>
          <w:p w14:paraId="06F3CF80"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Absolutos</w:t>
            </w:r>
          </w:p>
        </w:tc>
        <w:tc>
          <w:tcPr>
            <w:tcW w:w="0" w:type="auto"/>
            <w:vAlign w:val="center"/>
          </w:tcPr>
          <w:p w14:paraId="526C24B6" w14:textId="543E4793"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Porcentaje</w:t>
            </w:r>
            <w:r w:rsidR="0093118A" w:rsidRPr="00914D52">
              <w:rPr>
                <w:rStyle w:val="Refdenotaalpie"/>
                <w:rFonts w:cs="Times New Roman"/>
                <w:color w:val="3B3838" w:themeColor="background2" w:themeShade="40"/>
                <w:sz w:val="20"/>
              </w:rPr>
              <w:footnoteReference w:id="1"/>
            </w:r>
          </w:p>
        </w:tc>
        <w:tc>
          <w:tcPr>
            <w:tcW w:w="0" w:type="auto"/>
            <w:vAlign w:val="center"/>
          </w:tcPr>
          <w:p w14:paraId="19C93156"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Absolutos</w:t>
            </w:r>
          </w:p>
        </w:tc>
        <w:tc>
          <w:tcPr>
            <w:tcW w:w="0" w:type="auto"/>
            <w:vAlign w:val="center"/>
          </w:tcPr>
          <w:p w14:paraId="56767433" w14:textId="008A714D"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Porcentaje</w:t>
            </w:r>
            <w:r w:rsidR="0093118A" w:rsidRPr="00914D52">
              <w:rPr>
                <w:rFonts w:cs="Times New Roman"/>
                <w:color w:val="3B3838" w:themeColor="background2" w:themeShade="40"/>
                <w:sz w:val="20"/>
                <w:vertAlign w:val="superscript"/>
              </w:rPr>
              <w:t>1</w:t>
            </w:r>
          </w:p>
        </w:tc>
        <w:tc>
          <w:tcPr>
            <w:tcW w:w="0" w:type="auto"/>
            <w:vAlign w:val="center"/>
          </w:tcPr>
          <w:p w14:paraId="1954BF11"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Absolutos</w:t>
            </w:r>
          </w:p>
        </w:tc>
        <w:tc>
          <w:tcPr>
            <w:tcW w:w="0" w:type="auto"/>
            <w:vAlign w:val="center"/>
          </w:tcPr>
          <w:p w14:paraId="6332B049"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Porcentaje</w:t>
            </w:r>
          </w:p>
        </w:tc>
      </w:tr>
      <w:tr w:rsidR="0093118A" w:rsidRPr="00914D52" w14:paraId="148C432E" w14:textId="77777777" w:rsidTr="00914D52">
        <w:trPr>
          <w:trHeight w:val="552"/>
        </w:trPr>
        <w:tc>
          <w:tcPr>
            <w:cnfStyle w:val="001000000000" w:firstRow="0" w:lastRow="0" w:firstColumn="1" w:lastColumn="0" w:oddVBand="0" w:evenVBand="0" w:oddHBand="0" w:evenHBand="0" w:firstRowFirstColumn="0" w:firstRowLastColumn="0" w:lastRowFirstColumn="0" w:lastRowLastColumn="0"/>
            <w:tcW w:w="0" w:type="auto"/>
            <w:vAlign w:val="center"/>
          </w:tcPr>
          <w:p w14:paraId="1E53D519" w14:textId="77777777" w:rsidR="00BB3F8B" w:rsidRPr="00914D52" w:rsidRDefault="00BB3F8B" w:rsidP="00675229">
            <w:pPr>
              <w:jc w:val="center"/>
              <w:rPr>
                <w:rFonts w:cs="Times New Roman"/>
                <w:i w:val="0"/>
                <w:color w:val="3B3838" w:themeColor="background2" w:themeShade="40"/>
                <w:sz w:val="20"/>
              </w:rPr>
            </w:pPr>
            <w:r w:rsidRPr="00914D52">
              <w:rPr>
                <w:rFonts w:cs="Times New Roman"/>
                <w:i w:val="0"/>
                <w:color w:val="3B3838" w:themeColor="background2" w:themeShade="40"/>
                <w:sz w:val="20"/>
              </w:rPr>
              <w:t>Estuvo enfermo(a) durante la semana pasada</w:t>
            </w:r>
          </w:p>
        </w:tc>
        <w:tc>
          <w:tcPr>
            <w:tcW w:w="0" w:type="auto"/>
            <w:vAlign w:val="center"/>
          </w:tcPr>
          <w:p w14:paraId="1122E5C5"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644,896</w:t>
            </w:r>
          </w:p>
        </w:tc>
        <w:tc>
          <w:tcPr>
            <w:tcW w:w="0" w:type="auto"/>
            <w:vAlign w:val="center"/>
          </w:tcPr>
          <w:p w14:paraId="02D56733"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40.6</w:t>
            </w:r>
          </w:p>
        </w:tc>
        <w:tc>
          <w:tcPr>
            <w:tcW w:w="0" w:type="auto"/>
            <w:vAlign w:val="center"/>
          </w:tcPr>
          <w:p w14:paraId="4FE4BE95"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422,380</w:t>
            </w:r>
          </w:p>
        </w:tc>
        <w:tc>
          <w:tcPr>
            <w:tcW w:w="0" w:type="auto"/>
            <w:vAlign w:val="center"/>
          </w:tcPr>
          <w:p w14:paraId="157036AC"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38.1</w:t>
            </w:r>
          </w:p>
        </w:tc>
        <w:tc>
          <w:tcPr>
            <w:tcW w:w="0" w:type="auto"/>
            <w:vAlign w:val="center"/>
          </w:tcPr>
          <w:p w14:paraId="0CEE151E"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1,067,276</w:t>
            </w:r>
          </w:p>
        </w:tc>
        <w:tc>
          <w:tcPr>
            <w:tcW w:w="0" w:type="auto"/>
            <w:vAlign w:val="center"/>
          </w:tcPr>
          <w:p w14:paraId="24ACCEF5"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39.5</w:t>
            </w:r>
          </w:p>
        </w:tc>
      </w:tr>
      <w:tr w:rsidR="0093118A" w:rsidRPr="00914D52" w14:paraId="6D7A6A80" w14:textId="77777777" w:rsidTr="00914D52">
        <w:trPr>
          <w:cnfStyle w:val="000000100000" w:firstRow="0" w:lastRow="0" w:firstColumn="0" w:lastColumn="0" w:oddVBand="0" w:evenVBand="0" w:oddHBand="1" w:evenHBand="0" w:firstRowFirstColumn="0" w:firstRowLastColumn="0" w:lastRowFirstColumn="0" w:lastRowLastColumn="0"/>
          <w:trHeight w:val="1142"/>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F9FBB3" w14:textId="77777777" w:rsidR="00BB3F8B" w:rsidRPr="00914D52" w:rsidRDefault="00BB3F8B" w:rsidP="00675229">
            <w:pPr>
              <w:jc w:val="center"/>
              <w:rPr>
                <w:rFonts w:cs="Times New Roman"/>
                <w:i w:val="0"/>
                <w:color w:val="3B3838" w:themeColor="background2" w:themeShade="40"/>
                <w:sz w:val="20"/>
              </w:rPr>
            </w:pPr>
            <w:r w:rsidRPr="00914D52">
              <w:rPr>
                <w:rFonts w:cs="Times New Roman"/>
                <w:i w:val="0"/>
                <w:color w:val="3B3838" w:themeColor="background2" w:themeShade="40"/>
                <w:sz w:val="20"/>
              </w:rPr>
              <w:t>¿Tiene alguna enfermedad crónica que requiere de cuidado continuo? (como artritis, asma, cáncer, diabetes, etc.)</w:t>
            </w:r>
          </w:p>
        </w:tc>
        <w:tc>
          <w:tcPr>
            <w:tcW w:w="0" w:type="auto"/>
            <w:vAlign w:val="center"/>
          </w:tcPr>
          <w:p w14:paraId="0839E084"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912,446</w:t>
            </w:r>
          </w:p>
        </w:tc>
        <w:tc>
          <w:tcPr>
            <w:tcW w:w="0" w:type="auto"/>
            <w:vAlign w:val="center"/>
          </w:tcPr>
          <w:p w14:paraId="2F66DD4E"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57.4</w:t>
            </w:r>
          </w:p>
        </w:tc>
        <w:tc>
          <w:tcPr>
            <w:tcW w:w="0" w:type="auto"/>
            <w:vAlign w:val="center"/>
          </w:tcPr>
          <w:p w14:paraId="1844B967"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596,530</w:t>
            </w:r>
          </w:p>
        </w:tc>
        <w:tc>
          <w:tcPr>
            <w:tcW w:w="0" w:type="auto"/>
            <w:vAlign w:val="center"/>
          </w:tcPr>
          <w:p w14:paraId="1F896383"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53.8</w:t>
            </w:r>
          </w:p>
        </w:tc>
        <w:tc>
          <w:tcPr>
            <w:tcW w:w="0" w:type="auto"/>
            <w:vAlign w:val="center"/>
          </w:tcPr>
          <w:p w14:paraId="74BB49D1"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1,508,976</w:t>
            </w:r>
          </w:p>
        </w:tc>
        <w:tc>
          <w:tcPr>
            <w:tcW w:w="0" w:type="auto"/>
            <w:vAlign w:val="center"/>
          </w:tcPr>
          <w:p w14:paraId="500BBDBA" w14:textId="77777777" w:rsidR="00BB3F8B" w:rsidRPr="00914D52" w:rsidRDefault="00BB3F8B" w:rsidP="00675229">
            <w:pPr>
              <w:jc w:val="center"/>
              <w:cnfStyle w:val="000000100000" w:firstRow="0" w:lastRow="0" w:firstColumn="0" w:lastColumn="0" w:oddVBand="0" w:evenVBand="0" w:oddHBand="1"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55.9</w:t>
            </w:r>
          </w:p>
        </w:tc>
      </w:tr>
      <w:tr w:rsidR="0093118A" w:rsidRPr="00914D52" w14:paraId="7457AF5D" w14:textId="77777777" w:rsidTr="00914D52">
        <w:trPr>
          <w:trHeight w:val="769"/>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5499DA" w14:textId="77777777" w:rsidR="00BB3F8B" w:rsidRPr="00914D52" w:rsidRDefault="00BB3F8B" w:rsidP="00675229">
            <w:pPr>
              <w:jc w:val="center"/>
              <w:rPr>
                <w:rFonts w:cs="Times New Roman"/>
                <w:i w:val="0"/>
                <w:color w:val="3B3838" w:themeColor="background2" w:themeShade="40"/>
                <w:sz w:val="20"/>
              </w:rPr>
            </w:pPr>
            <w:r w:rsidRPr="00914D52">
              <w:rPr>
                <w:rFonts w:cs="Times New Roman"/>
                <w:i w:val="0"/>
                <w:color w:val="3B3838" w:themeColor="background2" w:themeShade="40"/>
                <w:sz w:val="20"/>
              </w:rPr>
              <w:t>¿Tiene alguna limitación física o mental por la cual requiere de cuidado continuo?</w:t>
            </w:r>
          </w:p>
        </w:tc>
        <w:tc>
          <w:tcPr>
            <w:tcW w:w="0" w:type="auto"/>
            <w:vAlign w:val="center"/>
          </w:tcPr>
          <w:p w14:paraId="249F02A9"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275,862</w:t>
            </w:r>
          </w:p>
        </w:tc>
        <w:tc>
          <w:tcPr>
            <w:tcW w:w="0" w:type="auto"/>
            <w:vAlign w:val="center"/>
          </w:tcPr>
          <w:p w14:paraId="0335C54C"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17.3</w:t>
            </w:r>
          </w:p>
        </w:tc>
        <w:tc>
          <w:tcPr>
            <w:tcW w:w="0" w:type="auto"/>
            <w:vAlign w:val="center"/>
          </w:tcPr>
          <w:p w14:paraId="40DE950E"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234,162</w:t>
            </w:r>
          </w:p>
        </w:tc>
        <w:tc>
          <w:tcPr>
            <w:tcW w:w="0" w:type="auto"/>
            <w:vAlign w:val="center"/>
          </w:tcPr>
          <w:p w14:paraId="36090684"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21.1</w:t>
            </w:r>
          </w:p>
        </w:tc>
        <w:tc>
          <w:tcPr>
            <w:tcW w:w="0" w:type="auto"/>
            <w:vAlign w:val="center"/>
          </w:tcPr>
          <w:p w14:paraId="134BCAED" w14:textId="77777777" w:rsidR="00BB3F8B" w:rsidRPr="00914D52" w:rsidRDefault="00BB3F8B" w:rsidP="00675229">
            <w:pPr>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510,024</w:t>
            </w:r>
          </w:p>
        </w:tc>
        <w:tc>
          <w:tcPr>
            <w:tcW w:w="0" w:type="auto"/>
            <w:vAlign w:val="center"/>
          </w:tcPr>
          <w:p w14:paraId="5DB498D3" w14:textId="77777777" w:rsidR="00BB3F8B" w:rsidRPr="00914D52" w:rsidRDefault="00BB3F8B" w:rsidP="000854A5">
            <w:pPr>
              <w:keepNext/>
              <w:jc w:val="center"/>
              <w:cnfStyle w:val="000000000000" w:firstRow="0" w:lastRow="0" w:firstColumn="0" w:lastColumn="0" w:oddVBand="0" w:evenVBand="0" w:oddHBand="0" w:evenHBand="0" w:firstRowFirstColumn="0" w:firstRowLastColumn="0" w:lastRowFirstColumn="0" w:lastRowLastColumn="0"/>
              <w:rPr>
                <w:rFonts w:cs="Times New Roman"/>
                <w:color w:val="3B3838" w:themeColor="background2" w:themeShade="40"/>
                <w:sz w:val="20"/>
              </w:rPr>
            </w:pPr>
            <w:r w:rsidRPr="00914D52">
              <w:rPr>
                <w:rFonts w:cs="Times New Roman"/>
                <w:color w:val="3B3838" w:themeColor="background2" w:themeShade="40"/>
                <w:sz w:val="20"/>
              </w:rPr>
              <w:t>18.29</w:t>
            </w:r>
          </w:p>
        </w:tc>
      </w:tr>
    </w:tbl>
    <w:p w14:paraId="7E6C5DAF" w14:textId="251F66BF" w:rsidR="0007325C" w:rsidRPr="00AA0170" w:rsidRDefault="00AA0170">
      <w:pPr>
        <w:pStyle w:val="Descripcin"/>
      </w:pPr>
      <w:bookmarkStart w:id="2422" w:name="_Toc479526081"/>
      <w:bookmarkStart w:id="2423" w:name="_Toc483688074"/>
      <w:r w:rsidRPr="00891B78">
        <w:rPr>
          <w:lang w:val="es-MX"/>
          <w:rPrChange w:id="2424" w:author="Tanya Hernández" w:date="2017-05-16T22:59:00Z">
            <w:rPr/>
          </w:rPrChange>
        </w:rPr>
        <w:t>Gráfica 1.</w:t>
      </w:r>
      <w:r w:rsidRPr="00891B78">
        <w:rPr>
          <w:lang w:val="es-MX"/>
          <w:rPrChange w:id="2425" w:author="Tanya Hernández" w:date="2017-05-16T22:59:00Z">
            <w:rPr/>
          </w:rPrChange>
        </w:rPr>
        <w:fldChar w:fldCharType="begin"/>
      </w:r>
      <w:r w:rsidRPr="00891B78">
        <w:rPr>
          <w:lang w:val="es-MX"/>
          <w:rPrChange w:id="2426" w:author="Tanya Hernández" w:date="2017-05-16T22:59:00Z">
            <w:rPr/>
          </w:rPrChange>
        </w:rPr>
        <w:instrText xml:space="preserve"> SEQ Gráfica \* ARABIC </w:instrText>
      </w:r>
      <w:r w:rsidRPr="00891B78">
        <w:rPr>
          <w:lang w:val="es-MX"/>
          <w:rPrChange w:id="2427" w:author="Tanya Hernández" w:date="2017-05-16T22:59:00Z">
            <w:rPr/>
          </w:rPrChange>
        </w:rPr>
        <w:fldChar w:fldCharType="separate"/>
      </w:r>
      <w:ins w:id="2428" w:author="Tanya Hernández" w:date="2017-05-21T21:21:00Z">
        <w:r w:rsidR="00604603">
          <w:rPr>
            <w:lang w:val="es-MX"/>
          </w:rPr>
          <w:t>1</w:t>
        </w:r>
      </w:ins>
      <w:del w:id="2429" w:author="Tanya Hernández" w:date="2017-05-17T01:33:00Z">
        <w:r w:rsidR="005B2C04" w:rsidRPr="00891B78" w:rsidDel="00262C61">
          <w:rPr>
            <w:lang w:val="es-MX"/>
            <w:rPrChange w:id="2430" w:author="Tanya Hernández" w:date="2017-05-16T22:59:00Z">
              <w:rPr/>
            </w:rPrChange>
          </w:rPr>
          <w:delText>1</w:delText>
        </w:r>
      </w:del>
      <w:r w:rsidRPr="00891B78">
        <w:rPr>
          <w:lang w:val="es-MX"/>
          <w:rPrChange w:id="2431" w:author="Tanya Hernández" w:date="2017-05-16T22:59:00Z">
            <w:rPr/>
          </w:rPrChange>
        </w:rPr>
        <w:fldChar w:fldCharType="end"/>
      </w:r>
      <w:r>
        <w:t xml:space="preserve"> </w:t>
      </w:r>
      <w:r w:rsidR="00F22777" w:rsidRPr="00AA0170">
        <w:t>Población de 60 años o más que necesitó de cuidados la semana previa a la entrevista de la ENUT 2009 por su sexo,</w:t>
      </w:r>
      <w:r w:rsidR="00293214" w:rsidRPr="00AA0170">
        <w:t xml:space="preserve"> según clasificación de cuidado [</w:t>
      </w:r>
      <w:r w:rsidR="00A705DA" w:rsidRPr="00AA0170">
        <w:t>5</w:t>
      </w:r>
      <w:r w:rsidR="00293214" w:rsidRPr="00AA0170">
        <w:t>].</w:t>
      </w:r>
      <w:bookmarkEnd w:id="2422"/>
      <w:bookmarkEnd w:id="2423"/>
    </w:p>
    <w:p w14:paraId="53DB195D" w14:textId="5E2294FE" w:rsidR="00B93B9C" w:rsidRPr="00B93B9C" w:rsidRDefault="00B93B9C" w:rsidP="00904827">
      <w:pPr>
        <w:pStyle w:val="Ttulo3"/>
      </w:pPr>
      <w:bookmarkStart w:id="2432" w:name="_Toc480316110"/>
      <w:bookmarkStart w:id="2433" w:name="_Toc483160335"/>
      <w:r>
        <w:lastRenderedPageBreak/>
        <w:t>1.1.3</w:t>
      </w:r>
      <w:r w:rsidR="00E2523F" w:rsidRPr="007C0524">
        <w:t xml:space="preserve"> Discapacidad visual</w:t>
      </w:r>
      <w:bookmarkEnd w:id="2432"/>
      <w:bookmarkEnd w:id="2433"/>
    </w:p>
    <w:p w14:paraId="619BD80C" w14:textId="70C84DE7" w:rsidR="002869C9" w:rsidRPr="007C0524" w:rsidRDefault="003866ED" w:rsidP="002C0691">
      <w:pPr>
        <w:spacing w:after="240"/>
        <w:rPr>
          <w:rFonts w:cs="Times New Roman"/>
          <w:szCs w:val="24"/>
        </w:rPr>
      </w:pPr>
      <w:r>
        <w:rPr>
          <w:noProof/>
          <w:lang w:eastAsia="es-MX"/>
        </w:rPr>
        <w:drawing>
          <wp:anchor distT="0" distB="0" distL="114300" distR="114300" simplePos="0" relativeHeight="251672576" behindDoc="0" locked="0" layoutInCell="1" allowOverlap="1" wp14:anchorId="42584010" wp14:editId="6DEF00B6">
            <wp:simplePos x="0" y="0"/>
            <wp:positionH relativeFrom="page">
              <wp:align>center</wp:align>
            </wp:positionH>
            <wp:positionV relativeFrom="paragraph">
              <wp:posOffset>644800</wp:posOffset>
            </wp:positionV>
            <wp:extent cx="4210050" cy="2298700"/>
            <wp:effectExtent l="0" t="0" r="0" b="6350"/>
            <wp:wrapTopAndBottom/>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margin">
              <wp14:pctWidth>0</wp14:pctWidth>
            </wp14:sizeRelH>
            <wp14:sizeRelV relativeFrom="margin">
              <wp14:pctHeight>0</wp14:pctHeight>
            </wp14:sizeRelV>
          </wp:anchor>
        </w:drawing>
      </w:r>
      <w:r w:rsidR="002869C9" w:rsidRPr="007C0524">
        <w:rPr>
          <w:rFonts w:cs="Times New Roman"/>
          <w:szCs w:val="24"/>
        </w:rPr>
        <w:t>Hoy en día la discapacidad visual es cada vez mayor</w:t>
      </w:r>
      <w:r w:rsidR="00C77CBF" w:rsidRPr="007C0524">
        <w:rPr>
          <w:rFonts w:cs="Times New Roman"/>
          <w:szCs w:val="24"/>
        </w:rPr>
        <w:t xml:space="preserve"> y esto se ve reflejado en la población</w:t>
      </w:r>
      <w:r w:rsidR="003F5B00" w:rsidRPr="007C0524">
        <w:rPr>
          <w:rFonts w:cs="Times New Roman"/>
          <w:szCs w:val="24"/>
        </w:rPr>
        <w:t xml:space="preserve"> </w:t>
      </w:r>
      <w:r w:rsidR="00C77CBF" w:rsidRPr="007C0524">
        <w:rPr>
          <w:rFonts w:cs="Times New Roman"/>
          <w:szCs w:val="24"/>
        </w:rPr>
        <w:t xml:space="preserve">de 50 años o más, por </w:t>
      </w:r>
      <w:r w:rsidR="00CF6719" w:rsidRPr="007C0524">
        <w:rPr>
          <w:rFonts w:cs="Times New Roman"/>
          <w:szCs w:val="24"/>
        </w:rPr>
        <w:t>tanto,</w:t>
      </w:r>
      <w:r w:rsidR="00C77CBF" w:rsidRPr="007C0524">
        <w:rPr>
          <w:rFonts w:cs="Times New Roman"/>
          <w:szCs w:val="24"/>
        </w:rPr>
        <w:t xml:space="preserve"> </w:t>
      </w:r>
      <w:r w:rsidR="003F5B00" w:rsidRPr="007C0524">
        <w:rPr>
          <w:rFonts w:cs="Times New Roman"/>
          <w:szCs w:val="24"/>
        </w:rPr>
        <w:t>este tipo de limitación</w:t>
      </w:r>
      <w:r w:rsidR="00A36B3E" w:rsidRPr="007C0524">
        <w:rPr>
          <w:rFonts w:cs="Times New Roman"/>
          <w:szCs w:val="24"/>
        </w:rPr>
        <w:t xml:space="preserve"> provoca la disminución o </w:t>
      </w:r>
      <w:r w:rsidR="00336B10" w:rsidRPr="007C0524">
        <w:rPr>
          <w:rFonts w:cs="Times New Roman"/>
          <w:szCs w:val="24"/>
        </w:rPr>
        <w:t>pérdida</w:t>
      </w:r>
      <w:r w:rsidR="00A36B3E" w:rsidRPr="007C0524">
        <w:rPr>
          <w:rFonts w:cs="Times New Roman"/>
          <w:szCs w:val="24"/>
        </w:rPr>
        <w:t xml:space="preserve"> de las funciones visuales</w:t>
      </w:r>
      <w:r w:rsidR="00336B10" w:rsidRPr="007C0524">
        <w:rPr>
          <w:rFonts w:cs="Times New Roman"/>
          <w:szCs w:val="24"/>
        </w:rPr>
        <w:t>, lo cual implica que las personas participen cada vez menos en las actividades cotidianas.</w:t>
      </w:r>
    </w:p>
    <w:p w14:paraId="3EADAFB9" w14:textId="335DF395" w:rsidR="003866ED" w:rsidRDefault="003D71B8">
      <w:pPr>
        <w:pStyle w:val="Descripcin"/>
      </w:pPr>
      <w:bookmarkStart w:id="2434" w:name="_Toc483688075"/>
      <w:r w:rsidRPr="00262C61">
        <w:t>Gráfica 1.</w:t>
      </w:r>
      <w:r w:rsidRPr="005E6164">
        <w:fldChar w:fldCharType="begin"/>
      </w:r>
      <w:r w:rsidRPr="00891B78">
        <w:instrText xml:space="preserve"> SEQ Gráfica \* ARABIC </w:instrText>
      </w:r>
      <w:r w:rsidRPr="005E6164">
        <w:rPr>
          <w:rPrChange w:id="2435" w:author="Tanya Hernández" w:date="2017-05-16T22:59:00Z">
            <w:rPr/>
          </w:rPrChange>
        </w:rPr>
        <w:fldChar w:fldCharType="separate"/>
      </w:r>
      <w:ins w:id="2436" w:author="Tanya Hernández" w:date="2017-05-21T21:21:00Z">
        <w:r w:rsidR="00604603">
          <w:t>2</w:t>
        </w:r>
      </w:ins>
      <w:del w:id="2437" w:author="Tanya Hernández" w:date="2017-05-17T01:33:00Z">
        <w:r w:rsidR="005B2C04" w:rsidRPr="00891B78" w:rsidDel="00262C61">
          <w:delText>2</w:delText>
        </w:r>
      </w:del>
      <w:r w:rsidRPr="005E6164">
        <w:fldChar w:fldCharType="end"/>
      </w:r>
      <w:r w:rsidR="003866ED">
        <w:t xml:space="preserve"> </w:t>
      </w:r>
      <w:r w:rsidR="003866ED" w:rsidRPr="00096DEC">
        <w:t>Porcentaje de población adulta mayor que necesit</w:t>
      </w:r>
      <w:r w:rsidR="003866ED">
        <w:t>ó</w:t>
      </w:r>
      <w:r w:rsidR="003866ED" w:rsidRPr="00096DEC">
        <w:t xml:space="preserve"> cuidados</w:t>
      </w:r>
      <w:r w:rsidR="003866ED">
        <w:t xml:space="preserve"> </w:t>
      </w:r>
      <w:r w:rsidR="003866ED" w:rsidRPr="00096DEC">
        <w:t>en el hogar</w:t>
      </w:r>
      <w:r w:rsidR="003866ED">
        <w:t xml:space="preserve"> por grupo de edad y sexo, 2009 [5].</w:t>
      </w:r>
      <w:bookmarkEnd w:id="2434"/>
    </w:p>
    <w:p w14:paraId="271E7DFC" w14:textId="77777777" w:rsidR="0084346B" w:rsidRPr="0084346B" w:rsidRDefault="0084346B">
      <w:pPr>
        <w:pStyle w:val="TDC1"/>
        <w:pPrChange w:id="2438" w:author="Tanya Hernández" w:date="2017-05-22T17:26:00Z">
          <w:pPr>
            <w:pStyle w:val="Tabladeilustraciones"/>
          </w:pPr>
        </w:pPrChange>
      </w:pPr>
    </w:p>
    <w:p w14:paraId="7CAA89A1" w14:textId="724AE7DB" w:rsidR="00E2523F" w:rsidRPr="007C0524" w:rsidRDefault="00E2523F" w:rsidP="00E54756">
      <w:pPr>
        <w:spacing w:after="240"/>
        <w:rPr>
          <w:rFonts w:cs="Times New Roman"/>
          <w:szCs w:val="24"/>
        </w:rPr>
      </w:pPr>
      <w:r w:rsidRPr="007C0524">
        <w:rPr>
          <w:rFonts w:cs="Times New Roman"/>
          <w:szCs w:val="24"/>
        </w:rPr>
        <w:t>El 82% de las personas que padecen ceguera tienen 50 años o más. Con arreglo a la Clasificación Internacional de Enfermedades (CIE-10, actualización y revisión de 2006), la función visual se subdivide en cuatro niveles:</w:t>
      </w:r>
    </w:p>
    <w:p w14:paraId="356ED62E" w14:textId="77777777" w:rsidR="00E2523F" w:rsidRPr="007C0524" w:rsidRDefault="00E2523F" w:rsidP="00FE1C9A">
      <w:pPr>
        <w:numPr>
          <w:ilvl w:val="0"/>
          <w:numId w:val="8"/>
        </w:numPr>
        <w:shd w:val="clear" w:color="auto" w:fill="FFFFFF"/>
        <w:spacing w:line="225" w:lineRule="atLeast"/>
        <w:textAlignment w:val="baseline"/>
        <w:rPr>
          <w:rFonts w:cs="Times New Roman"/>
          <w:szCs w:val="24"/>
          <w:lang w:eastAsia="es-MX"/>
        </w:rPr>
      </w:pPr>
      <w:r w:rsidRPr="007C0524">
        <w:rPr>
          <w:rFonts w:cs="Times New Roman"/>
          <w:szCs w:val="24"/>
          <w:lang w:eastAsia="es-MX"/>
        </w:rPr>
        <w:t>Visión normal.</w:t>
      </w:r>
    </w:p>
    <w:p w14:paraId="781B83BD" w14:textId="77777777" w:rsidR="00E2523F" w:rsidRPr="007C0524" w:rsidRDefault="00E2523F" w:rsidP="00FE1C9A">
      <w:pPr>
        <w:numPr>
          <w:ilvl w:val="0"/>
          <w:numId w:val="8"/>
        </w:numPr>
        <w:shd w:val="clear" w:color="auto" w:fill="FFFFFF"/>
        <w:spacing w:line="225" w:lineRule="atLeast"/>
        <w:textAlignment w:val="baseline"/>
        <w:rPr>
          <w:rFonts w:cs="Times New Roman"/>
          <w:szCs w:val="24"/>
          <w:lang w:eastAsia="es-MX"/>
        </w:rPr>
      </w:pPr>
      <w:r w:rsidRPr="007C0524">
        <w:rPr>
          <w:rFonts w:cs="Times New Roman"/>
          <w:szCs w:val="24"/>
          <w:lang w:eastAsia="es-MX"/>
        </w:rPr>
        <w:t>Discapacidad visual moderada.</w:t>
      </w:r>
    </w:p>
    <w:p w14:paraId="5299F27A" w14:textId="77777777" w:rsidR="00E2523F" w:rsidRPr="007C0524" w:rsidRDefault="00E2523F" w:rsidP="00FE1C9A">
      <w:pPr>
        <w:numPr>
          <w:ilvl w:val="0"/>
          <w:numId w:val="8"/>
        </w:numPr>
        <w:shd w:val="clear" w:color="auto" w:fill="FFFFFF"/>
        <w:spacing w:line="225" w:lineRule="atLeast"/>
        <w:textAlignment w:val="baseline"/>
        <w:rPr>
          <w:rFonts w:cs="Times New Roman"/>
          <w:szCs w:val="24"/>
          <w:lang w:eastAsia="es-MX"/>
        </w:rPr>
      </w:pPr>
      <w:r w:rsidRPr="007C0524">
        <w:rPr>
          <w:rFonts w:cs="Times New Roman"/>
          <w:szCs w:val="24"/>
          <w:lang w:eastAsia="es-MX"/>
        </w:rPr>
        <w:t>Discapacidad visual grave.</w:t>
      </w:r>
    </w:p>
    <w:p w14:paraId="28DFA590" w14:textId="3292938D" w:rsidR="00E2523F" w:rsidRPr="002C0691" w:rsidRDefault="00E2523F" w:rsidP="002C0691">
      <w:pPr>
        <w:numPr>
          <w:ilvl w:val="0"/>
          <w:numId w:val="8"/>
        </w:numPr>
        <w:shd w:val="clear" w:color="auto" w:fill="FFFFFF"/>
        <w:spacing w:after="240" w:line="225" w:lineRule="atLeast"/>
        <w:textAlignment w:val="baseline"/>
        <w:rPr>
          <w:rFonts w:cs="Times New Roman"/>
          <w:szCs w:val="24"/>
          <w:lang w:eastAsia="es-MX"/>
        </w:rPr>
      </w:pPr>
      <w:r w:rsidRPr="007C0524">
        <w:rPr>
          <w:rFonts w:cs="Times New Roman"/>
          <w:szCs w:val="24"/>
          <w:lang w:eastAsia="es-MX"/>
        </w:rPr>
        <w:t>Ceguera.</w:t>
      </w:r>
    </w:p>
    <w:p w14:paraId="601346B4" w14:textId="2E9F660F" w:rsidR="00E2523F" w:rsidRPr="007C0524" w:rsidRDefault="00E2523F" w:rsidP="002C0691">
      <w:pPr>
        <w:shd w:val="clear" w:color="auto" w:fill="FFFFFF"/>
        <w:spacing w:after="240" w:line="225" w:lineRule="atLeast"/>
        <w:textAlignment w:val="baseline"/>
        <w:rPr>
          <w:rFonts w:cs="Times New Roman"/>
          <w:szCs w:val="24"/>
          <w:lang w:eastAsia="es-MX"/>
        </w:rPr>
      </w:pPr>
      <w:r w:rsidRPr="007C0524">
        <w:rPr>
          <w:rFonts w:cs="Times New Roman"/>
          <w:szCs w:val="24"/>
          <w:lang w:eastAsia="es-MX"/>
        </w:rPr>
        <w:t>Principales causas de discapacidad visual:</w:t>
      </w:r>
    </w:p>
    <w:p w14:paraId="5E8C535C" w14:textId="77777777" w:rsidR="00E2523F" w:rsidRPr="007C0524" w:rsidRDefault="00E2523F" w:rsidP="00FE1C9A">
      <w:pPr>
        <w:pStyle w:val="Prrafodelista"/>
        <w:numPr>
          <w:ilvl w:val="0"/>
          <w:numId w:val="9"/>
        </w:numPr>
        <w:shd w:val="clear" w:color="auto" w:fill="FFFFFF"/>
        <w:spacing w:line="225" w:lineRule="atLeast"/>
        <w:ind w:firstLine="284"/>
        <w:textAlignment w:val="baseline"/>
        <w:rPr>
          <w:rFonts w:cs="Times New Roman"/>
          <w:szCs w:val="24"/>
          <w:lang w:eastAsia="es-MX"/>
        </w:rPr>
      </w:pPr>
      <w:r w:rsidRPr="007C0524">
        <w:rPr>
          <w:rFonts w:cs="Times New Roman"/>
          <w:szCs w:val="24"/>
          <w:lang w:eastAsia="es-MX"/>
        </w:rPr>
        <w:t>Errores de refracción (miopía, hipermetropía o astigmatismo) no corregidos: 43%.</w:t>
      </w:r>
    </w:p>
    <w:p w14:paraId="4866E6CF" w14:textId="77777777" w:rsidR="00E2523F" w:rsidRPr="007C0524" w:rsidRDefault="00E2523F" w:rsidP="00FE1C9A">
      <w:pPr>
        <w:pStyle w:val="Prrafodelista"/>
        <w:numPr>
          <w:ilvl w:val="0"/>
          <w:numId w:val="9"/>
        </w:numPr>
        <w:shd w:val="clear" w:color="auto" w:fill="FFFFFF"/>
        <w:spacing w:line="225" w:lineRule="atLeast"/>
        <w:ind w:firstLine="284"/>
        <w:textAlignment w:val="baseline"/>
        <w:rPr>
          <w:rFonts w:cs="Times New Roman"/>
          <w:szCs w:val="24"/>
          <w:lang w:eastAsia="es-MX"/>
        </w:rPr>
      </w:pPr>
      <w:r w:rsidRPr="007C0524">
        <w:rPr>
          <w:rFonts w:cs="Times New Roman"/>
          <w:szCs w:val="24"/>
          <w:lang w:eastAsia="es-MX"/>
        </w:rPr>
        <w:t>Cataratas no operadas: 33%.</w:t>
      </w:r>
    </w:p>
    <w:p w14:paraId="67A56AD2" w14:textId="5D5C8741" w:rsidR="00E2523F" w:rsidRPr="002C0691" w:rsidRDefault="00E2523F" w:rsidP="002C0691">
      <w:pPr>
        <w:pStyle w:val="Prrafodelista"/>
        <w:numPr>
          <w:ilvl w:val="0"/>
          <w:numId w:val="9"/>
        </w:numPr>
        <w:shd w:val="clear" w:color="auto" w:fill="FFFFFF"/>
        <w:spacing w:after="240" w:line="225" w:lineRule="atLeast"/>
        <w:ind w:firstLine="284"/>
        <w:textAlignment w:val="baseline"/>
        <w:rPr>
          <w:rFonts w:cs="Times New Roman"/>
          <w:szCs w:val="24"/>
          <w:lang w:eastAsia="es-MX"/>
        </w:rPr>
      </w:pPr>
      <w:r w:rsidRPr="007C0524">
        <w:rPr>
          <w:rFonts w:cs="Times New Roman"/>
          <w:szCs w:val="24"/>
          <w:lang w:eastAsia="es-MX"/>
        </w:rPr>
        <w:t>Glaucoma: 2%.</w:t>
      </w:r>
    </w:p>
    <w:p w14:paraId="26E0EBFC" w14:textId="7E141E84" w:rsidR="00E2523F" w:rsidRPr="007C0524" w:rsidRDefault="00E2523F" w:rsidP="002C0691">
      <w:pPr>
        <w:shd w:val="clear" w:color="auto" w:fill="FFFFFF"/>
        <w:spacing w:after="240" w:line="225" w:lineRule="atLeast"/>
        <w:textAlignment w:val="baseline"/>
        <w:rPr>
          <w:rFonts w:cs="Times New Roman"/>
          <w:szCs w:val="24"/>
          <w:lang w:eastAsia="es-MX"/>
        </w:rPr>
      </w:pPr>
      <w:r w:rsidRPr="007C0524">
        <w:rPr>
          <w:rFonts w:cs="Times New Roman"/>
          <w:szCs w:val="24"/>
          <w:lang w:eastAsia="es-MX"/>
        </w:rPr>
        <w:t>Alrededor de un 65% de las personas con discapacidad visual son mayores de 50 años, si bien este grupo de edad apenas representa un 20% de la población mundial. Con una población anciana en aumento en muchos países, más personas estarán en riesgo de sufrir discapacidad visual por enfermedades oculares crónicas y envejecimiento</w:t>
      </w:r>
      <w:r w:rsidR="009C5ACD">
        <w:rPr>
          <w:rFonts w:cs="Times New Roman"/>
          <w:szCs w:val="24"/>
          <w:lang w:eastAsia="es-MX"/>
        </w:rPr>
        <w:t xml:space="preserve"> [6</w:t>
      </w:r>
      <w:r w:rsidR="002C0691">
        <w:rPr>
          <w:rFonts w:cs="Times New Roman"/>
          <w:szCs w:val="24"/>
          <w:lang w:eastAsia="es-MX"/>
        </w:rPr>
        <w:t>].</w:t>
      </w:r>
    </w:p>
    <w:p w14:paraId="72C1D4F0" w14:textId="172BFA7F" w:rsidR="00B93B9C" w:rsidRPr="00B93B9C" w:rsidRDefault="00B93B9C" w:rsidP="00803B69">
      <w:pPr>
        <w:pStyle w:val="Ttulo3"/>
      </w:pPr>
      <w:bookmarkStart w:id="2439" w:name="_Toc480316111"/>
      <w:bookmarkStart w:id="2440" w:name="_Toc483160336"/>
      <w:r>
        <w:t>1.1.4</w:t>
      </w:r>
      <w:r w:rsidR="00E2523F" w:rsidRPr="00E2523F">
        <w:t xml:space="preserve"> Discapacidad auditiva</w:t>
      </w:r>
      <w:bookmarkEnd w:id="2439"/>
      <w:bookmarkEnd w:id="2440"/>
    </w:p>
    <w:p w14:paraId="74945548" w14:textId="6BBE4BBA" w:rsidR="00AC7A6A" w:rsidRPr="007C0524" w:rsidRDefault="004A1AF3" w:rsidP="002C0691">
      <w:pPr>
        <w:spacing w:after="240"/>
        <w:rPr>
          <w:rFonts w:cs="Times New Roman"/>
          <w:lang w:eastAsia="es-MX"/>
        </w:rPr>
      </w:pPr>
      <w:r w:rsidRPr="007C0524">
        <w:rPr>
          <w:rFonts w:cs="Times New Roman"/>
          <w:lang w:eastAsia="es-MX"/>
        </w:rPr>
        <w:t>Otra</w:t>
      </w:r>
      <w:r w:rsidR="006F15CF" w:rsidRPr="007C0524">
        <w:rPr>
          <w:rFonts w:cs="Times New Roman"/>
          <w:lang w:eastAsia="es-MX"/>
        </w:rPr>
        <w:t xml:space="preserve"> de las discapacidades que se presenta en las personas mayores es la pérdida de audición, dado que cuando las personas empiezan a envejecer se puede present</w:t>
      </w:r>
      <w:r w:rsidR="00336B10" w:rsidRPr="007C0524">
        <w:rPr>
          <w:rFonts w:cs="Times New Roman"/>
          <w:lang w:eastAsia="es-MX"/>
        </w:rPr>
        <w:t xml:space="preserve">ar este tipo de </w:t>
      </w:r>
      <w:r w:rsidR="00336B10" w:rsidRPr="007C0524">
        <w:rPr>
          <w:rFonts w:cs="Times New Roman"/>
          <w:lang w:eastAsia="es-MX"/>
        </w:rPr>
        <w:lastRenderedPageBreak/>
        <w:t>limitación</w:t>
      </w:r>
      <w:r w:rsidR="00C426F6" w:rsidRPr="007C0524">
        <w:rPr>
          <w:rFonts w:cs="Times New Roman"/>
          <w:lang w:eastAsia="es-MX"/>
        </w:rPr>
        <w:t xml:space="preserve">, por tanto </w:t>
      </w:r>
      <w:r w:rsidR="00D225CA" w:rsidRPr="007C0524">
        <w:rPr>
          <w:rFonts w:cs="Times New Roman"/>
          <w:lang w:eastAsia="es-MX"/>
        </w:rPr>
        <w:t xml:space="preserve">esta función es muy </w:t>
      </w:r>
      <w:r w:rsidR="00547BA5" w:rsidRPr="007C0524">
        <w:rPr>
          <w:rFonts w:cs="Times New Roman"/>
          <w:lang w:eastAsia="es-MX"/>
        </w:rPr>
        <w:t>esencial</w:t>
      </w:r>
      <w:r w:rsidR="00D225CA" w:rsidRPr="007C0524">
        <w:rPr>
          <w:rFonts w:cs="Times New Roman"/>
          <w:lang w:eastAsia="es-MX"/>
        </w:rPr>
        <w:t xml:space="preserve"> para el ser humano debido a que es fundamental </w:t>
      </w:r>
      <w:r w:rsidR="00547BA5" w:rsidRPr="007C0524">
        <w:rPr>
          <w:rFonts w:cs="Times New Roman"/>
          <w:lang w:eastAsia="es-MX"/>
        </w:rPr>
        <w:t>para la plena interacción con la sociedad.</w:t>
      </w:r>
    </w:p>
    <w:p w14:paraId="346C2D78" w14:textId="130E2F4A" w:rsidR="00E27C9F" w:rsidRPr="007C0524" w:rsidRDefault="00336B10" w:rsidP="00E54756">
      <w:pPr>
        <w:spacing w:after="240"/>
        <w:rPr>
          <w:rFonts w:cs="Times New Roman"/>
          <w:lang w:eastAsia="es-MX"/>
        </w:rPr>
      </w:pPr>
      <w:r w:rsidRPr="007C0524">
        <w:rPr>
          <w:rFonts w:cs="Times New Roman"/>
          <w:lang w:eastAsia="es-MX"/>
        </w:rPr>
        <w:t>E</w:t>
      </w:r>
      <w:r w:rsidR="006F15CF" w:rsidRPr="007C0524">
        <w:rPr>
          <w:rFonts w:cs="Times New Roman"/>
          <w:lang w:eastAsia="es-MX"/>
        </w:rPr>
        <w:t xml:space="preserve">l oído es un órgano muy complicado y a la vez importante </w:t>
      </w:r>
      <w:r w:rsidR="00E27C9F" w:rsidRPr="007C0524">
        <w:rPr>
          <w:rFonts w:cs="Times New Roman"/>
          <w:lang w:eastAsia="es-MX"/>
        </w:rPr>
        <w:t>puesto que la pérdida de audición puede causar problemas para comunicarse con los demás</w:t>
      </w:r>
      <w:r w:rsidR="00CE0EA7" w:rsidRPr="007C0524">
        <w:rPr>
          <w:rFonts w:cs="Times New Roman"/>
          <w:lang w:eastAsia="es-MX"/>
        </w:rPr>
        <w:t>,</w:t>
      </w:r>
      <w:r w:rsidR="00547BA5" w:rsidRPr="007C0524">
        <w:rPr>
          <w:rFonts w:cs="Times New Roman"/>
          <w:lang w:eastAsia="es-MX"/>
        </w:rPr>
        <w:t xml:space="preserve"> también </w:t>
      </w:r>
      <w:r w:rsidR="00CE0EA7" w:rsidRPr="007C0524">
        <w:rPr>
          <w:rFonts w:cs="Times New Roman"/>
          <w:lang w:eastAsia="es-MX"/>
        </w:rPr>
        <w:t>se ven afectado</w:t>
      </w:r>
      <w:r w:rsidR="001820C5" w:rsidRPr="007C0524">
        <w:rPr>
          <w:rFonts w:cs="Times New Roman"/>
          <w:lang w:eastAsia="es-MX"/>
        </w:rPr>
        <w:t>s para el pleno desarrollo tanto personal como emocional entre otros</w:t>
      </w:r>
      <w:r w:rsidR="00E27C9F" w:rsidRPr="007C0524">
        <w:rPr>
          <w:rFonts w:cs="Times New Roman"/>
          <w:lang w:eastAsia="es-MX"/>
        </w:rPr>
        <w:t>.</w:t>
      </w:r>
    </w:p>
    <w:p w14:paraId="3874228D" w14:textId="73236747" w:rsidR="00243D9F" w:rsidRPr="007C0524" w:rsidRDefault="00E27C9F" w:rsidP="002C0691">
      <w:pPr>
        <w:spacing w:after="240"/>
        <w:rPr>
          <w:rFonts w:cs="Times New Roman"/>
          <w:lang w:eastAsia="es-MX"/>
        </w:rPr>
      </w:pPr>
      <w:r w:rsidRPr="007C0524">
        <w:rPr>
          <w:rFonts w:cs="Times New Roman"/>
          <w:lang w:eastAsia="es-MX"/>
        </w:rPr>
        <w:t xml:space="preserve">Los problemas de comunicación y el acceso limitado a los servicios pueden tener efectos importantes en la vida cotidiana y generar sensación de soledad, aislamiento y frustración, sobre todo en las personas mayores que padecen pérdida de audición. </w:t>
      </w:r>
      <w:r w:rsidR="00E2523F" w:rsidRPr="007C0524">
        <w:rPr>
          <w:rFonts w:cs="Times New Roman"/>
          <w:lang w:eastAsia="es-MX"/>
        </w:rPr>
        <w:t>Por sordera y pérdida de audición se entiende una pérdida de audición superior a 40dB en el oído con mejor audición en los adultos. Más del 5% de la población mundial (360 millones de personas) padece pérdida de audición (328 millones de adultos y 32 millones de niños). Aproximadamente una tercera parte de las personas mayores de 65 años padece pérdida de audición</w:t>
      </w:r>
      <w:r w:rsidR="009C5ACD">
        <w:rPr>
          <w:rFonts w:cs="Times New Roman"/>
          <w:lang w:eastAsia="es-MX"/>
        </w:rPr>
        <w:t xml:space="preserve"> [7</w:t>
      </w:r>
      <w:r w:rsidR="00E2523F" w:rsidRPr="00FE71A9">
        <w:rPr>
          <w:rFonts w:cs="Times New Roman"/>
          <w:lang w:eastAsia="es-MX"/>
        </w:rPr>
        <w:t>]</w:t>
      </w:r>
      <w:r w:rsidR="002C0691">
        <w:rPr>
          <w:rFonts w:cs="Times New Roman"/>
          <w:lang w:eastAsia="es-MX"/>
        </w:rPr>
        <w:t>.</w:t>
      </w:r>
    </w:p>
    <w:p w14:paraId="350C1DEA" w14:textId="55FB1793" w:rsidR="00E2523F" w:rsidRPr="00E2523F" w:rsidRDefault="00B93B9C" w:rsidP="00803B69">
      <w:pPr>
        <w:pStyle w:val="Ttulo3"/>
      </w:pPr>
      <w:bookmarkStart w:id="2441" w:name="_Toc480316112"/>
      <w:bookmarkStart w:id="2442" w:name="_Toc483160337"/>
      <w:r>
        <w:t>1.1.5</w:t>
      </w:r>
      <w:r w:rsidR="00E2523F">
        <w:t xml:space="preserve"> </w:t>
      </w:r>
      <w:r w:rsidR="00E2523F" w:rsidRPr="00191ECC">
        <w:t>Demencia</w:t>
      </w:r>
      <w:bookmarkEnd w:id="2441"/>
      <w:bookmarkEnd w:id="2442"/>
    </w:p>
    <w:p w14:paraId="727C86A6" w14:textId="35492C31" w:rsidR="001820C5" w:rsidRPr="007C0524" w:rsidRDefault="001820C5" w:rsidP="00E2523F">
      <w:pPr>
        <w:shd w:val="clear" w:color="auto" w:fill="FFFFFF"/>
        <w:spacing w:before="240"/>
        <w:textAlignment w:val="baseline"/>
        <w:rPr>
          <w:rFonts w:eastAsia="Calibri" w:cs="Times New Roman"/>
          <w:shd w:val="clear" w:color="auto" w:fill="FFFFFF"/>
          <w:lang w:eastAsia="en-US"/>
        </w:rPr>
      </w:pPr>
      <w:r w:rsidRPr="007C0524">
        <w:rPr>
          <w:rFonts w:eastAsia="Calibri" w:cs="Times New Roman"/>
          <w:shd w:val="clear" w:color="auto" w:fill="FFFFFF"/>
          <w:lang w:eastAsia="en-US"/>
        </w:rPr>
        <w:t xml:space="preserve">Dado que la demencia es consecuencia natural del envejecimiento, </w:t>
      </w:r>
      <w:r w:rsidR="000A5135" w:rsidRPr="007C0524">
        <w:rPr>
          <w:rFonts w:eastAsia="Calibri" w:cs="Times New Roman"/>
          <w:shd w:val="clear" w:color="auto" w:fill="FFFFFF"/>
          <w:lang w:eastAsia="en-US"/>
        </w:rPr>
        <w:t xml:space="preserve">podemos decir que el principal órgano que se ve </w:t>
      </w:r>
      <w:r w:rsidRPr="007C0524">
        <w:rPr>
          <w:rFonts w:eastAsia="Calibri" w:cs="Times New Roman"/>
          <w:shd w:val="clear" w:color="auto" w:fill="FFFFFF"/>
          <w:lang w:eastAsia="en-US"/>
        </w:rPr>
        <w:t>afecta</w:t>
      </w:r>
      <w:r w:rsidR="000A5135" w:rsidRPr="007C0524">
        <w:rPr>
          <w:rFonts w:eastAsia="Calibri" w:cs="Times New Roman"/>
          <w:shd w:val="clear" w:color="auto" w:fill="FFFFFF"/>
          <w:lang w:eastAsia="en-US"/>
        </w:rPr>
        <w:t>do es el cerebro, por ello es una de las principales causas de discapacidad en el mundo que generan dependencia a medida que tiene un impacto tanto físico, psicológico, social y económico en los cuidado</w:t>
      </w:r>
      <w:r w:rsidR="00914D52">
        <w:rPr>
          <w:rFonts w:eastAsia="Calibri" w:cs="Times New Roman"/>
          <w:shd w:val="clear" w:color="auto" w:fill="FFFFFF"/>
          <w:lang w:eastAsia="en-US"/>
        </w:rPr>
        <w:t>res, las familias y la sociedad</w:t>
      </w:r>
      <w:r w:rsidR="000A5135" w:rsidRPr="007C0524">
        <w:rPr>
          <w:rFonts w:eastAsia="Calibri" w:cs="Times New Roman"/>
          <w:shd w:val="clear" w:color="auto" w:fill="FFFFFF"/>
          <w:lang w:eastAsia="en-US"/>
        </w:rPr>
        <w:t>.</w:t>
      </w:r>
    </w:p>
    <w:p w14:paraId="4FE6091E" w14:textId="303DF4FF" w:rsidR="00FF46CC" w:rsidRPr="002C0691" w:rsidRDefault="00E2523F" w:rsidP="002C0691">
      <w:pPr>
        <w:shd w:val="clear" w:color="auto" w:fill="FFFFFF"/>
        <w:spacing w:before="240" w:after="240"/>
        <w:textAlignment w:val="baseline"/>
        <w:rPr>
          <w:rFonts w:eastAsia="Calibri" w:cs="Times New Roman"/>
          <w:shd w:val="clear" w:color="auto" w:fill="FFFFFF"/>
          <w:lang w:eastAsia="en-US"/>
        </w:rPr>
      </w:pPr>
      <w:r w:rsidRPr="007C0524">
        <w:rPr>
          <w:rFonts w:eastAsia="Calibri" w:cs="Times New Roman"/>
          <w:shd w:val="clear" w:color="auto" w:fill="FFFFFF"/>
          <w:lang w:eastAsia="en-US"/>
        </w:rPr>
        <w:t xml:space="preserve">La demencia es un síndrome que implica el deterioro de la memoria, el intelecto, el comportamiento y la capacidad para realizar actividades de la vida diaria, afectando principalmente a la personas mayores. Se calcula que en el mundo hay unos 47,5 millones de personas aquejadas de demencia. Se prevé que el número de estas personas aumentará a 75,6 millones en 2030 y a 135,5 millones en 2050; además, la mayoría de esos pacientes vivirán en países de ingresos bajos y medianos </w:t>
      </w:r>
      <w:r w:rsidR="009C5ACD">
        <w:rPr>
          <w:rFonts w:eastAsia="Calibri" w:cs="Times New Roman"/>
          <w:shd w:val="clear" w:color="auto" w:fill="FFFFFF"/>
          <w:lang w:eastAsia="en-US"/>
        </w:rPr>
        <w:t>[8</w:t>
      </w:r>
      <w:r w:rsidRPr="00FE71A9">
        <w:rPr>
          <w:rFonts w:eastAsia="Calibri" w:cs="Times New Roman"/>
          <w:shd w:val="clear" w:color="auto" w:fill="FFFFFF"/>
          <w:lang w:eastAsia="en-US"/>
        </w:rPr>
        <w:t>].</w:t>
      </w:r>
    </w:p>
    <w:p w14:paraId="32709060" w14:textId="560CAD79" w:rsidR="00B93B9C" w:rsidRPr="00B93B9C" w:rsidRDefault="00B93B9C" w:rsidP="00803B69">
      <w:pPr>
        <w:pStyle w:val="Ttulo3"/>
      </w:pPr>
      <w:bookmarkStart w:id="2443" w:name="_Toc480316113"/>
      <w:bookmarkStart w:id="2444" w:name="_Toc483160338"/>
      <w:r>
        <w:t>1.1.6</w:t>
      </w:r>
      <w:r w:rsidR="00E2523F">
        <w:t xml:space="preserve"> </w:t>
      </w:r>
      <w:r w:rsidR="00E2523F" w:rsidRPr="00191ECC">
        <w:t>Caídas</w:t>
      </w:r>
      <w:bookmarkEnd w:id="2443"/>
      <w:bookmarkEnd w:id="2444"/>
    </w:p>
    <w:p w14:paraId="11B02CFB" w14:textId="43EF090F" w:rsidR="00702F08" w:rsidRPr="007C0524" w:rsidRDefault="00E2523F" w:rsidP="00243D9F">
      <w:pPr>
        <w:spacing w:after="240"/>
        <w:rPr>
          <w:rFonts w:eastAsia="Times New Roman" w:cs="Times New Roman"/>
          <w:lang w:eastAsia="es-MX"/>
        </w:rPr>
      </w:pPr>
      <w:r w:rsidRPr="007C0524">
        <w:rPr>
          <w:rFonts w:eastAsia="Times New Roman" w:cs="Times New Roman"/>
          <w:lang w:eastAsia="es-MX"/>
        </w:rPr>
        <w:t>La edad es uno de los principales factores de riesgo de las caídas. Los ancianos son quienes corren mayor riesgo de muerte o lesión grave por caídas, y el riesg</w:t>
      </w:r>
      <w:r w:rsidR="005777E2">
        <w:rPr>
          <w:rFonts w:eastAsia="Times New Roman" w:cs="Times New Roman"/>
          <w:lang w:eastAsia="es-MX"/>
        </w:rPr>
        <w:t xml:space="preserve">o aumenta con la edad. </w:t>
      </w:r>
      <w:r w:rsidRPr="007C0524">
        <w:rPr>
          <w:rFonts w:eastAsia="Times New Roman" w:cs="Times New Roman"/>
          <w:lang w:eastAsia="es-MX"/>
        </w:rPr>
        <w:t>La magnitud del riesgo puede deberse, al menos en parte, a los trastornos físicos, sensoriales y cognitivos relacionados con el envejecimiento, así como a la falta de adaptación del entorno a las necesidades de la población de edad avanzada.</w:t>
      </w:r>
    </w:p>
    <w:p w14:paraId="1BEB4F42" w14:textId="397AE3CC" w:rsidR="00C77CBF" w:rsidRPr="007C0524" w:rsidRDefault="00E2523F" w:rsidP="002C0691">
      <w:pPr>
        <w:spacing w:after="240"/>
        <w:rPr>
          <w:rFonts w:eastAsia="Times New Roman" w:cs="Times New Roman"/>
          <w:lang w:eastAsia="es-MX"/>
        </w:rPr>
      </w:pPr>
      <w:r w:rsidRPr="007C0524">
        <w:rPr>
          <w:rFonts w:eastAsia="Times New Roman" w:cs="Times New Roman"/>
          <w:lang w:eastAsia="es-MX"/>
        </w:rPr>
        <w:t>Otros factores de riesgo son:</w:t>
      </w:r>
    </w:p>
    <w:p w14:paraId="21184E08" w14:textId="77777777" w:rsidR="00E2523F" w:rsidRPr="007C0524" w:rsidRDefault="00E2523F" w:rsidP="003A02EA">
      <w:pPr>
        <w:pStyle w:val="Prrafodelista"/>
        <w:numPr>
          <w:ilvl w:val="0"/>
          <w:numId w:val="7"/>
        </w:numPr>
        <w:spacing w:after="240"/>
        <w:ind w:left="284" w:right="474" w:firstLine="0"/>
        <w:rPr>
          <w:rFonts w:cs="Times New Roman"/>
        </w:rPr>
      </w:pPr>
      <w:r w:rsidRPr="007C0524">
        <w:rPr>
          <w:rFonts w:cs="Times New Roman"/>
          <w:lang w:eastAsia="es-MX"/>
        </w:rPr>
        <w:t>Trastornos médicos subyacentes, tales como trastornos neurológicos, cardíacos u otras afecciones incapacitantes.</w:t>
      </w:r>
    </w:p>
    <w:p w14:paraId="3C764586" w14:textId="77777777" w:rsidR="00E2523F" w:rsidRPr="007C0524" w:rsidRDefault="00E2523F" w:rsidP="00FE1C9A">
      <w:pPr>
        <w:pStyle w:val="Prrafodelista"/>
        <w:numPr>
          <w:ilvl w:val="0"/>
          <w:numId w:val="7"/>
        </w:numPr>
        <w:ind w:left="284" w:right="474" w:firstLine="0"/>
        <w:rPr>
          <w:rFonts w:cs="Times New Roman"/>
        </w:rPr>
      </w:pPr>
      <w:r w:rsidRPr="007C0524">
        <w:rPr>
          <w:rFonts w:eastAsia="Times New Roman" w:cs="Times New Roman"/>
          <w:lang w:eastAsia="es-MX"/>
        </w:rPr>
        <w:t>Efectos colaterales de los medicamentos, inactividad física y pérdida de equilibrio, sobre todo en las personas mayores.</w:t>
      </w:r>
    </w:p>
    <w:p w14:paraId="2055FD7F" w14:textId="77777777" w:rsidR="00E2523F" w:rsidRPr="007C0524" w:rsidRDefault="00E2523F" w:rsidP="002C0691">
      <w:pPr>
        <w:pStyle w:val="Prrafodelista"/>
        <w:numPr>
          <w:ilvl w:val="0"/>
          <w:numId w:val="7"/>
        </w:numPr>
        <w:spacing w:after="240"/>
        <w:ind w:left="284" w:right="474" w:firstLine="0"/>
        <w:rPr>
          <w:rFonts w:cs="Times New Roman"/>
        </w:rPr>
      </w:pPr>
      <w:r w:rsidRPr="007C0524">
        <w:rPr>
          <w:rFonts w:eastAsia="Times New Roman" w:cs="Times New Roman"/>
          <w:lang w:eastAsia="es-MX"/>
        </w:rPr>
        <w:t xml:space="preserve">Problemas cognitivos, visuales y de movilidad, especialmente entre quienes viven en instituciones tales como las residencias de ancianos o los centros de atención a pacientes crónicos. </w:t>
      </w:r>
    </w:p>
    <w:p w14:paraId="1424BF09" w14:textId="6E729C2E" w:rsidR="005777E2" w:rsidRPr="007C0524" w:rsidRDefault="00E2523F" w:rsidP="002C0691">
      <w:pPr>
        <w:spacing w:after="240"/>
        <w:rPr>
          <w:rFonts w:cs="Times New Roman"/>
        </w:rPr>
      </w:pPr>
      <w:r w:rsidRPr="007C0524">
        <w:rPr>
          <w:rFonts w:cs="Times New Roman"/>
        </w:rPr>
        <w:lastRenderedPageBreak/>
        <w:t>Las caídas se definen como acontecimientos involuntarios que hacen perder el equilibrio y dar con el cuerpo en tierra u otra superficie firme que lo detenga. Las lesiones relacionadas con las caídas pueden ser mortales, aunque la mayoría de ellas no lo son.</w:t>
      </w:r>
    </w:p>
    <w:p w14:paraId="52CD3240" w14:textId="77777777" w:rsidR="00E2523F" w:rsidRPr="007C0524" w:rsidRDefault="00E2523F" w:rsidP="00FE1C9A">
      <w:pPr>
        <w:pStyle w:val="Prrafodelista"/>
        <w:numPr>
          <w:ilvl w:val="0"/>
          <w:numId w:val="5"/>
        </w:numPr>
        <w:ind w:firstLine="0"/>
        <w:rPr>
          <w:rFonts w:cs="Times New Roman"/>
        </w:rPr>
      </w:pPr>
      <w:r w:rsidRPr="007C0524">
        <w:rPr>
          <w:rFonts w:cs="Times New Roman"/>
        </w:rPr>
        <w:t>Las caídas son la segunda causa mundial de muerte por lesiones accidentales o no intencionales.</w:t>
      </w:r>
    </w:p>
    <w:p w14:paraId="250DABBA" w14:textId="77777777" w:rsidR="00E2523F" w:rsidRPr="007C0524" w:rsidRDefault="00E2523F" w:rsidP="00FE1C9A">
      <w:pPr>
        <w:pStyle w:val="Prrafodelista"/>
        <w:numPr>
          <w:ilvl w:val="0"/>
          <w:numId w:val="5"/>
        </w:numPr>
        <w:ind w:firstLine="0"/>
        <w:rPr>
          <w:rFonts w:cs="Times New Roman"/>
        </w:rPr>
      </w:pPr>
      <w:r w:rsidRPr="007C0524">
        <w:rPr>
          <w:rFonts w:cs="Times New Roman"/>
        </w:rPr>
        <w:t>Los mayores de 65 años son quienes sufren más caídas mortales.</w:t>
      </w:r>
    </w:p>
    <w:p w14:paraId="1881B652" w14:textId="77777777" w:rsidR="00E2523F" w:rsidRPr="007C0524" w:rsidRDefault="00E2523F" w:rsidP="002C0691">
      <w:pPr>
        <w:pStyle w:val="Prrafodelista"/>
        <w:numPr>
          <w:ilvl w:val="0"/>
          <w:numId w:val="5"/>
        </w:numPr>
        <w:spacing w:after="240"/>
        <w:ind w:firstLine="0"/>
        <w:rPr>
          <w:rFonts w:cs="Times New Roman"/>
        </w:rPr>
      </w:pPr>
      <w:r w:rsidRPr="007C0524">
        <w:rPr>
          <w:rFonts w:cs="Times New Roman"/>
        </w:rPr>
        <w:t>Cada año se producen 37,3 millones de caídas cuya gravedad requiere atención médica.</w:t>
      </w:r>
    </w:p>
    <w:p w14:paraId="6E42EBE1" w14:textId="2791BD90" w:rsidR="00243D9F" w:rsidRPr="002C0691" w:rsidRDefault="00E2523F" w:rsidP="002C0691">
      <w:pPr>
        <w:spacing w:after="240"/>
        <w:rPr>
          <w:rFonts w:cs="Times New Roman"/>
        </w:rPr>
      </w:pPr>
      <w:r w:rsidRPr="007C0524">
        <w:rPr>
          <w:rFonts w:cs="Times New Roman"/>
        </w:rPr>
        <w:t xml:space="preserve">Las mayores tasas de mortalidad por esta causa corresponden en todas las regiones del </w:t>
      </w:r>
      <w:r w:rsidR="00E70D05" w:rsidRPr="007C0524">
        <w:rPr>
          <w:rFonts w:cs="Times New Roman"/>
        </w:rPr>
        <w:t xml:space="preserve">mundo a los mayores de 60 años. </w:t>
      </w:r>
      <w:r w:rsidRPr="007C0524">
        <w:rPr>
          <w:rFonts w:cs="Times New Roman"/>
        </w:rPr>
        <w:t>Cada año se producen 37,3 millones de caídas que, aunque no sean mortales, requieren atención médica y suponen la pérdida de más de 17 millones de años de vida ajustados en función de la discapacidad (</w:t>
      </w:r>
      <w:r w:rsidRPr="00A705DA">
        <w:rPr>
          <w:rFonts w:cs="Times New Roman"/>
        </w:rPr>
        <w:t>AVAD</w:t>
      </w:r>
      <w:r w:rsidRPr="007C0524">
        <w:rPr>
          <w:rFonts w:cs="Times New Roman"/>
        </w:rPr>
        <w:t>). La mayor morbilidad corresponde a los mayores de 65 años, sin embargo, quienes padecen discapacidad a causa de las caídas, y en particular los ancianos, corren más riesgo de necesitar atención a largo plazo e ingreso en al</w:t>
      </w:r>
      <w:r w:rsidR="005777E2">
        <w:rPr>
          <w:rFonts w:cs="Times New Roman"/>
        </w:rPr>
        <w:t>g</w:t>
      </w:r>
      <w:r w:rsidR="009C5ACD">
        <w:rPr>
          <w:rFonts w:cs="Times New Roman"/>
        </w:rPr>
        <w:t>una institución [9</w:t>
      </w:r>
      <w:r w:rsidRPr="007C0524">
        <w:rPr>
          <w:rFonts w:cs="Times New Roman"/>
        </w:rPr>
        <w:t>].</w:t>
      </w:r>
    </w:p>
    <w:p w14:paraId="45C52FA8" w14:textId="1D220B9D" w:rsidR="006C0988" w:rsidRPr="006A6450" w:rsidRDefault="00DB469E" w:rsidP="00803B69">
      <w:pPr>
        <w:pStyle w:val="Ttulo2"/>
      </w:pPr>
      <w:bookmarkStart w:id="2445" w:name="_Toc459716968"/>
      <w:bookmarkStart w:id="2446" w:name="_Toc459721883"/>
      <w:bookmarkStart w:id="2447" w:name="_Toc480316114"/>
      <w:bookmarkStart w:id="2448" w:name="_Toc483160339"/>
      <w:bookmarkStart w:id="2449" w:name="_Toc432200022"/>
      <w:bookmarkStart w:id="2450" w:name="_Toc435787154"/>
      <w:bookmarkStart w:id="2451" w:name="_Toc459716967"/>
      <w:bookmarkStart w:id="2452" w:name="_Toc459721882"/>
      <w:r>
        <w:t xml:space="preserve">1.2 </w:t>
      </w:r>
      <w:r w:rsidR="006C0988" w:rsidRPr="00785686">
        <w:t>Objetivo general</w:t>
      </w:r>
      <w:bookmarkEnd w:id="2445"/>
      <w:bookmarkEnd w:id="2446"/>
      <w:bookmarkEnd w:id="2447"/>
      <w:bookmarkEnd w:id="2448"/>
    </w:p>
    <w:p w14:paraId="4510DEB8" w14:textId="0BB6453D" w:rsidR="002C0691" w:rsidRPr="007C0524" w:rsidRDefault="006C0988" w:rsidP="00C04594">
      <w:pPr>
        <w:spacing w:after="240"/>
        <w:rPr>
          <w:rFonts w:cs="Times New Roman"/>
        </w:rPr>
      </w:pPr>
      <w:r w:rsidRPr="007C0524">
        <w:rPr>
          <w:rFonts w:cs="Times New Roman"/>
        </w:rPr>
        <w:t>Desarrollar un prototipo para supervisar a personas mayores que te</w:t>
      </w:r>
      <w:r w:rsidR="00EC088D">
        <w:rPr>
          <w:rFonts w:cs="Times New Roman"/>
        </w:rPr>
        <w:t>ngan algún tipo de discapacidad</w:t>
      </w:r>
      <w:r w:rsidRPr="007C0524">
        <w:rPr>
          <w:rFonts w:cs="Times New Roman"/>
        </w:rPr>
        <w:t xml:space="preserve"> mediante alertas a un dispositivo móvil, que serán generadas por sensores para brindar información de algunos signos vitales de importancia y podrán determinar si la persona necesita alguna asistencia médica.</w:t>
      </w:r>
    </w:p>
    <w:p w14:paraId="7A9A24F4" w14:textId="333D1FA5" w:rsidR="006C0988" w:rsidRPr="006A6450" w:rsidRDefault="00DB469E" w:rsidP="00803B69">
      <w:pPr>
        <w:pStyle w:val="Ttulo2"/>
      </w:pPr>
      <w:bookmarkStart w:id="2453" w:name="_Toc432200024"/>
      <w:bookmarkStart w:id="2454" w:name="_Toc435787156"/>
      <w:bookmarkStart w:id="2455" w:name="_Toc459716969"/>
      <w:bookmarkStart w:id="2456" w:name="_Toc459721884"/>
      <w:bookmarkStart w:id="2457" w:name="_Toc480316115"/>
      <w:bookmarkStart w:id="2458" w:name="_Toc483160340"/>
      <w:r>
        <w:t xml:space="preserve">1.3 </w:t>
      </w:r>
      <w:r w:rsidR="006C0988" w:rsidRPr="00785686">
        <w:t xml:space="preserve">Objetivos </w:t>
      </w:r>
      <w:bookmarkEnd w:id="2453"/>
      <w:bookmarkEnd w:id="2454"/>
      <w:bookmarkEnd w:id="2455"/>
      <w:bookmarkEnd w:id="2456"/>
      <w:r w:rsidR="006C0988">
        <w:t>específicos</w:t>
      </w:r>
      <w:bookmarkEnd w:id="2457"/>
      <w:bookmarkEnd w:id="2458"/>
    </w:p>
    <w:p w14:paraId="2DA29C3E" w14:textId="6835AEDF" w:rsidR="00D65A48" w:rsidRPr="007C0524" w:rsidRDefault="006C0988" w:rsidP="002C0691">
      <w:pPr>
        <w:spacing w:after="240"/>
        <w:rPr>
          <w:rFonts w:cs="Times New Roman"/>
        </w:rPr>
      </w:pPr>
      <w:r w:rsidRPr="007C0524">
        <w:rPr>
          <w:rFonts w:cs="Times New Roman"/>
        </w:rPr>
        <w:t>Implementar una</w:t>
      </w:r>
      <w:r w:rsidR="00C04594">
        <w:rPr>
          <w:rFonts w:cs="Times New Roman"/>
        </w:rPr>
        <w:t xml:space="preserve"> etapa de sensores, que implica</w:t>
      </w:r>
      <w:r w:rsidRPr="007C0524">
        <w:rPr>
          <w:rFonts w:cs="Times New Roman"/>
        </w:rPr>
        <w:t xml:space="preserve"> el acondicionamiento de las señales </w:t>
      </w:r>
      <w:r w:rsidR="001E65FD" w:rsidRPr="007C0524">
        <w:rPr>
          <w:rFonts w:cs="Times New Roman"/>
        </w:rPr>
        <w:t xml:space="preserve">indicando el estado del usuario </w:t>
      </w:r>
      <w:r w:rsidRPr="007C0524">
        <w:rPr>
          <w:rFonts w:cs="Times New Roman"/>
        </w:rPr>
        <w:t xml:space="preserve">para ser transmitidas </w:t>
      </w:r>
      <w:r w:rsidR="00C04594">
        <w:rPr>
          <w:rFonts w:cs="Times New Roman"/>
        </w:rPr>
        <w:t>al microcontrolador,</w:t>
      </w:r>
      <w:r w:rsidRPr="007C0524">
        <w:rPr>
          <w:rFonts w:cs="Times New Roman"/>
        </w:rPr>
        <w:t xml:space="preserve"> una vez que sean transmitidas al microcontrolador </w:t>
      </w:r>
      <w:r w:rsidR="00C04594">
        <w:rPr>
          <w:rFonts w:cs="Times New Roman"/>
        </w:rPr>
        <w:t xml:space="preserve">será enviada la información inalámbricamente a la aplicación móvil, </w:t>
      </w:r>
      <w:r w:rsidRPr="007C0524">
        <w:rPr>
          <w:rFonts w:cs="Times New Roman"/>
        </w:rPr>
        <w:t>para evaluar las condiciones en las que se encuentra el familiar discapacitado y determinar si e</w:t>
      </w:r>
      <w:r w:rsidR="009809BA">
        <w:rPr>
          <w:rFonts w:cs="Times New Roman"/>
        </w:rPr>
        <w:t xml:space="preserve">s una situación vulnerable, en </w:t>
      </w:r>
      <w:r w:rsidRPr="007C0524">
        <w:rPr>
          <w:rFonts w:cs="Times New Roman"/>
        </w:rPr>
        <w:t>caso de que lo sea emitir</w:t>
      </w:r>
      <w:r w:rsidR="001E65FD" w:rsidRPr="007C0524">
        <w:rPr>
          <w:rFonts w:cs="Times New Roman"/>
        </w:rPr>
        <w:t>á</w:t>
      </w:r>
      <w:r w:rsidRPr="007C0524">
        <w:rPr>
          <w:rFonts w:cs="Times New Roman"/>
        </w:rPr>
        <w:t xml:space="preserve"> una alerta mediante una aplicación móvil.</w:t>
      </w:r>
    </w:p>
    <w:p w14:paraId="49966E06" w14:textId="0C39426F" w:rsidR="00D65A48" w:rsidRPr="007C0524" w:rsidRDefault="006C0988" w:rsidP="002C0691">
      <w:pPr>
        <w:numPr>
          <w:ilvl w:val="0"/>
          <w:numId w:val="4"/>
        </w:numPr>
        <w:spacing w:after="240"/>
        <w:ind w:hanging="360"/>
        <w:contextualSpacing/>
        <w:rPr>
          <w:rFonts w:cs="Times New Roman"/>
          <w:szCs w:val="20"/>
        </w:rPr>
      </w:pPr>
      <w:r w:rsidRPr="007C0524">
        <w:rPr>
          <w:rFonts w:cs="Times New Roman"/>
          <w:szCs w:val="20"/>
        </w:rPr>
        <w:t>Diseño del módulo de</w:t>
      </w:r>
      <w:r w:rsidR="00C04594">
        <w:rPr>
          <w:rFonts w:cs="Times New Roman"/>
          <w:szCs w:val="20"/>
        </w:rPr>
        <w:t xml:space="preserve"> adquisición de las variables a medir.</w:t>
      </w:r>
    </w:p>
    <w:p w14:paraId="142D72F6" w14:textId="77777777" w:rsidR="006C0988" w:rsidRPr="007C0524" w:rsidRDefault="006C0988" w:rsidP="006C0988">
      <w:pPr>
        <w:numPr>
          <w:ilvl w:val="0"/>
          <w:numId w:val="4"/>
        </w:numPr>
        <w:ind w:hanging="360"/>
        <w:contextualSpacing/>
        <w:rPr>
          <w:rFonts w:cs="Times New Roman"/>
          <w:szCs w:val="20"/>
        </w:rPr>
      </w:pPr>
      <w:r w:rsidRPr="007C0524">
        <w:rPr>
          <w:rFonts w:cs="Times New Roman"/>
          <w:szCs w:val="20"/>
        </w:rPr>
        <w:t>Análisis de las señales provenientes de los sensores.</w:t>
      </w:r>
    </w:p>
    <w:p w14:paraId="2E9FFEE4" w14:textId="77777777" w:rsidR="006C0988" w:rsidRPr="007C0524" w:rsidRDefault="006C0988" w:rsidP="006C0988">
      <w:pPr>
        <w:numPr>
          <w:ilvl w:val="0"/>
          <w:numId w:val="4"/>
        </w:numPr>
        <w:ind w:hanging="360"/>
        <w:contextualSpacing/>
        <w:rPr>
          <w:rFonts w:cs="Times New Roman"/>
          <w:szCs w:val="20"/>
        </w:rPr>
      </w:pPr>
      <w:r w:rsidRPr="007C0524">
        <w:rPr>
          <w:rFonts w:cs="Times New Roman"/>
          <w:szCs w:val="20"/>
        </w:rPr>
        <w:t>Análisis e Implementación del módulo de comunicaciones.</w:t>
      </w:r>
    </w:p>
    <w:p w14:paraId="4B7B0208" w14:textId="09169443" w:rsidR="00BD254A" w:rsidRPr="002C0691" w:rsidRDefault="006C0988" w:rsidP="002C0691">
      <w:pPr>
        <w:numPr>
          <w:ilvl w:val="0"/>
          <w:numId w:val="4"/>
        </w:numPr>
        <w:spacing w:after="240"/>
        <w:ind w:hanging="360"/>
        <w:contextualSpacing/>
        <w:rPr>
          <w:rFonts w:cs="Times New Roman"/>
          <w:szCs w:val="20"/>
        </w:rPr>
      </w:pPr>
      <w:r w:rsidRPr="007C0524">
        <w:rPr>
          <w:rFonts w:cs="Times New Roman"/>
          <w:szCs w:val="20"/>
        </w:rPr>
        <w:t>Análisis e implementación de la aplicación móvil.</w:t>
      </w:r>
    </w:p>
    <w:p w14:paraId="0DF23F63" w14:textId="2302D675" w:rsidR="006A6450" w:rsidRPr="006A6450" w:rsidRDefault="00DB469E" w:rsidP="00803B69">
      <w:pPr>
        <w:pStyle w:val="Ttulo2"/>
      </w:pPr>
      <w:bookmarkStart w:id="2459" w:name="_Toc480316116"/>
      <w:bookmarkStart w:id="2460" w:name="_Toc483160341"/>
      <w:r>
        <w:t xml:space="preserve">1.4 </w:t>
      </w:r>
      <w:r w:rsidR="00431898" w:rsidRPr="00785686">
        <w:t>Justificación</w:t>
      </w:r>
      <w:bookmarkEnd w:id="2449"/>
      <w:bookmarkEnd w:id="2450"/>
      <w:bookmarkEnd w:id="2451"/>
      <w:bookmarkEnd w:id="2452"/>
      <w:bookmarkEnd w:id="2459"/>
      <w:bookmarkEnd w:id="2460"/>
    </w:p>
    <w:p w14:paraId="72E6E471" w14:textId="79E7845D" w:rsidR="00243D9F" w:rsidRDefault="00431898" w:rsidP="002C0691">
      <w:pPr>
        <w:spacing w:after="240"/>
        <w:rPr>
          <w:rFonts w:cs="Times New Roman"/>
        </w:rPr>
      </w:pPr>
      <w:r w:rsidRPr="007C0524">
        <w:rPr>
          <w:rFonts w:cs="Times New Roman"/>
        </w:rPr>
        <w:t xml:space="preserve">Como </w:t>
      </w:r>
      <w:r w:rsidR="001E0389">
        <w:rPr>
          <w:rFonts w:cs="Times New Roman"/>
        </w:rPr>
        <w:t>se mencion</w:t>
      </w:r>
      <w:r w:rsidR="001E0389" w:rsidRPr="007C0524">
        <w:rPr>
          <w:rFonts w:cs="Times New Roman"/>
        </w:rPr>
        <w:t>ó</w:t>
      </w:r>
      <w:r w:rsidRPr="007C0524">
        <w:rPr>
          <w:rFonts w:cs="Times New Roman"/>
        </w:rPr>
        <w:t xml:space="preserve"> anteriormente la discapacidad en el país ha ido en aumento en los últimos años debido a la transición demográfica, la reducción de mortalidad-natalidad y accidentes ocasionados en el trabajo. La mayor parte de la población discapacitada son los adultos mayores de 60 años. Es </w:t>
      </w:r>
      <w:r w:rsidR="0084346B" w:rsidRPr="007C0524">
        <w:rPr>
          <w:rFonts w:cs="Times New Roman"/>
        </w:rPr>
        <w:t>decir,</w:t>
      </w:r>
      <w:r w:rsidRPr="007C0524">
        <w:rPr>
          <w:rFonts w:cs="Times New Roman"/>
        </w:rPr>
        <w:t xml:space="preserve"> la enfermedad o la edad avanzada son las principales causas para todos los tipos de discapacidad considerados. Con el desarrollo de este prototipo se pretende dar atención a una necesidad social que cada vez va en aumento, debido a los altos costos que </w:t>
      </w:r>
      <w:r w:rsidR="009809BA">
        <w:rPr>
          <w:rFonts w:cs="Times New Roman"/>
        </w:rPr>
        <w:t>implica</w:t>
      </w:r>
      <w:r w:rsidRPr="007C0524">
        <w:rPr>
          <w:rFonts w:cs="Times New Roman"/>
        </w:rPr>
        <w:t xml:space="preserve"> contratar un servicio especializado que aún no se encuentra plenamente desarrollado.</w:t>
      </w:r>
      <w:r w:rsidR="00A80FA7">
        <w:rPr>
          <w:rFonts w:cs="Times New Roman"/>
        </w:rPr>
        <w:t xml:space="preserve"> Aunque es necesario puntualizar que este prototipo solo supervisará aquellos casos en los que el adulto mayor no se encuentre po</w:t>
      </w:r>
      <w:r w:rsidR="00B066EB">
        <w:rPr>
          <w:rFonts w:cs="Times New Roman"/>
        </w:rPr>
        <w:t>strado en una cama.</w:t>
      </w:r>
    </w:p>
    <w:tbl>
      <w:tblPr>
        <w:tblStyle w:val="Tabladelista2-nfasis5"/>
        <w:tblW w:w="7781" w:type="dxa"/>
        <w:jc w:val="center"/>
        <w:tblLook w:val="04A0" w:firstRow="1" w:lastRow="0" w:firstColumn="1" w:lastColumn="0" w:noHBand="0" w:noVBand="1"/>
      </w:tblPr>
      <w:tblGrid>
        <w:gridCol w:w="2480"/>
        <w:gridCol w:w="1186"/>
        <w:gridCol w:w="1311"/>
        <w:gridCol w:w="1311"/>
        <w:gridCol w:w="1493"/>
      </w:tblGrid>
      <w:tr w:rsidR="00243D9F" w:rsidRPr="003D55A0" w14:paraId="5FBD692D" w14:textId="77777777" w:rsidTr="00E84043">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80" w:type="dxa"/>
            <w:vMerge w:val="restart"/>
            <w:noWrap/>
            <w:vAlign w:val="center"/>
            <w:hideMark/>
          </w:tcPr>
          <w:p w14:paraId="12145AFD" w14:textId="77777777" w:rsidR="00243D9F" w:rsidRPr="00E84043" w:rsidRDefault="00243D9F" w:rsidP="00E84043">
            <w:pPr>
              <w:spacing w:after="240"/>
              <w:ind w:right="0" w:firstLine="0"/>
              <w:jc w:val="center"/>
              <w:rPr>
                <w:rFonts w:eastAsia="Times New Roman" w:cs="Times New Roman"/>
                <w:bCs w:val="0"/>
                <w:i/>
                <w:color w:val="000000"/>
                <w:sz w:val="20"/>
                <w:szCs w:val="20"/>
                <w:lang w:val="es-ES" w:eastAsia="es-ES"/>
              </w:rPr>
            </w:pPr>
            <w:r w:rsidRPr="00E84043">
              <w:rPr>
                <w:rFonts w:eastAsia="Times New Roman" w:cs="Times New Roman"/>
                <w:bCs w:val="0"/>
                <w:i/>
                <w:color w:val="000000"/>
                <w:sz w:val="20"/>
                <w:szCs w:val="20"/>
                <w:lang w:val="es-ES" w:eastAsia="es-ES"/>
              </w:rPr>
              <w:lastRenderedPageBreak/>
              <w:t>Tipos de discapacidad</w:t>
            </w:r>
          </w:p>
        </w:tc>
        <w:tc>
          <w:tcPr>
            <w:tcW w:w="5301" w:type="dxa"/>
            <w:gridSpan w:val="4"/>
            <w:noWrap/>
            <w:vAlign w:val="center"/>
            <w:hideMark/>
          </w:tcPr>
          <w:p w14:paraId="31F35981" w14:textId="77777777" w:rsidR="00243D9F" w:rsidRPr="003D55A0" w:rsidRDefault="00243D9F" w:rsidP="00E84043">
            <w:pPr>
              <w:spacing w:after="240"/>
              <w:ind w:right="0"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i/>
                <w:color w:val="000000"/>
                <w:sz w:val="20"/>
                <w:szCs w:val="20"/>
                <w:lang w:val="es-ES" w:eastAsia="es-ES"/>
              </w:rPr>
            </w:pPr>
            <w:r w:rsidRPr="003D55A0">
              <w:rPr>
                <w:rFonts w:eastAsia="Times New Roman" w:cs="Times New Roman"/>
                <w:bCs w:val="0"/>
                <w:i/>
                <w:color w:val="000000"/>
                <w:sz w:val="20"/>
                <w:szCs w:val="20"/>
                <w:lang w:val="es-ES" w:eastAsia="es-ES"/>
              </w:rPr>
              <w:t>Grupos de edad</w:t>
            </w:r>
          </w:p>
        </w:tc>
      </w:tr>
      <w:tr w:rsidR="00243D9F" w:rsidRPr="003D55A0" w14:paraId="123EB76C" w14:textId="77777777" w:rsidTr="00E8404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80" w:type="dxa"/>
            <w:vMerge/>
            <w:vAlign w:val="center"/>
            <w:hideMark/>
          </w:tcPr>
          <w:p w14:paraId="0078CFD9" w14:textId="77777777" w:rsidR="00243D9F" w:rsidRPr="003D55A0" w:rsidRDefault="00243D9F" w:rsidP="00E84043">
            <w:pPr>
              <w:ind w:right="0" w:firstLine="0"/>
              <w:jc w:val="center"/>
              <w:rPr>
                <w:rFonts w:eastAsia="Times New Roman" w:cs="Times New Roman"/>
                <w:b w:val="0"/>
                <w:bCs w:val="0"/>
                <w:color w:val="000000"/>
                <w:sz w:val="20"/>
                <w:szCs w:val="20"/>
                <w:lang w:val="es-ES" w:eastAsia="es-ES"/>
              </w:rPr>
            </w:pPr>
          </w:p>
        </w:tc>
        <w:tc>
          <w:tcPr>
            <w:tcW w:w="1186" w:type="dxa"/>
            <w:noWrap/>
            <w:vAlign w:val="center"/>
            <w:hideMark/>
          </w:tcPr>
          <w:p w14:paraId="35CA6BE8"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lang w:val="es-ES" w:eastAsia="es-ES"/>
              </w:rPr>
            </w:pPr>
            <w:r w:rsidRPr="003D55A0">
              <w:rPr>
                <w:rFonts w:eastAsia="Times New Roman" w:cs="Times New Roman"/>
                <w:b/>
                <w:bCs/>
                <w:color w:val="000000"/>
                <w:sz w:val="20"/>
                <w:szCs w:val="20"/>
                <w:lang w:val="es-ES" w:eastAsia="es-ES"/>
              </w:rPr>
              <w:t>0 a 14 años</w:t>
            </w:r>
          </w:p>
        </w:tc>
        <w:tc>
          <w:tcPr>
            <w:tcW w:w="1311" w:type="dxa"/>
            <w:noWrap/>
            <w:vAlign w:val="center"/>
            <w:hideMark/>
          </w:tcPr>
          <w:p w14:paraId="319A8657"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lang w:val="es-ES" w:eastAsia="es-ES"/>
              </w:rPr>
            </w:pPr>
            <w:r w:rsidRPr="003D55A0">
              <w:rPr>
                <w:rFonts w:eastAsia="Times New Roman" w:cs="Times New Roman"/>
                <w:b/>
                <w:bCs/>
                <w:color w:val="000000"/>
                <w:sz w:val="20"/>
                <w:szCs w:val="20"/>
                <w:lang w:val="es-ES" w:eastAsia="es-ES"/>
              </w:rPr>
              <w:t>15 a 29 años</w:t>
            </w:r>
          </w:p>
        </w:tc>
        <w:tc>
          <w:tcPr>
            <w:tcW w:w="1311" w:type="dxa"/>
            <w:noWrap/>
            <w:vAlign w:val="center"/>
            <w:hideMark/>
          </w:tcPr>
          <w:p w14:paraId="10207B7E"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lang w:val="es-ES" w:eastAsia="es-ES"/>
              </w:rPr>
            </w:pPr>
            <w:r w:rsidRPr="003D55A0">
              <w:rPr>
                <w:rFonts w:eastAsia="Times New Roman" w:cs="Times New Roman"/>
                <w:b/>
                <w:bCs/>
                <w:color w:val="000000"/>
                <w:sz w:val="20"/>
                <w:szCs w:val="20"/>
                <w:lang w:val="es-ES" w:eastAsia="es-ES"/>
              </w:rPr>
              <w:t>30 a 59 años</w:t>
            </w:r>
          </w:p>
        </w:tc>
        <w:tc>
          <w:tcPr>
            <w:tcW w:w="1493" w:type="dxa"/>
            <w:noWrap/>
            <w:vAlign w:val="center"/>
            <w:hideMark/>
          </w:tcPr>
          <w:p w14:paraId="492E59FA"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lang w:val="es-ES" w:eastAsia="es-ES"/>
              </w:rPr>
            </w:pPr>
            <w:r w:rsidRPr="003D55A0">
              <w:rPr>
                <w:rFonts w:eastAsia="Times New Roman" w:cs="Times New Roman"/>
                <w:b/>
                <w:bCs/>
                <w:color w:val="000000"/>
                <w:sz w:val="20"/>
                <w:szCs w:val="20"/>
                <w:lang w:val="es-ES" w:eastAsia="es-ES"/>
              </w:rPr>
              <w:t>60 años o más</w:t>
            </w:r>
          </w:p>
        </w:tc>
      </w:tr>
      <w:tr w:rsidR="00243D9F" w:rsidRPr="003D55A0" w14:paraId="098D6A5C" w14:textId="77777777" w:rsidTr="00E84043">
        <w:trPr>
          <w:trHeight w:val="576"/>
          <w:jc w:val="center"/>
        </w:trPr>
        <w:tc>
          <w:tcPr>
            <w:cnfStyle w:val="001000000000" w:firstRow="0" w:lastRow="0" w:firstColumn="1" w:lastColumn="0" w:oddVBand="0" w:evenVBand="0" w:oddHBand="0" w:evenHBand="0" w:firstRowFirstColumn="0" w:firstRowLastColumn="0" w:lastRowFirstColumn="0" w:lastRowLastColumn="0"/>
            <w:tcW w:w="2480" w:type="dxa"/>
            <w:vAlign w:val="center"/>
            <w:hideMark/>
          </w:tcPr>
          <w:p w14:paraId="0B0F576B"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Caminar, subir o bajar usando sus piernas.</w:t>
            </w:r>
          </w:p>
        </w:tc>
        <w:tc>
          <w:tcPr>
            <w:tcW w:w="1186" w:type="dxa"/>
            <w:noWrap/>
            <w:vAlign w:val="center"/>
            <w:hideMark/>
          </w:tcPr>
          <w:p w14:paraId="66996BA6"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36.2</w:t>
            </w:r>
          </w:p>
        </w:tc>
        <w:tc>
          <w:tcPr>
            <w:tcW w:w="1311" w:type="dxa"/>
            <w:noWrap/>
            <w:vAlign w:val="center"/>
            <w:hideMark/>
          </w:tcPr>
          <w:p w14:paraId="26C3BFF5"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32.1</w:t>
            </w:r>
          </w:p>
        </w:tc>
        <w:tc>
          <w:tcPr>
            <w:tcW w:w="1311" w:type="dxa"/>
            <w:noWrap/>
            <w:vAlign w:val="center"/>
            <w:hideMark/>
          </w:tcPr>
          <w:p w14:paraId="3EA7EF1F"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56.2</w:t>
            </w:r>
          </w:p>
        </w:tc>
        <w:tc>
          <w:tcPr>
            <w:tcW w:w="1493" w:type="dxa"/>
            <w:noWrap/>
            <w:vAlign w:val="center"/>
            <w:hideMark/>
          </w:tcPr>
          <w:p w14:paraId="4B8D5F4A"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81.3</w:t>
            </w:r>
          </w:p>
        </w:tc>
      </w:tr>
      <w:tr w:rsidR="00243D9F" w:rsidRPr="003D55A0" w14:paraId="7AAA91BE" w14:textId="77777777" w:rsidTr="00E8404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80" w:type="dxa"/>
            <w:noWrap/>
            <w:vAlign w:val="center"/>
            <w:hideMark/>
          </w:tcPr>
          <w:p w14:paraId="1136020C"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Ver (aunque usen lentes).</w:t>
            </w:r>
          </w:p>
        </w:tc>
        <w:tc>
          <w:tcPr>
            <w:tcW w:w="1186" w:type="dxa"/>
            <w:noWrap/>
            <w:vAlign w:val="center"/>
            <w:hideMark/>
          </w:tcPr>
          <w:p w14:paraId="5FF949CB"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26.9</w:t>
            </w:r>
          </w:p>
        </w:tc>
        <w:tc>
          <w:tcPr>
            <w:tcW w:w="1311" w:type="dxa"/>
            <w:noWrap/>
            <w:vAlign w:val="center"/>
            <w:hideMark/>
          </w:tcPr>
          <w:p w14:paraId="7990DCDD"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44.6</w:t>
            </w:r>
          </w:p>
        </w:tc>
        <w:tc>
          <w:tcPr>
            <w:tcW w:w="1311" w:type="dxa"/>
            <w:noWrap/>
            <w:vAlign w:val="center"/>
            <w:hideMark/>
          </w:tcPr>
          <w:p w14:paraId="45760E9C"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58.2</w:t>
            </w:r>
          </w:p>
        </w:tc>
        <w:tc>
          <w:tcPr>
            <w:tcW w:w="1493" w:type="dxa"/>
            <w:noWrap/>
            <w:vAlign w:val="center"/>
            <w:hideMark/>
          </w:tcPr>
          <w:p w14:paraId="5D1B481E"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67.2</w:t>
            </w:r>
          </w:p>
        </w:tc>
      </w:tr>
      <w:tr w:rsidR="00243D9F" w:rsidRPr="003D55A0" w14:paraId="5A97B556" w14:textId="77777777" w:rsidTr="00E84043">
        <w:trPr>
          <w:trHeight w:val="552"/>
          <w:jc w:val="center"/>
        </w:trPr>
        <w:tc>
          <w:tcPr>
            <w:cnfStyle w:val="001000000000" w:firstRow="0" w:lastRow="0" w:firstColumn="1" w:lastColumn="0" w:oddVBand="0" w:evenVBand="0" w:oddHBand="0" w:evenHBand="0" w:firstRowFirstColumn="0" w:firstRowLastColumn="0" w:lastRowFirstColumn="0" w:lastRowLastColumn="0"/>
            <w:tcW w:w="2480" w:type="dxa"/>
            <w:vAlign w:val="center"/>
            <w:hideMark/>
          </w:tcPr>
          <w:p w14:paraId="7CA626F9"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Mover o usar sus brazos o manos.</w:t>
            </w:r>
          </w:p>
        </w:tc>
        <w:tc>
          <w:tcPr>
            <w:tcW w:w="1186" w:type="dxa"/>
            <w:noWrap/>
            <w:vAlign w:val="center"/>
            <w:hideMark/>
          </w:tcPr>
          <w:p w14:paraId="0D320F87"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14.1</w:t>
            </w:r>
          </w:p>
        </w:tc>
        <w:tc>
          <w:tcPr>
            <w:tcW w:w="1311" w:type="dxa"/>
            <w:noWrap/>
            <w:vAlign w:val="center"/>
            <w:hideMark/>
          </w:tcPr>
          <w:p w14:paraId="548A6544"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18.2</w:t>
            </w:r>
          </w:p>
        </w:tc>
        <w:tc>
          <w:tcPr>
            <w:tcW w:w="1311" w:type="dxa"/>
            <w:noWrap/>
            <w:vAlign w:val="center"/>
            <w:hideMark/>
          </w:tcPr>
          <w:p w14:paraId="5C5BB685"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28.5</w:t>
            </w:r>
          </w:p>
        </w:tc>
        <w:tc>
          <w:tcPr>
            <w:tcW w:w="1493" w:type="dxa"/>
            <w:noWrap/>
            <w:vAlign w:val="center"/>
            <w:hideMark/>
          </w:tcPr>
          <w:p w14:paraId="4575FDD5"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42.7</w:t>
            </w:r>
          </w:p>
        </w:tc>
      </w:tr>
      <w:tr w:rsidR="00243D9F" w:rsidRPr="003D55A0" w14:paraId="00424448" w14:textId="77777777" w:rsidTr="00E84043">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2480" w:type="dxa"/>
            <w:vAlign w:val="center"/>
            <w:hideMark/>
          </w:tcPr>
          <w:p w14:paraId="09147FBC" w14:textId="0260A6DF"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Aprender, recordar</w:t>
            </w:r>
            <w:r w:rsidR="00F55816" w:rsidRPr="003D55A0">
              <w:rPr>
                <w:rFonts w:eastAsia="Times New Roman" w:cs="Times New Roman"/>
                <w:i/>
                <w:color w:val="000000"/>
                <w:sz w:val="20"/>
                <w:szCs w:val="20"/>
                <w:lang w:val="es-ES" w:eastAsia="es-ES"/>
              </w:rPr>
              <w:t xml:space="preserve"> </w:t>
            </w:r>
            <w:r w:rsidRPr="003D55A0">
              <w:rPr>
                <w:rFonts w:eastAsia="Times New Roman" w:cs="Times New Roman"/>
                <w:i/>
                <w:color w:val="000000"/>
                <w:sz w:val="20"/>
                <w:szCs w:val="20"/>
                <w:lang w:val="es-ES" w:eastAsia="es-ES"/>
              </w:rPr>
              <w:t>o concentrarse.</w:t>
            </w:r>
          </w:p>
        </w:tc>
        <w:tc>
          <w:tcPr>
            <w:tcW w:w="1186" w:type="dxa"/>
            <w:noWrap/>
            <w:vAlign w:val="center"/>
            <w:hideMark/>
          </w:tcPr>
          <w:p w14:paraId="7274FA74"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40.8</w:t>
            </w:r>
          </w:p>
        </w:tc>
        <w:tc>
          <w:tcPr>
            <w:tcW w:w="1311" w:type="dxa"/>
            <w:noWrap/>
            <w:vAlign w:val="center"/>
            <w:hideMark/>
          </w:tcPr>
          <w:p w14:paraId="0CB925F6"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31.5</w:t>
            </w:r>
          </w:p>
        </w:tc>
        <w:tc>
          <w:tcPr>
            <w:tcW w:w="1311" w:type="dxa"/>
            <w:noWrap/>
            <w:vAlign w:val="center"/>
            <w:hideMark/>
          </w:tcPr>
          <w:p w14:paraId="35F1FE8C"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32.1</w:t>
            </w:r>
          </w:p>
        </w:tc>
        <w:tc>
          <w:tcPr>
            <w:tcW w:w="1493" w:type="dxa"/>
            <w:noWrap/>
            <w:vAlign w:val="center"/>
            <w:hideMark/>
          </w:tcPr>
          <w:p w14:paraId="1FBF12D5"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44.6</w:t>
            </w:r>
          </w:p>
        </w:tc>
      </w:tr>
      <w:tr w:rsidR="00243D9F" w:rsidRPr="003D55A0" w14:paraId="2864E35D" w14:textId="77777777" w:rsidTr="00E84043">
        <w:trPr>
          <w:trHeight w:val="576"/>
          <w:jc w:val="center"/>
        </w:trPr>
        <w:tc>
          <w:tcPr>
            <w:cnfStyle w:val="001000000000" w:firstRow="0" w:lastRow="0" w:firstColumn="1" w:lastColumn="0" w:oddVBand="0" w:evenVBand="0" w:oddHBand="0" w:evenHBand="0" w:firstRowFirstColumn="0" w:firstRowLastColumn="0" w:lastRowFirstColumn="0" w:lastRowLastColumn="0"/>
            <w:tcW w:w="2480" w:type="dxa"/>
            <w:vAlign w:val="center"/>
            <w:hideMark/>
          </w:tcPr>
          <w:p w14:paraId="09423BE7"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Escuchar (aunque usen aparato auditivo).</w:t>
            </w:r>
          </w:p>
        </w:tc>
        <w:tc>
          <w:tcPr>
            <w:tcW w:w="1186" w:type="dxa"/>
            <w:noWrap/>
            <w:vAlign w:val="center"/>
            <w:hideMark/>
          </w:tcPr>
          <w:p w14:paraId="4D00B3CF"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13.4</w:t>
            </w:r>
          </w:p>
        </w:tc>
        <w:tc>
          <w:tcPr>
            <w:tcW w:w="1311" w:type="dxa"/>
            <w:noWrap/>
            <w:vAlign w:val="center"/>
            <w:hideMark/>
          </w:tcPr>
          <w:p w14:paraId="2EFED878"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18.5</w:t>
            </w:r>
          </w:p>
        </w:tc>
        <w:tc>
          <w:tcPr>
            <w:tcW w:w="1311" w:type="dxa"/>
            <w:noWrap/>
            <w:vAlign w:val="center"/>
            <w:hideMark/>
          </w:tcPr>
          <w:p w14:paraId="01C33AB4"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24.2</w:t>
            </w:r>
          </w:p>
        </w:tc>
        <w:tc>
          <w:tcPr>
            <w:tcW w:w="1493" w:type="dxa"/>
            <w:noWrap/>
            <w:vAlign w:val="center"/>
            <w:hideMark/>
          </w:tcPr>
          <w:p w14:paraId="39AFCD54"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46.9</w:t>
            </w:r>
          </w:p>
        </w:tc>
      </w:tr>
      <w:tr w:rsidR="00243D9F" w:rsidRPr="003D55A0" w14:paraId="25FB5C18" w14:textId="77777777" w:rsidTr="00E8404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80" w:type="dxa"/>
            <w:noWrap/>
            <w:vAlign w:val="center"/>
            <w:hideMark/>
          </w:tcPr>
          <w:p w14:paraId="41733B14"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Bañarse, vestirse o comer.</w:t>
            </w:r>
          </w:p>
        </w:tc>
        <w:tc>
          <w:tcPr>
            <w:tcW w:w="1186" w:type="dxa"/>
            <w:noWrap/>
            <w:vAlign w:val="center"/>
            <w:hideMark/>
          </w:tcPr>
          <w:p w14:paraId="7CAE555D"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37.4</w:t>
            </w:r>
          </w:p>
        </w:tc>
        <w:tc>
          <w:tcPr>
            <w:tcW w:w="1311" w:type="dxa"/>
            <w:noWrap/>
            <w:vAlign w:val="center"/>
            <w:hideMark/>
          </w:tcPr>
          <w:p w14:paraId="470DCE97"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16.4</w:t>
            </w:r>
          </w:p>
        </w:tc>
        <w:tc>
          <w:tcPr>
            <w:tcW w:w="1311" w:type="dxa"/>
            <w:noWrap/>
            <w:vAlign w:val="center"/>
            <w:hideMark/>
          </w:tcPr>
          <w:p w14:paraId="77BB4FCB"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14.5</w:t>
            </w:r>
          </w:p>
        </w:tc>
        <w:tc>
          <w:tcPr>
            <w:tcW w:w="1493" w:type="dxa"/>
            <w:noWrap/>
            <w:vAlign w:val="center"/>
            <w:hideMark/>
          </w:tcPr>
          <w:p w14:paraId="67F10FE3"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29.3</w:t>
            </w:r>
          </w:p>
        </w:tc>
      </w:tr>
      <w:tr w:rsidR="00243D9F" w:rsidRPr="003D55A0" w14:paraId="34A24EFA" w14:textId="77777777" w:rsidTr="00E84043">
        <w:trPr>
          <w:trHeight w:val="288"/>
          <w:jc w:val="center"/>
        </w:trPr>
        <w:tc>
          <w:tcPr>
            <w:cnfStyle w:val="001000000000" w:firstRow="0" w:lastRow="0" w:firstColumn="1" w:lastColumn="0" w:oddVBand="0" w:evenVBand="0" w:oddHBand="0" w:evenHBand="0" w:firstRowFirstColumn="0" w:firstRowLastColumn="0" w:lastRowFirstColumn="0" w:lastRowLastColumn="0"/>
            <w:tcW w:w="2480" w:type="dxa"/>
            <w:noWrap/>
            <w:vAlign w:val="center"/>
            <w:hideMark/>
          </w:tcPr>
          <w:p w14:paraId="3708DC63"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Hablar o comunicarse.</w:t>
            </w:r>
          </w:p>
        </w:tc>
        <w:tc>
          <w:tcPr>
            <w:tcW w:w="1186" w:type="dxa"/>
            <w:noWrap/>
            <w:vAlign w:val="center"/>
            <w:hideMark/>
          </w:tcPr>
          <w:p w14:paraId="69FB895F"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45.6</w:t>
            </w:r>
          </w:p>
        </w:tc>
        <w:tc>
          <w:tcPr>
            <w:tcW w:w="1311" w:type="dxa"/>
            <w:noWrap/>
            <w:vAlign w:val="center"/>
            <w:hideMark/>
          </w:tcPr>
          <w:p w14:paraId="71D1DF52"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28.5</w:t>
            </w:r>
          </w:p>
        </w:tc>
        <w:tc>
          <w:tcPr>
            <w:tcW w:w="1311" w:type="dxa"/>
            <w:noWrap/>
            <w:vAlign w:val="center"/>
            <w:hideMark/>
          </w:tcPr>
          <w:p w14:paraId="1B713684"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13.4</w:t>
            </w:r>
          </w:p>
        </w:tc>
        <w:tc>
          <w:tcPr>
            <w:tcW w:w="1493" w:type="dxa"/>
            <w:noWrap/>
            <w:vAlign w:val="center"/>
            <w:hideMark/>
          </w:tcPr>
          <w:p w14:paraId="614524D1" w14:textId="77777777" w:rsidR="00243D9F" w:rsidRPr="003D55A0" w:rsidRDefault="00243D9F" w:rsidP="00E84043">
            <w:pPr>
              <w:ind w:right="0"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14.0</w:t>
            </w:r>
          </w:p>
        </w:tc>
      </w:tr>
      <w:tr w:rsidR="00243D9F" w:rsidRPr="003D55A0" w14:paraId="0DC8A17C" w14:textId="77777777" w:rsidTr="00E84043">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2480" w:type="dxa"/>
            <w:vAlign w:val="center"/>
            <w:hideMark/>
          </w:tcPr>
          <w:p w14:paraId="51BC999F" w14:textId="77777777" w:rsidR="00243D9F" w:rsidRPr="003D55A0" w:rsidRDefault="00243D9F" w:rsidP="00E84043">
            <w:pPr>
              <w:ind w:right="0" w:firstLine="0"/>
              <w:jc w:val="center"/>
              <w:rPr>
                <w:rFonts w:eastAsia="Times New Roman" w:cs="Times New Roman"/>
                <w:i/>
                <w:color w:val="000000"/>
                <w:sz w:val="20"/>
                <w:szCs w:val="20"/>
                <w:lang w:val="es-ES" w:eastAsia="es-ES"/>
              </w:rPr>
            </w:pPr>
            <w:r w:rsidRPr="003D55A0">
              <w:rPr>
                <w:rFonts w:eastAsia="Times New Roman" w:cs="Times New Roman"/>
                <w:i/>
                <w:color w:val="000000"/>
                <w:sz w:val="20"/>
                <w:szCs w:val="20"/>
                <w:lang w:val="es-ES" w:eastAsia="es-ES"/>
              </w:rPr>
              <w:t>Problemas emocionales o mentales.</w:t>
            </w:r>
          </w:p>
        </w:tc>
        <w:tc>
          <w:tcPr>
            <w:tcW w:w="1186" w:type="dxa"/>
            <w:noWrap/>
            <w:vAlign w:val="center"/>
            <w:hideMark/>
          </w:tcPr>
          <w:p w14:paraId="4B5E4992"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26.6</w:t>
            </w:r>
          </w:p>
        </w:tc>
        <w:tc>
          <w:tcPr>
            <w:tcW w:w="1311" w:type="dxa"/>
            <w:noWrap/>
            <w:vAlign w:val="center"/>
            <w:hideMark/>
          </w:tcPr>
          <w:p w14:paraId="7B393396"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28.0</w:t>
            </w:r>
          </w:p>
        </w:tc>
        <w:tc>
          <w:tcPr>
            <w:tcW w:w="1311" w:type="dxa"/>
            <w:noWrap/>
            <w:vAlign w:val="center"/>
            <w:hideMark/>
          </w:tcPr>
          <w:p w14:paraId="5C7D019E" w14:textId="77777777" w:rsidR="00243D9F" w:rsidRPr="003D55A0" w:rsidRDefault="00243D9F" w:rsidP="00E84043">
            <w:pPr>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20.1</w:t>
            </w:r>
          </w:p>
        </w:tc>
        <w:tc>
          <w:tcPr>
            <w:tcW w:w="1493" w:type="dxa"/>
            <w:noWrap/>
            <w:vAlign w:val="center"/>
            <w:hideMark/>
          </w:tcPr>
          <w:p w14:paraId="42B3FB9E" w14:textId="77777777" w:rsidR="00243D9F" w:rsidRPr="003D55A0" w:rsidRDefault="00243D9F" w:rsidP="000854A5">
            <w:pPr>
              <w:keepNext/>
              <w:ind w:right="0"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lang w:val="es-ES" w:eastAsia="es-ES"/>
              </w:rPr>
            </w:pPr>
            <w:r w:rsidRPr="003D55A0">
              <w:rPr>
                <w:rFonts w:eastAsia="Times New Roman" w:cs="Times New Roman"/>
                <w:color w:val="000000"/>
                <w:sz w:val="20"/>
                <w:szCs w:val="20"/>
                <w:lang w:val="es-ES" w:eastAsia="es-ES"/>
              </w:rPr>
              <w:t>16.3</w:t>
            </w:r>
          </w:p>
        </w:tc>
      </w:tr>
    </w:tbl>
    <w:p w14:paraId="5549B92D" w14:textId="24FB8E8F" w:rsidR="00E70D05" w:rsidRPr="00AA6DCA" w:rsidRDefault="000854A5" w:rsidP="003866ED">
      <w:pPr>
        <w:pStyle w:val="Textoindependiente"/>
        <w:rPr>
          <w:b/>
          <w:rPrChange w:id="2461" w:author="Tanya Hernández" w:date="2017-05-21T20:08:00Z">
            <w:rPr/>
          </w:rPrChange>
        </w:rPr>
      </w:pPr>
      <w:bookmarkStart w:id="2462" w:name="_Toc479527253"/>
      <w:bookmarkStart w:id="2463" w:name="_Toc479528241"/>
      <w:bookmarkStart w:id="2464" w:name="_Toc480316408"/>
      <w:bookmarkStart w:id="2465" w:name="_Toc482747387"/>
      <w:r w:rsidRPr="000854A5">
        <w:rPr>
          <w:b/>
        </w:rPr>
        <w:t>Tabla 1.</w:t>
      </w:r>
      <w:r w:rsidR="00562D1E">
        <w:rPr>
          <w:b/>
        </w:rPr>
        <w:fldChar w:fldCharType="begin"/>
      </w:r>
      <w:r w:rsidR="00562D1E">
        <w:rPr>
          <w:b/>
        </w:rPr>
        <w:instrText xml:space="preserve"> SEQ Tabla \* ROMAN </w:instrText>
      </w:r>
      <w:r w:rsidR="00562D1E">
        <w:rPr>
          <w:b/>
        </w:rPr>
        <w:fldChar w:fldCharType="separate"/>
      </w:r>
      <w:r w:rsidR="00604603">
        <w:rPr>
          <w:b/>
        </w:rPr>
        <w:t>I</w:t>
      </w:r>
      <w:r w:rsidR="00562D1E">
        <w:rPr>
          <w:b/>
        </w:rPr>
        <w:fldChar w:fldCharType="end"/>
      </w:r>
      <w:r>
        <w:t xml:space="preserve"> </w:t>
      </w:r>
      <w:r w:rsidR="00A705DA" w:rsidRPr="00AA6DCA">
        <w:rPr>
          <w:b/>
          <w:rPrChange w:id="2466" w:author="Tanya Hernández" w:date="2017-05-21T20:08:00Z">
            <w:rPr/>
          </w:rPrChange>
        </w:rPr>
        <w:t>Porcentaje de población con discapacidad, por tipo de discapacidad según grupos de edad en 2014 [</w:t>
      </w:r>
      <w:r w:rsidR="008B6806" w:rsidRPr="00AA6DCA">
        <w:rPr>
          <w:b/>
          <w:rPrChange w:id="2467" w:author="Tanya Hernández" w:date="2017-05-21T20:08:00Z">
            <w:rPr/>
          </w:rPrChange>
        </w:rPr>
        <w:t>10</w:t>
      </w:r>
      <w:r w:rsidR="00A705DA" w:rsidRPr="00AA6DCA">
        <w:rPr>
          <w:b/>
          <w:rPrChange w:id="2468" w:author="Tanya Hernández" w:date="2017-05-21T20:08:00Z">
            <w:rPr/>
          </w:rPrChange>
        </w:rPr>
        <w:t>].</w:t>
      </w:r>
      <w:bookmarkEnd w:id="2462"/>
      <w:bookmarkEnd w:id="2463"/>
      <w:bookmarkEnd w:id="2464"/>
      <w:bookmarkEnd w:id="2465"/>
    </w:p>
    <w:p w14:paraId="7802BA1E" w14:textId="77777777" w:rsidR="000854A5" w:rsidRPr="000854A5" w:rsidRDefault="000854A5" w:rsidP="000854A5"/>
    <w:p w14:paraId="190EC336" w14:textId="66D0F786" w:rsidR="00C7006F" w:rsidRPr="007C0524" w:rsidRDefault="007343C4" w:rsidP="00C04594">
      <w:pPr>
        <w:spacing w:after="240"/>
        <w:rPr>
          <w:rFonts w:cs="Times New Roman"/>
        </w:rPr>
      </w:pPr>
      <w:r w:rsidRPr="007C0524">
        <w:rPr>
          <w:rFonts w:cs="Times New Roman"/>
        </w:rPr>
        <w:t>Por lo que se requiere de servicios especializados en salud enfocados a este sector, en la actualidad existen programas para atender este tipo de problemáticas por mencionar algunos provenientes del Gobierno de la Ciudad de México como:</w:t>
      </w:r>
    </w:p>
    <w:p w14:paraId="728F55AD" w14:textId="77777777" w:rsidR="007343C4" w:rsidRPr="007C0524" w:rsidRDefault="007343C4" w:rsidP="00C7006F">
      <w:pPr>
        <w:pStyle w:val="Prrafodelista"/>
        <w:numPr>
          <w:ilvl w:val="0"/>
          <w:numId w:val="2"/>
        </w:numPr>
        <w:suppressAutoHyphens/>
        <w:spacing w:after="240"/>
        <w:rPr>
          <w:rFonts w:cs="Times New Roman"/>
        </w:rPr>
      </w:pPr>
      <w:r w:rsidRPr="007C0524">
        <w:rPr>
          <w:rFonts w:cs="Times New Roman"/>
        </w:rPr>
        <w:t xml:space="preserve">Médico en tu casa </w:t>
      </w:r>
    </w:p>
    <w:p w14:paraId="730FCA1C" w14:textId="1BFA72F1" w:rsidR="00A53D11" w:rsidRPr="00C7006F" w:rsidRDefault="007343C4" w:rsidP="00C7006F">
      <w:pPr>
        <w:pStyle w:val="Prrafodelista"/>
        <w:numPr>
          <w:ilvl w:val="0"/>
          <w:numId w:val="2"/>
        </w:numPr>
        <w:suppressAutoHyphens/>
        <w:spacing w:after="240"/>
        <w:rPr>
          <w:rFonts w:cs="Times New Roman"/>
        </w:rPr>
      </w:pPr>
      <w:r w:rsidRPr="007C0524">
        <w:rPr>
          <w:rFonts w:cs="Times New Roman"/>
        </w:rPr>
        <w:t>Programa Nacional para el Desarrollo y la Inclusión de las personas con discapacidad.</w:t>
      </w:r>
    </w:p>
    <w:p w14:paraId="2A1A1B12" w14:textId="4CC5BB9D" w:rsidR="00A53D11" w:rsidRPr="007C0524" w:rsidRDefault="007343C4" w:rsidP="00C7006F">
      <w:pPr>
        <w:spacing w:after="240"/>
        <w:rPr>
          <w:rFonts w:cs="Times New Roman"/>
        </w:rPr>
      </w:pPr>
      <w:r w:rsidRPr="007C0524">
        <w:rPr>
          <w:rFonts w:cs="Times New Roman"/>
        </w:rPr>
        <w:t>Por parte de la iniciativa Privada existen servicios para este tipo de necesidad como:</w:t>
      </w:r>
    </w:p>
    <w:p w14:paraId="2928DE5D" w14:textId="77777777" w:rsidR="007343C4" w:rsidRPr="007C0524" w:rsidRDefault="007343C4" w:rsidP="007343C4">
      <w:pPr>
        <w:pStyle w:val="Prrafodelista"/>
        <w:numPr>
          <w:ilvl w:val="0"/>
          <w:numId w:val="3"/>
        </w:numPr>
        <w:suppressAutoHyphens/>
        <w:rPr>
          <w:rFonts w:cs="Times New Roman"/>
        </w:rPr>
      </w:pPr>
      <w:r w:rsidRPr="007C0524">
        <w:rPr>
          <w:rFonts w:cs="Times New Roman"/>
        </w:rPr>
        <w:t>Cuidado personalizado (Homewatch Care Givers).</w:t>
      </w:r>
    </w:p>
    <w:p w14:paraId="573203E2" w14:textId="67431BA6" w:rsidR="00E70D05" w:rsidRPr="00C7006F" w:rsidRDefault="007343C4" w:rsidP="00C7006F">
      <w:pPr>
        <w:pStyle w:val="Prrafodelista"/>
        <w:numPr>
          <w:ilvl w:val="0"/>
          <w:numId w:val="3"/>
        </w:numPr>
        <w:suppressAutoHyphens/>
        <w:spacing w:after="240"/>
        <w:rPr>
          <w:rFonts w:cs="Times New Roman"/>
        </w:rPr>
      </w:pPr>
      <w:r w:rsidRPr="007C0524">
        <w:rPr>
          <w:rFonts w:cs="Times New Roman"/>
        </w:rPr>
        <w:t>Estancia (La Casa de Las Lunas).</w:t>
      </w:r>
    </w:p>
    <w:p w14:paraId="22664F00" w14:textId="7E7AFA14" w:rsidR="00D65A48" w:rsidRPr="007C0524" w:rsidRDefault="009E0A56" w:rsidP="00C7006F">
      <w:pPr>
        <w:spacing w:after="240"/>
        <w:rPr>
          <w:rFonts w:cs="Times New Roman"/>
        </w:rPr>
      </w:pPr>
      <w:r>
        <w:rPr>
          <w:rFonts w:cs="Times New Roman"/>
        </w:rPr>
        <w:t>Teniendo</w:t>
      </w:r>
      <w:r w:rsidR="001E0389">
        <w:rPr>
          <w:rFonts w:cs="Times New Roman"/>
        </w:rPr>
        <w:t xml:space="preserve"> costos elevados que desequilibran la economía familiar, tal y como se mencionó en la introducción de la investigación. </w:t>
      </w:r>
      <w:r w:rsidR="007343C4" w:rsidRPr="007C0524">
        <w:rPr>
          <w:rFonts w:cs="Times New Roman"/>
        </w:rPr>
        <w:t xml:space="preserve">Sin </w:t>
      </w:r>
      <w:r w:rsidR="00CF6719" w:rsidRPr="007C0524">
        <w:rPr>
          <w:rFonts w:cs="Times New Roman"/>
        </w:rPr>
        <w:t>embargo,</w:t>
      </w:r>
      <w:r w:rsidR="007343C4" w:rsidRPr="007C0524">
        <w:rPr>
          <w:rFonts w:cs="Times New Roman"/>
        </w:rPr>
        <w:t xml:space="preserve"> los programas gubernamentales no logran cubrir l</w:t>
      </w:r>
      <w:r w:rsidR="00A53D11">
        <w:rPr>
          <w:rFonts w:cs="Times New Roman"/>
        </w:rPr>
        <w:t xml:space="preserve">a demanda para estos servicios y </w:t>
      </w:r>
      <w:r w:rsidR="007343C4" w:rsidRPr="007C0524">
        <w:rPr>
          <w:rFonts w:cs="Times New Roman"/>
        </w:rPr>
        <w:t>por parte de la iniciativa p</w:t>
      </w:r>
      <w:r w:rsidR="00A53D11">
        <w:rPr>
          <w:rFonts w:cs="Times New Roman"/>
        </w:rPr>
        <w:t>rivada sus costos son elevados,</w:t>
      </w:r>
      <w:r w:rsidR="007343C4" w:rsidRPr="007C0524">
        <w:rPr>
          <w:rFonts w:cs="Times New Roman"/>
        </w:rPr>
        <w:t xml:space="preserve"> como consecuencia no toda la población cuenta con los recursos suficientes </w:t>
      </w:r>
      <w:r w:rsidR="004168BC" w:rsidRPr="007C0524">
        <w:rPr>
          <w:rFonts w:cs="Times New Roman"/>
        </w:rPr>
        <w:t>para pagar un servicio como esté</w:t>
      </w:r>
      <w:r w:rsidR="007343C4" w:rsidRPr="007C0524">
        <w:rPr>
          <w:rFonts w:cs="Times New Roman"/>
        </w:rPr>
        <w:t xml:space="preserve">. </w:t>
      </w:r>
    </w:p>
    <w:p w14:paraId="49F17F5A" w14:textId="3AC60BF8" w:rsidR="00D65A48" w:rsidRPr="007C0524" w:rsidRDefault="007343C4" w:rsidP="003D55A0">
      <w:pPr>
        <w:spacing w:after="240"/>
        <w:rPr>
          <w:rFonts w:cs="Times New Roman"/>
        </w:rPr>
      </w:pPr>
      <w:r w:rsidRPr="007C0524">
        <w:rPr>
          <w:rFonts w:cs="Times New Roman"/>
        </w:rPr>
        <w:t>Por lo que</w:t>
      </w:r>
      <w:r w:rsidR="001E0389">
        <w:rPr>
          <w:rFonts w:cs="Times New Roman"/>
        </w:rPr>
        <w:t xml:space="preserve"> se propone</w:t>
      </w:r>
      <w:r w:rsidRPr="007C0524">
        <w:rPr>
          <w:rFonts w:cs="Times New Roman"/>
        </w:rPr>
        <w:t xml:space="preserve"> un prototipo para ayudar a personas con</w:t>
      </w:r>
      <w:r w:rsidR="00B066EB">
        <w:rPr>
          <w:rFonts w:cs="Times New Roman"/>
        </w:rPr>
        <w:t xml:space="preserve"> determinada</w:t>
      </w:r>
      <w:r w:rsidRPr="007C0524">
        <w:rPr>
          <w:rFonts w:cs="Times New Roman"/>
        </w:rPr>
        <w:t xml:space="preserve"> discapacidad, implementando una serie de alertas que permitan a los familiares estar al tanto de la situación del discapacitado, por otro </w:t>
      </w:r>
      <w:r w:rsidR="00CF6719" w:rsidRPr="007C0524">
        <w:rPr>
          <w:rFonts w:cs="Times New Roman"/>
        </w:rPr>
        <w:t>lado,</w:t>
      </w:r>
      <w:r w:rsidRPr="007C0524">
        <w:rPr>
          <w:rFonts w:cs="Times New Roman"/>
        </w:rPr>
        <w:t xml:space="preserve"> se busca que este prototipo sea portable y económico, de esta manera reducir los costos que </w:t>
      </w:r>
      <w:r w:rsidR="00A53D11">
        <w:rPr>
          <w:rFonts w:cs="Times New Roman"/>
        </w:rPr>
        <w:t xml:space="preserve">significa </w:t>
      </w:r>
      <w:r w:rsidRPr="007C0524">
        <w:rPr>
          <w:rFonts w:cs="Times New Roman"/>
        </w:rPr>
        <w:t>este tipo de cuidados, siendo una alternativa o complemento de los servicios ya existentes.</w:t>
      </w:r>
    </w:p>
    <w:p w14:paraId="50AF7D0E" w14:textId="4E3FA530" w:rsidR="00D65A48" w:rsidRPr="007C0524" w:rsidRDefault="007343C4" w:rsidP="003D55A0">
      <w:pPr>
        <w:spacing w:after="240"/>
        <w:rPr>
          <w:rFonts w:cs="Times New Roman"/>
        </w:rPr>
      </w:pPr>
      <w:r w:rsidRPr="007C0524">
        <w:rPr>
          <w:rFonts w:cs="Times New Roman"/>
        </w:rPr>
        <w:t xml:space="preserve">Para cubrir la necesidad de la población con bajos recursos, se piensa </w:t>
      </w:r>
      <w:r w:rsidR="001E0389">
        <w:rPr>
          <w:rFonts w:cs="Times New Roman"/>
        </w:rPr>
        <w:t xml:space="preserve">diseñar una tarjeta de propósito específico a partir de </w:t>
      </w:r>
      <w:r w:rsidRPr="007C0524">
        <w:rPr>
          <w:rFonts w:cs="Times New Roman"/>
        </w:rPr>
        <w:t>sensores y microcontroladores</w:t>
      </w:r>
      <w:r w:rsidR="001E0389">
        <w:rPr>
          <w:rFonts w:cs="Times New Roman"/>
        </w:rPr>
        <w:t xml:space="preserve"> adecuados</w:t>
      </w:r>
      <w:r w:rsidRPr="007C0524">
        <w:rPr>
          <w:rFonts w:cs="Times New Roman"/>
        </w:rPr>
        <w:t xml:space="preserve"> con el fin de reducir los costos, ya que estos son muy accesibles en el mercado, utilizados para múltiples aplicaciones permitiendo que el prot</w:t>
      </w:r>
      <w:r w:rsidR="003D55A0">
        <w:rPr>
          <w:rFonts w:cs="Times New Roman"/>
        </w:rPr>
        <w:t>otipo sea escalable y portable.</w:t>
      </w:r>
    </w:p>
    <w:p w14:paraId="22346AAB" w14:textId="26755C63" w:rsidR="00FF46CC" w:rsidRPr="007C0524" w:rsidRDefault="007343C4" w:rsidP="003D55A0">
      <w:pPr>
        <w:spacing w:after="240"/>
        <w:rPr>
          <w:rFonts w:cs="Times New Roman"/>
        </w:rPr>
      </w:pPr>
      <w:r w:rsidRPr="007C0524">
        <w:rPr>
          <w:rFonts w:cs="Times New Roman"/>
        </w:rPr>
        <w:lastRenderedPageBreak/>
        <w:t>Entre las diferencias con respecto a lo ya existente, son las alertas instantáneas emitidas por los sensores logrando mantener al familiar informado de la situación en la que se encuentra la persona con discapacidad. Cabe mencionar que l</w:t>
      </w:r>
      <w:r w:rsidR="00FE71A9">
        <w:rPr>
          <w:rFonts w:cs="Times New Roman"/>
        </w:rPr>
        <w:t xml:space="preserve">os sistemas de monitoreo existentes están </w:t>
      </w:r>
      <w:r w:rsidRPr="007C0524">
        <w:rPr>
          <w:rFonts w:cs="Times New Roman"/>
        </w:rPr>
        <w:t>diseñad</w:t>
      </w:r>
      <w:r w:rsidR="00FE71A9">
        <w:rPr>
          <w:rFonts w:cs="Times New Roman"/>
        </w:rPr>
        <w:t>o</w:t>
      </w:r>
      <w:r w:rsidRPr="007C0524">
        <w:rPr>
          <w:rFonts w:cs="Times New Roman"/>
        </w:rPr>
        <w:t xml:space="preserve">s para que una persona esté siempre monitoreando </w:t>
      </w:r>
      <w:r w:rsidR="003D55A0">
        <w:rPr>
          <w:rFonts w:cs="Times New Roman"/>
        </w:rPr>
        <w:t>la situación del discapacitado.</w:t>
      </w:r>
    </w:p>
    <w:p w14:paraId="4EADC5F8" w14:textId="18C08E4D" w:rsidR="005C2DCE" w:rsidRPr="005C2DCE" w:rsidRDefault="00DB469E" w:rsidP="00803B69">
      <w:pPr>
        <w:pStyle w:val="Ttulo2"/>
      </w:pPr>
      <w:bookmarkStart w:id="2469" w:name="_Toc480316117"/>
      <w:bookmarkStart w:id="2470" w:name="_Toc483160342"/>
      <w:bookmarkStart w:id="2471" w:name="_Toc459716970"/>
      <w:bookmarkStart w:id="2472" w:name="_Toc459721885"/>
      <w:r>
        <w:t xml:space="preserve">1.5 </w:t>
      </w:r>
      <w:r w:rsidR="00E54756">
        <w:t>Marco Teórico</w:t>
      </w:r>
      <w:bookmarkEnd w:id="2469"/>
      <w:bookmarkEnd w:id="2470"/>
    </w:p>
    <w:p w14:paraId="0270456A" w14:textId="3EC027FF" w:rsidR="003254FA" w:rsidRPr="00FE71A9" w:rsidRDefault="003D55A0" w:rsidP="00DE1900">
      <w:pPr>
        <w:spacing w:before="100" w:beforeAutospacing="1" w:after="100" w:afterAutospacing="1"/>
        <w:rPr>
          <w:rFonts w:cs="Times New Roman"/>
          <w:szCs w:val="24"/>
        </w:rPr>
      </w:pPr>
      <w:r>
        <w:rPr>
          <w:rFonts w:cs="Times New Roman"/>
          <w:szCs w:val="24"/>
        </w:rPr>
        <w:t>A c</w:t>
      </w:r>
      <w:r w:rsidR="009E0A56">
        <w:rPr>
          <w:rFonts w:cs="Times New Roman"/>
          <w:szCs w:val="24"/>
        </w:rPr>
        <w:t>o</w:t>
      </w:r>
      <w:r w:rsidR="005C2DCE" w:rsidRPr="00B25B24">
        <w:rPr>
          <w:rFonts w:cs="Times New Roman"/>
          <w:szCs w:val="24"/>
        </w:rPr>
        <w:t>ntinuación</w:t>
      </w:r>
      <w:r w:rsidR="000A5135" w:rsidRPr="00B25B24">
        <w:rPr>
          <w:rFonts w:cs="Times New Roman"/>
          <w:szCs w:val="24"/>
        </w:rPr>
        <w:t xml:space="preserve"> se presentan las variables </w:t>
      </w:r>
      <w:r w:rsidR="005C2DCE" w:rsidRPr="00B25B24">
        <w:rPr>
          <w:rFonts w:cs="Times New Roman"/>
          <w:szCs w:val="24"/>
        </w:rPr>
        <w:t>que consideramos importantes para el desarrollo del proyecto</w:t>
      </w:r>
      <w:r w:rsidR="00DB03F2" w:rsidRPr="00B25B24">
        <w:rPr>
          <w:rFonts w:cs="Times New Roman"/>
          <w:szCs w:val="24"/>
        </w:rPr>
        <w:t>,</w:t>
      </w:r>
      <w:r w:rsidR="00B325C7" w:rsidRPr="00B25B24">
        <w:rPr>
          <w:rFonts w:cs="Times New Roman"/>
          <w:szCs w:val="24"/>
        </w:rPr>
        <w:t xml:space="preserve"> antes </w:t>
      </w:r>
      <w:r w:rsidR="001E0389">
        <w:rPr>
          <w:rFonts w:cs="Times New Roman"/>
          <w:szCs w:val="24"/>
        </w:rPr>
        <w:t xml:space="preserve">de </w:t>
      </w:r>
      <w:r w:rsidR="00BC76F3" w:rsidRPr="00B25B24">
        <w:rPr>
          <w:rFonts w:cs="Times New Roman"/>
          <w:szCs w:val="24"/>
        </w:rPr>
        <w:t xml:space="preserve">llevar a cabo la elección </w:t>
      </w:r>
      <w:r w:rsidR="00DB03F2" w:rsidRPr="00B25B24">
        <w:rPr>
          <w:rFonts w:cs="Times New Roman"/>
          <w:szCs w:val="24"/>
        </w:rPr>
        <w:t>de</w:t>
      </w:r>
      <w:r w:rsidR="00BC76F3" w:rsidRPr="00B25B24">
        <w:rPr>
          <w:rFonts w:cs="Times New Roman"/>
          <w:szCs w:val="24"/>
        </w:rPr>
        <w:t xml:space="preserve"> los dispositivos</w:t>
      </w:r>
      <w:r w:rsidR="00B325C7" w:rsidRPr="00B25B24">
        <w:rPr>
          <w:rFonts w:cs="Times New Roman"/>
          <w:szCs w:val="24"/>
        </w:rPr>
        <w:t xml:space="preserve"> a emplear</w:t>
      </w:r>
      <w:r w:rsidR="000A45EA" w:rsidRPr="00B25B24">
        <w:rPr>
          <w:rFonts w:cs="Times New Roman"/>
          <w:szCs w:val="24"/>
        </w:rPr>
        <w:t>,</w:t>
      </w:r>
      <w:r w:rsidR="00B325C7" w:rsidRPr="00B25B24">
        <w:rPr>
          <w:rFonts w:cs="Times New Roman"/>
          <w:szCs w:val="24"/>
        </w:rPr>
        <w:t xml:space="preserve"> previamente se elaboró una investigación de </w:t>
      </w:r>
      <w:r w:rsidR="00DB03F2" w:rsidRPr="00B25B24">
        <w:rPr>
          <w:rFonts w:cs="Times New Roman"/>
          <w:szCs w:val="24"/>
        </w:rPr>
        <w:t>los signos vitales más indispensables del ser humano,</w:t>
      </w:r>
      <w:r w:rsidR="00B325C7" w:rsidRPr="00B25B24">
        <w:rPr>
          <w:rFonts w:cs="Times New Roman"/>
          <w:szCs w:val="24"/>
        </w:rPr>
        <w:t xml:space="preserve"> </w:t>
      </w:r>
      <w:r w:rsidR="000A45EA" w:rsidRPr="00B25B24">
        <w:rPr>
          <w:rFonts w:cs="Times New Roman"/>
          <w:szCs w:val="24"/>
        </w:rPr>
        <w:t>por lo que para fines del proyecto y de acuerdo con lo analizado</w:t>
      </w:r>
      <w:r w:rsidR="00DB03F2" w:rsidRPr="00B25B24">
        <w:rPr>
          <w:rFonts w:cs="Times New Roman"/>
          <w:szCs w:val="24"/>
        </w:rPr>
        <w:t xml:space="preserve"> </w:t>
      </w:r>
      <w:r w:rsidR="001E0389">
        <w:rPr>
          <w:rFonts w:cs="Times New Roman"/>
          <w:szCs w:val="24"/>
        </w:rPr>
        <w:t>las variables</w:t>
      </w:r>
      <w:r w:rsidR="000A45EA" w:rsidRPr="00B25B24">
        <w:rPr>
          <w:rFonts w:cs="Times New Roman"/>
          <w:szCs w:val="24"/>
        </w:rPr>
        <w:t xml:space="preserve"> a medir son la temperatura, considerando que es el primer parámetro para determinar una enfermedad, la segunda variable es un acelerómetro </w:t>
      </w:r>
      <w:r w:rsidR="005814A4" w:rsidRPr="00B25B24">
        <w:rPr>
          <w:rFonts w:cs="Times New Roman"/>
          <w:szCs w:val="24"/>
        </w:rPr>
        <w:t>que por causa del envejecimiento de las personas suelen ser más predispuestas a sufrir alguna caída y por último la frecuencia cardiaca</w:t>
      </w:r>
      <w:r w:rsidR="00B25B24" w:rsidRPr="00B25B24">
        <w:rPr>
          <w:rFonts w:cs="Times New Roman"/>
          <w:szCs w:val="24"/>
        </w:rPr>
        <w:t>,</w:t>
      </w:r>
      <w:r w:rsidR="000A45EA" w:rsidRPr="00B25B24">
        <w:rPr>
          <w:rFonts w:cs="Times New Roman"/>
          <w:szCs w:val="24"/>
        </w:rPr>
        <w:t xml:space="preserve"> </w:t>
      </w:r>
      <w:r w:rsidR="00B25B24" w:rsidRPr="00B25B24">
        <w:rPr>
          <w:rFonts w:cs="Times New Roman"/>
          <w:szCs w:val="24"/>
        </w:rPr>
        <w:t>esta última involucra un órgano muy importante para las personas por ello consideramos ev</w:t>
      </w:r>
      <w:r w:rsidR="00DE1900">
        <w:rPr>
          <w:rFonts w:cs="Times New Roman"/>
          <w:szCs w:val="24"/>
        </w:rPr>
        <w:t>aluar conjuntamente esta</w:t>
      </w:r>
      <w:r w:rsidR="00B25B24">
        <w:rPr>
          <w:rFonts w:cs="Times New Roman"/>
          <w:szCs w:val="24"/>
        </w:rPr>
        <w:t xml:space="preserve"> </w:t>
      </w:r>
      <w:r w:rsidR="00DE1900">
        <w:rPr>
          <w:rFonts w:cs="Times New Roman"/>
          <w:szCs w:val="24"/>
        </w:rPr>
        <w:t>medida</w:t>
      </w:r>
      <w:r w:rsidR="003452E7">
        <w:rPr>
          <w:rFonts w:cs="Times New Roman"/>
          <w:szCs w:val="24"/>
        </w:rPr>
        <w:t>.</w:t>
      </w:r>
      <w:r w:rsidR="00B066EB" w:rsidRPr="00FE71A9">
        <w:rPr>
          <w:rFonts w:cs="Times New Roman"/>
          <w:szCs w:val="24"/>
        </w:rPr>
        <w:t xml:space="preserve"> </w:t>
      </w:r>
      <w:r w:rsidR="003452E7">
        <w:rPr>
          <w:rFonts w:cs="Times New Roman"/>
          <w:szCs w:val="24"/>
        </w:rPr>
        <w:t>E</w:t>
      </w:r>
      <w:r w:rsidR="00B066EB" w:rsidRPr="00FE71A9">
        <w:rPr>
          <w:rFonts w:cs="Times New Roman"/>
          <w:szCs w:val="24"/>
        </w:rPr>
        <w:t>xisten otras variables</w:t>
      </w:r>
      <w:r w:rsidR="00B066EB">
        <w:t xml:space="preserve"> </w:t>
      </w:r>
      <w:r w:rsidR="00B066EB" w:rsidRPr="00FE71A9">
        <w:rPr>
          <w:rFonts w:cs="Times New Roman"/>
          <w:szCs w:val="24"/>
        </w:rPr>
        <w:t xml:space="preserve">importantes pero </w:t>
      </w:r>
      <w:r w:rsidR="00B066EB">
        <w:rPr>
          <w:rFonts w:cs="Times New Roman"/>
          <w:szCs w:val="24"/>
        </w:rPr>
        <w:t>por la complejidad para medirlas no entran en la posibilidad de incluirlas en este trabajo terminal, dichas variables pueden ser por ejemplo: la presión arterial, la glucosa, por mencionar algunas</w:t>
      </w:r>
      <w:r w:rsidR="00384517">
        <w:rPr>
          <w:rFonts w:cs="Times New Roman"/>
          <w:szCs w:val="24"/>
        </w:rPr>
        <w:t xml:space="preserve">, ya que al </w:t>
      </w:r>
      <w:r w:rsidR="003452E7">
        <w:rPr>
          <w:rFonts w:cs="Times New Roman"/>
          <w:szCs w:val="24"/>
        </w:rPr>
        <w:t>medir</w:t>
      </w:r>
      <w:r w:rsidR="00384517">
        <w:rPr>
          <w:rFonts w:cs="Times New Roman"/>
          <w:szCs w:val="24"/>
        </w:rPr>
        <w:t>las</w:t>
      </w:r>
      <w:r w:rsidR="003452E7">
        <w:rPr>
          <w:rFonts w:cs="Times New Roman"/>
          <w:szCs w:val="24"/>
        </w:rPr>
        <w:t xml:space="preserve"> no utilizan un método invasivo y no causan molestia al usuario.</w:t>
      </w:r>
    </w:p>
    <w:p w14:paraId="12AF8067" w14:textId="3A49FBAE" w:rsidR="00C936D5" w:rsidRPr="0079481F" w:rsidRDefault="00E54756" w:rsidP="00803B69">
      <w:pPr>
        <w:pStyle w:val="Ttulo3"/>
      </w:pPr>
      <w:bookmarkStart w:id="2473" w:name="_Toc480316118"/>
      <w:bookmarkStart w:id="2474" w:name="_Toc483160343"/>
      <w:r w:rsidRPr="0079481F">
        <w:t xml:space="preserve">1.5.1 </w:t>
      </w:r>
      <w:r w:rsidR="00EC117E" w:rsidRPr="0079481F">
        <w:t>Variables a medir</w:t>
      </w:r>
      <w:bookmarkEnd w:id="2473"/>
      <w:bookmarkEnd w:id="2474"/>
    </w:p>
    <w:p w14:paraId="616021ED" w14:textId="631C984B" w:rsidR="007C5F7E" w:rsidRPr="007C0524" w:rsidRDefault="00C936D5" w:rsidP="00942704">
      <w:pPr>
        <w:spacing w:after="240"/>
        <w:rPr>
          <w:rFonts w:cs="Times New Roman"/>
        </w:rPr>
      </w:pPr>
      <w:r w:rsidRPr="007C0524">
        <w:rPr>
          <w:rFonts w:cs="Times New Roman"/>
        </w:rPr>
        <w:t xml:space="preserve">En este apartado </w:t>
      </w:r>
      <w:r w:rsidR="00204A22" w:rsidRPr="007C0524">
        <w:rPr>
          <w:rFonts w:cs="Times New Roman"/>
        </w:rPr>
        <w:t xml:space="preserve">se </w:t>
      </w:r>
      <w:r w:rsidR="00942704">
        <w:rPr>
          <w:rFonts w:cs="Times New Roman"/>
        </w:rPr>
        <w:t>muestra una</w:t>
      </w:r>
      <w:r w:rsidR="00E87D42" w:rsidRPr="007C0524">
        <w:rPr>
          <w:rFonts w:cs="Times New Roman"/>
        </w:rPr>
        <w:t xml:space="preserve"> descripción de las variables que elegimos</w:t>
      </w:r>
      <w:r w:rsidR="00942704">
        <w:rPr>
          <w:rFonts w:cs="Times New Roman"/>
        </w:rPr>
        <w:t xml:space="preserve"> y la importancia de cada una</w:t>
      </w:r>
      <w:r w:rsidR="00E87D42" w:rsidRPr="007C0524">
        <w:rPr>
          <w:rFonts w:cs="Times New Roman"/>
        </w:rPr>
        <w:t>, de igual forma se explicaran los motivos por los</w:t>
      </w:r>
      <w:r w:rsidR="00942704">
        <w:rPr>
          <w:rFonts w:cs="Times New Roman"/>
        </w:rPr>
        <w:t xml:space="preserve"> que fueron seleccionadas. </w:t>
      </w:r>
      <w:r w:rsidR="003254FA" w:rsidRPr="007C0524">
        <w:rPr>
          <w:rFonts w:cs="Times New Roman"/>
        </w:rPr>
        <w:t>A continuación se enl</w:t>
      </w:r>
      <w:r w:rsidR="00942704">
        <w:rPr>
          <w:rFonts w:cs="Times New Roman"/>
        </w:rPr>
        <w:t>istan las variables seleccionadas y las cuales serán monitoreadas en este proyecto</w:t>
      </w:r>
      <w:r w:rsidR="003D55A0">
        <w:rPr>
          <w:rFonts w:cs="Times New Roman"/>
        </w:rPr>
        <w:t>:</w:t>
      </w:r>
    </w:p>
    <w:p w14:paraId="7E9CFB23" w14:textId="346E4742" w:rsidR="003254FA" w:rsidRPr="007C0524" w:rsidRDefault="003254FA" w:rsidP="003D55A0">
      <w:pPr>
        <w:pStyle w:val="Prrafodelista"/>
        <w:numPr>
          <w:ilvl w:val="0"/>
          <w:numId w:val="10"/>
        </w:numPr>
        <w:spacing w:after="240"/>
        <w:rPr>
          <w:rFonts w:cs="Times New Roman"/>
        </w:rPr>
      </w:pPr>
      <w:r w:rsidRPr="007C0524">
        <w:rPr>
          <w:rFonts w:cs="Times New Roman"/>
        </w:rPr>
        <w:t>Temperatura</w:t>
      </w:r>
    </w:p>
    <w:p w14:paraId="78FA293E" w14:textId="125309A8" w:rsidR="003254FA" w:rsidRPr="007C0524" w:rsidRDefault="005D2ED2" w:rsidP="00FE1C9A">
      <w:pPr>
        <w:pStyle w:val="Prrafodelista"/>
        <w:numPr>
          <w:ilvl w:val="0"/>
          <w:numId w:val="10"/>
        </w:numPr>
        <w:rPr>
          <w:rFonts w:cs="Times New Roman"/>
        </w:rPr>
      </w:pPr>
      <w:r>
        <w:rPr>
          <w:rFonts w:cs="Times New Roman"/>
        </w:rPr>
        <w:t>Caídas</w:t>
      </w:r>
    </w:p>
    <w:p w14:paraId="30EAA8DC" w14:textId="4710DE3C" w:rsidR="00A0538D" w:rsidRPr="0084346B" w:rsidRDefault="003254FA" w:rsidP="0084346B">
      <w:pPr>
        <w:pStyle w:val="Prrafodelista"/>
        <w:numPr>
          <w:ilvl w:val="0"/>
          <w:numId w:val="10"/>
        </w:numPr>
        <w:spacing w:before="240" w:after="240" w:line="480" w:lineRule="auto"/>
        <w:rPr>
          <w:rFonts w:cs="Times New Roman"/>
        </w:rPr>
      </w:pPr>
      <w:r w:rsidRPr="007C0524">
        <w:rPr>
          <w:rFonts w:cs="Times New Roman"/>
        </w:rPr>
        <w:t>Frecuencia Cardiaca</w:t>
      </w:r>
    </w:p>
    <w:p w14:paraId="7B097A87" w14:textId="0E22C8A9" w:rsidR="00C63ABC" w:rsidRPr="003D55A0" w:rsidRDefault="003254FA" w:rsidP="003D55A0">
      <w:pPr>
        <w:pStyle w:val="Prrafodelista"/>
        <w:numPr>
          <w:ilvl w:val="0"/>
          <w:numId w:val="12"/>
        </w:numPr>
        <w:spacing w:before="240" w:after="240"/>
        <w:rPr>
          <w:rFonts w:cs="Times New Roman"/>
        </w:rPr>
      </w:pPr>
      <w:r w:rsidRPr="00DE1900">
        <w:rPr>
          <w:rFonts w:cs="Times New Roman"/>
        </w:rPr>
        <w:t>Temperatura</w:t>
      </w:r>
    </w:p>
    <w:p w14:paraId="4628B2F6" w14:textId="78321A54" w:rsidR="00D65A48" w:rsidRPr="007C0524" w:rsidRDefault="003254FA" w:rsidP="003D55A0">
      <w:pPr>
        <w:spacing w:after="240"/>
        <w:rPr>
          <w:rFonts w:cs="Times New Roman"/>
        </w:rPr>
      </w:pPr>
      <w:r w:rsidRPr="007C0524">
        <w:rPr>
          <w:rFonts w:cs="Times New Roman"/>
        </w:rPr>
        <w:t xml:space="preserve">Se ha considero medir </w:t>
      </w:r>
      <w:r w:rsidR="004136E7">
        <w:rPr>
          <w:rFonts w:cs="Times New Roman"/>
        </w:rPr>
        <w:t xml:space="preserve">la temperatura corporal, está variable </w:t>
      </w:r>
      <w:r w:rsidRPr="007C0524">
        <w:rPr>
          <w:rFonts w:cs="Times New Roman"/>
        </w:rPr>
        <w:t>es de gran importancia para determinar las condiciones en las que se encuentra el enfermo, la con</w:t>
      </w:r>
      <w:r w:rsidR="004136E7">
        <w:rPr>
          <w:rFonts w:cs="Times New Roman"/>
        </w:rPr>
        <w:t>stante medición de esta</w:t>
      </w:r>
      <w:r w:rsidRPr="007C0524">
        <w:rPr>
          <w:rFonts w:cs="Times New Roman"/>
        </w:rPr>
        <w:t xml:space="preserve"> permite a enfermeros(as)</w:t>
      </w:r>
      <w:r w:rsidR="004136E7">
        <w:rPr>
          <w:rFonts w:cs="Times New Roman"/>
        </w:rPr>
        <w:t xml:space="preserve"> y algún otro personal médico</w:t>
      </w:r>
      <w:r w:rsidRPr="007C0524">
        <w:rPr>
          <w:rFonts w:cs="Times New Roman"/>
        </w:rPr>
        <w:t xml:space="preserve"> conocer la mejoría y situación del paciente, en algunos casos la temperatura se toma como primer parámetro para diagnosticar una enfer</w:t>
      </w:r>
      <w:r w:rsidR="003D55A0">
        <w:rPr>
          <w:rFonts w:cs="Times New Roman"/>
        </w:rPr>
        <w:t>medad.</w:t>
      </w:r>
    </w:p>
    <w:p w14:paraId="55F9CF96" w14:textId="057EC70D" w:rsidR="00DE1900" w:rsidRPr="003D55A0" w:rsidRDefault="003254FA" w:rsidP="003D55A0">
      <w:pPr>
        <w:spacing w:after="240"/>
        <w:rPr>
          <w:rFonts w:cs="Times New Roman"/>
        </w:rPr>
      </w:pPr>
      <w:r w:rsidRPr="007C0524">
        <w:rPr>
          <w:rFonts w:cs="Times New Roman"/>
        </w:rPr>
        <w:t xml:space="preserve">La Secretaria de Salud establece que la temperatura corporal aceptable oscila entre los 36.5°C y los 37.2°C, mientras que </w:t>
      </w:r>
      <w:r w:rsidR="00CF6719" w:rsidRPr="007C0524">
        <w:rPr>
          <w:rFonts w:cs="Times New Roman"/>
        </w:rPr>
        <w:t>las temperaturas fuera de este rango se consideran</w:t>
      </w:r>
      <w:r w:rsidRPr="007C0524">
        <w:rPr>
          <w:rFonts w:cs="Times New Roman"/>
        </w:rPr>
        <w:t xml:space="preserve"> anormales, a </w:t>
      </w:r>
      <w:r w:rsidR="00CF6719" w:rsidRPr="007C0524">
        <w:rPr>
          <w:rFonts w:cs="Times New Roman"/>
        </w:rPr>
        <w:t>continuación,</w:t>
      </w:r>
      <w:r w:rsidRPr="007C0524">
        <w:rPr>
          <w:rFonts w:cs="Times New Roman"/>
        </w:rPr>
        <w:t xml:space="preserve"> se muestran los términos utilizados </w:t>
      </w:r>
      <w:r w:rsidR="005530B2">
        <w:rPr>
          <w:rFonts w:cs="Times New Roman"/>
        </w:rPr>
        <w:t xml:space="preserve">considerados </w:t>
      </w:r>
      <w:r w:rsidRPr="007C0524">
        <w:rPr>
          <w:rFonts w:cs="Times New Roman"/>
        </w:rPr>
        <w:t>anormales conforme a la Norma Oficial Mexicana NOM-031-SSA2-1999, considerando que no interviene un mecanismo termorregulador o</w:t>
      </w:r>
      <w:r w:rsidR="003D55A0">
        <w:rPr>
          <w:rFonts w:cs="Times New Roman"/>
        </w:rPr>
        <w:t xml:space="preserve"> se presenta un golpe de calor.</w:t>
      </w:r>
    </w:p>
    <w:p w14:paraId="4C259ADC" w14:textId="3C250F13" w:rsidR="003254FA" w:rsidRPr="007C0524" w:rsidRDefault="003254FA" w:rsidP="00FE1C9A">
      <w:pPr>
        <w:pStyle w:val="Prrafodelista"/>
        <w:numPr>
          <w:ilvl w:val="0"/>
          <w:numId w:val="11"/>
        </w:numPr>
        <w:rPr>
          <w:rFonts w:cs="Times New Roman"/>
        </w:rPr>
      </w:pPr>
      <w:r w:rsidRPr="007C0524">
        <w:rPr>
          <w:rFonts w:cs="Times New Roman"/>
        </w:rPr>
        <w:t>Fiebre. La elevación anormal de la temperatura corporal por encima de los 38°C.</w:t>
      </w:r>
    </w:p>
    <w:p w14:paraId="59B2C987" w14:textId="2BEC65BD" w:rsidR="003254FA" w:rsidRPr="007C0524" w:rsidRDefault="003254FA" w:rsidP="00FE1C9A">
      <w:pPr>
        <w:pStyle w:val="Prrafodelista"/>
        <w:numPr>
          <w:ilvl w:val="0"/>
          <w:numId w:val="11"/>
        </w:numPr>
        <w:rPr>
          <w:rFonts w:cs="Times New Roman"/>
        </w:rPr>
      </w:pPr>
      <w:r w:rsidRPr="007C0524">
        <w:rPr>
          <w:rFonts w:cs="Times New Roman"/>
        </w:rPr>
        <w:t>Hipertermia. Es el estado de incremento de la temperatura del cuerpo que sobrepasa los 40°C.</w:t>
      </w:r>
    </w:p>
    <w:p w14:paraId="3F527592" w14:textId="298E395A" w:rsidR="00FF46CC" w:rsidRPr="003D55A0" w:rsidRDefault="003254FA" w:rsidP="003D55A0">
      <w:pPr>
        <w:pStyle w:val="Prrafodelista"/>
        <w:numPr>
          <w:ilvl w:val="0"/>
          <w:numId w:val="11"/>
        </w:numPr>
        <w:spacing w:after="240"/>
        <w:rPr>
          <w:rFonts w:cs="Times New Roman"/>
        </w:rPr>
      </w:pPr>
      <w:r w:rsidRPr="007C0524">
        <w:rPr>
          <w:rFonts w:cs="Times New Roman"/>
        </w:rPr>
        <w:lastRenderedPageBreak/>
        <w:t>Hipotermia. En este estado la temperatura corporal se encuentra por debajo de los 36°C.</w:t>
      </w:r>
    </w:p>
    <w:p w14:paraId="556978BE" w14:textId="1AFB1A4B" w:rsidR="00C63ABC" w:rsidRPr="007C0524" w:rsidRDefault="003254FA" w:rsidP="003D55A0">
      <w:pPr>
        <w:spacing w:after="240"/>
        <w:rPr>
          <w:rFonts w:cs="Times New Roman"/>
        </w:rPr>
      </w:pPr>
      <w:r w:rsidRPr="007C0524">
        <w:rPr>
          <w:rFonts w:cs="Times New Roman"/>
        </w:rPr>
        <w:t>Por esta razón es importante t</w:t>
      </w:r>
      <w:r w:rsidR="00055740">
        <w:rPr>
          <w:rFonts w:cs="Times New Roman"/>
        </w:rPr>
        <w:t xml:space="preserve">ener controlada la temperatura </w:t>
      </w:r>
      <w:r w:rsidRPr="007C0524">
        <w:rPr>
          <w:rFonts w:cs="Times New Roman"/>
        </w:rPr>
        <w:t>en el rango que se considera aceptable. Nuestro</w:t>
      </w:r>
      <w:r w:rsidR="005530B2">
        <w:rPr>
          <w:rFonts w:cs="Times New Roman"/>
        </w:rPr>
        <w:t xml:space="preserve"> cuerpo tiene mecanismos que </w:t>
      </w:r>
      <w:r w:rsidRPr="007C0524">
        <w:rPr>
          <w:rFonts w:cs="Times New Roman"/>
        </w:rPr>
        <w:t>regulan</w:t>
      </w:r>
      <w:r w:rsidR="005530B2">
        <w:rPr>
          <w:rFonts w:cs="Times New Roman"/>
        </w:rPr>
        <w:t xml:space="preserve"> la temperatura y</w:t>
      </w:r>
      <w:r w:rsidRPr="007C0524">
        <w:rPr>
          <w:rFonts w:cs="Times New Roman"/>
        </w:rPr>
        <w:t xml:space="preserve"> con el paso de los años se van perdiendo. </w:t>
      </w:r>
      <w:r w:rsidR="005530B2">
        <w:rPr>
          <w:rFonts w:cs="Times New Roman"/>
        </w:rPr>
        <w:t>Por esta importancia se decidió</w:t>
      </w:r>
      <w:r w:rsidRPr="007C0524">
        <w:rPr>
          <w:rFonts w:cs="Times New Roman"/>
        </w:rPr>
        <w:t xml:space="preserve"> tomar la temperatura como una de </w:t>
      </w:r>
      <w:r w:rsidR="005530B2">
        <w:rPr>
          <w:rFonts w:cs="Times New Roman"/>
        </w:rPr>
        <w:t>las variables a medir en este</w:t>
      </w:r>
      <w:r w:rsidRPr="007C0524">
        <w:rPr>
          <w:rFonts w:cs="Times New Roman"/>
        </w:rPr>
        <w:t xml:space="preserve"> proyecto</w:t>
      </w:r>
      <w:r w:rsidR="00A14522">
        <w:rPr>
          <w:rFonts w:cs="Times New Roman"/>
        </w:rPr>
        <w:t xml:space="preserve"> </w:t>
      </w:r>
      <w:r w:rsidR="00A14522" w:rsidRPr="00A14522">
        <w:rPr>
          <w:rFonts w:cs="Times New Roman"/>
        </w:rPr>
        <w:t>[11</w:t>
      </w:r>
      <w:r w:rsidR="00EE3811" w:rsidRPr="00A14522">
        <w:rPr>
          <w:rFonts w:cs="Times New Roman"/>
        </w:rPr>
        <w:t>]</w:t>
      </w:r>
      <w:r w:rsidRPr="00A14522">
        <w:rPr>
          <w:rFonts w:cs="Times New Roman"/>
        </w:rPr>
        <w:t>.</w:t>
      </w:r>
    </w:p>
    <w:p w14:paraId="2649F4B2" w14:textId="28E6E7F6" w:rsidR="001813EE" w:rsidRPr="00942704" w:rsidRDefault="005D2ED2" w:rsidP="00942704">
      <w:pPr>
        <w:pStyle w:val="Prrafodelista"/>
        <w:numPr>
          <w:ilvl w:val="0"/>
          <w:numId w:val="12"/>
        </w:numPr>
        <w:spacing w:before="240" w:after="240"/>
        <w:rPr>
          <w:rFonts w:cs="Times New Roman"/>
        </w:rPr>
      </w:pPr>
      <w:r>
        <w:rPr>
          <w:rFonts w:cs="Times New Roman"/>
        </w:rPr>
        <w:t>Caídas</w:t>
      </w:r>
    </w:p>
    <w:p w14:paraId="1711E064" w14:textId="2843C23E" w:rsidR="00CD14A0" w:rsidRPr="00942704" w:rsidRDefault="00521375" w:rsidP="00942704">
      <w:pPr>
        <w:spacing w:before="240" w:after="240"/>
        <w:rPr>
          <w:rFonts w:cs="Times New Roman"/>
        </w:rPr>
      </w:pPr>
      <w:r w:rsidRPr="00942704">
        <w:rPr>
          <w:rFonts w:cs="Times New Roman"/>
        </w:rPr>
        <w:t>Las caídas son consideradas de alta importancia, debido las consecuencias que conllevan y puede</w:t>
      </w:r>
      <w:r w:rsidR="00CD14A0" w:rsidRPr="00942704">
        <w:rPr>
          <w:rFonts w:cs="Times New Roman"/>
        </w:rPr>
        <w:t>n sufrir las personas de la tercera edad</w:t>
      </w:r>
      <w:r w:rsidRPr="00942704">
        <w:rPr>
          <w:rFonts w:cs="Times New Roman"/>
        </w:rPr>
        <w:t>.</w:t>
      </w:r>
      <w:r w:rsidR="00051940" w:rsidRPr="00942704">
        <w:rPr>
          <w:rFonts w:cs="Times New Roman"/>
        </w:rPr>
        <w:t xml:space="preserve"> Los tipos de caídas </w:t>
      </w:r>
      <w:r w:rsidR="0025133E" w:rsidRPr="00942704">
        <w:rPr>
          <w:rFonts w:cs="Times New Roman"/>
        </w:rPr>
        <w:t>en adultos mayores pueden ser la</w:t>
      </w:r>
      <w:r w:rsidR="00051940" w:rsidRPr="00942704">
        <w:rPr>
          <w:rFonts w:cs="Times New Roman"/>
        </w:rPr>
        <w:t>s siguientes:</w:t>
      </w:r>
    </w:p>
    <w:p w14:paraId="60839422" w14:textId="77777777" w:rsidR="00BD4FD9" w:rsidRDefault="00942704" w:rsidP="00AC1909">
      <w:pPr>
        <w:pStyle w:val="Prrafodelista"/>
        <w:numPr>
          <w:ilvl w:val="0"/>
          <w:numId w:val="68"/>
        </w:numPr>
        <w:spacing w:after="240"/>
        <w:rPr>
          <w:rFonts w:cs="Times New Roman"/>
        </w:rPr>
      </w:pPr>
      <w:r w:rsidRPr="00BD4FD9">
        <w:rPr>
          <w:rFonts w:cs="Times New Roman"/>
          <w:b/>
        </w:rPr>
        <w:t xml:space="preserve">Caída </w:t>
      </w:r>
      <w:r w:rsidR="00051940" w:rsidRPr="00BD4FD9">
        <w:rPr>
          <w:rFonts w:cs="Times New Roman"/>
          <w:b/>
        </w:rPr>
        <w:t>accidental</w:t>
      </w:r>
      <w:r w:rsidR="00051940" w:rsidRPr="00BD4FD9">
        <w:rPr>
          <w:rFonts w:cs="Times New Roman"/>
        </w:rPr>
        <w:t xml:space="preserve">: </w:t>
      </w:r>
      <w:r w:rsidRPr="00BD4FD9">
        <w:rPr>
          <w:rFonts w:cs="Times New Roman"/>
        </w:rPr>
        <w:t xml:space="preserve">es </w:t>
      </w:r>
      <w:r w:rsidR="00051940" w:rsidRPr="00BD4FD9">
        <w:rPr>
          <w:rFonts w:cs="Times New Roman"/>
        </w:rPr>
        <w:t>aquella que generalmente se produce por una causa ajena al adulto mayor sano (ej</w:t>
      </w:r>
      <w:r w:rsidR="006B5CEB" w:rsidRPr="00BD4FD9">
        <w:rPr>
          <w:rFonts w:cs="Times New Roman"/>
        </w:rPr>
        <w:t>emplo</w:t>
      </w:r>
      <w:r w:rsidR="00051940" w:rsidRPr="00BD4FD9">
        <w:rPr>
          <w:rFonts w:cs="Times New Roman"/>
        </w:rPr>
        <w:t>: tropiezo</w:t>
      </w:r>
      <w:r w:rsidRPr="00BD4FD9">
        <w:rPr>
          <w:rFonts w:cs="Times New Roman"/>
        </w:rPr>
        <w:t>) y que no vuelve a repetirse.</w:t>
      </w:r>
    </w:p>
    <w:p w14:paraId="1D8B885F" w14:textId="77777777" w:rsidR="00BD4FD9" w:rsidRDefault="00942704" w:rsidP="00AC1909">
      <w:pPr>
        <w:pStyle w:val="Prrafodelista"/>
        <w:numPr>
          <w:ilvl w:val="0"/>
          <w:numId w:val="68"/>
        </w:numPr>
        <w:spacing w:after="240"/>
        <w:rPr>
          <w:rFonts w:cs="Times New Roman"/>
        </w:rPr>
      </w:pPr>
      <w:r w:rsidRPr="00BD4FD9">
        <w:rPr>
          <w:rFonts w:cs="Times New Roman"/>
          <w:b/>
        </w:rPr>
        <w:t xml:space="preserve">Caída </w:t>
      </w:r>
      <w:r w:rsidR="006B5CEB" w:rsidRPr="00BD4FD9">
        <w:rPr>
          <w:rFonts w:cs="Times New Roman"/>
          <w:b/>
        </w:rPr>
        <w:t>repetida</w:t>
      </w:r>
      <w:r w:rsidR="006B5CEB" w:rsidRPr="00BD4FD9">
        <w:rPr>
          <w:rFonts w:cs="Times New Roman"/>
        </w:rPr>
        <w:t xml:space="preserve">: </w:t>
      </w:r>
      <w:r w:rsidRPr="00BD4FD9">
        <w:rPr>
          <w:rFonts w:cs="Times New Roman"/>
        </w:rPr>
        <w:t xml:space="preserve">expresa </w:t>
      </w:r>
      <w:r w:rsidR="00051940" w:rsidRPr="00BD4FD9">
        <w:rPr>
          <w:rFonts w:cs="Times New Roman"/>
        </w:rPr>
        <w:t>la persistencia de f</w:t>
      </w:r>
      <w:r w:rsidRPr="00BD4FD9">
        <w:rPr>
          <w:rFonts w:cs="Times New Roman"/>
        </w:rPr>
        <w:t xml:space="preserve">actores </w:t>
      </w:r>
      <w:r w:rsidR="006B5CEB" w:rsidRPr="00BD4FD9">
        <w:rPr>
          <w:rFonts w:cs="Times New Roman"/>
        </w:rPr>
        <w:t xml:space="preserve">predisponentes como, </w:t>
      </w:r>
      <w:r w:rsidR="00051940" w:rsidRPr="00BD4FD9">
        <w:rPr>
          <w:rFonts w:cs="Times New Roman"/>
        </w:rPr>
        <w:t>enfermedades crónicas múltiples, fárma</w:t>
      </w:r>
      <w:r w:rsidRPr="00BD4FD9">
        <w:rPr>
          <w:rFonts w:cs="Times New Roman"/>
        </w:rPr>
        <w:t>cos, pérdidas sensoriales, etc.</w:t>
      </w:r>
    </w:p>
    <w:p w14:paraId="55E99533" w14:textId="30813AA0" w:rsidR="001813EE" w:rsidRDefault="00051940" w:rsidP="003D71B8">
      <w:pPr>
        <w:pStyle w:val="Prrafodelista"/>
        <w:numPr>
          <w:ilvl w:val="0"/>
          <w:numId w:val="68"/>
        </w:numPr>
        <w:spacing w:after="240"/>
        <w:rPr>
          <w:rFonts w:cs="Times New Roman"/>
        </w:rPr>
      </w:pPr>
      <w:r w:rsidRPr="00BD4FD9">
        <w:rPr>
          <w:rFonts w:cs="Times New Roman"/>
          <w:b/>
        </w:rPr>
        <w:t>Caída prolongada</w:t>
      </w:r>
      <w:r w:rsidRPr="00BD4FD9">
        <w:rPr>
          <w:rFonts w:cs="Times New Roman"/>
        </w:rPr>
        <w:t>: es aquella en la que el</w:t>
      </w:r>
      <w:r w:rsidR="006B5CEB" w:rsidRPr="00BD4FD9">
        <w:rPr>
          <w:rFonts w:cs="Times New Roman"/>
        </w:rPr>
        <w:t xml:space="preserve"> </w:t>
      </w:r>
      <w:r w:rsidRPr="00BD4FD9">
        <w:rPr>
          <w:rFonts w:cs="Times New Roman"/>
        </w:rPr>
        <w:t xml:space="preserve">adulto mayor permanece en el suelo </w:t>
      </w:r>
      <w:r w:rsidR="00942704" w:rsidRPr="00BD4FD9">
        <w:rPr>
          <w:rFonts w:cs="Times New Roman"/>
        </w:rPr>
        <w:t xml:space="preserve">por más de 15 o 20 minutos por </w:t>
      </w:r>
      <w:r w:rsidRPr="00BD4FD9">
        <w:rPr>
          <w:rFonts w:cs="Times New Roman"/>
        </w:rPr>
        <w:t>incapa</w:t>
      </w:r>
      <w:r w:rsidR="00942704" w:rsidRPr="00BD4FD9">
        <w:rPr>
          <w:rFonts w:cs="Times New Roman"/>
        </w:rPr>
        <w:t xml:space="preserve">cidad de levantarse sin </w:t>
      </w:r>
      <w:r w:rsidRPr="00BD4FD9">
        <w:rPr>
          <w:rFonts w:cs="Times New Roman"/>
        </w:rPr>
        <w:t>ayuda.</w:t>
      </w:r>
      <w:r w:rsidR="00942704" w:rsidRPr="00BD4FD9">
        <w:rPr>
          <w:rFonts w:cs="Times New Roman"/>
        </w:rPr>
        <w:tab/>
        <w:t xml:space="preserve">Los adultos mayores que tienen mayor </w:t>
      </w:r>
      <w:r w:rsidRPr="00BD4FD9">
        <w:rPr>
          <w:rFonts w:cs="Times New Roman"/>
        </w:rPr>
        <w:t>preval</w:t>
      </w:r>
      <w:r w:rsidR="00942704" w:rsidRPr="00BD4FD9">
        <w:rPr>
          <w:rFonts w:cs="Times New Roman"/>
        </w:rPr>
        <w:t>encia de caídas prolongadas son:</w:t>
      </w:r>
      <w:r w:rsidRPr="00BD4FD9">
        <w:rPr>
          <w:rFonts w:cs="Times New Roman"/>
        </w:rPr>
        <w:t xml:space="preserve"> </w:t>
      </w:r>
      <w:r w:rsidR="00792045">
        <w:rPr>
          <w:rFonts w:cs="Times New Roman"/>
        </w:rPr>
        <w:t xml:space="preserve">aquellos de 80 años o más, con </w:t>
      </w:r>
      <w:r w:rsidR="00942704" w:rsidRPr="00BD4FD9">
        <w:rPr>
          <w:rFonts w:cs="Times New Roman"/>
        </w:rPr>
        <w:t>debilidad</w:t>
      </w:r>
      <w:r w:rsidRPr="00BD4FD9">
        <w:rPr>
          <w:rFonts w:cs="Times New Roman"/>
        </w:rPr>
        <w:t xml:space="preserve"> </w:t>
      </w:r>
      <w:r w:rsidR="00792045">
        <w:rPr>
          <w:rFonts w:cs="Times New Roman"/>
        </w:rPr>
        <w:t>de miembros,</w:t>
      </w:r>
      <w:r w:rsidR="00942704" w:rsidRPr="00BD4FD9">
        <w:rPr>
          <w:rFonts w:cs="Times New Roman"/>
        </w:rPr>
        <w:t xml:space="preserve"> </w:t>
      </w:r>
      <w:r w:rsidR="00792045">
        <w:rPr>
          <w:rFonts w:cs="Times New Roman"/>
        </w:rPr>
        <w:t xml:space="preserve">con </w:t>
      </w:r>
      <w:r w:rsidR="00942704" w:rsidRPr="00BD4FD9">
        <w:rPr>
          <w:rFonts w:cs="Times New Roman"/>
        </w:rPr>
        <w:t>dificultades para</w:t>
      </w:r>
      <w:r w:rsidRPr="00BD4FD9">
        <w:rPr>
          <w:rFonts w:cs="Times New Roman"/>
        </w:rPr>
        <w:t xml:space="preserve"> </w:t>
      </w:r>
      <w:r w:rsidR="006B5CEB" w:rsidRPr="00BD4FD9">
        <w:rPr>
          <w:rFonts w:cs="Times New Roman"/>
        </w:rPr>
        <w:t xml:space="preserve">las actividades cotidianas y </w:t>
      </w:r>
      <w:r w:rsidR="00792045">
        <w:rPr>
          <w:rFonts w:cs="Times New Roman"/>
        </w:rPr>
        <w:t xml:space="preserve">aquellos que </w:t>
      </w:r>
      <w:r w:rsidR="006B5CEB" w:rsidRPr="00BD4FD9">
        <w:rPr>
          <w:rFonts w:cs="Times New Roman"/>
        </w:rPr>
        <w:t>toman medicación</w:t>
      </w:r>
      <w:r w:rsidR="00942704" w:rsidRPr="00BD4FD9">
        <w:rPr>
          <w:rFonts w:cs="Times New Roman"/>
        </w:rPr>
        <w:t xml:space="preserve"> [</w:t>
      </w:r>
      <w:r w:rsidR="00F03639">
        <w:rPr>
          <w:rFonts w:cs="Times New Roman"/>
        </w:rPr>
        <w:t>12</w:t>
      </w:r>
      <w:r w:rsidR="00942704" w:rsidRPr="00BD4FD9">
        <w:rPr>
          <w:rFonts w:cs="Times New Roman"/>
        </w:rPr>
        <w:t>]</w:t>
      </w:r>
      <w:r w:rsidR="006B5CEB" w:rsidRPr="00BD4FD9">
        <w:rPr>
          <w:rFonts w:cs="Times New Roman"/>
        </w:rPr>
        <w:t>.</w:t>
      </w:r>
    </w:p>
    <w:p w14:paraId="68B2D10F" w14:textId="77777777" w:rsidR="003D71B8" w:rsidRPr="003D71B8" w:rsidRDefault="003D71B8" w:rsidP="003D71B8">
      <w:pPr>
        <w:pStyle w:val="Prrafodelista"/>
        <w:spacing w:after="240"/>
        <w:ind w:left="1004" w:firstLine="0"/>
        <w:rPr>
          <w:rFonts w:cs="Times New Roman"/>
        </w:rPr>
      </w:pPr>
    </w:p>
    <w:p w14:paraId="3BF2DBDA" w14:textId="23DA0C82" w:rsidR="00CD14A0" w:rsidRPr="00CD14A0" w:rsidRDefault="00CD14A0" w:rsidP="00AC1909">
      <w:pPr>
        <w:pStyle w:val="Prrafodelista"/>
        <w:numPr>
          <w:ilvl w:val="0"/>
          <w:numId w:val="67"/>
        </w:numPr>
        <w:spacing w:after="240"/>
        <w:rPr>
          <w:rFonts w:cs="Times New Roman"/>
        </w:rPr>
      </w:pPr>
      <w:r>
        <w:t>Escenarios y posturas de una persona al sufrir una caída</w:t>
      </w:r>
    </w:p>
    <w:p w14:paraId="6EE914DB" w14:textId="7E6ED412" w:rsidR="00CD14A0" w:rsidRDefault="00CD14A0" w:rsidP="00CD14A0">
      <w:pPr>
        <w:autoSpaceDE w:val="0"/>
        <w:autoSpaceDN w:val="0"/>
        <w:adjustRightInd w:val="0"/>
        <w:spacing w:after="240"/>
        <w:rPr>
          <w:rFonts w:cs="Times New Roman"/>
          <w:szCs w:val="24"/>
        </w:rPr>
      </w:pPr>
      <w:r>
        <w:rPr>
          <w:rFonts w:cs="Times New Roman"/>
          <w:szCs w:val="24"/>
        </w:rPr>
        <w:t xml:space="preserve">Para entender los </w:t>
      </w:r>
      <w:r w:rsidR="001D30C0">
        <w:rPr>
          <w:rFonts w:cs="Times New Roman"/>
          <w:szCs w:val="24"/>
        </w:rPr>
        <w:t>escenarios y posturas se realizó</w:t>
      </w:r>
      <w:r>
        <w:rPr>
          <w:rFonts w:cs="Times New Roman"/>
          <w:szCs w:val="24"/>
        </w:rPr>
        <w:t xml:space="preserve"> un estudio con 240 personas de la tercera edad para monitorear sus actividades cotidianas (como: sentarse en una silla, sentarse en un inodoro, salir o entrar de un auto, sentarse o recostarse sobre la cama y caminar), a estas personas se les coloca un acelerómetro en diferentes partes del cuerpo, el cual detecta las señales tanto de las actividades mencionadas, como de alguna caída (caídas hac</w:t>
      </w:r>
      <w:r w:rsidR="001D30C0">
        <w:rPr>
          <w:rFonts w:cs="Times New Roman"/>
          <w:szCs w:val="24"/>
        </w:rPr>
        <w:t>ia delante o atrás, caídas laterales a</w:t>
      </w:r>
      <w:r>
        <w:rPr>
          <w:rFonts w:cs="Times New Roman"/>
          <w:szCs w:val="24"/>
        </w:rPr>
        <w:t xml:space="preserve"> la izquierda o derecha y caídas con las piernas rectas o flexionadas) que lleguen a s</w:t>
      </w:r>
      <w:r w:rsidR="00D47D2F">
        <w:rPr>
          <w:rFonts w:cs="Times New Roman"/>
          <w:szCs w:val="24"/>
        </w:rPr>
        <w:t>ufrir los sujetos de estudio [13</w:t>
      </w:r>
      <w:r>
        <w:rPr>
          <w:rFonts w:cs="Times New Roman"/>
          <w:szCs w:val="24"/>
        </w:rPr>
        <w:t xml:space="preserve">]. </w:t>
      </w:r>
    </w:p>
    <w:p w14:paraId="5B5D79D0" w14:textId="6FF2ABA9" w:rsidR="00CD14A0" w:rsidRPr="002D1073" w:rsidRDefault="00CC5662" w:rsidP="00D64C6F">
      <w:pPr>
        <w:autoSpaceDE w:val="0"/>
        <w:autoSpaceDN w:val="0"/>
        <w:adjustRightInd w:val="0"/>
        <w:spacing w:after="240"/>
        <w:rPr>
          <w:rFonts w:cs="Times New Roman"/>
          <w:szCs w:val="24"/>
        </w:rPr>
      </w:pPr>
      <w:r>
        <w:rPr>
          <w:rFonts w:cs="Times New Roman"/>
          <w:szCs w:val="24"/>
        </w:rPr>
        <w:t xml:space="preserve">En la </w:t>
      </w:r>
      <w:ins w:id="2475" w:author="Tanya Hernández" w:date="2017-05-16T23:06:00Z">
        <w:r w:rsidR="00AC4340">
          <w:rPr>
            <w:rFonts w:cs="Times New Roman"/>
            <w:szCs w:val="24"/>
          </w:rPr>
          <w:t>g</w:t>
        </w:r>
      </w:ins>
      <w:del w:id="2476" w:author="Tanya Hernández" w:date="2017-05-16T23:06:00Z">
        <w:r w:rsidDel="00AC4340">
          <w:rPr>
            <w:rFonts w:cs="Times New Roman"/>
            <w:szCs w:val="24"/>
          </w:rPr>
          <w:delText>G</w:delText>
        </w:r>
      </w:del>
      <w:r w:rsidR="002550F9">
        <w:rPr>
          <w:rFonts w:cs="Times New Roman"/>
          <w:szCs w:val="24"/>
        </w:rPr>
        <w:t xml:space="preserve">ráfica </w:t>
      </w:r>
      <w:r w:rsidR="0084346B">
        <w:rPr>
          <w:rFonts w:cs="Times New Roman"/>
          <w:szCs w:val="24"/>
        </w:rPr>
        <w:t>1.</w:t>
      </w:r>
      <w:r w:rsidR="002550F9">
        <w:rPr>
          <w:rFonts w:cs="Times New Roman"/>
          <w:szCs w:val="24"/>
        </w:rPr>
        <w:t>3</w:t>
      </w:r>
      <w:r w:rsidR="00CD14A0">
        <w:rPr>
          <w:rFonts w:cs="Times New Roman"/>
          <w:szCs w:val="24"/>
        </w:rPr>
        <w:t xml:space="preserve"> se detectaron los umbrales superior e inferior de caídas, d</w:t>
      </w:r>
      <w:r w:rsidR="001D30C0">
        <w:rPr>
          <w:rFonts w:cs="Times New Roman"/>
          <w:szCs w:val="24"/>
        </w:rPr>
        <w:t xml:space="preserve">onde se observa que estas </w:t>
      </w:r>
      <w:r w:rsidR="00CD14A0">
        <w:rPr>
          <w:rFonts w:cs="Times New Roman"/>
          <w:szCs w:val="24"/>
        </w:rPr>
        <w:t>tienen una señal con un pico muy alargado el cual está en un rango de aceleración de entre 0 y 7 g, a diferencia de la señal de las actividades c</w:t>
      </w:r>
      <w:r w:rsidR="00D64C6F">
        <w:rPr>
          <w:rFonts w:cs="Times New Roman"/>
          <w:szCs w:val="24"/>
        </w:rPr>
        <w:t>otidianas que no rebasan 1.5 g.</w:t>
      </w:r>
    </w:p>
    <w:p w14:paraId="2E84BB8F" w14:textId="77777777" w:rsidR="0084346B" w:rsidRDefault="00CD14A0" w:rsidP="0084346B">
      <w:pPr>
        <w:keepNext/>
        <w:autoSpaceDE w:val="0"/>
        <w:autoSpaceDN w:val="0"/>
        <w:adjustRightInd w:val="0"/>
        <w:jc w:val="center"/>
      </w:pPr>
      <w:r>
        <w:rPr>
          <w:noProof/>
          <w:lang w:eastAsia="es-MX"/>
        </w:rPr>
        <w:lastRenderedPageBreak/>
        <w:drawing>
          <wp:inline distT="0" distB="0" distL="0" distR="0" wp14:anchorId="3729511E" wp14:editId="55AF7A2E">
            <wp:extent cx="3409950" cy="2609464"/>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0800000" flipH="1" flipV="1">
                      <a:off x="0" y="0"/>
                      <a:ext cx="3613966" cy="2765587"/>
                    </a:xfrm>
                    <a:prstGeom prst="rect">
                      <a:avLst/>
                    </a:prstGeom>
                  </pic:spPr>
                </pic:pic>
              </a:graphicData>
            </a:graphic>
          </wp:inline>
        </w:drawing>
      </w:r>
    </w:p>
    <w:p w14:paraId="2AEFB767" w14:textId="71093ED2" w:rsidR="00CD14A0" w:rsidDel="00AD2FDE" w:rsidRDefault="003D71B8">
      <w:pPr>
        <w:pStyle w:val="Descripcin"/>
        <w:rPr>
          <w:del w:id="2477" w:author="Tanya Hernández" w:date="2017-05-17T01:28:00Z"/>
        </w:rPr>
      </w:pPr>
      <w:bookmarkStart w:id="2478" w:name="_Toc483688076"/>
      <w:r w:rsidRPr="00262C61">
        <w:t>Gráfica 1.</w:t>
      </w:r>
      <w:r w:rsidRPr="005E6164">
        <w:rPr>
          <w:b w:val="0"/>
        </w:rPr>
        <w:fldChar w:fldCharType="begin"/>
      </w:r>
      <w:r w:rsidRPr="00854040">
        <w:instrText xml:space="preserve"> SEQ Gráfica \* ARABIC </w:instrText>
      </w:r>
      <w:r w:rsidRPr="005E6164">
        <w:rPr>
          <w:b w:val="0"/>
          <w:rPrChange w:id="2479" w:author="Tanya Hernández" w:date="2017-05-16T02:58:00Z">
            <w:rPr>
              <w:b w:val="0"/>
            </w:rPr>
          </w:rPrChange>
        </w:rPr>
        <w:fldChar w:fldCharType="separate"/>
      </w:r>
      <w:ins w:id="2480" w:author="Tanya Hernández" w:date="2017-05-21T21:21:00Z">
        <w:r w:rsidR="00604603">
          <w:t>3</w:t>
        </w:r>
      </w:ins>
      <w:del w:id="2481" w:author="Tanya Hernández" w:date="2017-05-17T01:33:00Z">
        <w:r w:rsidR="005B2C04" w:rsidRPr="00854040" w:rsidDel="00262C61">
          <w:delText>3</w:delText>
        </w:r>
      </w:del>
      <w:r w:rsidRPr="005E6164">
        <w:rPr>
          <w:b w:val="0"/>
        </w:rPr>
        <w:fldChar w:fldCharType="end"/>
      </w:r>
      <w:r w:rsidR="0084346B" w:rsidRPr="0084346B">
        <w:t xml:space="preserve"> </w:t>
      </w:r>
      <w:r w:rsidR="00CD14A0">
        <w:t>Representación de una señal para caídas y actividades cotidianas, en personas de la tercera</w:t>
      </w:r>
      <w:r w:rsidR="00D47D2F">
        <w:t xml:space="preserve"> edad usando un acelerómetro [13</w:t>
      </w:r>
      <w:r w:rsidR="00CD14A0">
        <w:t>].</w:t>
      </w:r>
      <w:bookmarkEnd w:id="2478"/>
    </w:p>
    <w:p w14:paraId="6B741D7F" w14:textId="77777777" w:rsidR="0084346B" w:rsidRPr="0084346B" w:rsidRDefault="0084346B">
      <w:pPr>
        <w:pStyle w:val="Descripcin"/>
        <w:pPrChange w:id="2482" w:author="Tanya Hernández" w:date="2017-05-28T00:21:00Z">
          <w:pPr>
            <w:pStyle w:val="Tabladeilustraciones"/>
          </w:pPr>
        </w:pPrChange>
      </w:pPr>
    </w:p>
    <w:p w14:paraId="495BB665" w14:textId="4D8C2EF2" w:rsidR="00CD14A0" w:rsidRDefault="00CD14A0" w:rsidP="00CD14A0">
      <w:pPr>
        <w:autoSpaceDE w:val="0"/>
        <w:autoSpaceDN w:val="0"/>
        <w:adjustRightInd w:val="0"/>
        <w:rPr>
          <w:rFonts w:cs="Times New Roman"/>
          <w:szCs w:val="24"/>
        </w:rPr>
      </w:pPr>
      <w:r>
        <w:rPr>
          <w:rFonts w:cs="Times New Roman"/>
          <w:szCs w:val="24"/>
        </w:rPr>
        <w:t xml:space="preserve">En la </w:t>
      </w:r>
      <w:ins w:id="2483" w:author="Tanya Hernández" w:date="2017-05-16T23:06:00Z">
        <w:r w:rsidR="00AC4340">
          <w:rPr>
            <w:rFonts w:cs="Times New Roman"/>
            <w:szCs w:val="24"/>
          </w:rPr>
          <w:t>g</w:t>
        </w:r>
      </w:ins>
      <w:del w:id="2484" w:author="Tanya Hernández" w:date="2017-05-16T23:06:00Z">
        <w:r w:rsidR="002550F9" w:rsidDel="00AC4340">
          <w:rPr>
            <w:rFonts w:cs="Times New Roman"/>
            <w:szCs w:val="24"/>
          </w:rPr>
          <w:delText>G</w:delText>
        </w:r>
      </w:del>
      <w:r w:rsidR="002550F9">
        <w:rPr>
          <w:rFonts w:cs="Times New Roman"/>
          <w:szCs w:val="24"/>
        </w:rPr>
        <w:t xml:space="preserve">ráfica </w:t>
      </w:r>
      <w:r w:rsidR="0084346B">
        <w:rPr>
          <w:rFonts w:cs="Times New Roman"/>
          <w:szCs w:val="24"/>
        </w:rPr>
        <w:t>1.</w:t>
      </w:r>
      <w:r w:rsidR="002550F9">
        <w:rPr>
          <w:rFonts w:cs="Times New Roman"/>
          <w:szCs w:val="24"/>
        </w:rPr>
        <w:t>4</w:t>
      </w:r>
      <w:r>
        <w:rPr>
          <w:rFonts w:cs="Times New Roman"/>
          <w:szCs w:val="24"/>
        </w:rPr>
        <w:t xml:space="preserve"> se muestran detalladamente los puntos de interés en la señal y cada una de las posiciones en las que se encontraba el </w:t>
      </w:r>
      <w:r w:rsidR="001D30C0">
        <w:rPr>
          <w:rFonts w:cs="Times New Roman"/>
          <w:szCs w:val="24"/>
        </w:rPr>
        <w:t xml:space="preserve">adulto mayor </w:t>
      </w:r>
      <w:r>
        <w:rPr>
          <w:rFonts w:cs="Times New Roman"/>
          <w:szCs w:val="24"/>
        </w:rPr>
        <w:t>al sufrir una caída, de igual manera se muestran detalladamente las actividades cotidianas realizadas en donde el acelerómetro registro actividad con pequeñas variaci</w:t>
      </w:r>
      <w:r w:rsidR="00D64C6F">
        <w:rPr>
          <w:rFonts w:cs="Times New Roman"/>
          <w:szCs w:val="24"/>
        </w:rPr>
        <w:t>ones y similitudes, mostrando</w:t>
      </w:r>
      <w:r>
        <w:rPr>
          <w:rFonts w:cs="Times New Roman"/>
          <w:szCs w:val="24"/>
        </w:rPr>
        <w:t xml:space="preserve"> los puntos de interés en dicha señal.  </w:t>
      </w:r>
    </w:p>
    <w:p w14:paraId="5E712192" w14:textId="77777777" w:rsidR="00CD14A0" w:rsidRDefault="00CD14A0" w:rsidP="00CD14A0">
      <w:pPr>
        <w:autoSpaceDE w:val="0"/>
        <w:autoSpaceDN w:val="0"/>
        <w:adjustRightInd w:val="0"/>
        <w:ind w:firstLine="0"/>
        <w:rPr>
          <w:rFonts w:cs="Times New Roman"/>
          <w:szCs w:val="24"/>
        </w:rPr>
      </w:pPr>
    </w:p>
    <w:p w14:paraId="60BD0A82" w14:textId="77777777" w:rsidR="0084346B" w:rsidRDefault="00EF6058" w:rsidP="0084346B">
      <w:pPr>
        <w:keepNext/>
        <w:autoSpaceDE w:val="0"/>
        <w:autoSpaceDN w:val="0"/>
        <w:adjustRightInd w:val="0"/>
        <w:jc w:val="center"/>
      </w:pPr>
      <w:r>
        <w:rPr>
          <w:noProof/>
          <w:lang w:eastAsia="es-MX"/>
        </w:rPr>
        <w:drawing>
          <wp:inline distT="0" distB="0" distL="0" distR="0" wp14:anchorId="666B8C7B" wp14:editId="1E1E6F48">
            <wp:extent cx="3486150" cy="343256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6835" cy="3443084"/>
                    </a:xfrm>
                    <a:prstGeom prst="rect">
                      <a:avLst/>
                    </a:prstGeom>
                  </pic:spPr>
                </pic:pic>
              </a:graphicData>
            </a:graphic>
          </wp:inline>
        </w:drawing>
      </w:r>
    </w:p>
    <w:p w14:paraId="0066C492" w14:textId="098FE706" w:rsidR="00CD14A0" w:rsidDel="00AC4340" w:rsidRDefault="00F027EB">
      <w:pPr>
        <w:pStyle w:val="Descripcin"/>
        <w:rPr>
          <w:del w:id="2485" w:author="Tanya Hernández" w:date="2017-05-16T23:05:00Z"/>
        </w:rPr>
      </w:pPr>
      <w:bookmarkStart w:id="2486" w:name="_Toc483688077"/>
      <w:r w:rsidRPr="00262C61">
        <w:t>Gráfica 1.</w:t>
      </w:r>
      <w:r w:rsidR="003D71B8" w:rsidRPr="005E6164">
        <w:rPr>
          <w:b w:val="0"/>
        </w:rPr>
        <w:fldChar w:fldCharType="begin"/>
      </w:r>
      <w:r w:rsidR="003D71B8" w:rsidRPr="00854040">
        <w:instrText xml:space="preserve"> SEQ Gráfica \* ARABIC </w:instrText>
      </w:r>
      <w:r w:rsidR="003D71B8" w:rsidRPr="005E6164">
        <w:rPr>
          <w:b w:val="0"/>
          <w:rPrChange w:id="2487" w:author="Tanya Hernández" w:date="2017-05-16T02:58:00Z">
            <w:rPr>
              <w:b w:val="0"/>
            </w:rPr>
          </w:rPrChange>
        </w:rPr>
        <w:fldChar w:fldCharType="separate"/>
      </w:r>
      <w:ins w:id="2488" w:author="Tanya Hernández" w:date="2017-05-21T21:21:00Z">
        <w:r w:rsidR="00604603">
          <w:t>4</w:t>
        </w:r>
      </w:ins>
      <w:del w:id="2489" w:author="Tanya Hernández" w:date="2017-05-17T01:33:00Z">
        <w:r w:rsidR="005B2C04" w:rsidRPr="00854040" w:rsidDel="00262C61">
          <w:delText>4</w:delText>
        </w:r>
      </w:del>
      <w:r w:rsidR="003D71B8" w:rsidRPr="005E6164">
        <w:rPr>
          <w:b w:val="0"/>
        </w:rPr>
        <w:fldChar w:fldCharType="end"/>
      </w:r>
      <w:r w:rsidR="003D71B8">
        <w:t xml:space="preserve"> </w:t>
      </w:r>
      <w:r w:rsidR="00CD14A0" w:rsidRPr="00E747D5">
        <w:t xml:space="preserve">Puntos de interés en la señal que muestra: (a) posturas al sufrir una caída </w:t>
      </w:r>
      <w:r w:rsidR="00D47D2F" w:rsidRPr="00E747D5">
        <w:t>y (b) actividades cotidianas [13</w:t>
      </w:r>
      <w:r w:rsidR="00CD14A0" w:rsidRPr="00E747D5">
        <w:t>]</w:t>
      </w:r>
      <w:r w:rsidR="00CD14A0">
        <w:t>.</w:t>
      </w:r>
      <w:bookmarkEnd w:id="2486"/>
    </w:p>
    <w:p w14:paraId="251B29D7" w14:textId="77777777" w:rsidR="0084346B" w:rsidRPr="0084346B" w:rsidRDefault="0084346B">
      <w:pPr>
        <w:pStyle w:val="Descripcin"/>
        <w:pPrChange w:id="2490" w:author="Tanya Hernández" w:date="2017-05-28T00:21:00Z">
          <w:pPr/>
        </w:pPrChange>
      </w:pPr>
    </w:p>
    <w:p w14:paraId="018FB5F0" w14:textId="1893A484" w:rsidR="00CD14A0" w:rsidDel="00AD2FDE" w:rsidRDefault="00AA2108" w:rsidP="00297BF4">
      <w:pPr>
        <w:autoSpaceDE w:val="0"/>
        <w:autoSpaceDN w:val="0"/>
        <w:adjustRightInd w:val="0"/>
        <w:rPr>
          <w:del w:id="2491" w:author="Tanya Hernández" w:date="2017-05-16T23:05:00Z"/>
          <w:rFonts w:cs="Times New Roman"/>
          <w:szCs w:val="24"/>
        </w:rPr>
      </w:pPr>
      <w:r>
        <w:rPr>
          <w:rFonts w:cs="Times New Roman"/>
          <w:szCs w:val="24"/>
        </w:rPr>
        <w:t xml:space="preserve">En base a las </w:t>
      </w:r>
      <w:ins w:id="2492" w:author="Tanya Hernández" w:date="2017-05-16T23:06:00Z">
        <w:r w:rsidR="00AC4340">
          <w:rPr>
            <w:rFonts w:cs="Times New Roman"/>
            <w:szCs w:val="24"/>
          </w:rPr>
          <w:t>g</w:t>
        </w:r>
      </w:ins>
      <w:del w:id="2493" w:author="Tanya Hernández" w:date="2017-05-16T23:06:00Z">
        <w:r w:rsidDel="00AC4340">
          <w:rPr>
            <w:rFonts w:cs="Times New Roman"/>
            <w:szCs w:val="24"/>
          </w:rPr>
          <w:delText>G</w:delText>
        </w:r>
      </w:del>
      <w:r w:rsidR="005A777B">
        <w:rPr>
          <w:rFonts w:cs="Times New Roman"/>
          <w:szCs w:val="24"/>
        </w:rPr>
        <w:t xml:space="preserve">ráficas </w:t>
      </w:r>
      <w:r w:rsidR="0084346B">
        <w:rPr>
          <w:rFonts w:cs="Times New Roman"/>
          <w:szCs w:val="24"/>
        </w:rPr>
        <w:t>1.</w:t>
      </w:r>
      <w:r w:rsidR="005A777B">
        <w:rPr>
          <w:rFonts w:cs="Times New Roman"/>
          <w:szCs w:val="24"/>
        </w:rPr>
        <w:t xml:space="preserve">3 y </w:t>
      </w:r>
      <w:r w:rsidR="0084346B">
        <w:rPr>
          <w:rFonts w:cs="Times New Roman"/>
          <w:szCs w:val="24"/>
        </w:rPr>
        <w:t>1.</w:t>
      </w:r>
      <w:r w:rsidR="005A777B">
        <w:rPr>
          <w:rFonts w:cs="Times New Roman"/>
          <w:szCs w:val="24"/>
        </w:rPr>
        <w:t>4</w:t>
      </w:r>
      <w:r w:rsidR="00CD14A0">
        <w:rPr>
          <w:rFonts w:cs="Times New Roman"/>
          <w:szCs w:val="24"/>
        </w:rPr>
        <w:t xml:space="preserve"> se establecen los escenarios en los que una persona puede </w:t>
      </w:r>
      <w:r w:rsidR="001C0B77">
        <w:rPr>
          <w:rFonts w:cs="Times New Roman"/>
          <w:szCs w:val="24"/>
        </w:rPr>
        <w:t xml:space="preserve">sufrir algún tipo de caída y en donde </w:t>
      </w:r>
      <w:r w:rsidR="00426548">
        <w:rPr>
          <w:rFonts w:cs="Times New Roman"/>
          <w:szCs w:val="24"/>
        </w:rPr>
        <w:t>se utilizan sensores</w:t>
      </w:r>
      <w:r w:rsidR="00CD14A0">
        <w:rPr>
          <w:rFonts w:cs="Times New Roman"/>
          <w:szCs w:val="24"/>
        </w:rPr>
        <w:t xml:space="preserve"> acelerómetro</w:t>
      </w:r>
      <w:r w:rsidR="00426548">
        <w:rPr>
          <w:rFonts w:cs="Times New Roman"/>
          <w:szCs w:val="24"/>
        </w:rPr>
        <w:t>s en diferentes partes del cuerpo</w:t>
      </w:r>
      <w:r w:rsidR="00CD14A0">
        <w:rPr>
          <w:rFonts w:cs="Times New Roman"/>
          <w:szCs w:val="24"/>
        </w:rPr>
        <w:t xml:space="preserve"> para rea</w:t>
      </w:r>
      <w:r w:rsidR="001C0B77">
        <w:rPr>
          <w:rFonts w:cs="Times New Roman"/>
          <w:szCs w:val="24"/>
        </w:rPr>
        <w:t>lizar un muestreo</w:t>
      </w:r>
      <w:r w:rsidR="00B64131">
        <w:rPr>
          <w:rFonts w:cs="Times New Roman"/>
          <w:szCs w:val="24"/>
        </w:rPr>
        <w:t xml:space="preserve"> de la aceleración</w:t>
      </w:r>
      <w:r w:rsidR="001C0B77">
        <w:rPr>
          <w:rFonts w:cs="Times New Roman"/>
          <w:szCs w:val="24"/>
        </w:rPr>
        <w:t>.</w:t>
      </w:r>
    </w:p>
    <w:p w14:paraId="731B1BB7" w14:textId="77777777" w:rsidR="00AD2FDE" w:rsidRDefault="00AD2FDE" w:rsidP="00CD14A0">
      <w:pPr>
        <w:autoSpaceDE w:val="0"/>
        <w:autoSpaceDN w:val="0"/>
        <w:adjustRightInd w:val="0"/>
        <w:rPr>
          <w:ins w:id="2494" w:author="Tanya Hernández" w:date="2017-05-17T01:28:00Z"/>
          <w:rFonts w:cs="Times New Roman"/>
          <w:szCs w:val="24"/>
        </w:rPr>
      </w:pPr>
    </w:p>
    <w:p w14:paraId="2AD69634" w14:textId="77777777" w:rsidR="0084346B" w:rsidRDefault="0084346B" w:rsidP="00297BF4">
      <w:pPr>
        <w:autoSpaceDE w:val="0"/>
        <w:autoSpaceDN w:val="0"/>
        <w:adjustRightInd w:val="0"/>
        <w:rPr>
          <w:rFonts w:cs="Times New Roman"/>
          <w:szCs w:val="24"/>
        </w:rPr>
      </w:pPr>
    </w:p>
    <w:tbl>
      <w:tblPr>
        <w:tblW w:w="9963" w:type="dxa"/>
        <w:tblCellMar>
          <w:left w:w="70" w:type="dxa"/>
          <w:right w:w="70" w:type="dxa"/>
        </w:tblCellMar>
        <w:tblLook w:val="04A0" w:firstRow="1" w:lastRow="0" w:firstColumn="1" w:lastColumn="0" w:noHBand="0" w:noVBand="1"/>
      </w:tblPr>
      <w:tblGrid>
        <w:gridCol w:w="4210"/>
        <w:gridCol w:w="1759"/>
        <w:gridCol w:w="2269"/>
        <w:gridCol w:w="1725"/>
      </w:tblGrid>
      <w:tr w:rsidR="002B143F" w:rsidRPr="002B143F" w14:paraId="4721B045" w14:textId="77777777" w:rsidTr="002B143F">
        <w:trPr>
          <w:trHeight w:val="200"/>
        </w:trPr>
        <w:tc>
          <w:tcPr>
            <w:tcW w:w="42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7FDA78" w14:textId="77777777" w:rsidR="002B143F" w:rsidRPr="002B143F" w:rsidRDefault="002B143F" w:rsidP="002B143F">
            <w:pPr>
              <w:ind w:right="0" w:firstLine="0"/>
              <w:jc w:val="center"/>
              <w:rPr>
                <w:rFonts w:eastAsia="Times New Roman" w:cs="Times New Roman"/>
                <w:b/>
                <w:bCs/>
                <w:color w:val="000000"/>
                <w:sz w:val="20"/>
                <w:szCs w:val="20"/>
                <w:lang w:val="es-ES" w:eastAsia="es-ES"/>
              </w:rPr>
            </w:pPr>
            <w:r w:rsidRPr="002B143F">
              <w:rPr>
                <w:rFonts w:eastAsia="Times New Roman" w:cs="Times New Roman"/>
                <w:b/>
                <w:bCs/>
                <w:color w:val="000000"/>
                <w:sz w:val="20"/>
                <w:szCs w:val="20"/>
                <w:lang w:val="es-ES" w:eastAsia="es-ES"/>
              </w:rPr>
              <w:lastRenderedPageBreak/>
              <w:t>Escenario</w:t>
            </w:r>
          </w:p>
        </w:tc>
        <w:tc>
          <w:tcPr>
            <w:tcW w:w="1759" w:type="dxa"/>
            <w:tcBorders>
              <w:top w:val="single" w:sz="4" w:space="0" w:color="auto"/>
              <w:left w:val="nil"/>
              <w:bottom w:val="single" w:sz="4" w:space="0" w:color="auto"/>
              <w:right w:val="single" w:sz="4" w:space="0" w:color="auto"/>
            </w:tcBorders>
            <w:shd w:val="clear" w:color="auto" w:fill="auto"/>
            <w:noWrap/>
            <w:vAlign w:val="center"/>
            <w:hideMark/>
          </w:tcPr>
          <w:p w14:paraId="30ED0A35" w14:textId="77777777" w:rsidR="002B143F" w:rsidRPr="002B143F" w:rsidRDefault="002B143F" w:rsidP="002B143F">
            <w:pPr>
              <w:ind w:right="0" w:firstLine="0"/>
              <w:jc w:val="center"/>
              <w:rPr>
                <w:rFonts w:eastAsia="Times New Roman" w:cs="Times New Roman"/>
                <w:b/>
                <w:bCs/>
                <w:color w:val="000000"/>
                <w:sz w:val="20"/>
                <w:szCs w:val="20"/>
                <w:lang w:val="es-ES" w:eastAsia="es-ES"/>
              </w:rPr>
            </w:pPr>
            <w:r w:rsidRPr="002B143F">
              <w:rPr>
                <w:rFonts w:eastAsia="Times New Roman" w:cs="Times New Roman"/>
                <w:b/>
                <w:bCs/>
                <w:color w:val="000000"/>
                <w:sz w:val="20"/>
                <w:szCs w:val="20"/>
                <w:lang w:val="es-ES" w:eastAsia="es-ES"/>
              </w:rPr>
              <w:t>Postura</w:t>
            </w:r>
          </w:p>
        </w:tc>
        <w:tc>
          <w:tcPr>
            <w:tcW w:w="2269" w:type="dxa"/>
            <w:tcBorders>
              <w:top w:val="single" w:sz="4" w:space="0" w:color="auto"/>
              <w:left w:val="nil"/>
              <w:bottom w:val="single" w:sz="4" w:space="0" w:color="auto"/>
              <w:right w:val="single" w:sz="4" w:space="0" w:color="auto"/>
            </w:tcBorders>
            <w:shd w:val="clear" w:color="auto" w:fill="auto"/>
            <w:vAlign w:val="center"/>
            <w:hideMark/>
          </w:tcPr>
          <w:p w14:paraId="10AD5A37" w14:textId="457DFBF8" w:rsidR="002B143F" w:rsidRPr="002B143F" w:rsidRDefault="002B143F" w:rsidP="002B143F">
            <w:pPr>
              <w:ind w:right="0" w:firstLine="0"/>
              <w:jc w:val="center"/>
              <w:rPr>
                <w:rFonts w:eastAsia="Times New Roman" w:cs="Times New Roman"/>
                <w:b/>
                <w:bCs/>
                <w:color w:val="000000"/>
                <w:sz w:val="20"/>
                <w:szCs w:val="20"/>
                <w:lang w:val="es-ES" w:eastAsia="es-ES"/>
              </w:rPr>
            </w:pPr>
            <w:r w:rsidRPr="002B143F">
              <w:rPr>
                <w:rFonts w:eastAsia="Times New Roman" w:cs="Times New Roman"/>
                <w:b/>
                <w:bCs/>
                <w:color w:val="000000"/>
                <w:sz w:val="20"/>
                <w:szCs w:val="20"/>
                <w:lang w:val="es-ES" w:eastAsia="es-ES"/>
              </w:rPr>
              <w:t>Muestreo del acelerómetro</w:t>
            </w:r>
          </w:p>
        </w:tc>
        <w:tc>
          <w:tcPr>
            <w:tcW w:w="1725" w:type="dxa"/>
            <w:tcBorders>
              <w:top w:val="single" w:sz="4" w:space="0" w:color="auto"/>
              <w:left w:val="nil"/>
              <w:bottom w:val="single" w:sz="4" w:space="0" w:color="auto"/>
              <w:right w:val="single" w:sz="4" w:space="0" w:color="auto"/>
            </w:tcBorders>
            <w:shd w:val="clear" w:color="auto" w:fill="auto"/>
            <w:noWrap/>
            <w:vAlign w:val="center"/>
            <w:hideMark/>
          </w:tcPr>
          <w:p w14:paraId="656AA3FB" w14:textId="77777777" w:rsidR="002B143F" w:rsidRPr="002B143F" w:rsidRDefault="002B143F" w:rsidP="002B143F">
            <w:pPr>
              <w:ind w:right="0" w:firstLine="0"/>
              <w:jc w:val="center"/>
              <w:rPr>
                <w:rFonts w:eastAsia="Times New Roman" w:cs="Times New Roman"/>
                <w:b/>
                <w:bCs/>
                <w:color w:val="000000"/>
                <w:sz w:val="20"/>
                <w:szCs w:val="20"/>
                <w:lang w:val="es-ES" w:eastAsia="es-ES"/>
              </w:rPr>
            </w:pPr>
            <w:r w:rsidRPr="002B143F">
              <w:rPr>
                <w:rFonts w:eastAsia="Times New Roman" w:cs="Times New Roman"/>
                <w:b/>
                <w:bCs/>
                <w:color w:val="000000"/>
                <w:sz w:val="20"/>
                <w:szCs w:val="20"/>
                <w:lang w:val="es-ES" w:eastAsia="es-ES"/>
              </w:rPr>
              <w:t>Caída</w:t>
            </w:r>
          </w:p>
        </w:tc>
      </w:tr>
      <w:tr w:rsidR="002B143F" w:rsidRPr="002B143F" w14:paraId="2BAF9984" w14:textId="77777777" w:rsidTr="002B143F">
        <w:trPr>
          <w:trHeight w:val="200"/>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727429F8"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Caída hacia adelante con piernas rectas</w:t>
            </w:r>
          </w:p>
        </w:tc>
        <w:tc>
          <w:tcPr>
            <w:tcW w:w="1759" w:type="dxa"/>
            <w:tcBorders>
              <w:top w:val="nil"/>
              <w:left w:val="nil"/>
              <w:bottom w:val="single" w:sz="4" w:space="0" w:color="auto"/>
              <w:right w:val="single" w:sz="4" w:space="0" w:color="auto"/>
            </w:tcBorders>
            <w:shd w:val="clear" w:color="auto" w:fill="auto"/>
            <w:noWrap/>
            <w:vAlign w:val="center"/>
            <w:hideMark/>
          </w:tcPr>
          <w:p w14:paraId="6D7B064D"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De pie o recostado</w:t>
            </w:r>
          </w:p>
        </w:tc>
        <w:tc>
          <w:tcPr>
            <w:tcW w:w="2269" w:type="dxa"/>
            <w:tcBorders>
              <w:top w:val="nil"/>
              <w:left w:val="nil"/>
              <w:bottom w:val="single" w:sz="4" w:space="0" w:color="auto"/>
              <w:right w:val="single" w:sz="4" w:space="0" w:color="auto"/>
            </w:tcBorders>
            <w:shd w:val="clear" w:color="auto" w:fill="auto"/>
            <w:noWrap/>
            <w:vAlign w:val="center"/>
            <w:hideMark/>
          </w:tcPr>
          <w:p w14:paraId="23ADB7E1"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7.5g a 9.5g</w:t>
            </w:r>
          </w:p>
        </w:tc>
        <w:tc>
          <w:tcPr>
            <w:tcW w:w="1725" w:type="dxa"/>
            <w:tcBorders>
              <w:top w:val="nil"/>
              <w:left w:val="nil"/>
              <w:bottom w:val="single" w:sz="4" w:space="0" w:color="auto"/>
              <w:right w:val="single" w:sz="4" w:space="0" w:color="auto"/>
            </w:tcBorders>
            <w:shd w:val="clear" w:color="auto" w:fill="auto"/>
            <w:noWrap/>
            <w:vAlign w:val="center"/>
            <w:hideMark/>
          </w:tcPr>
          <w:p w14:paraId="5A73E89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7D5C38B5" w14:textId="77777777" w:rsidTr="002B143F">
        <w:trPr>
          <w:trHeight w:val="200"/>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0AA12590"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Caída hacia atrás con piernas rectas</w:t>
            </w:r>
          </w:p>
        </w:tc>
        <w:tc>
          <w:tcPr>
            <w:tcW w:w="1759" w:type="dxa"/>
            <w:tcBorders>
              <w:top w:val="nil"/>
              <w:left w:val="nil"/>
              <w:bottom w:val="single" w:sz="4" w:space="0" w:color="auto"/>
              <w:right w:val="single" w:sz="4" w:space="0" w:color="auto"/>
            </w:tcBorders>
            <w:shd w:val="clear" w:color="auto" w:fill="auto"/>
            <w:noWrap/>
            <w:vAlign w:val="center"/>
            <w:hideMark/>
          </w:tcPr>
          <w:p w14:paraId="632AB92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De pie o recostado</w:t>
            </w:r>
          </w:p>
        </w:tc>
        <w:tc>
          <w:tcPr>
            <w:tcW w:w="2269" w:type="dxa"/>
            <w:tcBorders>
              <w:top w:val="nil"/>
              <w:left w:val="nil"/>
              <w:bottom w:val="single" w:sz="4" w:space="0" w:color="auto"/>
              <w:right w:val="single" w:sz="4" w:space="0" w:color="auto"/>
            </w:tcBorders>
            <w:shd w:val="clear" w:color="auto" w:fill="auto"/>
            <w:noWrap/>
            <w:vAlign w:val="center"/>
            <w:hideMark/>
          </w:tcPr>
          <w:p w14:paraId="790E4E68"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5g a 6.5g</w:t>
            </w:r>
          </w:p>
        </w:tc>
        <w:tc>
          <w:tcPr>
            <w:tcW w:w="1725" w:type="dxa"/>
            <w:tcBorders>
              <w:top w:val="nil"/>
              <w:left w:val="nil"/>
              <w:bottom w:val="single" w:sz="4" w:space="0" w:color="auto"/>
              <w:right w:val="single" w:sz="4" w:space="0" w:color="auto"/>
            </w:tcBorders>
            <w:shd w:val="clear" w:color="auto" w:fill="auto"/>
            <w:noWrap/>
            <w:vAlign w:val="center"/>
            <w:hideMark/>
          </w:tcPr>
          <w:p w14:paraId="34E2D6EE"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1D430EC0" w14:textId="77777777" w:rsidTr="0084346B">
        <w:trPr>
          <w:trHeight w:val="200"/>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55F86632" w14:textId="3E0BA0FF"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Caída lateral izquierda con piernas rectas</w:t>
            </w:r>
          </w:p>
        </w:tc>
        <w:tc>
          <w:tcPr>
            <w:tcW w:w="1759" w:type="dxa"/>
            <w:tcBorders>
              <w:top w:val="nil"/>
              <w:left w:val="nil"/>
              <w:bottom w:val="single" w:sz="4" w:space="0" w:color="auto"/>
              <w:right w:val="single" w:sz="4" w:space="0" w:color="auto"/>
            </w:tcBorders>
            <w:shd w:val="clear" w:color="auto" w:fill="auto"/>
            <w:noWrap/>
            <w:vAlign w:val="center"/>
            <w:hideMark/>
          </w:tcPr>
          <w:p w14:paraId="3575827A"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De pie o recostado</w:t>
            </w:r>
          </w:p>
        </w:tc>
        <w:tc>
          <w:tcPr>
            <w:tcW w:w="2269" w:type="dxa"/>
            <w:tcBorders>
              <w:top w:val="nil"/>
              <w:left w:val="nil"/>
              <w:bottom w:val="single" w:sz="4" w:space="0" w:color="auto"/>
              <w:right w:val="single" w:sz="4" w:space="0" w:color="auto"/>
            </w:tcBorders>
            <w:shd w:val="clear" w:color="auto" w:fill="auto"/>
            <w:noWrap/>
            <w:vAlign w:val="center"/>
            <w:hideMark/>
          </w:tcPr>
          <w:p w14:paraId="781B54E3"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4.5g a 6.5g</w:t>
            </w:r>
          </w:p>
        </w:tc>
        <w:tc>
          <w:tcPr>
            <w:tcW w:w="1725" w:type="dxa"/>
            <w:tcBorders>
              <w:top w:val="nil"/>
              <w:left w:val="nil"/>
              <w:bottom w:val="single" w:sz="4" w:space="0" w:color="auto"/>
              <w:right w:val="single" w:sz="4" w:space="0" w:color="auto"/>
            </w:tcBorders>
            <w:shd w:val="clear" w:color="auto" w:fill="auto"/>
            <w:noWrap/>
            <w:vAlign w:val="center"/>
            <w:hideMark/>
          </w:tcPr>
          <w:p w14:paraId="4B948F1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22952123" w14:textId="77777777" w:rsidTr="0084346B">
        <w:trPr>
          <w:trHeight w:val="200"/>
        </w:trPr>
        <w:tc>
          <w:tcPr>
            <w:tcW w:w="4210" w:type="dxa"/>
            <w:tcBorders>
              <w:top w:val="single" w:sz="4" w:space="0" w:color="auto"/>
              <w:left w:val="single" w:sz="4" w:space="0" w:color="auto"/>
              <w:bottom w:val="single" w:sz="4" w:space="0" w:color="auto"/>
              <w:right w:val="nil"/>
            </w:tcBorders>
            <w:shd w:val="clear" w:color="auto" w:fill="auto"/>
            <w:noWrap/>
            <w:vAlign w:val="center"/>
            <w:hideMark/>
          </w:tcPr>
          <w:p w14:paraId="30998C9B" w14:textId="3DF9023C"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Caída lateral derecha con piernas rectas</w:t>
            </w:r>
          </w:p>
        </w:tc>
        <w:tc>
          <w:tcPr>
            <w:tcW w:w="1759" w:type="dxa"/>
            <w:tcBorders>
              <w:top w:val="nil"/>
              <w:left w:val="single" w:sz="4" w:space="0" w:color="auto"/>
              <w:bottom w:val="single" w:sz="4" w:space="0" w:color="auto"/>
              <w:right w:val="single" w:sz="4" w:space="0" w:color="auto"/>
            </w:tcBorders>
            <w:shd w:val="clear" w:color="auto" w:fill="auto"/>
            <w:noWrap/>
            <w:vAlign w:val="center"/>
            <w:hideMark/>
          </w:tcPr>
          <w:p w14:paraId="0DB3DA46"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De pie o recostado</w:t>
            </w:r>
          </w:p>
        </w:tc>
        <w:tc>
          <w:tcPr>
            <w:tcW w:w="2269" w:type="dxa"/>
            <w:tcBorders>
              <w:top w:val="nil"/>
              <w:left w:val="nil"/>
              <w:bottom w:val="single" w:sz="4" w:space="0" w:color="auto"/>
              <w:right w:val="single" w:sz="4" w:space="0" w:color="auto"/>
            </w:tcBorders>
            <w:shd w:val="clear" w:color="auto" w:fill="auto"/>
            <w:noWrap/>
            <w:vAlign w:val="center"/>
            <w:hideMark/>
          </w:tcPr>
          <w:p w14:paraId="47C9593D"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5g a 6.5g</w:t>
            </w:r>
          </w:p>
        </w:tc>
        <w:tc>
          <w:tcPr>
            <w:tcW w:w="1725" w:type="dxa"/>
            <w:tcBorders>
              <w:top w:val="nil"/>
              <w:left w:val="nil"/>
              <w:bottom w:val="single" w:sz="4" w:space="0" w:color="auto"/>
              <w:right w:val="single" w:sz="4" w:space="0" w:color="auto"/>
            </w:tcBorders>
            <w:shd w:val="clear" w:color="auto" w:fill="auto"/>
            <w:noWrap/>
            <w:vAlign w:val="center"/>
            <w:hideMark/>
          </w:tcPr>
          <w:p w14:paraId="127160A4"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2C179F3B" w14:textId="77777777" w:rsidTr="0084346B">
        <w:trPr>
          <w:trHeight w:val="200"/>
        </w:trPr>
        <w:tc>
          <w:tcPr>
            <w:tcW w:w="42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24FFF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Caída hacia adelante con piernas flexionadas</w:t>
            </w:r>
          </w:p>
        </w:tc>
        <w:tc>
          <w:tcPr>
            <w:tcW w:w="1759" w:type="dxa"/>
            <w:tcBorders>
              <w:top w:val="nil"/>
              <w:left w:val="nil"/>
              <w:bottom w:val="single" w:sz="4" w:space="0" w:color="auto"/>
              <w:right w:val="single" w:sz="4" w:space="0" w:color="auto"/>
            </w:tcBorders>
            <w:shd w:val="clear" w:color="auto" w:fill="auto"/>
            <w:noWrap/>
            <w:vAlign w:val="center"/>
            <w:hideMark/>
          </w:tcPr>
          <w:p w14:paraId="7C7CDF80"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 o inclinado</w:t>
            </w:r>
          </w:p>
        </w:tc>
        <w:tc>
          <w:tcPr>
            <w:tcW w:w="2269" w:type="dxa"/>
            <w:tcBorders>
              <w:top w:val="nil"/>
              <w:left w:val="nil"/>
              <w:bottom w:val="single" w:sz="4" w:space="0" w:color="auto"/>
              <w:right w:val="single" w:sz="4" w:space="0" w:color="auto"/>
            </w:tcBorders>
            <w:shd w:val="clear" w:color="auto" w:fill="auto"/>
            <w:noWrap/>
            <w:vAlign w:val="center"/>
            <w:hideMark/>
          </w:tcPr>
          <w:p w14:paraId="5D972EDB"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6.8g a 7.8g</w:t>
            </w:r>
          </w:p>
        </w:tc>
        <w:tc>
          <w:tcPr>
            <w:tcW w:w="1725" w:type="dxa"/>
            <w:tcBorders>
              <w:top w:val="nil"/>
              <w:left w:val="nil"/>
              <w:bottom w:val="single" w:sz="4" w:space="0" w:color="auto"/>
              <w:right w:val="single" w:sz="4" w:space="0" w:color="auto"/>
            </w:tcBorders>
            <w:shd w:val="clear" w:color="auto" w:fill="auto"/>
            <w:noWrap/>
            <w:vAlign w:val="center"/>
            <w:hideMark/>
          </w:tcPr>
          <w:p w14:paraId="0BED5D0E"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346EE240" w14:textId="77777777" w:rsidTr="002B143F">
        <w:trPr>
          <w:trHeight w:val="200"/>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2144564E"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Caída hacia atrás con piernas flexionadas</w:t>
            </w:r>
          </w:p>
        </w:tc>
        <w:tc>
          <w:tcPr>
            <w:tcW w:w="1759" w:type="dxa"/>
            <w:tcBorders>
              <w:top w:val="nil"/>
              <w:left w:val="nil"/>
              <w:bottom w:val="single" w:sz="4" w:space="0" w:color="auto"/>
              <w:right w:val="single" w:sz="4" w:space="0" w:color="auto"/>
            </w:tcBorders>
            <w:shd w:val="clear" w:color="auto" w:fill="auto"/>
            <w:noWrap/>
            <w:vAlign w:val="center"/>
            <w:hideMark/>
          </w:tcPr>
          <w:p w14:paraId="55AFA6D5"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 o inclinado</w:t>
            </w:r>
          </w:p>
        </w:tc>
        <w:tc>
          <w:tcPr>
            <w:tcW w:w="2269" w:type="dxa"/>
            <w:tcBorders>
              <w:top w:val="nil"/>
              <w:left w:val="nil"/>
              <w:bottom w:val="single" w:sz="4" w:space="0" w:color="auto"/>
              <w:right w:val="single" w:sz="4" w:space="0" w:color="auto"/>
            </w:tcBorders>
            <w:shd w:val="clear" w:color="auto" w:fill="auto"/>
            <w:noWrap/>
            <w:vAlign w:val="center"/>
            <w:hideMark/>
          </w:tcPr>
          <w:p w14:paraId="4EA01192"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4g a 5g</w:t>
            </w:r>
          </w:p>
        </w:tc>
        <w:tc>
          <w:tcPr>
            <w:tcW w:w="1725" w:type="dxa"/>
            <w:tcBorders>
              <w:top w:val="nil"/>
              <w:left w:val="nil"/>
              <w:bottom w:val="single" w:sz="4" w:space="0" w:color="auto"/>
              <w:right w:val="single" w:sz="4" w:space="0" w:color="auto"/>
            </w:tcBorders>
            <w:shd w:val="clear" w:color="auto" w:fill="auto"/>
            <w:noWrap/>
            <w:vAlign w:val="center"/>
            <w:hideMark/>
          </w:tcPr>
          <w:p w14:paraId="6DCEDFD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5A48040F" w14:textId="77777777" w:rsidTr="002B143F">
        <w:trPr>
          <w:trHeight w:val="200"/>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1CEA774F" w14:textId="64DB7270"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Caída lateral izquierda con piernas flexionadas</w:t>
            </w:r>
          </w:p>
        </w:tc>
        <w:tc>
          <w:tcPr>
            <w:tcW w:w="1759" w:type="dxa"/>
            <w:tcBorders>
              <w:top w:val="nil"/>
              <w:left w:val="nil"/>
              <w:bottom w:val="single" w:sz="4" w:space="0" w:color="auto"/>
              <w:right w:val="single" w:sz="4" w:space="0" w:color="auto"/>
            </w:tcBorders>
            <w:shd w:val="clear" w:color="auto" w:fill="auto"/>
            <w:noWrap/>
            <w:vAlign w:val="center"/>
            <w:hideMark/>
          </w:tcPr>
          <w:p w14:paraId="69EFE52B"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 o inclinado</w:t>
            </w:r>
          </w:p>
        </w:tc>
        <w:tc>
          <w:tcPr>
            <w:tcW w:w="2269" w:type="dxa"/>
            <w:tcBorders>
              <w:top w:val="nil"/>
              <w:left w:val="nil"/>
              <w:bottom w:val="single" w:sz="4" w:space="0" w:color="auto"/>
              <w:right w:val="single" w:sz="4" w:space="0" w:color="auto"/>
            </w:tcBorders>
            <w:shd w:val="clear" w:color="auto" w:fill="auto"/>
            <w:noWrap/>
            <w:vAlign w:val="center"/>
            <w:hideMark/>
          </w:tcPr>
          <w:p w14:paraId="333789C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4.5g a 5.5g</w:t>
            </w:r>
          </w:p>
        </w:tc>
        <w:tc>
          <w:tcPr>
            <w:tcW w:w="1725" w:type="dxa"/>
            <w:tcBorders>
              <w:top w:val="nil"/>
              <w:left w:val="nil"/>
              <w:bottom w:val="single" w:sz="4" w:space="0" w:color="auto"/>
              <w:right w:val="single" w:sz="4" w:space="0" w:color="auto"/>
            </w:tcBorders>
            <w:shd w:val="clear" w:color="auto" w:fill="auto"/>
            <w:noWrap/>
            <w:vAlign w:val="center"/>
            <w:hideMark/>
          </w:tcPr>
          <w:p w14:paraId="74AE3584"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056CE0C5" w14:textId="77777777" w:rsidTr="002B143F">
        <w:trPr>
          <w:trHeight w:val="208"/>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17D09E13"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Caída lateral derecha con piernas flexionadas</w:t>
            </w:r>
          </w:p>
        </w:tc>
        <w:tc>
          <w:tcPr>
            <w:tcW w:w="1759" w:type="dxa"/>
            <w:tcBorders>
              <w:top w:val="nil"/>
              <w:left w:val="nil"/>
              <w:bottom w:val="single" w:sz="4" w:space="0" w:color="auto"/>
              <w:right w:val="single" w:sz="4" w:space="0" w:color="auto"/>
            </w:tcBorders>
            <w:shd w:val="clear" w:color="auto" w:fill="auto"/>
            <w:noWrap/>
            <w:vAlign w:val="center"/>
            <w:hideMark/>
          </w:tcPr>
          <w:p w14:paraId="394D0496"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 o inclinado</w:t>
            </w:r>
          </w:p>
        </w:tc>
        <w:tc>
          <w:tcPr>
            <w:tcW w:w="2269" w:type="dxa"/>
            <w:tcBorders>
              <w:top w:val="nil"/>
              <w:left w:val="nil"/>
              <w:bottom w:val="single" w:sz="4" w:space="0" w:color="auto"/>
              <w:right w:val="single" w:sz="4" w:space="0" w:color="auto"/>
            </w:tcBorders>
            <w:shd w:val="clear" w:color="auto" w:fill="auto"/>
            <w:noWrap/>
            <w:vAlign w:val="center"/>
            <w:hideMark/>
          </w:tcPr>
          <w:p w14:paraId="5AB5C57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4.8g a 6g</w:t>
            </w:r>
          </w:p>
        </w:tc>
        <w:tc>
          <w:tcPr>
            <w:tcW w:w="1725" w:type="dxa"/>
            <w:tcBorders>
              <w:top w:val="nil"/>
              <w:left w:val="nil"/>
              <w:bottom w:val="single" w:sz="4" w:space="0" w:color="auto"/>
              <w:right w:val="single" w:sz="4" w:space="0" w:color="auto"/>
            </w:tcBorders>
            <w:shd w:val="clear" w:color="auto" w:fill="auto"/>
            <w:noWrap/>
            <w:vAlign w:val="center"/>
            <w:hideMark/>
          </w:tcPr>
          <w:p w14:paraId="0A65FB78"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Si</w:t>
            </w:r>
          </w:p>
        </w:tc>
      </w:tr>
      <w:tr w:rsidR="002B143F" w:rsidRPr="002B143F" w14:paraId="06D82C4E" w14:textId="77777777" w:rsidTr="002B143F">
        <w:trPr>
          <w:trHeight w:val="196"/>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3CF7A58E"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Sentarse en un sillón</w:t>
            </w:r>
          </w:p>
        </w:tc>
        <w:tc>
          <w:tcPr>
            <w:tcW w:w="1759" w:type="dxa"/>
            <w:tcBorders>
              <w:top w:val="nil"/>
              <w:left w:val="nil"/>
              <w:bottom w:val="nil"/>
              <w:right w:val="single" w:sz="4" w:space="0" w:color="auto"/>
            </w:tcBorders>
            <w:shd w:val="clear" w:color="auto" w:fill="auto"/>
            <w:noWrap/>
            <w:vAlign w:val="center"/>
            <w:hideMark/>
          </w:tcPr>
          <w:p w14:paraId="03971713"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w:t>
            </w:r>
          </w:p>
        </w:tc>
        <w:tc>
          <w:tcPr>
            <w:tcW w:w="2269" w:type="dxa"/>
            <w:tcBorders>
              <w:top w:val="nil"/>
              <w:left w:val="nil"/>
              <w:bottom w:val="nil"/>
              <w:right w:val="single" w:sz="4" w:space="0" w:color="auto"/>
            </w:tcBorders>
            <w:shd w:val="clear" w:color="auto" w:fill="auto"/>
            <w:noWrap/>
            <w:vAlign w:val="center"/>
            <w:hideMark/>
          </w:tcPr>
          <w:p w14:paraId="565CE940"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1.2g a 1.8g</w:t>
            </w:r>
          </w:p>
        </w:tc>
        <w:tc>
          <w:tcPr>
            <w:tcW w:w="1725" w:type="dxa"/>
            <w:tcBorders>
              <w:top w:val="nil"/>
              <w:left w:val="nil"/>
              <w:bottom w:val="nil"/>
              <w:right w:val="single" w:sz="4" w:space="0" w:color="auto"/>
            </w:tcBorders>
            <w:shd w:val="clear" w:color="auto" w:fill="auto"/>
            <w:noWrap/>
            <w:vAlign w:val="center"/>
            <w:hideMark/>
          </w:tcPr>
          <w:p w14:paraId="456D22AD"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28FDFA72" w14:textId="77777777" w:rsidTr="002B143F">
        <w:trPr>
          <w:trHeight w:val="208"/>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2E285D91"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Sentarse en una silla</w:t>
            </w:r>
          </w:p>
        </w:tc>
        <w:tc>
          <w:tcPr>
            <w:tcW w:w="1759" w:type="dxa"/>
            <w:tcBorders>
              <w:top w:val="single" w:sz="4" w:space="0" w:color="auto"/>
              <w:left w:val="nil"/>
              <w:bottom w:val="single" w:sz="4" w:space="0" w:color="auto"/>
              <w:right w:val="single" w:sz="4" w:space="0" w:color="auto"/>
            </w:tcBorders>
            <w:shd w:val="clear" w:color="auto" w:fill="auto"/>
            <w:noWrap/>
            <w:vAlign w:val="center"/>
            <w:hideMark/>
          </w:tcPr>
          <w:p w14:paraId="5D9A441D"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w:t>
            </w:r>
          </w:p>
        </w:tc>
        <w:tc>
          <w:tcPr>
            <w:tcW w:w="2269" w:type="dxa"/>
            <w:tcBorders>
              <w:top w:val="single" w:sz="4" w:space="0" w:color="auto"/>
              <w:left w:val="nil"/>
              <w:bottom w:val="single" w:sz="4" w:space="0" w:color="auto"/>
              <w:right w:val="single" w:sz="4" w:space="0" w:color="auto"/>
            </w:tcBorders>
            <w:shd w:val="clear" w:color="auto" w:fill="auto"/>
            <w:noWrap/>
            <w:vAlign w:val="center"/>
            <w:hideMark/>
          </w:tcPr>
          <w:p w14:paraId="0233EE78"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1.5g a 1.9g</w:t>
            </w:r>
          </w:p>
        </w:tc>
        <w:tc>
          <w:tcPr>
            <w:tcW w:w="1725" w:type="dxa"/>
            <w:tcBorders>
              <w:top w:val="single" w:sz="4" w:space="0" w:color="auto"/>
              <w:left w:val="nil"/>
              <w:bottom w:val="single" w:sz="4" w:space="0" w:color="auto"/>
              <w:right w:val="single" w:sz="4" w:space="0" w:color="auto"/>
            </w:tcBorders>
            <w:shd w:val="clear" w:color="auto" w:fill="auto"/>
            <w:noWrap/>
            <w:vAlign w:val="center"/>
            <w:hideMark/>
          </w:tcPr>
          <w:p w14:paraId="1D503495"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39C8ED42" w14:textId="77777777" w:rsidTr="002B143F">
        <w:trPr>
          <w:trHeight w:val="208"/>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327DA861"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Sentarse en un inodoro</w:t>
            </w:r>
          </w:p>
        </w:tc>
        <w:tc>
          <w:tcPr>
            <w:tcW w:w="1759" w:type="dxa"/>
            <w:tcBorders>
              <w:top w:val="nil"/>
              <w:left w:val="nil"/>
              <w:bottom w:val="single" w:sz="4" w:space="0" w:color="auto"/>
              <w:right w:val="single" w:sz="4" w:space="0" w:color="auto"/>
            </w:tcBorders>
            <w:shd w:val="clear" w:color="auto" w:fill="auto"/>
            <w:noWrap/>
            <w:vAlign w:val="center"/>
            <w:hideMark/>
          </w:tcPr>
          <w:p w14:paraId="19B1573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w:t>
            </w:r>
          </w:p>
        </w:tc>
        <w:tc>
          <w:tcPr>
            <w:tcW w:w="2269" w:type="dxa"/>
            <w:tcBorders>
              <w:top w:val="nil"/>
              <w:left w:val="nil"/>
              <w:bottom w:val="single" w:sz="4" w:space="0" w:color="auto"/>
              <w:right w:val="single" w:sz="4" w:space="0" w:color="auto"/>
            </w:tcBorders>
            <w:shd w:val="clear" w:color="auto" w:fill="auto"/>
            <w:noWrap/>
            <w:vAlign w:val="center"/>
            <w:hideMark/>
          </w:tcPr>
          <w:p w14:paraId="436BF235"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1.5g a 2g</w:t>
            </w:r>
          </w:p>
        </w:tc>
        <w:tc>
          <w:tcPr>
            <w:tcW w:w="1725" w:type="dxa"/>
            <w:tcBorders>
              <w:top w:val="nil"/>
              <w:left w:val="nil"/>
              <w:bottom w:val="single" w:sz="4" w:space="0" w:color="auto"/>
              <w:right w:val="single" w:sz="4" w:space="0" w:color="auto"/>
            </w:tcBorders>
            <w:shd w:val="clear" w:color="auto" w:fill="auto"/>
            <w:noWrap/>
            <w:vAlign w:val="center"/>
            <w:hideMark/>
          </w:tcPr>
          <w:p w14:paraId="1F37C68E"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25088578" w14:textId="77777777" w:rsidTr="002B143F">
        <w:trPr>
          <w:trHeight w:val="204"/>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6C42D53D"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Salir o entrar de un auto</w:t>
            </w:r>
          </w:p>
        </w:tc>
        <w:tc>
          <w:tcPr>
            <w:tcW w:w="1759" w:type="dxa"/>
            <w:tcBorders>
              <w:top w:val="nil"/>
              <w:left w:val="nil"/>
              <w:bottom w:val="single" w:sz="4" w:space="0" w:color="auto"/>
              <w:right w:val="single" w:sz="4" w:space="0" w:color="auto"/>
            </w:tcBorders>
            <w:shd w:val="clear" w:color="auto" w:fill="auto"/>
            <w:noWrap/>
            <w:vAlign w:val="center"/>
            <w:hideMark/>
          </w:tcPr>
          <w:p w14:paraId="5AFB8450"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 o de pie</w:t>
            </w:r>
          </w:p>
        </w:tc>
        <w:tc>
          <w:tcPr>
            <w:tcW w:w="2269" w:type="dxa"/>
            <w:tcBorders>
              <w:top w:val="nil"/>
              <w:left w:val="nil"/>
              <w:bottom w:val="single" w:sz="4" w:space="0" w:color="auto"/>
              <w:right w:val="single" w:sz="4" w:space="0" w:color="auto"/>
            </w:tcBorders>
            <w:shd w:val="clear" w:color="auto" w:fill="auto"/>
            <w:noWrap/>
            <w:vAlign w:val="center"/>
            <w:hideMark/>
          </w:tcPr>
          <w:p w14:paraId="7E0FD457"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1.2g a 2.5g</w:t>
            </w:r>
          </w:p>
        </w:tc>
        <w:tc>
          <w:tcPr>
            <w:tcW w:w="1725" w:type="dxa"/>
            <w:tcBorders>
              <w:top w:val="nil"/>
              <w:left w:val="nil"/>
              <w:bottom w:val="single" w:sz="4" w:space="0" w:color="auto"/>
              <w:right w:val="single" w:sz="4" w:space="0" w:color="auto"/>
            </w:tcBorders>
            <w:shd w:val="clear" w:color="auto" w:fill="auto"/>
            <w:noWrap/>
            <w:vAlign w:val="center"/>
            <w:hideMark/>
          </w:tcPr>
          <w:p w14:paraId="4052014C"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751037AA" w14:textId="77777777" w:rsidTr="002B143F">
        <w:trPr>
          <w:trHeight w:val="213"/>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52F523A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Sentarse en un taburete</w:t>
            </w:r>
          </w:p>
        </w:tc>
        <w:tc>
          <w:tcPr>
            <w:tcW w:w="1759" w:type="dxa"/>
            <w:tcBorders>
              <w:top w:val="nil"/>
              <w:left w:val="nil"/>
              <w:bottom w:val="single" w:sz="4" w:space="0" w:color="auto"/>
              <w:right w:val="single" w:sz="4" w:space="0" w:color="auto"/>
            </w:tcBorders>
            <w:shd w:val="clear" w:color="auto" w:fill="auto"/>
            <w:noWrap/>
            <w:vAlign w:val="center"/>
            <w:hideMark/>
          </w:tcPr>
          <w:p w14:paraId="2165E6C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w:t>
            </w:r>
          </w:p>
        </w:tc>
        <w:tc>
          <w:tcPr>
            <w:tcW w:w="2269" w:type="dxa"/>
            <w:tcBorders>
              <w:top w:val="nil"/>
              <w:left w:val="nil"/>
              <w:bottom w:val="single" w:sz="4" w:space="0" w:color="auto"/>
              <w:right w:val="single" w:sz="4" w:space="0" w:color="auto"/>
            </w:tcBorders>
            <w:shd w:val="clear" w:color="auto" w:fill="auto"/>
            <w:noWrap/>
            <w:vAlign w:val="center"/>
            <w:hideMark/>
          </w:tcPr>
          <w:p w14:paraId="5D535F12"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1.2g a 1.5g</w:t>
            </w:r>
          </w:p>
        </w:tc>
        <w:tc>
          <w:tcPr>
            <w:tcW w:w="1725" w:type="dxa"/>
            <w:tcBorders>
              <w:top w:val="nil"/>
              <w:left w:val="nil"/>
              <w:bottom w:val="single" w:sz="4" w:space="0" w:color="auto"/>
              <w:right w:val="single" w:sz="4" w:space="0" w:color="auto"/>
            </w:tcBorders>
            <w:shd w:val="clear" w:color="auto" w:fill="auto"/>
            <w:noWrap/>
            <w:vAlign w:val="center"/>
            <w:hideMark/>
          </w:tcPr>
          <w:p w14:paraId="62731C44"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4430C390" w14:textId="77777777" w:rsidTr="002B143F">
        <w:trPr>
          <w:trHeight w:val="208"/>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0A34623B"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Sentarse en la cama</w:t>
            </w:r>
          </w:p>
        </w:tc>
        <w:tc>
          <w:tcPr>
            <w:tcW w:w="1759" w:type="dxa"/>
            <w:tcBorders>
              <w:top w:val="nil"/>
              <w:left w:val="nil"/>
              <w:bottom w:val="single" w:sz="4" w:space="0" w:color="auto"/>
              <w:right w:val="single" w:sz="4" w:space="0" w:color="auto"/>
            </w:tcBorders>
            <w:shd w:val="clear" w:color="auto" w:fill="auto"/>
            <w:noWrap/>
            <w:vAlign w:val="center"/>
            <w:hideMark/>
          </w:tcPr>
          <w:p w14:paraId="16A93373"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Sentado</w:t>
            </w:r>
          </w:p>
        </w:tc>
        <w:tc>
          <w:tcPr>
            <w:tcW w:w="2269" w:type="dxa"/>
            <w:tcBorders>
              <w:top w:val="nil"/>
              <w:left w:val="nil"/>
              <w:bottom w:val="single" w:sz="4" w:space="0" w:color="auto"/>
              <w:right w:val="single" w:sz="4" w:space="0" w:color="auto"/>
            </w:tcBorders>
            <w:shd w:val="clear" w:color="auto" w:fill="auto"/>
            <w:noWrap/>
            <w:vAlign w:val="center"/>
            <w:hideMark/>
          </w:tcPr>
          <w:p w14:paraId="7427773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1.4g a 1.6g</w:t>
            </w:r>
          </w:p>
        </w:tc>
        <w:tc>
          <w:tcPr>
            <w:tcW w:w="1725" w:type="dxa"/>
            <w:tcBorders>
              <w:top w:val="nil"/>
              <w:left w:val="nil"/>
              <w:bottom w:val="single" w:sz="4" w:space="0" w:color="auto"/>
              <w:right w:val="single" w:sz="4" w:space="0" w:color="auto"/>
            </w:tcBorders>
            <w:shd w:val="clear" w:color="auto" w:fill="auto"/>
            <w:noWrap/>
            <w:vAlign w:val="center"/>
            <w:hideMark/>
          </w:tcPr>
          <w:p w14:paraId="2915CB9B"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305CFAB9" w14:textId="77777777" w:rsidTr="002B143F">
        <w:trPr>
          <w:trHeight w:val="213"/>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1DCB4561"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Recostarse en la cama</w:t>
            </w:r>
          </w:p>
        </w:tc>
        <w:tc>
          <w:tcPr>
            <w:tcW w:w="1759" w:type="dxa"/>
            <w:tcBorders>
              <w:top w:val="nil"/>
              <w:left w:val="nil"/>
              <w:bottom w:val="single" w:sz="4" w:space="0" w:color="auto"/>
              <w:right w:val="single" w:sz="4" w:space="0" w:color="auto"/>
            </w:tcBorders>
            <w:shd w:val="clear" w:color="auto" w:fill="auto"/>
            <w:noWrap/>
            <w:vAlign w:val="center"/>
            <w:hideMark/>
          </w:tcPr>
          <w:p w14:paraId="1A315A74"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Recostado</w:t>
            </w:r>
          </w:p>
        </w:tc>
        <w:tc>
          <w:tcPr>
            <w:tcW w:w="2269" w:type="dxa"/>
            <w:tcBorders>
              <w:top w:val="nil"/>
              <w:left w:val="nil"/>
              <w:bottom w:val="single" w:sz="4" w:space="0" w:color="auto"/>
              <w:right w:val="single" w:sz="4" w:space="0" w:color="auto"/>
            </w:tcBorders>
            <w:shd w:val="clear" w:color="auto" w:fill="auto"/>
            <w:noWrap/>
            <w:vAlign w:val="center"/>
            <w:hideMark/>
          </w:tcPr>
          <w:p w14:paraId="7267E12A"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1.2g a 1.6g</w:t>
            </w:r>
          </w:p>
        </w:tc>
        <w:tc>
          <w:tcPr>
            <w:tcW w:w="1725" w:type="dxa"/>
            <w:tcBorders>
              <w:top w:val="nil"/>
              <w:left w:val="nil"/>
              <w:bottom w:val="single" w:sz="4" w:space="0" w:color="auto"/>
              <w:right w:val="single" w:sz="4" w:space="0" w:color="auto"/>
            </w:tcBorders>
            <w:shd w:val="clear" w:color="auto" w:fill="auto"/>
            <w:noWrap/>
            <w:vAlign w:val="center"/>
            <w:hideMark/>
          </w:tcPr>
          <w:p w14:paraId="1635FDF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r w:rsidR="002B143F" w:rsidRPr="002B143F" w14:paraId="129B52F2" w14:textId="77777777" w:rsidTr="002B143F">
        <w:trPr>
          <w:trHeight w:val="204"/>
        </w:trPr>
        <w:tc>
          <w:tcPr>
            <w:tcW w:w="4210" w:type="dxa"/>
            <w:tcBorders>
              <w:top w:val="nil"/>
              <w:left w:val="single" w:sz="4" w:space="0" w:color="auto"/>
              <w:bottom w:val="single" w:sz="4" w:space="0" w:color="auto"/>
              <w:right w:val="single" w:sz="4" w:space="0" w:color="auto"/>
            </w:tcBorders>
            <w:shd w:val="clear" w:color="auto" w:fill="auto"/>
            <w:noWrap/>
            <w:vAlign w:val="center"/>
            <w:hideMark/>
          </w:tcPr>
          <w:p w14:paraId="7A0B46B2"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eastAsia="es-ES"/>
              </w:rPr>
              <w:t>Caminar</w:t>
            </w:r>
          </w:p>
        </w:tc>
        <w:tc>
          <w:tcPr>
            <w:tcW w:w="1759" w:type="dxa"/>
            <w:tcBorders>
              <w:top w:val="nil"/>
              <w:left w:val="nil"/>
              <w:bottom w:val="single" w:sz="4" w:space="0" w:color="auto"/>
              <w:right w:val="single" w:sz="4" w:space="0" w:color="auto"/>
            </w:tcBorders>
            <w:shd w:val="clear" w:color="auto" w:fill="auto"/>
            <w:noWrap/>
            <w:vAlign w:val="center"/>
            <w:hideMark/>
          </w:tcPr>
          <w:p w14:paraId="1DA42369"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De pie</w:t>
            </w:r>
          </w:p>
        </w:tc>
        <w:tc>
          <w:tcPr>
            <w:tcW w:w="2269" w:type="dxa"/>
            <w:tcBorders>
              <w:top w:val="nil"/>
              <w:left w:val="nil"/>
              <w:bottom w:val="single" w:sz="4" w:space="0" w:color="auto"/>
              <w:right w:val="single" w:sz="4" w:space="0" w:color="auto"/>
            </w:tcBorders>
            <w:shd w:val="clear" w:color="auto" w:fill="auto"/>
            <w:noWrap/>
            <w:vAlign w:val="center"/>
            <w:hideMark/>
          </w:tcPr>
          <w:p w14:paraId="3CEF39A7" w14:textId="77777777" w:rsidR="002B143F" w:rsidRPr="002B143F" w:rsidRDefault="002B143F" w:rsidP="002B143F">
            <w:pPr>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1.5g a 1.8g</w:t>
            </w:r>
          </w:p>
        </w:tc>
        <w:tc>
          <w:tcPr>
            <w:tcW w:w="1725" w:type="dxa"/>
            <w:tcBorders>
              <w:top w:val="nil"/>
              <w:left w:val="nil"/>
              <w:bottom w:val="single" w:sz="4" w:space="0" w:color="auto"/>
              <w:right w:val="single" w:sz="4" w:space="0" w:color="auto"/>
            </w:tcBorders>
            <w:shd w:val="clear" w:color="auto" w:fill="auto"/>
            <w:noWrap/>
            <w:vAlign w:val="center"/>
            <w:hideMark/>
          </w:tcPr>
          <w:p w14:paraId="40839296" w14:textId="77777777" w:rsidR="002B143F" w:rsidRPr="002B143F" w:rsidRDefault="002B143F" w:rsidP="0084346B">
            <w:pPr>
              <w:keepNext/>
              <w:ind w:right="0" w:firstLine="0"/>
              <w:jc w:val="left"/>
              <w:rPr>
                <w:rFonts w:eastAsia="Times New Roman" w:cs="Times New Roman"/>
                <w:color w:val="000000"/>
                <w:sz w:val="20"/>
                <w:szCs w:val="20"/>
                <w:lang w:val="es-ES" w:eastAsia="es-ES"/>
              </w:rPr>
            </w:pPr>
            <w:r w:rsidRPr="002B143F">
              <w:rPr>
                <w:rFonts w:eastAsia="Times New Roman" w:cs="Times New Roman"/>
                <w:color w:val="000000"/>
                <w:sz w:val="20"/>
                <w:szCs w:val="20"/>
                <w:lang w:val="es-ES" w:eastAsia="es-ES"/>
              </w:rPr>
              <w:t>No</w:t>
            </w:r>
          </w:p>
        </w:tc>
      </w:tr>
    </w:tbl>
    <w:p w14:paraId="6CEF0906" w14:textId="5B3ADE88" w:rsidR="00CD14A0" w:rsidRPr="00AA6DCA" w:rsidRDefault="0084346B" w:rsidP="0084346B">
      <w:pPr>
        <w:pStyle w:val="Textoindependiente"/>
        <w:rPr>
          <w:b/>
          <w:szCs w:val="24"/>
          <w:rPrChange w:id="2495" w:author="Tanya Hernández" w:date="2017-05-21T20:08:00Z">
            <w:rPr>
              <w:szCs w:val="24"/>
            </w:rPr>
          </w:rPrChange>
        </w:rPr>
      </w:pPr>
      <w:bookmarkStart w:id="2496" w:name="_Toc480316409"/>
      <w:bookmarkStart w:id="2497" w:name="_Toc482747388"/>
      <w:r w:rsidRPr="0084346B">
        <w:rPr>
          <w:b/>
        </w:rPr>
        <w:t>Tabla 1.</w:t>
      </w:r>
      <w:r w:rsidR="00562D1E">
        <w:rPr>
          <w:b/>
        </w:rPr>
        <w:fldChar w:fldCharType="begin"/>
      </w:r>
      <w:r w:rsidR="00562D1E">
        <w:rPr>
          <w:b/>
        </w:rPr>
        <w:instrText xml:space="preserve"> SEQ Tabla \* ROMAN </w:instrText>
      </w:r>
      <w:r w:rsidR="00562D1E">
        <w:rPr>
          <w:b/>
        </w:rPr>
        <w:fldChar w:fldCharType="separate"/>
      </w:r>
      <w:r w:rsidR="00604603">
        <w:rPr>
          <w:b/>
        </w:rPr>
        <w:t>II</w:t>
      </w:r>
      <w:r w:rsidR="00562D1E">
        <w:rPr>
          <w:b/>
        </w:rPr>
        <w:fldChar w:fldCharType="end"/>
      </w:r>
      <w:r>
        <w:t xml:space="preserve"> </w:t>
      </w:r>
      <w:r w:rsidR="00CD14A0" w:rsidRPr="00AA6DCA">
        <w:rPr>
          <w:b/>
          <w:rPrChange w:id="2498" w:author="Tanya Hernández" w:date="2017-05-21T20:08:00Z">
            <w:rPr/>
          </w:rPrChange>
        </w:rPr>
        <w:t>Escenarios y posturas en los que el acelerómetro realizará muestreo.</w:t>
      </w:r>
      <w:bookmarkEnd w:id="2496"/>
      <w:bookmarkEnd w:id="2497"/>
    </w:p>
    <w:p w14:paraId="452873E4" w14:textId="2C09AF8E" w:rsidR="00CD14A0" w:rsidRPr="00426548" w:rsidRDefault="00CD14A0" w:rsidP="00426548">
      <w:pPr>
        <w:autoSpaceDE w:val="0"/>
        <w:autoSpaceDN w:val="0"/>
        <w:adjustRightInd w:val="0"/>
        <w:rPr>
          <w:rFonts w:cs="Times New Roman"/>
          <w:szCs w:val="24"/>
        </w:rPr>
      </w:pPr>
      <w:r>
        <w:rPr>
          <w:rFonts w:cs="Times New Roman"/>
          <w:szCs w:val="24"/>
        </w:rPr>
        <w:t xml:space="preserve"> Por lo anterior y debido a la complejidad de detectar todos los escen</w:t>
      </w:r>
      <w:r w:rsidR="00426548">
        <w:rPr>
          <w:rFonts w:cs="Times New Roman"/>
          <w:szCs w:val="24"/>
        </w:rPr>
        <w:t xml:space="preserve">arios de caídas, en este proyecto </w:t>
      </w:r>
      <w:r>
        <w:rPr>
          <w:rFonts w:cs="Times New Roman"/>
          <w:szCs w:val="24"/>
        </w:rPr>
        <w:t>únicamente se detectará</w:t>
      </w:r>
      <w:r w:rsidR="00426548">
        <w:rPr>
          <w:rFonts w:cs="Times New Roman"/>
          <w:szCs w:val="24"/>
        </w:rPr>
        <w:t xml:space="preserve"> </w:t>
      </w:r>
      <w:r>
        <w:rPr>
          <w:rFonts w:cs="Times New Roman"/>
          <w:szCs w:val="24"/>
        </w:rPr>
        <w:t>la caída típica, que es la caída hacia</w:t>
      </w:r>
      <w:r w:rsidR="00426548">
        <w:rPr>
          <w:rFonts w:cs="Times New Roman"/>
          <w:szCs w:val="24"/>
        </w:rPr>
        <w:t xml:space="preserve"> delante con las piernas rectas.</w:t>
      </w:r>
    </w:p>
    <w:p w14:paraId="6532A351" w14:textId="589C8E02" w:rsidR="0084346B" w:rsidRPr="001E0389" w:rsidRDefault="0084346B" w:rsidP="00E747D5">
      <w:pPr>
        <w:spacing w:after="240"/>
        <w:ind w:firstLine="0"/>
        <w:rPr>
          <w:rFonts w:cs="Times New Roman"/>
        </w:rPr>
      </w:pPr>
    </w:p>
    <w:p w14:paraId="6BBE7FB4" w14:textId="1C84E393" w:rsidR="00AE0A4D" w:rsidRPr="00DE1900" w:rsidRDefault="0052234C" w:rsidP="003D55A0">
      <w:pPr>
        <w:pStyle w:val="Prrafodelista"/>
        <w:numPr>
          <w:ilvl w:val="0"/>
          <w:numId w:val="12"/>
        </w:numPr>
        <w:spacing w:before="240"/>
        <w:rPr>
          <w:rFonts w:cs="Times New Roman"/>
          <w:szCs w:val="24"/>
        </w:rPr>
      </w:pPr>
      <w:r w:rsidRPr="00DE1900">
        <w:rPr>
          <w:rFonts w:cs="Times New Roman"/>
          <w:szCs w:val="24"/>
        </w:rPr>
        <w:t>Frecuencia Cardiaca</w:t>
      </w:r>
    </w:p>
    <w:p w14:paraId="4EF2DEB7" w14:textId="5043AC0C" w:rsidR="00D65A48" w:rsidRPr="007C0524" w:rsidRDefault="00A8103A" w:rsidP="00692B1C">
      <w:pPr>
        <w:spacing w:before="240" w:after="240"/>
        <w:rPr>
          <w:rFonts w:cs="Times New Roman"/>
          <w:szCs w:val="24"/>
        </w:rPr>
      </w:pPr>
      <w:r w:rsidRPr="007C0524">
        <w:rPr>
          <w:rFonts w:cs="Times New Roman"/>
          <w:szCs w:val="24"/>
        </w:rPr>
        <w:t xml:space="preserve">Esta variable es considerada importante puesto que involucra uno de los signos más relevantes para el </w:t>
      </w:r>
      <w:r w:rsidR="00BA6392" w:rsidRPr="007C0524">
        <w:rPr>
          <w:rFonts w:cs="Times New Roman"/>
          <w:szCs w:val="24"/>
        </w:rPr>
        <w:t>óptimo</w:t>
      </w:r>
      <w:r w:rsidRPr="007C0524">
        <w:rPr>
          <w:rFonts w:cs="Times New Roman"/>
          <w:szCs w:val="24"/>
        </w:rPr>
        <w:t xml:space="preserve"> funcionamiento de</w:t>
      </w:r>
      <w:r w:rsidR="00BA6392" w:rsidRPr="007C0524">
        <w:rPr>
          <w:rFonts w:cs="Times New Roman"/>
          <w:szCs w:val="24"/>
        </w:rPr>
        <w:t xml:space="preserve">l corazón, de modo que es el principal órgano del ser humano que nos mantiene con vida, por lo </w:t>
      </w:r>
      <w:r w:rsidR="005D1373">
        <w:rPr>
          <w:rFonts w:cs="Times New Roman"/>
          <w:szCs w:val="24"/>
        </w:rPr>
        <w:t>cual estimaremos dicha</w:t>
      </w:r>
      <w:r w:rsidR="001E0389">
        <w:rPr>
          <w:rFonts w:cs="Times New Roman"/>
          <w:szCs w:val="24"/>
        </w:rPr>
        <w:t xml:space="preserve"> variabl</w:t>
      </w:r>
      <w:r w:rsidR="005D1373">
        <w:rPr>
          <w:rFonts w:cs="Times New Roman"/>
          <w:szCs w:val="24"/>
        </w:rPr>
        <w:t xml:space="preserve">e </w:t>
      </w:r>
      <w:r w:rsidR="00BA6392" w:rsidRPr="007C0524">
        <w:rPr>
          <w:rFonts w:cs="Times New Roman"/>
          <w:szCs w:val="24"/>
        </w:rPr>
        <w:t>para este proyecto.</w:t>
      </w:r>
    </w:p>
    <w:p w14:paraId="0166BB7F" w14:textId="7AF9A30F" w:rsidR="004B0E71" w:rsidRPr="007C0524" w:rsidRDefault="00411513" w:rsidP="0078765C">
      <w:pPr>
        <w:autoSpaceDE w:val="0"/>
        <w:autoSpaceDN w:val="0"/>
        <w:adjustRightInd w:val="0"/>
        <w:spacing w:after="240"/>
        <w:rPr>
          <w:rFonts w:eastAsiaTheme="minorHAnsi" w:cs="Times New Roman"/>
          <w:szCs w:val="24"/>
          <w:lang w:eastAsia="en-US"/>
        </w:rPr>
      </w:pPr>
      <w:r w:rsidRPr="007C0524">
        <w:rPr>
          <w:rFonts w:eastAsiaTheme="minorHAnsi" w:cs="Times New Roman"/>
          <w:szCs w:val="24"/>
          <w:lang w:eastAsia="en-US"/>
        </w:rPr>
        <w:t>El funcionamiento del corazón se manifiesta</w:t>
      </w:r>
      <w:r w:rsidR="00904EB9" w:rsidRPr="007C0524">
        <w:rPr>
          <w:rFonts w:eastAsiaTheme="minorHAnsi" w:cs="Times New Roman"/>
          <w:szCs w:val="24"/>
          <w:lang w:eastAsia="en-US"/>
        </w:rPr>
        <w:t>, al actuar como bomba impulsora</w:t>
      </w:r>
      <w:r w:rsidRPr="007C0524">
        <w:rPr>
          <w:rFonts w:eastAsiaTheme="minorHAnsi" w:cs="Times New Roman"/>
          <w:szCs w:val="24"/>
          <w:lang w:eastAsia="en-US"/>
        </w:rPr>
        <w:t>, lo que determina el gasto cardíaco (cantidad de sangre enviada por el corazón al torrente circulatorio en un minuto), que representa el volumen de eyección sistó</w:t>
      </w:r>
      <w:r w:rsidR="0079481F" w:rsidRPr="007C0524">
        <w:rPr>
          <w:rFonts w:eastAsiaTheme="minorHAnsi" w:cs="Times New Roman"/>
          <w:szCs w:val="24"/>
          <w:lang w:eastAsia="en-US"/>
        </w:rPr>
        <w:t>lico en cada latido por minuto.</w:t>
      </w:r>
      <w:r w:rsidR="00355135" w:rsidRPr="007C0524">
        <w:rPr>
          <w:rFonts w:eastAsiaTheme="minorHAnsi" w:cs="Times New Roman"/>
          <w:szCs w:val="24"/>
          <w:lang w:eastAsia="en-US"/>
        </w:rPr>
        <w:t xml:space="preserve"> La frecuencia cardíaca</w:t>
      </w:r>
      <w:r w:rsidR="005D1373">
        <w:rPr>
          <w:rFonts w:eastAsiaTheme="minorHAnsi" w:cs="Times New Roman"/>
          <w:szCs w:val="24"/>
          <w:lang w:eastAsia="en-US"/>
        </w:rPr>
        <w:t xml:space="preserve"> (FC)</w:t>
      </w:r>
      <w:r w:rsidR="00355135" w:rsidRPr="007C0524">
        <w:rPr>
          <w:rFonts w:eastAsiaTheme="minorHAnsi" w:cs="Times New Roman"/>
          <w:szCs w:val="24"/>
          <w:lang w:eastAsia="en-US"/>
        </w:rPr>
        <w:t xml:space="preserve"> es un parámetro indicativo de la eficiencia con la que el corazón trabaja. En esfuerzos de tipo máximo se busca alcanzar la frecuencia cardíaca máxima para cada sujeto, sin pasar los límites que representen riesgo de provocar una falla o insuficiencia cardíaca durante la ejecución de un esfuerzo físico intenso. Para determinarla existen varios modelos matemáticos, pero el más común consiste en tomar la cifra de 220 y restarle la edad del sujeto.</w:t>
      </w:r>
    </w:p>
    <w:p w14:paraId="54B52C80" w14:textId="0E950368" w:rsidR="00594791" w:rsidRPr="0078765C" w:rsidRDefault="004B0E71" w:rsidP="0078765C">
      <w:pPr>
        <w:autoSpaceDE w:val="0"/>
        <w:autoSpaceDN w:val="0"/>
        <w:adjustRightInd w:val="0"/>
        <w:spacing w:after="240"/>
        <w:rPr>
          <w:rFonts w:eastAsiaTheme="minorHAnsi" w:cs="Times New Roman"/>
          <w:szCs w:val="24"/>
          <w:lang w:eastAsia="en-US"/>
        </w:rPr>
      </w:pPr>
      <w:r w:rsidRPr="007C0524">
        <w:rPr>
          <w:rFonts w:eastAsiaTheme="minorHAnsi" w:cs="Times New Roman"/>
          <w:szCs w:val="24"/>
          <w:lang w:eastAsia="en-US"/>
        </w:rPr>
        <w:t xml:space="preserve">Por otro </w:t>
      </w:r>
      <w:r w:rsidR="00CF6719" w:rsidRPr="007C0524">
        <w:rPr>
          <w:rFonts w:eastAsiaTheme="minorHAnsi" w:cs="Times New Roman"/>
          <w:szCs w:val="24"/>
          <w:lang w:eastAsia="en-US"/>
        </w:rPr>
        <w:t>lado,</w:t>
      </w:r>
      <w:r w:rsidRPr="007C0524">
        <w:rPr>
          <w:rFonts w:eastAsiaTheme="minorHAnsi" w:cs="Times New Roman"/>
          <w:szCs w:val="24"/>
          <w:lang w:eastAsia="en-US"/>
        </w:rPr>
        <w:t xml:space="preserve"> habitualmente la tensión arterial se incrementa con la edad, más la sistólica que la diastólica, así como la presión del pulso (diferencia entre ambas), en las personas mayores de 65 años, el 40% sufre de hipertensi</w:t>
      </w:r>
      <w:r w:rsidR="00517176">
        <w:rPr>
          <w:rFonts w:eastAsiaTheme="minorHAnsi" w:cs="Times New Roman"/>
          <w:szCs w:val="24"/>
          <w:lang w:eastAsia="en-US"/>
        </w:rPr>
        <w:t>ón arterial, y de ellos el 65%</w:t>
      </w:r>
      <w:r w:rsidRPr="007C0524">
        <w:rPr>
          <w:rFonts w:eastAsiaTheme="minorHAnsi" w:cs="Times New Roman"/>
          <w:szCs w:val="24"/>
          <w:lang w:eastAsia="en-US"/>
        </w:rPr>
        <w:t xml:space="preserve"> </w:t>
      </w:r>
      <w:r w:rsidR="00517176">
        <w:rPr>
          <w:rFonts w:eastAsiaTheme="minorHAnsi" w:cs="Times New Roman"/>
          <w:szCs w:val="24"/>
          <w:lang w:eastAsia="en-US"/>
        </w:rPr>
        <w:t xml:space="preserve">- </w:t>
      </w:r>
      <w:r w:rsidRPr="007C0524">
        <w:rPr>
          <w:rFonts w:eastAsiaTheme="minorHAnsi" w:cs="Times New Roman"/>
          <w:szCs w:val="24"/>
          <w:lang w:eastAsia="en-US"/>
        </w:rPr>
        <w:t>70% tienen riesgo de sufrir accidentes cardiovasculares, fatales o no</w:t>
      </w:r>
      <w:r w:rsidR="0078765C">
        <w:rPr>
          <w:rFonts w:eastAsiaTheme="minorHAnsi" w:cs="Times New Roman"/>
          <w:szCs w:val="24"/>
          <w:lang w:eastAsia="en-US"/>
        </w:rPr>
        <w:t>.</w:t>
      </w:r>
    </w:p>
    <w:p w14:paraId="61518709" w14:textId="01B10A30" w:rsidR="00DF35B0" w:rsidRPr="007C0524" w:rsidRDefault="004B0E71" w:rsidP="0078765C">
      <w:pPr>
        <w:autoSpaceDE w:val="0"/>
        <w:autoSpaceDN w:val="0"/>
        <w:adjustRightInd w:val="0"/>
        <w:spacing w:before="100" w:beforeAutospacing="1" w:after="100" w:afterAutospacing="1"/>
        <w:rPr>
          <w:rFonts w:eastAsiaTheme="minorHAnsi" w:cs="Times New Roman"/>
          <w:szCs w:val="24"/>
          <w:lang w:eastAsia="en-US"/>
        </w:rPr>
      </w:pPr>
      <w:r w:rsidRPr="007C0524">
        <w:rPr>
          <w:rFonts w:eastAsiaTheme="minorHAnsi" w:cs="Times New Roman"/>
          <w:szCs w:val="24"/>
          <w:lang w:eastAsia="en-US"/>
        </w:rPr>
        <w:t xml:space="preserve">Con el paso de los años, el organismo pierde su habilidad para redistribuir el flujo sanguíneo desde las vísceras a los músculos en acción, de tal forma que la </w:t>
      </w:r>
      <w:r w:rsidR="00EC28B6">
        <w:rPr>
          <w:rFonts w:eastAsiaTheme="minorHAnsi" w:cs="Times New Roman"/>
          <w:szCs w:val="24"/>
          <w:lang w:eastAsia="en-US"/>
        </w:rPr>
        <w:t>d</w:t>
      </w:r>
      <w:r w:rsidR="00594791" w:rsidRPr="007C0524">
        <w:rPr>
          <w:rFonts w:eastAsiaTheme="minorHAnsi" w:cs="Times New Roman"/>
          <w:szCs w:val="24"/>
          <w:lang w:eastAsia="en-US"/>
        </w:rPr>
        <w:t>iferencia arteriovenosa de oxígeno</w:t>
      </w:r>
      <w:r w:rsidR="00594791" w:rsidRPr="007C0524">
        <w:rPr>
          <w:rFonts w:ascii="BookmanOldStyle" w:eastAsiaTheme="minorHAnsi" w:hAnsi="BookmanOldStyle" w:cs="BookmanOldStyle"/>
          <w:szCs w:val="24"/>
          <w:lang w:eastAsia="en-US"/>
        </w:rPr>
        <w:t xml:space="preserve"> </w:t>
      </w:r>
      <w:r w:rsidR="00594791" w:rsidRPr="007C0524">
        <w:rPr>
          <w:rFonts w:eastAsiaTheme="minorHAnsi" w:cs="Times New Roman"/>
          <w:szCs w:val="24"/>
          <w:lang w:eastAsia="en-US"/>
        </w:rPr>
        <w:t>(</w:t>
      </w:r>
      <w:r w:rsidRPr="007C0524">
        <w:rPr>
          <w:rFonts w:eastAsiaTheme="minorHAnsi" w:cs="Times New Roman"/>
          <w:szCs w:val="24"/>
          <w:lang w:eastAsia="en-US"/>
        </w:rPr>
        <w:t>Dif a/v O</w:t>
      </w:r>
      <w:r w:rsidRPr="00FE71A9">
        <w:rPr>
          <w:rFonts w:eastAsiaTheme="minorHAnsi" w:cs="Times New Roman"/>
          <w:szCs w:val="24"/>
          <w:vertAlign w:val="subscript"/>
          <w:lang w:eastAsia="en-US"/>
        </w:rPr>
        <w:t>2</w:t>
      </w:r>
      <w:r w:rsidR="00594791" w:rsidRPr="007C0524">
        <w:rPr>
          <w:rFonts w:eastAsiaTheme="minorHAnsi" w:cs="Times New Roman"/>
          <w:szCs w:val="24"/>
          <w:lang w:eastAsia="en-US"/>
        </w:rPr>
        <w:t>)</w:t>
      </w:r>
      <w:r w:rsidRPr="007C0524">
        <w:rPr>
          <w:rFonts w:eastAsiaTheme="minorHAnsi" w:cs="Times New Roman"/>
          <w:szCs w:val="24"/>
          <w:lang w:eastAsia="en-US"/>
        </w:rPr>
        <w:t xml:space="preserve"> medida en el músculo y la del flujo de retorno venoso al corazón durante el esfuerzo físico, es menor en las personas adultas mayores y sedentarias, con lo cual disminuye la reserva funcional</w:t>
      </w:r>
      <w:r w:rsidR="00594791" w:rsidRPr="007C0524">
        <w:rPr>
          <w:rFonts w:eastAsiaTheme="minorHAnsi" w:cs="Times New Roman"/>
          <w:szCs w:val="24"/>
          <w:lang w:eastAsia="en-US"/>
        </w:rPr>
        <w:t xml:space="preserve"> </w:t>
      </w:r>
      <w:r w:rsidR="00594791" w:rsidRPr="00FE71A9">
        <w:rPr>
          <w:rFonts w:eastAsiaTheme="minorHAnsi" w:cs="Times New Roman"/>
          <w:szCs w:val="24"/>
          <w:lang w:eastAsia="en-US"/>
        </w:rPr>
        <w:t>[</w:t>
      </w:r>
      <w:r w:rsidR="00D47D2F">
        <w:rPr>
          <w:rFonts w:eastAsiaTheme="minorHAnsi" w:cs="Times New Roman"/>
          <w:szCs w:val="24"/>
          <w:lang w:eastAsia="en-US"/>
        </w:rPr>
        <w:t>14</w:t>
      </w:r>
      <w:r w:rsidR="00594791" w:rsidRPr="00FE71A9">
        <w:rPr>
          <w:rFonts w:eastAsiaTheme="minorHAnsi" w:cs="Times New Roman"/>
          <w:szCs w:val="24"/>
          <w:lang w:eastAsia="en-US"/>
        </w:rPr>
        <w:t>]</w:t>
      </w:r>
      <w:r w:rsidRPr="00FE71A9">
        <w:rPr>
          <w:rFonts w:eastAsiaTheme="minorHAnsi" w:cs="Times New Roman"/>
          <w:szCs w:val="24"/>
          <w:lang w:eastAsia="en-US"/>
        </w:rPr>
        <w:t>.</w:t>
      </w:r>
    </w:p>
    <w:p w14:paraId="4B6D2433" w14:textId="65569D27" w:rsidR="00384517" w:rsidRPr="007C0524" w:rsidRDefault="00DF35B0" w:rsidP="0078765C">
      <w:pPr>
        <w:autoSpaceDE w:val="0"/>
        <w:autoSpaceDN w:val="0"/>
        <w:adjustRightInd w:val="0"/>
        <w:spacing w:before="100" w:beforeAutospacing="1" w:after="100" w:afterAutospacing="1"/>
        <w:rPr>
          <w:rFonts w:eastAsiaTheme="minorHAnsi" w:cs="Times New Roman"/>
          <w:szCs w:val="24"/>
          <w:lang w:eastAsia="en-US"/>
        </w:rPr>
      </w:pPr>
      <w:r w:rsidRPr="007C0524">
        <w:rPr>
          <w:rFonts w:cs="Times New Roman"/>
          <w:szCs w:val="24"/>
        </w:rPr>
        <w:lastRenderedPageBreak/>
        <w:t xml:space="preserve">Algunos estudios realizados en poblaciones sanas, así como en pacientes hipertensos, con </w:t>
      </w:r>
      <w:r w:rsidRPr="002F2B24">
        <w:rPr>
          <w:rFonts w:cs="Times New Roman"/>
          <w:szCs w:val="24"/>
        </w:rPr>
        <w:t xml:space="preserve">cardiopatía isquémica </w:t>
      </w:r>
      <w:r w:rsidRPr="007C0524">
        <w:rPr>
          <w:rFonts w:cs="Times New Roman"/>
          <w:szCs w:val="24"/>
        </w:rPr>
        <w:t xml:space="preserve">o con insuficiencia cardiaca, demuestran una asociación entre la </w:t>
      </w:r>
      <w:r w:rsidRPr="00FE71A9">
        <w:rPr>
          <w:rFonts w:cs="Times New Roman"/>
          <w:szCs w:val="24"/>
        </w:rPr>
        <w:t>FC</w:t>
      </w:r>
      <w:r w:rsidRPr="007C0524">
        <w:rPr>
          <w:rFonts w:cs="Times New Roman"/>
          <w:szCs w:val="24"/>
        </w:rPr>
        <w:t xml:space="preserve"> elevada y un mayor riesgo de mortalidad. Según esto, cuanto mayor es la FC, menor es la expectativa de vida</w:t>
      </w:r>
      <w:r w:rsidRPr="007C0524">
        <w:rPr>
          <w:rFonts w:eastAsiaTheme="minorHAnsi" w:cs="Times New Roman"/>
          <w:szCs w:val="24"/>
          <w:lang w:eastAsia="en-US"/>
        </w:rPr>
        <w:t>.</w:t>
      </w:r>
      <w:r w:rsidRPr="007C0524">
        <w:rPr>
          <w:szCs w:val="24"/>
        </w:rPr>
        <w:t xml:space="preserve"> </w:t>
      </w:r>
      <w:r w:rsidRPr="007C0524">
        <w:rPr>
          <w:rFonts w:eastAsiaTheme="minorHAnsi" w:cs="Times New Roman"/>
          <w:szCs w:val="24"/>
          <w:lang w:eastAsia="en-US"/>
        </w:rPr>
        <w:t>La frecuencia cardiaca (FC) en reposo oscila entre 50 y 100 latidos por minuto en las personas adultas. Al nacer, la FC es más elevada porque el bebé la necesita para su adecuado crecimiento. A partir del primer mes de vida, la FC va disminuyendo hasta alcanzar las cifras normales de un adulto. El ejercicio físico o las situaciones de estrés provocan un aumento de la FC (taquicardia sinu</w:t>
      </w:r>
      <w:r w:rsidR="00522765">
        <w:rPr>
          <w:rFonts w:eastAsiaTheme="minorHAnsi" w:cs="Times New Roman"/>
          <w:szCs w:val="24"/>
          <w:lang w:eastAsia="en-US"/>
        </w:rPr>
        <w:t>sal), que se considera normal [</w:t>
      </w:r>
      <w:r w:rsidR="00D47D2F">
        <w:rPr>
          <w:rFonts w:eastAsiaTheme="minorHAnsi" w:cs="Times New Roman"/>
          <w:szCs w:val="24"/>
          <w:lang w:eastAsia="en-US"/>
        </w:rPr>
        <w:t>15</w:t>
      </w:r>
      <w:r w:rsidRPr="00193713">
        <w:rPr>
          <w:rFonts w:eastAsiaTheme="minorHAnsi" w:cs="Times New Roman"/>
          <w:szCs w:val="24"/>
          <w:lang w:eastAsia="en-US"/>
        </w:rPr>
        <w:t>]</w:t>
      </w:r>
      <w:r w:rsidRPr="007C0524">
        <w:rPr>
          <w:rFonts w:eastAsiaTheme="minorHAnsi" w:cs="Times New Roman"/>
          <w:szCs w:val="24"/>
          <w:lang w:eastAsia="en-US"/>
        </w:rPr>
        <w:t>.</w:t>
      </w:r>
    </w:p>
    <w:p w14:paraId="262053E3" w14:textId="7064E215" w:rsidR="00B44757" w:rsidRPr="00B44757" w:rsidRDefault="00912168" w:rsidP="00803B69">
      <w:pPr>
        <w:pStyle w:val="Ttulo3"/>
      </w:pPr>
      <w:bookmarkStart w:id="2499" w:name="_Toc480316119"/>
      <w:bookmarkStart w:id="2500" w:name="_Toc483160344"/>
      <w:r>
        <w:t>1.5.2</w:t>
      </w:r>
      <w:r w:rsidR="00E54756">
        <w:t xml:space="preserve"> </w:t>
      </w:r>
      <w:r>
        <w:t>S</w:t>
      </w:r>
      <w:r w:rsidR="00E54756">
        <w:t>ensor</w:t>
      </w:r>
      <w:r>
        <w:t>es</w:t>
      </w:r>
      <w:bookmarkEnd w:id="2499"/>
      <w:bookmarkEnd w:id="2500"/>
    </w:p>
    <w:p w14:paraId="06909B60" w14:textId="206199C1" w:rsidR="0079481F" w:rsidRPr="007C0524" w:rsidRDefault="00B44757" w:rsidP="0078765C">
      <w:pPr>
        <w:spacing w:after="240"/>
        <w:rPr>
          <w:rFonts w:cs="Times New Roman"/>
        </w:rPr>
      </w:pPr>
      <w:r w:rsidRPr="007C0524">
        <w:rPr>
          <w:rFonts w:cs="Times New Roman"/>
        </w:rPr>
        <w:t xml:space="preserve">A </w:t>
      </w:r>
      <w:r w:rsidR="00CF6719" w:rsidRPr="007C0524">
        <w:rPr>
          <w:rFonts w:cs="Times New Roman"/>
        </w:rPr>
        <w:t>continuación,</w:t>
      </w:r>
      <w:r w:rsidRPr="007C0524">
        <w:rPr>
          <w:rFonts w:cs="Times New Roman"/>
        </w:rPr>
        <w:t xml:space="preserve"> se muestran </w:t>
      </w:r>
      <w:r w:rsidR="0078765C">
        <w:rPr>
          <w:rFonts w:cs="Times New Roman"/>
        </w:rPr>
        <w:t>algunas definiciones de</w:t>
      </w:r>
      <w:r w:rsidR="009B454E">
        <w:rPr>
          <w:rFonts w:cs="Times New Roman"/>
        </w:rPr>
        <w:t xml:space="preserve"> la investigación de los sensores que ayudaran a la realización de este proyecto</w:t>
      </w:r>
      <w:r w:rsidR="0078765C">
        <w:rPr>
          <w:rFonts w:cs="Times New Roman"/>
        </w:rPr>
        <w:t>.</w:t>
      </w:r>
    </w:p>
    <w:p w14:paraId="42B2526B" w14:textId="0CF04733" w:rsidR="00310694" w:rsidRPr="007C0524" w:rsidRDefault="00310694" w:rsidP="00193713">
      <w:pPr>
        <w:spacing w:before="100" w:beforeAutospacing="1" w:after="100" w:afterAutospacing="1"/>
        <w:rPr>
          <w:rFonts w:cs="Times New Roman"/>
        </w:rPr>
      </w:pPr>
      <w:r w:rsidRPr="007C0524">
        <w:rPr>
          <w:rFonts w:cs="Times New Roman"/>
        </w:rPr>
        <w:t xml:space="preserve">Un dispositivo electrónico que produce datos eléctricos, ópticos o digitales derivadas de una condición física o evento. La Real Academia Española lo define como un dispositivo que detecta una determinada acción externa </w:t>
      </w:r>
      <w:r>
        <w:rPr>
          <w:rFonts w:cs="Times New Roman"/>
        </w:rPr>
        <w:t>y es transmitida adecuadamente</w:t>
      </w:r>
      <w:r w:rsidR="00F1511D" w:rsidRPr="007C0524">
        <w:rPr>
          <w:rStyle w:val="Refdenotaalpie"/>
          <w:rFonts w:cs="Times New Roman"/>
        </w:rPr>
        <w:footnoteReference w:id="2"/>
      </w:r>
      <w:r>
        <w:rPr>
          <w:rFonts w:cs="Times New Roman"/>
        </w:rPr>
        <w:t>.</w:t>
      </w:r>
    </w:p>
    <w:p w14:paraId="03D783CE" w14:textId="7E3A3C05" w:rsidR="007C0524" w:rsidRPr="00193713" w:rsidRDefault="00B44757" w:rsidP="00193713">
      <w:pPr>
        <w:spacing w:after="240"/>
        <w:rPr>
          <w:rFonts w:cs="Times New Roman"/>
        </w:rPr>
      </w:pPr>
      <w:r w:rsidRPr="007C0524">
        <w:rPr>
          <w:rFonts w:cs="Times New Roman"/>
        </w:rPr>
        <w:t xml:space="preserve">Conociendo estas definiciones llamaremos sensor al dispositivo o mecanismo eléctrico que nos permite medir una variable física, dando como respuesta una señal o dato en relación con la </w:t>
      </w:r>
      <w:r w:rsidR="00193713">
        <w:rPr>
          <w:rFonts w:cs="Times New Roman"/>
        </w:rPr>
        <w:t>magnitud de la variable medida.</w:t>
      </w:r>
    </w:p>
    <w:p w14:paraId="187706C7" w14:textId="5CC645F5" w:rsidR="00B93B9C" w:rsidRPr="00B93B9C" w:rsidRDefault="00B93B9C" w:rsidP="00803B69">
      <w:pPr>
        <w:pStyle w:val="Ttulo3"/>
      </w:pPr>
      <w:bookmarkStart w:id="2501" w:name="_Toc480316120"/>
      <w:bookmarkStart w:id="2502" w:name="_Toc483160345"/>
      <w:r>
        <w:t xml:space="preserve">1.5.3 </w:t>
      </w:r>
      <w:r w:rsidR="00912168">
        <w:t>S</w:t>
      </w:r>
      <w:r w:rsidR="00B44757">
        <w:t>ensor</w:t>
      </w:r>
      <w:ins w:id="2503" w:author="Tanya Hernández" w:date="2017-05-16T23:08:00Z">
        <w:r w:rsidR="00AC4340">
          <w:t xml:space="preserve"> </w:t>
        </w:r>
      </w:ins>
      <w:del w:id="2504" w:author="Tanya Hernández" w:date="2017-05-16T23:08:00Z">
        <w:r w:rsidR="00B44757" w:rsidDel="00AC4340">
          <w:delText xml:space="preserve"> </w:delText>
        </w:r>
      </w:del>
      <w:r w:rsidR="00EC117E">
        <w:t>de temperatura</w:t>
      </w:r>
      <w:bookmarkEnd w:id="2501"/>
      <w:bookmarkEnd w:id="2502"/>
    </w:p>
    <w:p w14:paraId="638DF02D" w14:textId="4673992C" w:rsidR="00B44757" w:rsidRPr="00DE1900" w:rsidRDefault="00DE1900" w:rsidP="00DE1900">
      <w:pPr>
        <w:spacing w:after="100" w:afterAutospacing="1"/>
        <w:rPr>
          <w:rFonts w:cs="Times New Roman"/>
        </w:rPr>
      </w:pPr>
      <w:r>
        <w:rPr>
          <w:rFonts w:cs="Times New Roman"/>
        </w:rPr>
        <w:t>Definición</w:t>
      </w:r>
    </w:p>
    <w:p w14:paraId="7B23F6F9" w14:textId="17E28989" w:rsidR="00F523A7" w:rsidRPr="007C0524" w:rsidRDefault="00F523A7" w:rsidP="0084346B">
      <w:r w:rsidRPr="007C0524">
        <w:t>E</w:t>
      </w:r>
      <w:r w:rsidR="009B454E">
        <w:t>s un dispositivo que</w:t>
      </w:r>
      <w:r w:rsidRPr="007C0524">
        <w:t xml:space="preserve"> permite medir los cambios de la temperatura y </w:t>
      </w:r>
      <w:r w:rsidR="009B454E">
        <w:t>entregar una señal</w:t>
      </w:r>
      <w:r w:rsidRPr="007C0524">
        <w:t xml:space="preserve"> </w:t>
      </w:r>
      <w:r w:rsidR="009B454E">
        <w:t>eléctrica</w:t>
      </w:r>
      <w:r w:rsidRPr="007C0524">
        <w:t xml:space="preserve"> en relación a la magnitud de la temperatura. Son usados </w:t>
      </w:r>
      <w:r w:rsidR="00FC190F" w:rsidRPr="007C0524">
        <w:t>p</w:t>
      </w:r>
      <w:r w:rsidRPr="007C0524">
        <w:t>ara asegurar que la temperatura de un proceso esté en su normalidad o bien tener la temperatura en un rango especificado siendo obligatorio cumplir con la condición.</w:t>
      </w:r>
    </w:p>
    <w:p w14:paraId="2DC6A106" w14:textId="6A739BA1" w:rsidR="00F523A7" w:rsidRPr="007C0524" w:rsidRDefault="00FC190F" w:rsidP="0084346B">
      <w:r w:rsidRPr="007C0524">
        <w:t xml:space="preserve">La variedad de </w:t>
      </w:r>
      <w:r w:rsidR="00F523A7" w:rsidRPr="007C0524">
        <w:t>sensores de temperatura está relacionada con el material del que están hechos, d</w:t>
      </w:r>
      <w:r w:rsidRPr="007C0524">
        <w:t xml:space="preserve">el uso que se les pretenda dar </w:t>
      </w:r>
      <w:r w:rsidR="00F523A7" w:rsidRPr="007C0524">
        <w:t>en función con las temperatu</w:t>
      </w:r>
      <w:r w:rsidRPr="007C0524">
        <w:t xml:space="preserve">ras que soporten y como es que responden </w:t>
      </w:r>
      <w:r w:rsidR="00F523A7" w:rsidRPr="007C0524">
        <w:t>a la magnitud medida, estas respuestas pueden ser en voltaje, resistencia, corriente y</w:t>
      </w:r>
      <w:r w:rsidR="000815A1" w:rsidRPr="007C0524">
        <w:t xml:space="preserve"> señales</w:t>
      </w:r>
      <w:r w:rsidR="00F523A7" w:rsidRPr="007C0524">
        <w:t xml:space="preserve"> digitales.</w:t>
      </w:r>
    </w:p>
    <w:p w14:paraId="381C32AE" w14:textId="74130906" w:rsidR="00F523A7" w:rsidRPr="007C0524" w:rsidRDefault="0084346B" w:rsidP="0084346B">
      <w:r>
        <w:rPr>
          <w:noProof/>
          <w:lang w:eastAsia="es-MX"/>
        </w:rPr>
        <w:drawing>
          <wp:anchor distT="0" distB="0" distL="114300" distR="114300" simplePos="0" relativeHeight="251709440" behindDoc="0" locked="0" layoutInCell="1" allowOverlap="1" wp14:anchorId="29AC4315" wp14:editId="524A9D23">
            <wp:simplePos x="0" y="0"/>
            <wp:positionH relativeFrom="margin">
              <wp:align>center</wp:align>
            </wp:positionH>
            <wp:positionV relativeFrom="paragraph">
              <wp:posOffset>633095</wp:posOffset>
            </wp:positionV>
            <wp:extent cx="819150" cy="649605"/>
            <wp:effectExtent l="0" t="0" r="0" b="0"/>
            <wp:wrapTopAndBottom/>
            <wp:docPr id="1" name="Imagen 1" descr="Resultado de imagen para termi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ermistor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19150" cy="64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3A7" w:rsidRPr="007C0524">
        <w:t>Entre l</w:t>
      </w:r>
      <w:r w:rsidR="006A4711" w:rsidRPr="007C0524">
        <w:t xml:space="preserve">os más </w:t>
      </w:r>
      <w:r w:rsidR="00FC190F" w:rsidRPr="007C0524">
        <w:t>utilizados se encuentran</w:t>
      </w:r>
      <w:r w:rsidR="00F523A7" w:rsidRPr="007C0524">
        <w:t xml:space="preserve"> los termistores NTC (Coefi</w:t>
      </w:r>
      <w:r w:rsidR="00FC190F" w:rsidRPr="007C0524">
        <w:t>ciente de Temperatura Negativa)</w:t>
      </w:r>
      <w:r w:rsidR="00F523A7" w:rsidRPr="007C0524">
        <w:t xml:space="preserve"> y </w:t>
      </w:r>
      <w:r w:rsidR="002F3390">
        <w:t xml:space="preserve">PTC </w:t>
      </w:r>
      <w:r w:rsidR="00F523A7" w:rsidRPr="007C0524">
        <w:t xml:space="preserve">(coeficiente de temperatura Positiva), </w:t>
      </w:r>
      <w:r w:rsidR="009B454E">
        <w:t>termopares</w:t>
      </w:r>
      <w:r w:rsidR="00F523A7" w:rsidRPr="007C0524">
        <w:t>, RTD (Detectores de Temperatura por Resist</w:t>
      </w:r>
      <w:r w:rsidR="00FC190F" w:rsidRPr="007C0524">
        <w:t>encia), circuitos integrados y</w:t>
      </w:r>
      <w:r w:rsidR="00F523A7" w:rsidRPr="007C0524">
        <w:t xml:space="preserve"> detectores </w:t>
      </w:r>
      <w:r w:rsidR="00FC190F" w:rsidRPr="007C0524">
        <w:t>de temperatura</w:t>
      </w:r>
      <w:r w:rsidR="00F523A7" w:rsidRPr="007C0524">
        <w:t xml:space="preserve"> por luz infrarroja.</w:t>
      </w:r>
    </w:p>
    <w:p w14:paraId="302D3476" w14:textId="31AAB48F" w:rsidR="006A4711" w:rsidRPr="00E747D5" w:rsidRDefault="00B7017A">
      <w:pPr>
        <w:pStyle w:val="Descripcin"/>
      </w:pPr>
      <w:bookmarkStart w:id="2505" w:name="_Toc479531507"/>
      <w:bookmarkStart w:id="2506" w:name="_Toc482747498"/>
      <w:r w:rsidRPr="00297BF4">
        <w:t xml:space="preserve">Fig. </w:t>
      </w:r>
      <w:r w:rsidR="00713A0C">
        <w:fldChar w:fldCharType="begin"/>
      </w:r>
      <w:r w:rsidR="00713A0C">
        <w:instrText xml:space="preserve"> SEQ Fig. \* ARABIC </w:instrText>
      </w:r>
      <w:r w:rsidR="00713A0C">
        <w:fldChar w:fldCharType="separate"/>
      </w:r>
      <w:r w:rsidR="00604603">
        <w:t>1</w:t>
      </w:r>
      <w:r w:rsidR="00713A0C">
        <w:fldChar w:fldCharType="end"/>
      </w:r>
      <w:r w:rsidRPr="00C83EC4">
        <w:t>.1</w:t>
      </w:r>
      <w:r w:rsidRPr="00E747D5">
        <w:t xml:space="preserve"> </w:t>
      </w:r>
      <w:r w:rsidR="006A4711" w:rsidRPr="001441EA">
        <w:t>Termistores</w:t>
      </w:r>
      <w:r w:rsidR="006A4711" w:rsidRPr="00E747D5">
        <w:t xml:space="preserve"> </w:t>
      </w:r>
      <w:r w:rsidR="002F3274" w:rsidRPr="00E747D5">
        <w:t>[</w:t>
      </w:r>
      <w:r w:rsidR="00D47D2F" w:rsidRPr="00E747D5">
        <w:t>16</w:t>
      </w:r>
      <w:r w:rsidR="002F3274" w:rsidRPr="00E747D5">
        <w:t>].</w:t>
      </w:r>
      <w:bookmarkEnd w:id="2505"/>
      <w:bookmarkEnd w:id="2506"/>
    </w:p>
    <w:p w14:paraId="55E91C99" w14:textId="503EED10" w:rsidR="00DE1900" w:rsidRPr="00DE1900" w:rsidRDefault="00DE1900" w:rsidP="00DE1900">
      <w:pPr>
        <w:spacing w:after="240"/>
        <w:rPr>
          <w:rFonts w:cs="Times New Roman"/>
        </w:rPr>
      </w:pPr>
      <w:r w:rsidRPr="00DE1900">
        <w:rPr>
          <w:rFonts w:cs="Times New Roman"/>
        </w:rPr>
        <w:t>Tipos de sensores</w:t>
      </w:r>
      <w:r w:rsidR="00DF266E">
        <w:rPr>
          <w:rFonts w:cs="Times New Roman"/>
        </w:rPr>
        <w:t xml:space="preserve"> de temperatura</w:t>
      </w:r>
    </w:p>
    <w:p w14:paraId="4FE0D57B" w14:textId="7FC95041" w:rsidR="003765A6" w:rsidRDefault="00DE1900" w:rsidP="003765A6">
      <w:r w:rsidRPr="007C0524">
        <w:t>RTD</w:t>
      </w:r>
    </w:p>
    <w:p w14:paraId="2CD10C56" w14:textId="04B2F86A" w:rsidR="00F523A7" w:rsidRDefault="00754136">
      <w:pPr>
        <w:spacing w:after="240"/>
        <w:pPrChange w:id="2507" w:author="Tanya Hernández" w:date="2017-05-21T20:09:00Z">
          <w:pPr/>
        </w:pPrChange>
      </w:pPr>
      <w:r w:rsidRPr="007C0524">
        <w:lastRenderedPageBreak/>
        <w:t xml:space="preserve">Los RTD </w:t>
      </w:r>
      <w:r w:rsidR="00F523A7" w:rsidRPr="007C0524">
        <w:t xml:space="preserve">son sensores de temperatura que utilizan la propiedad de resistencia y coeficiente térmico de un metal (conductor), se basan en el principio de equilibrio térmico </w:t>
      </w:r>
      <w:r w:rsidRPr="007C0524">
        <w:t>que señala que cuando un</w:t>
      </w:r>
      <w:r w:rsidR="006A4711" w:rsidRPr="007C0524">
        <w:t xml:space="preserve"> metal</w:t>
      </w:r>
      <w:r w:rsidR="00F523A7" w:rsidRPr="007C0524">
        <w:t xml:space="preserve"> se encuentra en un medio </w:t>
      </w:r>
      <w:r w:rsidR="00321E8F">
        <w:t xml:space="preserve">que </w:t>
      </w:r>
      <w:r w:rsidR="00193713">
        <w:t xml:space="preserve">tiene mayor </w:t>
      </w:r>
      <w:r w:rsidR="00F523A7" w:rsidRPr="007C0524">
        <w:t xml:space="preserve">temperatura que él, </w:t>
      </w:r>
      <w:r w:rsidR="00321E8F">
        <w:t xml:space="preserve">éste </w:t>
      </w:r>
      <w:r w:rsidR="00F523A7" w:rsidRPr="007C0524">
        <w:t>tiende a aumentar su temperatura, siempre y cuando el volumen y la masa no sean mayor que el del medio</w:t>
      </w:r>
      <w:r w:rsidR="006A4711" w:rsidRPr="007C0524">
        <w:t xml:space="preserve"> con el que interactúa. Las RTD</w:t>
      </w:r>
      <w:r w:rsidR="00F523A7" w:rsidRPr="007C0524">
        <w:t xml:space="preserve"> son utilizadas en el sector industrial, entre las características más destacadas es su resistencia a altas temperaturas, su alta sens</w:t>
      </w:r>
      <w:r w:rsidRPr="007C0524">
        <w:t xml:space="preserve">ibilidad, tienen una exactitud </w:t>
      </w:r>
      <w:r w:rsidR="00F523A7" w:rsidRPr="007C0524">
        <w:t>mínima de 1°C, t</w:t>
      </w:r>
      <w:r w:rsidR="00914D52">
        <w:t>ienen un tiempo de vida alto</w:t>
      </w:r>
      <w:r w:rsidR="00F523A7" w:rsidRPr="007C0524">
        <w:t>.</w:t>
      </w:r>
    </w:p>
    <w:p w14:paraId="59D69A13" w14:textId="0B9A7EE3" w:rsidR="00DE1900" w:rsidRPr="007C0524" w:rsidRDefault="00DE1900" w:rsidP="003765A6">
      <w:pPr>
        <w:spacing w:line="360" w:lineRule="auto"/>
        <w:ind w:left="284" w:firstLine="0"/>
      </w:pPr>
      <w:r w:rsidRPr="007C0524">
        <w:t>NTC</w:t>
      </w:r>
    </w:p>
    <w:p w14:paraId="3D1405C8" w14:textId="0B44B0A1" w:rsidR="00F0215F" w:rsidRDefault="006A4711">
      <w:pPr>
        <w:spacing w:after="240"/>
        <w:pPrChange w:id="2508" w:author="Tanya Hernández" w:date="2017-05-21T20:09:00Z">
          <w:pPr/>
        </w:pPrChange>
      </w:pPr>
      <w:r w:rsidRPr="007C0524">
        <w:t xml:space="preserve">Las NTC son sensores </w:t>
      </w:r>
      <w:r w:rsidR="00F523A7" w:rsidRPr="007C0524">
        <w:t>elaborados por óxidos</w:t>
      </w:r>
      <w:r w:rsidRPr="007C0524">
        <w:t xml:space="preserve"> semiconductores que responden </w:t>
      </w:r>
      <w:r w:rsidR="00F523A7" w:rsidRPr="007C0524">
        <w:t>disminuyendo su resistencia a medida que aumenta la temperatura, son se</w:t>
      </w:r>
      <w:r w:rsidR="00754136" w:rsidRPr="007C0524">
        <w:t>n</w:t>
      </w:r>
      <w:r w:rsidR="00F523A7" w:rsidRPr="007C0524">
        <w:t>sores con alta sensibilidad, son utilizados</w:t>
      </w:r>
      <w:r w:rsidR="00321E8F">
        <w:t xml:space="preserve"> para</w:t>
      </w:r>
      <w:r w:rsidR="00754136" w:rsidRPr="007C0524">
        <w:t xml:space="preserve"> monitorear que la temperatura</w:t>
      </w:r>
      <w:r w:rsidR="00F523A7" w:rsidRPr="007C0524">
        <w:t xml:space="preserve"> no sobrepase un rango.</w:t>
      </w:r>
    </w:p>
    <w:p w14:paraId="1AA4F441" w14:textId="4705A4CB" w:rsidR="00DE1900" w:rsidRDefault="00DE1900" w:rsidP="003765A6">
      <w:pPr>
        <w:spacing w:line="360" w:lineRule="auto"/>
      </w:pPr>
      <w:r w:rsidRPr="007C0524">
        <w:t>PTC</w:t>
      </w:r>
    </w:p>
    <w:p w14:paraId="545B0A02" w14:textId="692E58C2" w:rsidR="00F523A7" w:rsidRPr="007C0524" w:rsidRDefault="00754136">
      <w:pPr>
        <w:spacing w:after="240"/>
        <w:pPrChange w:id="2509" w:author="Tanya Hernández" w:date="2017-05-21T20:09:00Z">
          <w:pPr/>
        </w:pPrChange>
      </w:pPr>
      <w:r w:rsidRPr="007C0524">
        <w:t>Las PTC</w:t>
      </w:r>
      <w:r w:rsidR="00F523A7" w:rsidRPr="007C0524">
        <w:t xml:space="preserve"> son </w:t>
      </w:r>
      <w:r w:rsidR="00321E8F">
        <w:t>termistores con un coeficiente de temperatura positivo</w:t>
      </w:r>
      <w:r w:rsidR="00F523A7" w:rsidRPr="007C0524">
        <w:t xml:space="preserve"> que al aumentar la temperatura </w:t>
      </w:r>
      <w:r w:rsidR="00321E8F">
        <w:t xml:space="preserve">aumenta </w:t>
      </w:r>
      <w:r w:rsidR="00F523A7" w:rsidRPr="007C0524">
        <w:t>su resistencia, son elaborados con óxidos y condu</w:t>
      </w:r>
      <w:r w:rsidR="00193713">
        <w:t xml:space="preserve">ctores, </w:t>
      </w:r>
      <w:r w:rsidRPr="007C0524">
        <w:t xml:space="preserve">se utilizan </w:t>
      </w:r>
      <w:r w:rsidR="00F523A7" w:rsidRPr="007C0524">
        <w:t>para elaborar sistemas de control de temperatura, con el fin de no sobrepasar cierta temperatura ya que esta puede ser critica</w:t>
      </w:r>
      <w:r w:rsidR="00D47D2F">
        <w:t xml:space="preserve"> [17</w:t>
      </w:r>
      <w:r w:rsidR="00647980" w:rsidRPr="007C0524">
        <w:t>]</w:t>
      </w:r>
      <w:r w:rsidR="00F523A7" w:rsidRPr="007C0524">
        <w:t>.</w:t>
      </w:r>
    </w:p>
    <w:p w14:paraId="2CF956F5" w14:textId="6538B893" w:rsidR="00892550" w:rsidRDefault="009B454E" w:rsidP="003765A6">
      <w:pPr>
        <w:spacing w:line="360" w:lineRule="auto"/>
      </w:pPr>
      <w:r>
        <w:t>Termopares</w:t>
      </w:r>
    </w:p>
    <w:p w14:paraId="439BCD49" w14:textId="44EDB7A3" w:rsidR="00F523A7" w:rsidRDefault="00892550">
      <w:pPr>
        <w:spacing w:after="240"/>
        <w:pPrChange w:id="2510" w:author="Tanya Hernández" w:date="2017-05-21T20:09:00Z">
          <w:pPr/>
        </w:pPrChange>
      </w:pPr>
      <w:r>
        <w:t>S</w:t>
      </w:r>
      <w:r w:rsidR="00F523A7" w:rsidRPr="007C0524">
        <w:t>on sensores que se elaboran uniendo dos conductores, están basados en el principio de Seebeck y Peltier, el ef</w:t>
      </w:r>
      <w:r w:rsidR="00754136" w:rsidRPr="007C0524">
        <w:t>ecto de Seebeck dice que cuando</w:t>
      </w:r>
      <w:r w:rsidR="00F523A7" w:rsidRPr="007C0524">
        <w:t xml:space="preserve"> </w:t>
      </w:r>
      <w:r w:rsidR="00E666DA" w:rsidRPr="007C0524">
        <w:t>la unión de los metales presenta</w:t>
      </w:r>
      <w:r w:rsidR="00F523A7" w:rsidRPr="007C0524">
        <w:t xml:space="preserve"> diferentes temperaturas se produce un voltaje muy pequeño, que va en incremento con la temperatura, </w:t>
      </w:r>
      <w:r w:rsidR="00754136" w:rsidRPr="007C0524">
        <w:t xml:space="preserve">mientras que el efecto Peltier </w:t>
      </w:r>
      <w:r w:rsidR="00F523A7" w:rsidRPr="007C0524">
        <w:t>dice que transmitir una corrie</w:t>
      </w:r>
      <w:r w:rsidR="00754136" w:rsidRPr="007C0524">
        <w:t xml:space="preserve">nte en la unión de los metales </w:t>
      </w:r>
      <w:r w:rsidR="00F523A7" w:rsidRPr="007C0524">
        <w:t xml:space="preserve">se produce un flujo de calor. </w:t>
      </w:r>
      <w:r w:rsidR="009B454E" w:rsidRPr="007C0524">
        <w:t>Los</w:t>
      </w:r>
      <w:r w:rsidR="00F523A7" w:rsidRPr="007C0524">
        <w:t xml:space="preserve"> </w:t>
      </w:r>
      <w:r w:rsidR="009B454E">
        <w:t>termopares</w:t>
      </w:r>
      <w:r w:rsidR="00F523A7" w:rsidRPr="007C0524">
        <w:t xml:space="preserve"> se utilizan en sistemas de refrigeración para disminuir las temperaturas o aumentarlas, además de </w:t>
      </w:r>
      <w:r w:rsidR="00321E8F">
        <w:t xml:space="preserve">sensar </w:t>
      </w:r>
      <w:r w:rsidR="00F523A7" w:rsidRPr="007C0524">
        <w:t>la temperatura</w:t>
      </w:r>
      <w:r w:rsidR="00647980" w:rsidRPr="007C0524">
        <w:t xml:space="preserve"> </w:t>
      </w:r>
      <w:r w:rsidR="00741943">
        <w:t>[</w:t>
      </w:r>
      <w:r w:rsidR="00D47D2F">
        <w:t>18</w:t>
      </w:r>
      <w:r w:rsidR="00647980" w:rsidRPr="00FE71A9">
        <w:t>]</w:t>
      </w:r>
      <w:r w:rsidR="00F523A7" w:rsidRPr="00FE71A9">
        <w:t>.</w:t>
      </w:r>
    </w:p>
    <w:p w14:paraId="640BA1D2" w14:textId="4E98922A" w:rsidR="00892550" w:rsidRDefault="00892550" w:rsidP="00F027EB">
      <w:pPr>
        <w:spacing w:line="360" w:lineRule="auto"/>
        <w:ind w:left="284" w:firstLine="0"/>
      </w:pPr>
      <w:r>
        <w:t>Sensores a base de Circuitos Integrados</w:t>
      </w:r>
    </w:p>
    <w:p w14:paraId="0ABB22D6" w14:textId="552CAF26" w:rsidR="00F523A7" w:rsidRPr="007C0524" w:rsidRDefault="00754136">
      <w:pPr>
        <w:spacing w:after="240"/>
        <w:pPrChange w:id="2511" w:author="Tanya Hernández" w:date="2017-05-21T20:09:00Z">
          <w:pPr/>
        </w:pPrChange>
      </w:pPr>
      <w:r w:rsidRPr="007C0524">
        <w:t>Los circuitos integrados</w:t>
      </w:r>
      <w:r w:rsidR="00F523A7" w:rsidRPr="007C0524">
        <w:t xml:space="preserve"> son dispo</w:t>
      </w:r>
      <w:r w:rsidRPr="007C0524">
        <w:t xml:space="preserve">sitivos </w:t>
      </w:r>
      <w:r w:rsidR="00F523A7" w:rsidRPr="007C0524">
        <w:t>que están forma</w:t>
      </w:r>
      <w:r w:rsidRPr="007C0524">
        <w:t>dos de elementos electrónicos, que permiten</w:t>
      </w:r>
      <w:r w:rsidR="00F523A7" w:rsidRPr="007C0524">
        <w:t xml:space="preserve"> tener la misma funcionalidad que un circuito elec</w:t>
      </w:r>
      <w:r w:rsidRPr="007C0524">
        <w:t>trónico, solo que en un espacio</w:t>
      </w:r>
      <w:r w:rsidR="00F523A7" w:rsidRPr="007C0524">
        <w:t xml:space="preserve"> reducido. En la actualidad tienen funciones específicas desde regulador</w:t>
      </w:r>
      <w:r w:rsidRPr="007C0524">
        <w:t xml:space="preserve">es de voltaje, corriente hasta </w:t>
      </w:r>
      <w:r w:rsidR="00F523A7" w:rsidRPr="007C0524">
        <w:t>medir temperatura.</w:t>
      </w:r>
    </w:p>
    <w:p w14:paraId="32B5C776" w14:textId="02B1CB3E" w:rsidR="00892550" w:rsidRDefault="00892550" w:rsidP="003765A6">
      <w:pPr>
        <w:spacing w:line="360" w:lineRule="auto"/>
      </w:pPr>
      <w:r>
        <w:t>Sensores Infrarrojos</w:t>
      </w:r>
    </w:p>
    <w:p w14:paraId="48342B35" w14:textId="526FD53B" w:rsidR="00F523A7" w:rsidRPr="007C0524" w:rsidRDefault="00F523A7">
      <w:pPr>
        <w:spacing w:after="240"/>
        <w:pPrChange w:id="2512" w:author="Tanya Hernández" w:date="2017-05-21T20:09:00Z">
          <w:pPr/>
        </w:pPrChange>
      </w:pPr>
      <w:r w:rsidRPr="007C0524">
        <w:t>Otra</w:t>
      </w:r>
      <w:r w:rsidR="00754136" w:rsidRPr="007C0524">
        <w:t xml:space="preserve"> de las propuestas interesantes</w:t>
      </w:r>
      <w:r w:rsidRPr="007C0524">
        <w:t xml:space="preserve"> que tenemos son los sensores de radiación térmica, estos funcionan midiendo la energía que emiten los objetos, en la regió</w:t>
      </w:r>
      <w:r w:rsidR="00754136" w:rsidRPr="007C0524">
        <w:t xml:space="preserve">n infrarroja, están construidos por un sistema óptico que enfoca </w:t>
      </w:r>
      <w:r w:rsidRPr="007C0524">
        <w:t xml:space="preserve">el objeto, utilizando un diodo </w:t>
      </w:r>
      <w:r w:rsidR="00754136" w:rsidRPr="007C0524">
        <w:t>láser que ilumina la zona</w:t>
      </w:r>
      <w:r w:rsidRPr="007C0524">
        <w:t xml:space="preserve"> captando la energía desprendida de los objetos.</w:t>
      </w:r>
    </w:p>
    <w:p w14:paraId="146A6454" w14:textId="59C4AD95" w:rsidR="00F523A7" w:rsidRPr="007C0524" w:rsidRDefault="00754136">
      <w:pPr>
        <w:spacing w:after="240"/>
        <w:pPrChange w:id="2513" w:author="Tanya Hernández" w:date="2017-05-21T20:09:00Z">
          <w:pPr/>
        </w:pPrChange>
      </w:pPr>
      <w:r w:rsidRPr="007C0524">
        <w:t xml:space="preserve">Presentan un inconveniente </w:t>
      </w:r>
      <w:r w:rsidR="00F523A7" w:rsidRPr="007C0524">
        <w:t>acorde a los materiales que presentan emisividad</w:t>
      </w:r>
      <w:r w:rsidR="00770CFA">
        <w:t>,</w:t>
      </w:r>
      <w:r w:rsidR="00F523A7" w:rsidRPr="007C0524">
        <w:t xml:space="preserve"> </w:t>
      </w:r>
      <w:r w:rsidR="00F1039B">
        <w:t xml:space="preserve">que </w:t>
      </w:r>
      <w:r w:rsidR="00F523A7" w:rsidRPr="007C0524">
        <w:t>es la proporción de radiación térmica emitida por una superficie u objeto debido a su temperatura.</w:t>
      </w:r>
    </w:p>
    <w:p w14:paraId="0F0A3106" w14:textId="2391A18E" w:rsidR="00384517" w:rsidRDefault="00754136" w:rsidP="0084346B">
      <w:r w:rsidRPr="007C0524">
        <w:t>Los cuerpos negros</w:t>
      </w:r>
      <w:r w:rsidR="00F523A7" w:rsidRPr="007C0524">
        <w:t xml:space="preserve"> presen</w:t>
      </w:r>
      <w:r w:rsidRPr="007C0524">
        <w:t>tan una emisividad igual a uno</w:t>
      </w:r>
      <w:r w:rsidR="00770CFA">
        <w:t>,</w:t>
      </w:r>
      <w:r w:rsidRPr="007C0524">
        <w:t xml:space="preserve"> </w:t>
      </w:r>
      <w:r w:rsidR="00F523A7" w:rsidRPr="007C0524">
        <w:t>en la práctica todos los</w:t>
      </w:r>
      <w:r w:rsidRPr="007C0524">
        <w:t xml:space="preserve"> cuerpos tienen esta propiedad </w:t>
      </w:r>
      <w:r w:rsidR="00F523A7" w:rsidRPr="007C0524">
        <w:t>de acuerdo a su c</w:t>
      </w:r>
      <w:r w:rsidRPr="007C0524">
        <w:t xml:space="preserve">olor, los sensores de radiación vienen ajustados </w:t>
      </w:r>
      <w:r w:rsidR="00F523A7" w:rsidRPr="007C0524">
        <w:t>para una emisividad predeterminada, por lo que si se t</w:t>
      </w:r>
      <w:r w:rsidRPr="007C0524">
        <w:t xml:space="preserve">iene otra emisividad diferente </w:t>
      </w:r>
      <w:r w:rsidR="00F523A7" w:rsidRPr="007C0524">
        <w:t>se tendrá que calibrar</w:t>
      </w:r>
      <w:r w:rsidR="00647980" w:rsidRPr="007C0524">
        <w:t xml:space="preserve"> </w:t>
      </w:r>
      <w:r w:rsidR="00D47D2F" w:rsidRPr="009F1CA2">
        <w:t>[19</w:t>
      </w:r>
      <w:r w:rsidR="00647980" w:rsidRPr="009F1CA2">
        <w:t>]</w:t>
      </w:r>
      <w:r w:rsidR="00FC190F" w:rsidRPr="009F1CA2">
        <w:t>.</w:t>
      </w:r>
    </w:p>
    <w:p w14:paraId="24EF8E51" w14:textId="77777777" w:rsidR="003765A6" w:rsidRPr="007C0524" w:rsidRDefault="003765A6" w:rsidP="0084346B"/>
    <w:p w14:paraId="38C84673" w14:textId="5CB7DEF5" w:rsidR="00EC117E" w:rsidRDefault="00B93B9C" w:rsidP="00803B69">
      <w:pPr>
        <w:pStyle w:val="Ttulo3"/>
      </w:pPr>
      <w:bookmarkStart w:id="2514" w:name="_Toc480316121"/>
      <w:bookmarkStart w:id="2515" w:name="_Toc483160346"/>
      <w:r>
        <w:lastRenderedPageBreak/>
        <w:t>1.5.4</w:t>
      </w:r>
      <w:r w:rsidR="00EC117E">
        <w:t xml:space="preserve"> </w:t>
      </w:r>
      <w:r w:rsidR="00912168">
        <w:t>S</w:t>
      </w:r>
      <w:r w:rsidR="00EC117E">
        <w:t>ensor acelerómetro</w:t>
      </w:r>
      <w:bookmarkEnd w:id="2514"/>
      <w:bookmarkEnd w:id="2515"/>
    </w:p>
    <w:p w14:paraId="5190ED65" w14:textId="3FF01F32" w:rsidR="0099059C" w:rsidRPr="0099059C" w:rsidRDefault="0052234C" w:rsidP="0084346B">
      <w:r w:rsidRPr="0099059C">
        <w:t>Definición</w:t>
      </w:r>
    </w:p>
    <w:p w14:paraId="2EB1B680" w14:textId="6E4416EB" w:rsidR="0099059C" w:rsidRPr="0099059C" w:rsidRDefault="0099059C" w:rsidP="0099059C">
      <w:pPr>
        <w:spacing w:before="240" w:after="240"/>
      </w:pPr>
      <w:r w:rsidRPr="0099059C">
        <w:t>Como ya se mencionó anteriormente, los acelerómetros son dispositivos que miden la aceleración, que es la tasa de cambio de la velocidad de un objeto y son útiles para detectar las vibraciones en los sistemas o para aplicaciones de orientación</w:t>
      </w:r>
      <w:r w:rsidR="003904DE">
        <w:t xml:space="preserve"> [20</w:t>
      </w:r>
      <w:r w:rsidRPr="0099059C">
        <w:t>].</w:t>
      </w:r>
    </w:p>
    <w:p w14:paraId="72B32955" w14:textId="77777777" w:rsidR="0099059C" w:rsidRPr="0099059C" w:rsidRDefault="0099059C" w:rsidP="0099059C">
      <w:pPr>
        <w:spacing w:before="240" w:after="240"/>
      </w:pPr>
      <w:r w:rsidRPr="0099059C">
        <w:t>El acelerómetro calcula la aceleración por medio de la siguiente formula:</w:t>
      </w:r>
    </w:p>
    <w:p w14:paraId="0B220AE6" w14:textId="1C27E388" w:rsidR="00F027EB" w:rsidRPr="00297BF4" w:rsidDel="00DC6245" w:rsidRDefault="0099059C">
      <w:pPr>
        <w:pStyle w:val="Ecuaciones"/>
        <w:rPr>
          <w:del w:id="2516" w:author="Tanya Hernández" w:date="2017-05-16T02:53:00Z"/>
        </w:rPr>
        <w:pPrChange w:id="2517" w:author="Tanya Hernández" w:date="2017-05-16T23:25:00Z">
          <w:pPr>
            <w:pStyle w:val="Descripcin"/>
          </w:pPr>
        </w:pPrChange>
      </w:pPr>
      <m:oMath>
        <m:r>
          <m:rPr>
            <m:sty m:val="bi"/>
          </m:rPr>
          <w:rPr>
            <w:rFonts w:ascii="Cambria Math" w:hAnsi="Cambria Math"/>
            <w:rPrChange w:id="2518" w:author="Tanya Hernández" w:date="2017-05-16T23:18:00Z">
              <w:rPr/>
            </w:rPrChange>
          </w:rPr>
          <m:t>α</m:t>
        </m:r>
        <m:r>
          <m:rPr>
            <m:sty m:val="p"/>
          </m:rPr>
          <w:rPr>
            <w:rFonts w:ascii="Cambria Math" w:hAnsi="Cambria Math"/>
            <w:rPrChange w:id="2519" w:author="Tanya Hernández" w:date="2017-05-16T23:18:00Z">
              <w:rPr/>
            </w:rPrChange>
          </w:rPr>
          <m:t xml:space="preserve">≡ </m:t>
        </m:r>
        <m:f>
          <m:fPr>
            <m:ctrlPr>
              <w:rPr>
                <w:rFonts w:ascii="Cambria Math" w:hAnsi="Cambria Math"/>
              </w:rPr>
            </m:ctrlPr>
          </m:fPr>
          <m:num>
            <m:r>
              <m:rPr>
                <m:sty m:val="bi"/>
              </m:rPr>
              <w:rPr>
                <w:rFonts w:ascii="Cambria Math" w:hAnsi="Cambria Math"/>
                <w:rPrChange w:id="2520" w:author="Tanya Hernández" w:date="2017-05-16T23:18:00Z">
                  <w:rPr/>
                </w:rPrChange>
              </w:rPr>
              <m:t>F</m:t>
            </m:r>
            <m:r>
              <m:rPr>
                <m:sty m:val="p"/>
              </m:rPr>
              <w:rPr>
                <w:rFonts w:ascii="Cambria Math" w:hAnsi="Cambria Math"/>
                <w:rPrChange w:id="2521" w:author="Tanya Hernández" w:date="2017-05-16T23:18:00Z">
                  <w:rPr/>
                </w:rPrChange>
              </w:rPr>
              <m:t xml:space="preserve"> </m:t>
            </m:r>
          </m:num>
          <m:den>
            <m:r>
              <m:rPr>
                <m:sty m:val="bi"/>
              </m:rPr>
              <w:rPr>
                <w:rFonts w:ascii="Cambria Math" w:hAnsi="Cambria Math"/>
                <w:rPrChange w:id="2522" w:author="Tanya Hernández" w:date="2017-05-16T23:18:00Z">
                  <w:rPr/>
                </w:rPrChange>
              </w:rPr>
              <m:t>m</m:t>
            </m:r>
          </m:den>
        </m:f>
      </m:oMath>
      <w:ins w:id="2523" w:author="Tanya Hernández" w:date="2017-05-16T23:20:00Z">
        <w:r w:rsidR="00DC6245">
          <w:t xml:space="preserve">                                           </w:t>
        </w:r>
      </w:ins>
      <w:ins w:id="2524" w:author="Tanya Hernández" w:date="2017-05-16T23:19:00Z">
        <w:r w:rsidR="00DC6245" w:rsidRPr="00297BF4">
          <w:t>Ecuaci</w:t>
        </w:r>
      </w:ins>
      <w:ins w:id="2525" w:author="Tanya Hernández" w:date="2017-05-16T23:20:00Z">
        <w:r w:rsidR="00DC6245" w:rsidRPr="00297BF4">
          <w:t>ón 1.1</w:t>
        </w:r>
      </w:ins>
    </w:p>
    <w:p w14:paraId="00300C6A" w14:textId="77777777" w:rsidR="00854040" w:rsidRPr="007720EB" w:rsidRDefault="00854040">
      <w:pPr>
        <w:pStyle w:val="Ecuaciones"/>
        <w:rPr>
          <w:ins w:id="2526" w:author="Tanya Hernández" w:date="2017-05-16T02:55:00Z"/>
          <w:rFonts w:cs="Times New Roman"/>
        </w:rPr>
        <w:pPrChange w:id="2527" w:author="Tanya Hernández" w:date="2017-05-16T23:25:00Z">
          <w:pPr>
            <w:pStyle w:val="Descripcin"/>
          </w:pPr>
        </w:pPrChange>
      </w:pPr>
    </w:p>
    <w:p w14:paraId="30B56DF6" w14:textId="2612E917" w:rsidR="0099059C" w:rsidRPr="00854040" w:rsidDel="00854040" w:rsidRDefault="003765A6">
      <w:pPr>
        <w:pStyle w:val="Descripcin"/>
        <w:jc w:val="both"/>
        <w:rPr>
          <w:del w:id="2528" w:author="Tanya Hernández" w:date="2017-05-16T02:59:00Z"/>
        </w:rPr>
        <w:pPrChange w:id="2529" w:author="Tanya Hernández" w:date="2017-05-16T02:56:00Z">
          <w:pPr>
            <w:pStyle w:val="Descripcin"/>
          </w:pPr>
        </w:pPrChange>
      </w:pPr>
      <w:del w:id="2530" w:author="Tanya Hernández" w:date="2017-05-16T02:59:00Z">
        <w:r w:rsidRPr="00854040" w:rsidDel="00854040">
          <w:delText>Ecuación 1.</w:delText>
        </w:r>
        <w:r w:rsidR="00640107" w:rsidRPr="00891B78" w:rsidDel="00854040">
          <w:rPr>
            <w:b w:val="0"/>
          </w:rPr>
          <w:fldChar w:fldCharType="begin"/>
        </w:r>
        <w:r w:rsidR="00640107" w:rsidRPr="00854040" w:rsidDel="00854040">
          <w:delInstrText xml:space="preserve"> SEQ Ecuación \* ARABIC </w:delInstrText>
        </w:r>
        <w:r w:rsidR="00640107" w:rsidRPr="00891B78" w:rsidDel="00854040">
          <w:rPr>
            <w:b w:val="0"/>
          </w:rPr>
          <w:fldChar w:fldCharType="separate"/>
        </w:r>
        <w:r w:rsidR="005B2C04" w:rsidRPr="00854040" w:rsidDel="00854040">
          <w:delText>1</w:delText>
        </w:r>
        <w:r w:rsidR="00640107" w:rsidRPr="00891B78" w:rsidDel="00854040">
          <w:rPr>
            <w:b w:val="0"/>
          </w:rPr>
          <w:fldChar w:fldCharType="end"/>
        </w:r>
      </w:del>
    </w:p>
    <w:p w14:paraId="1A136C37" w14:textId="0BEA50A1" w:rsidR="0099059C" w:rsidRPr="0099059C" w:rsidRDefault="0099059C" w:rsidP="003765A6">
      <w:pPr>
        <w:spacing w:before="240" w:after="240"/>
      </w:pPr>
      <w:r w:rsidRPr="0099059C">
        <w:t xml:space="preserve">Dicha fórmula es la segunda ley de Newton y establece </w:t>
      </w:r>
      <w:r w:rsidR="00CF6719" w:rsidRPr="0099059C">
        <w:t>que,</w:t>
      </w:r>
      <w:r w:rsidRPr="0099059C">
        <w:t xml:space="preserve"> en un cuerpo con masa constante, la aceleración del cuerpo es proporcional a la fuerza que actúa sobre él mismo, dónde </w:t>
      </w:r>
      <m:oMath>
        <m:r>
          <w:rPr>
            <w:rFonts w:ascii="Cambria Math" w:hAnsi="Cambria Math"/>
          </w:rPr>
          <m:t>α</m:t>
        </m:r>
      </m:oMath>
      <w:r w:rsidRPr="0099059C">
        <w:t xml:space="preserve"> es la aceleración, </w:t>
      </w:r>
      <m:oMath>
        <m:r>
          <w:rPr>
            <w:rFonts w:ascii="Cambria Math" w:hAnsi="Cambria Math"/>
          </w:rPr>
          <m:t>F</m:t>
        </m:r>
      </m:oMath>
      <w:r w:rsidRPr="0099059C">
        <w:t xml:space="preserve"> es la fuerza y </w:t>
      </w:r>
      <m:oMath>
        <m:r>
          <w:rPr>
            <w:rFonts w:ascii="Cambria Math" w:hAnsi="Cambria Math"/>
          </w:rPr>
          <m:t>m</m:t>
        </m:r>
      </m:oMath>
      <w:r w:rsidRPr="0099059C">
        <w:t xml:space="preserve"> la masa de un cuerpo.</w:t>
      </w:r>
    </w:p>
    <w:p w14:paraId="7136B647" w14:textId="5710014B" w:rsidR="0099059C" w:rsidRPr="0099059C" w:rsidRDefault="0099059C" w:rsidP="0099059C">
      <w:pPr>
        <w:spacing w:before="240" w:after="240"/>
      </w:pPr>
      <w:r w:rsidRPr="0099059C">
        <w:t xml:space="preserve">La aceleración se calcula en unidades de metro por segundo al cuadrado (m/s2), o </w:t>
      </w:r>
      <w:del w:id="2531" w:author="Tanya Hernández" w:date="2017-05-16T02:54:00Z">
        <w:r w:rsidRPr="0099059C" w:rsidDel="00F865B4">
          <w:delText>en  fuerza</w:delText>
        </w:r>
      </w:del>
      <w:ins w:id="2532" w:author="Tanya Hernández" w:date="2017-05-16T02:54:00Z">
        <w:r w:rsidR="00F865B4" w:rsidRPr="0099059C">
          <w:t>en fuerza</w:t>
        </w:r>
      </w:ins>
      <w:r w:rsidRPr="0099059C">
        <w:t xml:space="preserve"> G (g), que es aproximadamente de 9.8 m/s2. Los acelerómetros son dispositivos electromecánicos que detectan las fuerzas de aceleración, ya sea estática (incluyen gravedad) o dinámica (inclu</w:t>
      </w:r>
      <w:r>
        <w:t>yen vibraciones y movimiento) [20</w:t>
      </w:r>
      <w:r w:rsidRPr="0099059C">
        <w:t>].</w:t>
      </w:r>
    </w:p>
    <w:p w14:paraId="27E96CFE" w14:textId="60518D35" w:rsidR="003765A6" w:rsidRPr="0099059C" w:rsidRDefault="0099059C">
      <w:pPr>
        <w:pPrChange w:id="2533" w:author="Tanya Hernández" w:date="2017-05-16T23:24:00Z">
          <w:pPr>
            <w:spacing w:before="240" w:after="240"/>
          </w:pPr>
        </w:pPrChange>
      </w:pPr>
      <w:r w:rsidRPr="0099059C">
        <w:t>El giroscopio se basa en el efecto Coriolis para medir la velocidad angular, el cual consiste en una masa de prueba de resonancia montada en el silicio. El giroscopio es, a diferencia de un acelerómetro, un sensor activo. La masa de prueba es empujada hacia atrás y hacia adelante por peines de conducción. Una rotación del giroscopio genera una fuerza de Coriolis que actúa sobre la masa que se traduce en un movimiento en una dirección diferente. El movimiento en esta dirección se mide mediante electrodos y representa la velocidad de giro</w:t>
      </w:r>
      <w:r>
        <w:t xml:space="preserve"> [21</w:t>
      </w:r>
      <w:r w:rsidRPr="0099059C">
        <w:t>].</w:t>
      </w:r>
    </w:p>
    <w:p w14:paraId="177A0104" w14:textId="77777777" w:rsidR="0099059C" w:rsidRPr="0099059C" w:rsidDel="00DC6245" w:rsidRDefault="0099059C" w:rsidP="0099059C">
      <w:pPr>
        <w:spacing w:before="240" w:after="240"/>
        <w:rPr>
          <w:del w:id="2534" w:author="Tanya Hernández" w:date="2017-05-16T23:24:00Z"/>
        </w:rPr>
      </w:pPr>
      <w:r w:rsidRPr="0099059C">
        <w:t>El giroscopio calcula la velocidad angular por medio de la siguiente formula:</w:t>
      </w:r>
    </w:p>
    <w:p w14:paraId="3E85BADD" w14:textId="77777777" w:rsidR="0099059C" w:rsidRDefault="0099059C">
      <w:pPr>
        <w:spacing w:before="240" w:after="240"/>
        <w:rPr>
          <w:rFonts w:cs="Times New Roman"/>
          <w:szCs w:val="24"/>
        </w:rPr>
        <w:pPrChange w:id="2535" w:author="Tanya Hernández" w:date="2017-05-16T23:24:00Z">
          <w:pPr>
            <w:tabs>
              <w:tab w:val="left" w:pos="5940"/>
            </w:tabs>
            <w:autoSpaceDE w:val="0"/>
            <w:autoSpaceDN w:val="0"/>
            <w:adjustRightInd w:val="0"/>
            <w:jc w:val="center"/>
          </w:pPr>
        </w:pPrChange>
      </w:pPr>
    </w:p>
    <w:p w14:paraId="2593E302" w14:textId="76E5F035" w:rsidR="00E747D5" w:rsidRPr="00DC6245" w:rsidDel="00854040" w:rsidRDefault="0099059C">
      <w:pPr>
        <w:pStyle w:val="Ecuaciones"/>
        <w:rPr>
          <w:del w:id="2536" w:author="Tanya Hernández" w:date="2017-05-16T02:54:00Z"/>
          <w:rStyle w:val="hvr"/>
          <w:rPrChange w:id="2537" w:author="Tanya Hernández" w:date="2017-05-16T23:23:00Z">
            <w:rPr>
              <w:del w:id="2538" w:author="Tanya Hernández" w:date="2017-05-16T02:54:00Z"/>
              <w:rFonts w:cs="Times New Roman"/>
            </w:rPr>
          </w:rPrChange>
        </w:rPr>
        <w:pPrChange w:id="2539" w:author="Tanya Hernández" w:date="2017-05-16T23:24:00Z">
          <w:pPr>
            <w:tabs>
              <w:tab w:val="left" w:pos="5940"/>
            </w:tabs>
            <w:autoSpaceDE w:val="0"/>
            <w:autoSpaceDN w:val="0"/>
            <w:adjustRightInd w:val="0"/>
          </w:pPr>
        </w:pPrChange>
      </w:pPr>
      <m:oMath>
        <m:r>
          <m:rPr>
            <m:sty m:val="bi"/>
          </m:rPr>
          <w:rPr>
            <w:rStyle w:val="hvr"/>
            <w:rFonts w:ascii="Cambria Math" w:hAnsi="Cambria Math"/>
            <w:rPrChange w:id="2540" w:author="Tanya Hernández" w:date="2017-05-16T23:23:00Z">
              <w:rPr>
                <w:rFonts w:ascii="Cambria Math" w:hAnsi="Cambria Math"/>
              </w:rPr>
            </w:rPrChange>
          </w:rPr>
          <m:t>φ</m:t>
        </m:r>
        <m:r>
          <m:rPr>
            <m:sty m:val="p"/>
          </m:rPr>
          <w:rPr>
            <w:rStyle w:val="hvr"/>
            <w:rFonts w:ascii="Cambria Math" w:hAnsi="Cambria Math"/>
            <w:rPrChange w:id="2541" w:author="Tanya Hernández" w:date="2017-05-16T23:23:00Z">
              <w:rPr>
                <w:rFonts w:ascii="Cambria Math" w:hAnsi="Cambria Math"/>
              </w:rPr>
            </w:rPrChange>
          </w:rPr>
          <m:t xml:space="preserve">≡ </m:t>
        </m:r>
        <m:f>
          <m:fPr>
            <m:ctrlPr>
              <w:rPr>
                <w:rStyle w:val="hvr"/>
                <w:rFonts w:ascii="Cambria Math" w:hAnsi="Cambria Math"/>
              </w:rPr>
            </m:ctrlPr>
          </m:fPr>
          <m:num>
            <m:r>
              <m:rPr>
                <m:sty m:val="bi"/>
              </m:rPr>
              <w:rPr>
                <w:rStyle w:val="hvr"/>
                <w:rFonts w:ascii="Cambria Math" w:hAnsi="Cambria Math"/>
                <w:rPrChange w:id="2542" w:author="Tanya Hernández" w:date="2017-05-16T23:23:00Z">
                  <w:rPr>
                    <w:rFonts w:ascii="Cambria Math" w:hAnsi="Cambria Math"/>
                  </w:rPr>
                </w:rPrChange>
              </w:rPr>
              <m:t>dθ</m:t>
            </m:r>
            <m:r>
              <m:rPr>
                <m:sty m:val="p"/>
              </m:rPr>
              <w:rPr>
                <w:rStyle w:val="hvr"/>
                <w:rFonts w:ascii="Cambria Math" w:hAnsi="Cambria Math"/>
                <w:rPrChange w:id="2543" w:author="Tanya Hernández" w:date="2017-05-16T23:23:00Z">
                  <w:rPr>
                    <w:rFonts w:ascii="Cambria Math" w:hAnsi="Cambria Math"/>
                  </w:rPr>
                </w:rPrChange>
              </w:rPr>
              <m:t xml:space="preserve"> </m:t>
            </m:r>
          </m:num>
          <m:den>
            <m:r>
              <m:rPr>
                <m:sty m:val="bi"/>
              </m:rPr>
              <w:rPr>
                <w:rStyle w:val="hvr"/>
                <w:rFonts w:ascii="Cambria Math" w:hAnsi="Cambria Math"/>
                <w:rPrChange w:id="2544" w:author="Tanya Hernández" w:date="2017-05-16T23:23:00Z">
                  <w:rPr>
                    <w:rFonts w:ascii="Cambria Math" w:hAnsi="Cambria Math"/>
                  </w:rPr>
                </w:rPrChange>
              </w:rPr>
              <m:t>dt</m:t>
            </m:r>
          </m:den>
        </m:f>
      </m:oMath>
      <w:ins w:id="2545" w:author="Tanya Hernández" w:date="2017-05-16T02:57:00Z">
        <w:r w:rsidR="00854040" w:rsidRPr="00DC6245">
          <w:rPr>
            <w:rStyle w:val="hvr"/>
            <w:rPrChange w:id="2546" w:author="Tanya Hernández" w:date="2017-05-16T23:23:00Z">
              <w:rPr>
                <w:rFonts w:cs="Times New Roman"/>
              </w:rPr>
            </w:rPrChange>
          </w:rPr>
          <w:t xml:space="preserve">   </w:t>
        </w:r>
      </w:ins>
    </w:p>
    <w:p w14:paraId="2B5E83E8" w14:textId="2CE6844B" w:rsidR="0099059C" w:rsidRPr="00297BF4" w:rsidDel="00854040" w:rsidRDefault="00854040">
      <w:pPr>
        <w:pStyle w:val="Ecuaciones"/>
        <w:rPr>
          <w:del w:id="2547" w:author="Tanya Hernández" w:date="2017-05-16T02:56:00Z"/>
        </w:rPr>
        <w:pPrChange w:id="2548" w:author="Tanya Hernández" w:date="2017-05-16T23:24:00Z">
          <w:pPr>
            <w:pStyle w:val="Descripcin"/>
          </w:pPr>
        </w:pPrChange>
      </w:pPr>
      <w:ins w:id="2549" w:author="Tanya Hernández" w:date="2017-05-16T02:57:00Z">
        <w:r w:rsidRPr="00DC6245">
          <w:rPr>
            <w:rStyle w:val="hvr"/>
            <w:rPrChange w:id="2550" w:author="Tanya Hernández" w:date="2017-05-16T23:23:00Z">
              <w:rPr>
                <w:b w:val="0"/>
              </w:rPr>
            </w:rPrChange>
          </w:rPr>
          <w:t xml:space="preserve">                </w:t>
        </w:r>
      </w:ins>
      <w:ins w:id="2551" w:author="Tanya Hernández" w:date="2017-05-16T23:21:00Z">
        <w:r w:rsidR="00DC6245" w:rsidRPr="00DC6245">
          <w:rPr>
            <w:rStyle w:val="hvr"/>
            <w:rPrChange w:id="2552" w:author="Tanya Hernández" w:date="2017-05-16T23:23:00Z">
              <w:rPr>
                <w:b w:val="0"/>
              </w:rPr>
            </w:rPrChange>
          </w:rPr>
          <w:t xml:space="preserve">                     Ecuación 1.2</w:t>
        </w:r>
      </w:ins>
      <w:del w:id="2553" w:author="Tanya Hernández" w:date="2017-05-16T02:54:00Z">
        <w:r w:rsidR="003101A9" w:rsidRPr="00891B78" w:rsidDel="00F865B4">
          <w:delText xml:space="preserve"> </w:delText>
        </w:r>
      </w:del>
      <w:del w:id="2554" w:author="Tanya Hernández" w:date="2017-05-16T02:56:00Z">
        <w:r w:rsidR="003765A6" w:rsidRPr="007720EB" w:rsidDel="00854040">
          <w:delText>Ecuación 1.</w:delText>
        </w:r>
        <w:r w:rsidR="00640107" w:rsidRPr="00F865B4" w:rsidDel="00854040">
          <w:fldChar w:fldCharType="begin"/>
        </w:r>
        <w:r w:rsidR="00640107" w:rsidRPr="00F865B4" w:rsidDel="00854040">
          <w:rPr>
            <w:rPrChange w:id="2555" w:author="Tanya Hernández" w:date="2017-05-16T02:54:00Z">
              <w:rPr>
                <w:b w:val="0"/>
              </w:rPr>
            </w:rPrChange>
          </w:rPr>
          <w:delInstrText xml:space="preserve"> SEQ Ecuación \* ARABIC </w:delInstrText>
        </w:r>
        <w:r w:rsidR="00640107" w:rsidRPr="00F865B4" w:rsidDel="00854040">
          <w:rPr>
            <w:rPrChange w:id="2556" w:author="Tanya Hernández" w:date="2017-05-16T02:54:00Z">
              <w:rPr>
                <w:b w:val="0"/>
              </w:rPr>
            </w:rPrChange>
          </w:rPr>
          <w:fldChar w:fldCharType="separate"/>
        </w:r>
        <w:r w:rsidR="005B2C04" w:rsidRPr="00F865B4" w:rsidDel="00854040">
          <w:rPr>
            <w:rPrChange w:id="2557" w:author="Tanya Hernández" w:date="2017-05-16T02:54:00Z">
              <w:rPr>
                <w:b w:val="0"/>
              </w:rPr>
            </w:rPrChange>
          </w:rPr>
          <w:delText>2</w:delText>
        </w:r>
        <w:r w:rsidR="00640107" w:rsidRPr="00F865B4" w:rsidDel="00854040">
          <w:rPr>
            <w:rPrChange w:id="2558" w:author="Tanya Hernández" w:date="2017-05-16T02:54:00Z">
              <w:rPr>
                <w:b w:val="0"/>
              </w:rPr>
            </w:rPrChange>
          </w:rPr>
          <w:fldChar w:fldCharType="end"/>
        </w:r>
      </w:del>
    </w:p>
    <w:p w14:paraId="63F72A07" w14:textId="77777777" w:rsidR="0099059C" w:rsidRDefault="0099059C">
      <w:pPr>
        <w:pStyle w:val="Ecuaciones"/>
        <w:rPr>
          <w:rFonts w:cs="Times New Roman"/>
          <w:szCs w:val="24"/>
        </w:rPr>
        <w:pPrChange w:id="2559" w:author="Tanya Hernández" w:date="2017-05-16T23:24:00Z">
          <w:pPr>
            <w:tabs>
              <w:tab w:val="left" w:pos="5940"/>
            </w:tabs>
            <w:autoSpaceDE w:val="0"/>
            <w:autoSpaceDN w:val="0"/>
            <w:adjustRightInd w:val="0"/>
          </w:pPr>
        </w:pPrChange>
      </w:pPr>
    </w:p>
    <w:p w14:paraId="1C144B14" w14:textId="77777777" w:rsidR="0099059C" w:rsidRDefault="0099059C" w:rsidP="0099059C">
      <w:pPr>
        <w:autoSpaceDE w:val="0"/>
        <w:autoSpaceDN w:val="0"/>
        <w:adjustRightInd w:val="0"/>
        <w:rPr>
          <w:rFonts w:cs="Times New Roman"/>
          <w:szCs w:val="24"/>
        </w:rPr>
      </w:pPr>
      <w:r>
        <w:rPr>
          <w:rFonts w:cs="Times New Roman"/>
          <w:szCs w:val="24"/>
        </w:rPr>
        <w:t>Dicha fórmula establece que, l</w:t>
      </w:r>
      <w:r w:rsidRPr="004A117A">
        <w:rPr>
          <w:rFonts w:cs="Times New Roman"/>
          <w:szCs w:val="24"/>
        </w:rPr>
        <w:t>a velocidad angular es la tasa de cambio del desplazamiento angular por unidad de tiempo, es decir que tan rápido gir</w:t>
      </w:r>
      <w:r>
        <w:rPr>
          <w:rFonts w:cs="Times New Roman"/>
          <w:szCs w:val="24"/>
        </w:rPr>
        <w:t>a un cuerpo alrededor de su eje y las unidades de velocidad angular son radianes por segundo (rad / s).</w:t>
      </w:r>
    </w:p>
    <w:p w14:paraId="10FCEDB1" w14:textId="77777777" w:rsidR="0099059C" w:rsidRPr="0099059C" w:rsidRDefault="0099059C" w:rsidP="0099059C">
      <w:pPr>
        <w:autoSpaceDE w:val="0"/>
        <w:autoSpaceDN w:val="0"/>
        <w:adjustRightInd w:val="0"/>
        <w:rPr>
          <w:rFonts w:cs="Times New Roman"/>
          <w:szCs w:val="24"/>
        </w:rPr>
      </w:pPr>
    </w:p>
    <w:p w14:paraId="58E20E6A" w14:textId="0BDE7DDD" w:rsidR="0099059C" w:rsidRPr="0099059C" w:rsidRDefault="00F667CB" w:rsidP="0099059C">
      <w:pPr>
        <w:autoSpaceDE w:val="0"/>
        <w:autoSpaceDN w:val="0"/>
        <w:adjustRightInd w:val="0"/>
        <w:rPr>
          <w:rFonts w:cs="Times New Roman"/>
          <w:szCs w:val="24"/>
        </w:rPr>
      </w:pPr>
      <w:r w:rsidRPr="0099059C">
        <w:rPr>
          <w:rFonts w:cs="Times New Roman"/>
          <w:szCs w:val="24"/>
        </w:rPr>
        <w:t>Tipos de sensores</w:t>
      </w:r>
      <w:r w:rsidR="00DF266E" w:rsidRPr="0099059C">
        <w:rPr>
          <w:rFonts w:cs="Times New Roman"/>
          <w:szCs w:val="24"/>
        </w:rPr>
        <w:t xml:space="preserve"> acelerómetros</w:t>
      </w:r>
      <w:r w:rsidR="0099059C">
        <w:rPr>
          <w:rFonts w:cs="Times New Roman"/>
          <w:szCs w:val="24"/>
        </w:rPr>
        <w:t xml:space="preserve"> [</w:t>
      </w:r>
      <w:r w:rsidR="00CB772B">
        <w:rPr>
          <w:rFonts w:cs="Times New Roman"/>
          <w:szCs w:val="24"/>
        </w:rPr>
        <w:t>22</w:t>
      </w:r>
      <w:r w:rsidR="0099059C">
        <w:rPr>
          <w:rFonts w:cs="Times New Roman"/>
          <w:szCs w:val="24"/>
        </w:rPr>
        <w:t>]</w:t>
      </w:r>
      <w:r w:rsidR="00A369D6" w:rsidRPr="0099059C">
        <w:rPr>
          <w:rFonts w:cs="Times New Roman"/>
          <w:szCs w:val="24"/>
        </w:rPr>
        <w:t>:</w:t>
      </w:r>
    </w:p>
    <w:p w14:paraId="0AD6A539" w14:textId="28767160" w:rsidR="009B57B6" w:rsidRPr="009B57B6" w:rsidRDefault="009B57B6" w:rsidP="00AC1909">
      <w:pPr>
        <w:pStyle w:val="Prrafodelista"/>
        <w:numPr>
          <w:ilvl w:val="0"/>
          <w:numId w:val="67"/>
        </w:numPr>
        <w:spacing w:before="240" w:after="240"/>
        <w:rPr>
          <w:rFonts w:cs="Times New Roman"/>
        </w:rPr>
      </w:pPr>
      <w:r w:rsidRPr="009B57B6">
        <w:rPr>
          <w:rFonts w:cs="Times New Roman"/>
        </w:rPr>
        <w:t>Acelerómetros mecánicos</w:t>
      </w:r>
    </w:p>
    <w:p w14:paraId="2FA7EF19" w14:textId="3DE4BA94" w:rsidR="009B57B6" w:rsidRDefault="009B57B6" w:rsidP="00F1039B">
      <w:pPr>
        <w:spacing w:before="240" w:after="240"/>
      </w:pPr>
      <w:r>
        <w:t>Acelerómetros mecánicos, tales como el acelerómetro de masa sísmica, el sensor de velocidad, y el interruptor magnético mecánico, detectan la fuerza impuesta sobre una masa cuando se produce aceleración. La masa se resiste a la fuerza de la aceleración y de este modo provoca una deformación o un desplazamiento físico, que puede ser medido por los detectores de proximidad o galgas extensiométricas (como se muestra a continuación). Muchos de estos sensores están equipados con dispositivos de amortiguación, tales como muelles o imanes para impedir la oscilación.</w:t>
      </w:r>
    </w:p>
    <w:p w14:paraId="27B7B277" w14:textId="2A6B0642" w:rsidR="00477EC7" w:rsidRDefault="00477EC7" w:rsidP="00477EC7">
      <w:pPr>
        <w:spacing w:before="240" w:after="240"/>
        <w:jc w:val="center"/>
        <w:rPr>
          <w:rFonts w:cs="Times New Roman"/>
        </w:rPr>
      </w:pPr>
      <w:r>
        <w:rPr>
          <w:noProof/>
          <w:lang w:eastAsia="es-MX"/>
        </w:rPr>
        <w:lastRenderedPageBreak/>
        <w:drawing>
          <wp:inline distT="0" distB="0" distL="0" distR="0" wp14:anchorId="66DBE5BF" wp14:editId="7C542AD4">
            <wp:extent cx="3162300" cy="1120712"/>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4385" cy="1128539"/>
                    </a:xfrm>
                    <a:prstGeom prst="rect">
                      <a:avLst/>
                    </a:prstGeom>
                  </pic:spPr>
                </pic:pic>
              </a:graphicData>
            </a:graphic>
          </wp:inline>
        </w:drawing>
      </w:r>
    </w:p>
    <w:p w14:paraId="5C10C105" w14:textId="25308893" w:rsidR="00477EC7" w:rsidDel="00AA6DCA" w:rsidRDefault="00B7017A">
      <w:pPr>
        <w:pStyle w:val="Descripcin"/>
        <w:rPr>
          <w:del w:id="2560" w:author="Tanya Hernández" w:date="2017-05-21T20:09:00Z"/>
        </w:rPr>
      </w:pPr>
      <w:bookmarkStart w:id="2561" w:name="_Toc479531508"/>
      <w:bookmarkStart w:id="2562" w:name="_Toc482747499"/>
      <w:r w:rsidRPr="00262C61">
        <w:t>Fig. 1.</w:t>
      </w:r>
      <w:r w:rsidRPr="005E6164">
        <w:rPr>
          <w:b w:val="0"/>
        </w:rPr>
        <w:fldChar w:fldCharType="begin"/>
      </w:r>
      <w:r w:rsidRPr="00DC6245">
        <w:instrText xml:space="preserve"> SEQ Fig. \* ARABIC </w:instrText>
      </w:r>
      <w:r w:rsidRPr="005E6164">
        <w:rPr>
          <w:b w:val="0"/>
          <w:rPrChange w:id="2563" w:author="Tanya Hernández" w:date="2017-05-16T23:25:00Z">
            <w:rPr>
              <w:b w:val="0"/>
            </w:rPr>
          </w:rPrChange>
        </w:rPr>
        <w:fldChar w:fldCharType="separate"/>
      </w:r>
      <w:ins w:id="2564" w:author="Tanya Hernández" w:date="2017-05-21T21:21:00Z">
        <w:r w:rsidR="00604603">
          <w:t>2</w:t>
        </w:r>
      </w:ins>
      <w:del w:id="2565" w:author="Tanya Hernández" w:date="2017-05-17T01:33:00Z">
        <w:r w:rsidR="005B2C04" w:rsidRPr="00262C61" w:rsidDel="00262C61">
          <w:delText>2</w:delText>
        </w:r>
      </w:del>
      <w:r w:rsidRPr="005E6164">
        <w:rPr>
          <w:b w:val="0"/>
        </w:rPr>
        <w:fldChar w:fldCharType="end"/>
      </w:r>
      <w:r w:rsidR="003765A6">
        <w:t xml:space="preserve"> </w:t>
      </w:r>
      <w:r w:rsidR="00477EC7">
        <w:t xml:space="preserve">Acelerómetro tipo </w:t>
      </w:r>
      <w:r w:rsidR="00A96DA9">
        <w:t>mecánico</w:t>
      </w:r>
      <w:r w:rsidR="0029737E">
        <w:t xml:space="preserve"> [23</w:t>
      </w:r>
      <w:r w:rsidR="00477EC7">
        <w:t>].</w:t>
      </w:r>
      <w:bookmarkEnd w:id="2561"/>
      <w:bookmarkEnd w:id="2562"/>
    </w:p>
    <w:p w14:paraId="2AF5193A" w14:textId="1D41FAB1" w:rsidR="00DC6245" w:rsidRPr="00E747D5" w:rsidDel="00AA6DCA" w:rsidRDefault="00DC6245">
      <w:pPr>
        <w:pStyle w:val="Descripcin"/>
        <w:rPr>
          <w:del w:id="2566" w:author="Tanya Hernández" w:date="2017-05-21T20:09:00Z"/>
        </w:rPr>
        <w:pPrChange w:id="2567" w:author="Tanya Hernández" w:date="2017-05-28T00:21:00Z">
          <w:pPr/>
        </w:pPrChange>
      </w:pPr>
    </w:p>
    <w:p w14:paraId="3A18BE9A" w14:textId="77777777" w:rsidR="003765A6" w:rsidRPr="003765A6" w:rsidRDefault="003765A6">
      <w:pPr>
        <w:pStyle w:val="Descripcin"/>
        <w:pPrChange w:id="2568" w:author="Tanya Hernández" w:date="2017-05-28T00:21:00Z">
          <w:pPr>
            <w:pStyle w:val="Tabladeilustraciones"/>
          </w:pPr>
        </w:pPrChange>
      </w:pPr>
    </w:p>
    <w:p w14:paraId="30D6632D" w14:textId="24FF2A22" w:rsidR="00F667CB" w:rsidRPr="003765A6" w:rsidRDefault="00477EC7" w:rsidP="00F23222">
      <w:pPr>
        <w:pStyle w:val="Prrafodelista"/>
        <w:numPr>
          <w:ilvl w:val="0"/>
          <w:numId w:val="83"/>
        </w:numPr>
        <w:rPr>
          <w:lang w:val="es-ES"/>
        </w:rPr>
      </w:pPr>
      <w:r w:rsidRPr="003765A6">
        <w:rPr>
          <w:lang w:val="es-ES"/>
        </w:rPr>
        <w:t xml:space="preserve">Acelerómetros </w:t>
      </w:r>
      <w:r w:rsidR="00A369D6" w:rsidRPr="003765A6">
        <w:rPr>
          <w:lang w:val="es-ES"/>
        </w:rPr>
        <w:t>Piezo</w:t>
      </w:r>
      <w:r w:rsidR="00EC28B6" w:rsidRPr="003765A6">
        <w:rPr>
          <w:lang w:val="es-ES"/>
        </w:rPr>
        <w:t>eléctricos</w:t>
      </w:r>
    </w:p>
    <w:p w14:paraId="6C0018B1" w14:textId="77777777" w:rsidR="003765A6" w:rsidRPr="00EC28B6" w:rsidRDefault="003765A6" w:rsidP="0084346B">
      <w:pPr>
        <w:rPr>
          <w:lang w:val="es-ES"/>
        </w:rPr>
      </w:pPr>
    </w:p>
    <w:p w14:paraId="4ED3DC2D" w14:textId="09A9581E" w:rsidR="009B57B6" w:rsidRDefault="00A369D6" w:rsidP="009B57B6">
      <w:pPr>
        <w:rPr>
          <w:rFonts w:cs="Times New Roman"/>
          <w:lang w:val="es-ES"/>
        </w:rPr>
      </w:pPr>
      <w:r w:rsidRPr="00A369D6">
        <w:rPr>
          <w:rFonts w:cs="Times New Roman"/>
          <w:lang w:val="es-ES"/>
        </w:rPr>
        <w:t>Acelerómetros piezoeléctricos son ampliamente utilizados para la aceleración de propósito general, mediciones de choque y vibración. Básicamente son transductores de movimiento con grandes señales de salida y comparativamente</w:t>
      </w:r>
      <w:r w:rsidR="009B57B6">
        <w:rPr>
          <w:rFonts w:cs="Times New Roman"/>
          <w:lang w:val="es-ES"/>
        </w:rPr>
        <w:t xml:space="preserve"> de</w:t>
      </w:r>
      <w:r w:rsidRPr="00A369D6">
        <w:rPr>
          <w:rFonts w:cs="Times New Roman"/>
          <w:lang w:val="es-ES"/>
        </w:rPr>
        <w:t xml:space="preserve"> pequeños tamaños. Están disponibles con muy altas frecuencias naturales y son por lo tanto adecuados para aplicaciones de alta frecuencia y mediciones de choque. Estos dispositivos utilizan una masa en contacto directo con el componente piezoeléctrico, o cristal. Cuando un movimiento variable se aplica al acelerómetro, el cristal experimenta un</w:t>
      </w:r>
      <w:r w:rsidR="009B57B6">
        <w:rPr>
          <w:rFonts w:cs="Times New Roman"/>
          <w:lang w:val="es-ES"/>
        </w:rPr>
        <w:t>a excitación de fuerza variable</w:t>
      </w:r>
      <w:r w:rsidRPr="007C0524">
        <w:rPr>
          <w:rFonts w:cs="Times New Roman"/>
          <w:lang w:val="es-ES"/>
        </w:rPr>
        <w:t xml:space="preserve">, </w:t>
      </w:r>
      <w:r w:rsidRPr="00A369D6">
        <w:rPr>
          <w:rFonts w:cs="Times New Roman"/>
          <w:lang w:val="es-ES"/>
        </w:rPr>
        <w:t xml:space="preserve">causando una carga proporcional </w:t>
      </w:r>
      <w:r w:rsidRPr="00F1039B">
        <w:rPr>
          <w:rFonts w:cs="Times New Roman"/>
          <w:i/>
          <w:lang w:val="es-ES"/>
        </w:rPr>
        <w:t>q</w:t>
      </w:r>
      <w:r w:rsidRPr="00A369D6">
        <w:rPr>
          <w:rFonts w:cs="Times New Roman"/>
          <w:lang w:val="es-ES"/>
        </w:rPr>
        <w:t xml:space="preserve"> eléctrica a se</w:t>
      </w:r>
      <w:r w:rsidR="00914D52">
        <w:rPr>
          <w:rFonts w:cs="Times New Roman"/>
          <w:lang w:val="es-ES"/>
        </w:rPr>
        <w:t>r desarrollada a través de esta</w:t>
      </w:r>
      <w:r w:rsidRPr="00F1039B">
        <w:rPr>
          <w:rFonts w:cs="Times New Roman"/>
          <w:lang w:val="es-ES"/>
        </w:rPr>
        <w:t>.</w:t>
      </w:r>
      <w:r w:rsidR="003765A6">
        <w:rPr>
          <w:rFonts w:cs="Times New Roman"/>
          <w:lang w:val="es-ES"/>
        </w:rPr>
        <w:t xml:space="preserve"> </w:t>
      </w:r>
      <w:r w:rsidR="009B57B6">
        <w:rPr>
          <w:rFonts w:cs="Times New Roman"/>
          <w:lang w:val="es-ES"/>
        </w:rPr>
        <w:t>Se clasifican en dos tipos:</w:t>
      </w:r>
    </w:p>
    <w:p w14:paraId="1E2B774C" w14:textId="77777777" w:rsidR="009B57B6" w:rsidRDefault="009B57B6" w:rsidP="009B57B6">
      <w:pPr>
        <w:ind w:firstLine="0"/>
      </w:pPr>
    </w:p>
    <w:p w14:paraId="5491F47C" w14:textId="075764F9" w:rsidR="009B57B6" w:rsidRPr="009B57B6" w:rsidRDefault="009B57B6" w:rsidP="00AC1909">
      <w:pPr>
        <w:pStyle w:val="Prrafodelista"/>
        <w:numPr>
          <w:ilvl w:val="0"/>
          <w:numId w:val="69"/>
        </w:numPr>
        <w:rPr>
          <w:rFonts w:cs="Times New Roman"/>
          <w:lang w:val="es-ES"/>
        </w:rPr>
      </w:pPr>
      <w:r>
        <w:t>El primero de ellos es el acelerómetro de sa</w:t>
      </w:r>
      <w:r w:rsidR="00477EC7">
        <w:t>lida de carga de alta impedancia</w:t>
      </w:r>
      <w:r>
        <w:t>. En este tipo de acelerómetro, el cristal piezoeléctrico genera una carga eléctrica que está conectada directamente a los instrumentos de medición. La salida de carga requiere instalaciones e instrumentación especiales, que habitualmente encontramos en los centros de investigación. Este tipo de acelerómetro también se emplea en aplicaciones de altas temperaturas (&gt;120 ºC) en las que no se pueden utilizar modelos de baja impedancia.</w:t>
      </w:r>
    </w:p>
    <w:p w14:paraId="1FD4626C" w14:textId="7E5D2B02" w:rsidR="009B57B6" w:rsidRPr="009B57B6" w:rsidRDefault="009B57B6" w:rsidP="00AC1909">
      <w:pPr>
        <w:pStyle w:val="Prrafodelista"/>
        <w:numPr>
          <w:ilvl w:val="0"/>
          <w:numId w:val="69"/>
        </w:numPr>
        <w:rPr>
          <w:rFonts w:cs="Times New Roman"/>
          <w:lang w:val="es-ES"/>
        </w:rPr>
      </w:pPr>
      <w:r>
        <w:t>El segundo tipo de acelerómetro es el acelerómetro de salida de baja impedancia. Un acelerómetro de baja impedancia incluye un acelerómetro de carga en su extremo delantero, así como un minúsculo microcircuito integrado y un transistor FET (de efecto de campo) que convierte la carga en una tensión de baja impedancia que puede interaccionar fácilmente con la instrumentación estándar. Este tipo de acelerómetro es el que se emplea habitualmente en la industria. Una fuente de alimentación para acelerómetro como la ACC-PS1 proporciona al microcircuito un suministro eléctrico adecuado de 18 a 24 V a una corriente constante de 2 mA y elimina la corriente de polarización CC. Este tipo de fuente de alimentación suele generar una señal de salida a partir de cero de hasta +/- 5 V dependiendo del índice mV/g del acelerómetro.</w:t>
      </w:r>
    </w:p>
    <w:p w14:paraId="2FBA3C74" w14:textId="77777777" w:rsidR="006F58BA" w:rsidRPr="00A369D6" w:rsidRDefault="006F58BA" w:rsidP="006F58BA">
      <w:pPr>
        <w:ind w:firstLine="0"/>
        <w:rPr>
          <w:sz w:val="28"/>
          <w:lang w:val="es-ES"/>
        </w:rPr>
      </w:pPr>
    </w:p>
    <w:p w14:paraId="3A2BA8BB" w14:textId="14EB9EF6" w:rsidR="00502B80" w:rsidRDefault="007C0524" w:rsidP="006F58BA">
      <w:pPr>
        <w:tabs>
          <w:tab w:val="right" w:pos="8838"/>
        </w:tabs>
        <w:ind w:firstLine="0"/>
        <w:jc w:val="center"/>
        <w:rPr>
          <w:rFonts w:cs="Times New Roman"/>
          <w:sz w:val="16"/>
        </w:rPr>
      </w:pPr>
      <w:r>
        <w:rPr>
          <w:noProof/>
          <w:lang w:eastAsia="es-MX"/>
        </w:rPr>
        <w:drawing>
          <wp:inline distT="0" distB="0" distL="0" distR="0" wp14:anchorId="0F82EE14" wp14:editId="473888CD">
            <wp:extent cx="857250" cy="84761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69081" cy="859314"/>
                    </a:xfrm>
                    <a:prstGeom prst="rect">
                      <a:avLst/>
                    </a:prstGeom>
                  </pic:spPr>
                </pic:pic>
              </a:graphicData>
            </a:graphic>
          </wp:inline>
        </w:drawing>
      </w:r>
    </w:p>
    <w:p w14:paraId="340D1349" w14:textId="43F479A6" w:rsidR="00502B80" w:rsidRDefault="00502B80" w:rsidP="00502B80">
      <w:pPr>
        <w:tabs>
          <w:tab w:val="right" w:pos="8838"/>
        </w:tabs>
        <w:ind w:firstLine="0"/>
        <w:rPr>
          <w:rFonts w:cs="Times New Roman"/>
          <w:sz w:val="16"/>
        </w:rPr>
      </w:pPr>
    </w:p>
    <w:p w14:paraId="113C2D98" w14:textId="3457FC9D" w:rsidR="004D79FA" w:rsidRPr="004D79FA" w:rsidRDefault="00B7017A">
      <w:pPr>
        <w:pStyle w:val="Descripcin"/>
      </w:pPr>
      <w:bookmarkStart w:id="2569" w:name="_Toc479531509"/>
      <w:bookmarkStart w:id="2570" w:name="_Toc482747500"/>
      <w:r w:rsidRPr="00262C61">
        <w:t>Fig. 1.</w:t>
      </w:r>
      <w:r w:rsidRPr="005E6164">
        <w:fldChar w:fldCharType="begin"/>
      </w:r>
      <w:r w:rsidRPr="00DC6245">
        <w:instrText xml:space="preserve"> SEQ Fig. \* ARABIC </w:instrText>
      </w:r>
      <w:r w:rsidRPr="005E6164">
        <w:rPr>
          <w:rPrChange w:id="2571" w:author="Tanya Hernández" w:date="2017-05-16T23:25:00Z">
            <w:rPr/>
          </w:rPrChange>
        </w:rPr>
        <w:fldChar w:fldCharType="separate"/>
      </w:r>
      <w:ins w:id="2572" w:author="Tanya Hernández" w:date="2017-05-21T21:21:00Z">
        <w:r w:rsidR="00604603">
          <w:t>3</w:t>
        </w:r>
      </w:ins>
      <w:del w:id="2573" w:author="Tanya Hernández" w:date="2017-05-17T01:33:00Z">
        <w:r w:rsidR="005B2C04" w:rsidRPr="00DC6245" w:rsidDel="00262C61">
          <w:delText>3</w:delText>
        </w:r>
      </w:del>
      <w:r w:rsidRPr="005E6164">
        <w:fldChar w:fldCharType="end"/>
      </w:r>
      <w:r w:rsidR="003765A6" w:rsidRPr="00E747D5">
        <w:t xml:space="preserve"> </w:t>
      </w:r>
      <w:r w:rsidR="00A369D6" w:rsidRPr="00E747D5">
        <w:t>Acelerómetro tipo p</w:t>
      </w:r>
      <w:r w:rsidR="00DF266E" w:rsidRPr="00E747D5">
        <w:t>iezoeléctrico</w:t>
      </w:r>
      <w:r w:rsidR="0099059C" w:rsidRPr="00E747D5">
        <w:t xml:space="preserve"> [</w:t>
      </w:r>
      <w:r w:rsidR="0029737E" w:rsidRPr="00E747D5">
        <w:t>23</w:t>
      </w:r>
      <w:r w:rsidR="00DC25B3" w:rsidRPr="00E747D5">
        <w:t>].</w:t>
      </w:r>
      <w:bookmarkEnd w:id="2569"/>
      <w:bookmarkEnd w:id="2570"/>
    </w:p>
    <w:p w14:paraId="70E9CC1D" w14:textId="698E34C4" w:rsidR="00F667CB" w:rsidRDefault="00477EC7" w:rsidP="00F23222">
      <w:pPr>
        <w:pStyle w:val="Prrafodelista"/>
        <w:numPr>
          <w:ilvl w:val="0"/>
          <w:numId w:val="82"/>
        </w:numPr>
        <w:rPr>
          <w:lang w:val="es-ES"/>
        </w:rPr>
      </w:pPr>
      <w:r>
        <w:rPr>
          <w:lang w:val="es-ES"/>
        </w:rPr>
        <w:t xml:space="preserve">Acelerómetros </w:t>
      </w:r>
      <w:r w:rsidR="00A369D6">
        <w:rPr>
          <w:lang w:val="es-ES"/>
        </w:rPr>
        <w:t>Piezo</w:t>
      </w:r>
      <w:r w:rsidR="00F667CB" w:rsidRPr="00107B33">
        <w:rPr>
          <w:lang w:val="es-ES"/>
        </w:rPr>
        <w:t>resistivos</w:t>
      </w:r>
    </w:p>
    <w:p w14:paraId="0F8B2F2E" w14:textId="77777777" w:rsidR="0084346B" w:rsidRPr="00107B33" w:rsidRDefault="0084346B" w:rsidP="0084346B">
      <w:pPr>
        <w:pStyle w:val="Prrafodelista"/>
        <w:ind w:left="1068" w:firstLine="0"/>
        <w:rPr>
          <w:lang w:val="es-ES"/>
        </w:rPr>
      </w:pPr>
    </w:p>
    <w:p w14:paraId="2231F77A" w14:textId="1F66BA55" w:rsidR="006F58BA" w:rsidRDefault="00A369D6" w:rsidP="006F58BA">
      <w:pPr>
        <w:rPr>
          <w:rFonts w:cs="Times New Roman"/>
          <w:sz w:val="20"/>
          <w:lang w:val="es-ES"/>
        </w:rPr>
      </w:pPr>
      <w:r>
        <w:rPr>
          <w:rFonts w:cs="Times New Roman"/>
          <w:lang w:val="es-ES"/>
        </w:rPr>
        <w:lastRenderedPageBreak/>
        <w:t>Acelerómetros piezo</w:t>
      </w:r>
      <w:r w:rsidR="00F667CB" w:rsidRPr="007C0524">
        <w:rPr>
          <w:rFonts w:cs="Times New Roman"/>
          <w:lang w:val="es-ES"/>
        </w:rPr>
        <w:t>resistiv</w:t>
      </w:r>
      <w:r w:rsidR="00892550">
        <w:rPr>
          <w:rFonts w:cs="Times New Roman"/>
          <w:lang w:val="es-ES"/>
        </w:rPr>
        <w:t>o</w:t>
      </w:r>
      <w:r w:rsidR="00F667CB" w:rsidRPr="007C0524">
        <w:rPr>
          <w:rFonts w:cs="Times New Roman"/>
          <w:lang w:val="es-ES"/>
        </w:rPr>
        <w:t xml:space="preserve">s son esencialmente medidores de deformación de semiconductor con grandes factores </w:t>
      </w:r>
      <w:r w:rsidR="006F58BA">
        <w:rPr>
          <w:rFonts w:cs="Times New Roman"/>
          <w:lang w:val="es-ES"/>
        </w:rPr>
        <w:t>de calibre factores de alto calibre</w:t>
      </w:r>
      <w:r w:rsidR="00F667CB" w:rsidRPr="007C0524">
        <w:rPr>
          <w:rFonts w:cs="Times New Roman"/>
          <w:lang w:val="es-ES"/>
        </w:rPr>
        <w:t xml:space="preserve"> se obtienen debido a que la resistividad </w:t>
      </w:r>
      <w:r w:rsidR="00892550">
        <w:rPr>
          <w:rFonts w:cs="Times New Roman"/>
          <w:lang w:val="es-ES"/>
        </w:rPr>
        <w:t xml:space="preserve">del </w:t>
      </w:r>
      <w:r w:rsidR="00F667CB" w:rsidRPr="007C0524">
        <w:rPr>
          <w:rFonts w:cs="Times New Roman"/>
          <w:lang w:val="es-ES"/>
        </w:rPr>
        <w:t>material depende principalmente de la tensión, no sólo en las dimensiones. El aumento de la sensibilidad es crítica en la medición de la vibración, ya que permite la miniaturización del acelerómetro. La mayoría de los acelerómetros piezorresistivo</w:t>
      </w:r>
      <w:r w:rsidR="008E21BA">
        <w:rPr>
          <w:rFonts w:cs="Times New Roman"/>
          <w:lang w:val="es-ES"/>
        </w:rPr>
        <w:t>s</w:t>
      </w:r>
      <w:r w:rsidR="00F667CB" w:rsidRPr="007C0524">
        <w:rPr>
          <w:rFonts w:cs="Times New Roman"/>
          <w:lang w:val="es-ES"/>
        </w:rPr>
        <w:t xml:space="preserve"> utilizan dos o cuatro calibradores activos dispuestos en un puente de Wheatstone</w:t>
      </w:r>
      <w:r w:rsidR="006F58BA">
        <w:rPr>
          <w:rFonts w:cs="Times New Roman"/>
          <w:lang w:val="es-ES"/>
        </w:rPr>
        <w:t>. S</w:t>
      </w:r>
      <w:r w:rsidR="00F667CB" w:rsidRPr="007C0524">
        <w:rPr>
          <w:rFonts w:cs="Times New Roman"/>
          <w:lang w:val="es-ES"/>
        </w:rPr>
        <w:t>e utilizan resistencias extra de precisión, como parte del c</w:t>
      </w:r>
      <w:r w:rsidR="006F58BA">
        <w:rPr>
          <w:rFonts w:cs="Times New Roman"/>
          <w:lang w:val="es-ES"/>
        </w:rPr>
        <w:t>ircuito</w:t>
      </w:r>
      <w:r w:rsidR="00F667CB" w:rsidRPr="007C0524">
        <w:rPr>
          <w:rFonts w:cs="Times New Roman"/>
          <w:lang w:val="es-ES"/>
        </w:rPr>
        <w:t xml:space="preserve"> en serie con la entrada para contro</w:t>
      </w:r>
      <w:r w:rsidR="006F58BA">
        <w:rPr>
          <w:rFonts w:cs="Times New Roman"/>
          <w:lang w:val="es-ES"/>
        </w:rPr>
        <w:t>lar la sensibilidad, equilibrio</w:t>
      </w:r>
      <w:r w:rsidR="00F667CB" w:rsidRPr="007C0524">
        <w:rPr>
          <w:rFonts w:cs="Times New Roman"/>
          <w:lang w:val="es-ES"/>
        </w:rPr>
        <w:t xml:space="preserve"> y la compensación de los efectos de temperatura. En algunas aplicaciones, t</w:t>
      </w:r>
      <w:r w:rsidR="006F58BA">
        <w:rPr>
          <w:rFonts w:cs="Times New Roman"/>
          <w:lang w:val="es-ES"/>
        </w:rPr>
        <w:t>opes de sobrecarga son necesario</w:t>
      </w:r>
      <w:r w:rsidR="00F667CB" w:rsidRPr="007C0524">
        <w:rPr>
          <w:rFonts w:cs="Times New Roman"/>
          <w:lang w:val="es-ES"/>
        </w:rPr>
        <w:t xml:space="preserve">s para proteger los medidores de insumos de alta amplitud. Estos instrumentos son útiles para la adquisición de información de vibración a bajas frecuencias (por ejemplo, por debajo de 1 </w:t>
      </w:r>
      <w:r w:rsidR="00F667CB" w:rsidRPr="00F1039B">
        <w:rPr>
          <w:rFonts w:cs="Times New Roman"/>
          <w:i/>
          <w:lang w:val="es-ES"/>
        </w:rPr>
        <w:t>Hz</w:t>
      </w:r>
      <w:r w:rsidR="00F667CB" w:rsidRPr="007C0524">
        <w:rPr>
          <w:rFonts w:cs="Times New Roman"/>
          <w:lang w:val="es-ES"/>
        </w:rPr>
        <w:t xml:space="preserve">). De hecho, los sensores piezorresistivos son inherentemente verdaderos dispositivos de medición de aceleración estática. Las características típicas de acelerómetros piezorresistivos pueden ser 100 </w:t>
      </w:r>
      <w:r w:rsidR="00F667CB" w:rsidRPr="00F1039B">
        <w:rPr>
          <w:rFonts w:cs="Times New Roman"/>
          <w:i/>
          <w:lang w:val="es-ES"/>
        </w:rPr>
        <w:t>mV</w:t>
      </w:r>
      <w:r w:rsidR="00F667CB" w:rsidRPr="007C0524">
        <w:rPr>
          <w:rFonts w:cs="Times New Roman"/>
          <w:lang w:val="es-ES"/>
        </w:rPr>
        <w:t xml:space="preserve"> </w:t>
      </w:r>
      <w:r w:rsidR="00F667CB" w:rsidRPr="00DF266E">
        <w:rPr>
          <w:rFonts w:cs="Times New Roman"/>
          <w:lang w:val="es-ES"/>
        </w:rPr>
        <w:t>g</w:t>
      </w:r>
      <w:r w:rsidR="006F58BA">
        <w:rPr>
          <w:rFonts w:cs="Times New Roman"/>
          <w:lang w:val="es-ES"/>
        </w:rPr>
        <w:t>-1</w:t>
      </w:r>
      <w:r w:rsidR="00F667CB" w:rsidRPr="00DF266E">
        <w:rPr>
          <w:rFonts w:cs="Times New Roman"/>
          <w:lang w:val="es-ES"/>
        </w:rPr>
        <w:t xml:space="preserve"> </w:t>
      </w:r>
      <w:r w:rsidR="00F667CB" w:rsidRPr="007C0524">
        <w:rPr>
          <w:rFonts w:cs="Times New Roman"/>
          <w:lang w:val="es-ES"/>
        </w:rPr>
        <w:t xml:space="preserve">en la sensibilidad, 0-750 </w:t>
      </w:r>
      <w:r w:rsidR="00F667CB" w:rsidRPr="00F1039B">
        <w:rPr>
          <w:rFonts w:cs="Times New Roman"/>
          <w:i/>
          <w:lang w:val="es-ES"/>
        </w:rPr>
        <w:t>Hz</w:t>
      </w:r>
      <w:r w:rsidR="00F667CB" w:rsidRPr="007C0524">
        <w:rPr>
          <w:rFonts w:cs="Times New Roman"/>
          <w:lang w:val="es-ES"/>
        </w:rPr>
        <w:t xml:space="preserve"> en rango de frecuencia, 2500 </w:t>
      </w:r>
      <w:r w:rsidR="00F667CB" w:rsidRPr="00F1039B">
        <w:rPr>
          <w:rFonts w:cs="Times New Roman"/>
          <w:i/>
          <w:lang w:val="es-ES"/>
        </w:rPr>
        <w:t>Hz</w:t>
      </w:r>
      <w:r w:rsidR="00F667CB" w:rsidRPr="007C0524">
        <w:rPr>
          <w:rFonts w:cs="Times New Roman"/>
          <w:lang w:val="es-ES"/>
        </w:rPr>
        <w:t xml:space="preserve"> en la frecuencia de resonancia, 25 </w:t>
      </w:r>
      <w:r w:rsidR="00F667CB" w:rsidRPr="00F1039B">
        <w:rPr>
          <w:rFonts w:cs="Times New Roman"/>
          <w:i/>
          <w:lang w:val="es-ES"/>
        </w:rPr>
        <w:t>g</w:t>
      </w:r>
      <w:r w:rsidR="00F667CB" w:rsidRPr="007C0524">
        <w:rPr>
          <w:rFonts w:cs="Times New Roman"/>
          <w:lang w:val="es-ES"/>
        </w:rPr>
        <w:t xml:space="preserve"> en rango de amplitud, 2,000 </w:t>
      </w:r>
      <w:r w:rsidR="00F667CB" w:rsidRPr="00F1039B">
        <w:rPr>
          <w:rFonts w:cs="Times New Roman"/>
          <w:i/>
          <w:lang w:val="es-ES"/>
        </w:rPr>
        <w:t>g</w:t>
      </w:r>
      <w:r w:rsidR="00F667CB" w:rsidRPr="007C0524">
        <w:rPr>
          <w:rFonts w:cs="Times New Roman"/>
          <w:lang w:val="es-ES"/>
        </w:rPr>
        <w:t xml:space="preserve"> en índice de choque, de 0 a 95 ° C en el rango de temperatura, con una masa total de aproximadamente 25</w:t>
      </w:r>
      <w:r w:rsidR="00F667CB" w:rsidRPr="00F1039B">
        <w:rPr>
          <w:rFonts w:cs="Times New Roman"/>
          <w:i/>
          <w:lang w:val="es-ES"/>
        </w:rPr>
        <w:t>g</w:t>
      </w:r>
      <w:r w:rsidR="00F667CB" w:rsidRPr="00DF266E">
        <w:rPr>
          <w:rFonts w:cs="Times New Roman"/>
          <w:sz w:val="20"/>
          <w:lang w:val="es-ES"/>
        </w:rPr>
        <w:t>.</w:t>
      </w:r>
      <w:r w:rsidR="00477EC7">
        <w:rPr>
          <w:rFonts w:cs="Times New Roman"/>
          <w:sz w:val="20"/>
          <w:lang w:val="es-ES"/>
        </w:rPr>
        <w:t xml:space="preserve"> </w:t>
      </w:r>
      <w:r w:rsidR="00477EC7">
        <w:t>Los sensores piezoresistivos operan con elementos extensométricos son sensibles a la temperatura y requieren una compensación. Se prefieren para las aplicaciones de vibraciones de baja frecuencia, descarga de larga duración, y de aceleración constante. Las unidades piezoresistivas son resistentes, y pueden operar a frecuencias de hasta 2,000 Hz.</w:t>
      </w:r>
    </w:p>
    <w:p w14:paraId="282A3EFD" w14:textId="77777777" w:rsidR="009D3839" w:rsidRPr="006F58BA" w:rsidRDefault="009D3839" w:rsidP="009D3839">
      <w:pPr>
        <w:ind w:firstLine="0"/>
        <w:rPr>
          <w:rFonts w:cs="Times New Roman"/>
          <w:sz w:val="20"/>
          <w:lang w:val="es-ES"/>
        </w:rPr>
      </w:pPr>
    </w:p>
    <w:p w14:paraId="5CD89D9E" w14:textId="35541E51" w:rsidR="007C0524" w:rsidRDefault="006F58BA" w:rsidP="007A106C">
      <w:pPr>
        <w:tabs>
          <w:tab w:val="right" w:pos="8838"/>
        </w:tabs>
        <w:ind w:firstLine="0"/>
        <w:jc w:val="center"/>
        <w:rPr>
          <w:rFonts w:cs="Times New Roman"/>
          <w:sz w:val="16"/>
        </w:rPr>
      </w:pPr>
      <w:r w:rsidRPr="007C0524">
        <w:rPr>
          <w:noProof/>
          <w:sz w:val="28"/>
          <w:lang w:eastAsia="es-MX"/>
        </w:rPr>
        <w:drawing>
          <wp:inline distT="0" distB="0" distL="0" distR="0" wp14:anchorId="4D548344" wp14:editId="49744D02">
            <wp:extent cx="1485900" cy="116655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2447" cy="1171691"/>
                    </a:xfrm>
                    <a:prstGeom prst="rect">
                      <a:avLst/>
                    </a:prstGeom>
                  </pic:spPr>
                </pic:pic>
              </a:graphicData>
            </a:graphic>
          </wp:inline>
        </w:drawing>
      </w:r>
    </w:p>
    <w:p w14:paraId="486DC3F7" w14:textId="49C30CA4" w:rsidR="006F58BA" w:rsidRPr="00B7017A" w:rsidRDefault="00B7017A">
      <w:pPr>
        <w:pStyle w:val="Descripcin"/>
      </w:pPr>
      <w:bookmarkStart w:id="2574" w:name="_Toc479531510"/>
      <w:bookmarkStart w:id="2575" w:name="_Toc482747501"/>
      <w:r w:rsidRPr="00262C61">
        <w:t>Fig. 1.</w:t>
      </w:r>
      <w:r w:rsidRPr="005E6164">
        <w:fldChar w:fldCharType="begin"/>
      </w:r>
      <w:r w:rsidRPr="00DC6245">
        <w:instrText xml:space="preserve"> SEQ Fig. \* ARABIC </w:instrText>
      </w:r>
      <w:r w:rsidRPr="005E6164">
        <w:rPr>
          <w:rPrChange w:id="2576" w:author="Tanya Hernández" w:date="2017-05-16T23:25:00Z">
            <w:rPr/>
          </w:rPrChange>
        </w:rPr>
        <w:fldChar w:fldCharType="separate"/>
      </w:r>
      <w:ins w:id="2577" w:author="Tanya Hernández" w:date="2017-05-21T21:21:00Z">
        <w:r w:rsidR="00604603">
          <w:t>4</w:t>
        </w:r>
      </w:ins>
      <w:del w:id="2578" w:author="Tanya Hernández" w:date="2017-05-17T01:33:00Z">
        <w:r w:rsidR="005B2C04" w:rsidRPr="00DC6245" w:rsidDel="00262C61">
          <w:delText>4</w:delText>
        </w:r>
      </w:del>
      <w:r w:rsidRPr="005E6164">
        <w:fldChar w:fldCharType="end"/>
      </w:r>
      <w:r>
        <w:t xml:space="preserve"> </w:t>
      </w:r>
      <w:r w:rsidR="006F58BA" w:rsidRPr="00B7017A">
        <w:t>Acelerómetro tipo piezo</w:t>
      </w:r>
      <w:r w:rsidR="00DF266E" w:rsidRPr="00B7017A">
        <w:t>resistivo</w:t>
      </w:r>
      <w:r w:rsidR="0099059C" w:rsidRPr="00B7017A">
        <w:t xml:space="preserve"> [</w:t>
      </w:r>
      <w:r w:rsidR="0029737E" w:rsidRPr="00B7017A">
        <w:t>23</w:t>
      </w:r>
      <w:r w:rsidR="002F3274" w:rsidRPr="00B7017A">
        <w:t>].</w:t>
      </w:r>
      <w:bookmarkEnd w:id="2574"/>
      <w:bookmarkEnd w:id="2575"/>
    </w:p>
    <w:p w14:paraId="7892A79E" w14:textId="073811F3" w:rsidR="00FF46CC" w:rsidRPr="00F1039B" w:rsidRDefault="00477EC7" w:rsidP="00AC1909">
      <w:pPr>
        <w:pStyle w:val="Prrafodelista"/>
        <w:numPr>
          <w:ilvl w:val="0"/>
          <w:numId w:val="42"/>
        </w:numPr>
        <w:spacing w:after="240"/>
        <w:rPr>
          <w:rFonts w:cs="Times New Roman"/>
          <w:lang w:val="es-ES"/>
        </w:rPr>
      </w:pPr>
      <w:r>
        <w:rPr>
          <w:rFonts w:cs="Times New Roman"/>
          <w:lang w:val="es-ES"/>
        </w:rPr>
        <w:t>Acelerómetros capacitivos</w:t>
      </w:r>
    </w:p>
    <w:p w14:paraId="4D88FFE0" w14:textId="43AA60D0" w:rsidR="009E4A55" w:rsidRPr="007C0524" w:rsidRDefault="009E4A55" w:rsidP="00F1039B">
      <w:pPr>
        <w:spacing w:after="240"/>
        <w:rPr>
          <w:rFonts w:cs="Times New Roman"/>
          <w:lang w:val="es-ES"/>
        </w:rPr>
      </w:pPr>
      <w:r w:rsidRPr="007C0524">
        <w:rPr>
          <w:rFonts w:cs="Times New Roman"/>
          <w:lang w:val="es-ES"/>
        </w:rPr>
        <w:t>Acelerómetros diferencial-capacitancia se basan en el principio del cambio de la capacitancia en proporción a la aceleración aplicada. Vienen en diferentes formas y tamaños. En un tipo, la masa sísmica del acelerómetro se hace como el elemento móvil de un oscilador. La masa sísmica se apoya en una disposición de haz paralelo de movimiento elástico de la base. El sistema se caracteriza por tener una cierta frecuencia nominal definida cuando no alterados. Si se acelera el instrumento, la frecuencia varía por encima y por debajo del valor nominal, dependiendo de la</w:t>
      </w:r>
      <w:r w:rsidR="00914D52">
        <w:rPr>
          <w:rFonts w:cs="Times New Roman"/>
          <w:lang w:val="es-ES"/>
        </w:rPr>
        <w:t xml:space="preserve"> dirección de la aceleración</w:t>
      </w:r>
      <w:r w:rsidRPr="007C0524">
        <w:rPr>
          <w:rFonts w:cs="Times New Roman"/>
          <w:lang w:val="es-ES"/>
        </w:rPr>
        <w:t>.</w:t>
      </w:r>
      <w:r w:rsidR="00477EC7">
        <w:rPr>
          <w:rFonts w:cs="Times New Roman"/>
          <w:lang w:val="es-ES"/>
        </w:rPr>
        <w:t xml:space="preserve"> </w:t>
      </w:r>
      <w:r w:rsidR="00477EC7">
        <w:t>En acelerómetros de capacidad de detección, micromecanizados de placas capacitivas (placas de condensador CMOS sólo 60 micras de profundidad) forman una masa de unos 50 microgramos. Como la aceleración deforma las placas, un cambio de capacitancia es medible.</w:t>
      </w:r>
    </w:p>
    <w:p w14:paraId="34A7E4CD" w14:textId="77777777" w:rsidR="00CC7B46" w:rsidRDefault="006F58BA" w:rsidP="00FF46CC">
      <w:pPr>
        <w:tabs>
          <w:tab w:val="right" w:pos="8838"/>
        </w:tabs>
        <w:ind w:firstLine="0"/>
        <w:jc w:val="center"/>
        <w:rPr>
          <w:rFonts w:cs="Times New Roman"/>
          <w:b/>
          <w:sz w:val="16"/>
        </w:rPr>
      </w:pPr>
      <w:r w:rsidRPr="007C0524">
        <w:rPr>
          <w:noProof/>
          <w:sz w:val="28"/>
          <w:lang w:eastAsia="es-MX"/>
        </w:rPr>
        <w:drawing>
          <wp:inline distT="0" distB="0" distL="0" distR="0" wp14:anchorId="38783412" wp14:editId="2C8E43C5">
            <wp:extent cx="1085850" cy="106208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93426" cy="1069491"/>
                    </a:xfrm>
                    <a:prstGeom prst="rect">
                      <a:avLst/>
                    </a:prstGeom>
                  </pic:spPr>
                </pic:pic>
              </a:graphicData>
            </a:graphic>
          </wp:inline>
        </w:drawing>
      </w:r>
    </w:p>
    <w:p w14:paraId="04C5CEBC" w14:textId="1FC03CFF" w:rsidR="005A5108" w:rsidRPr="00B7017A" w:rsidRDefault="00B7017A">
      <w:pPr>
        <w:pStyle w:val="Descripcin"/>
      </w:pPr>
      <w:bookmarkStart w:id="2579" w:name="_Toc479531511"/>
      <w:bookmarkStart w:id="2580" w:name="_Toc482747502"/>
      <w:r w:rsidRPr="00262C61">
        <w:t>Fig. 1.</w:t>
      </w:r>
      <w:r w:rsidRPr="005E6164">
        <w:fldChar w:fldCharType="begin"/>
      </w:r>
      <w:r w:rsidRPr="00DC6245">
        <w:instrText xml:space="preserve"> SEQ Fig. \* ARABIC </w:instrText>
      </w:r>
      <w:r w:rsidRPr="005E6164">
        <w:rPr>
          <w:rPrChange w:id="2581" w:author="Tanya Hernández" w:date="2017-05-16T23:25:00Z">
            <w:rPr/>
          </w:rPrChange>
        </w:rPr>
        <w:fldChar w:fldCharType="separate"/>
      </w:r>
      <w:ins w:id="2582" w:author="Tanya Hernández" w:date="2017-05-21T21:21:00Z">
        <w:r w:rsidR="00604603">
          <w:t>5</w:t>
        </w:r>
      </w:ins>
      <w:del w:id="2583" w:author="Tanya Hernández" w:date="2017-05-17T01:33:00Z">
        <w:r w:rsidR="005B2C04" w:rsidRPr="00DC6245" w:rsidDel="00262C61">
          <w:delText>5</w:delText>
        </w:r>
      </w:del>
      <w:r w:rsidRPr="005E6164">
        <w:fldChar w:fldCharType="end"/>
      </w:r>
      <w:r>
        <w:t xml:space="preserve"> </w:t>
      </w:r>
      <w:r w:rsidR="00DF266E" w:rsidRPr="00B7017A">
        <w:t>Aceleróm</w:t>
      </w:r>
      <w:r w:rsidR="00A96DA9" w:rsidRPr="00B7017A">
        <w:t>etro de capacitivo</w:t>
      </w:r>
      <w:r w:rsidR="002F3274" w:rsidRPr="00B7017A">
        <w:t xml:space="preserve"> </w:t>
      </w:r>
      <w:r w:rsidR="0099059C" w:rsidRPr="00B7017A">
        <w:t>[</w:t>
      </w:r>
      <w:r w:rsidR="0029737E" w:rsidRPr="00B7017A">
        <w:t>23</w:t>
      </w:r>
      <w:r w:rsidR="002F3274" w:rsidRPr="00B7017A">
        <w:t>].</w:t>
      </w:r>
      <w:bookmarkEnd w:id="2579"/>
      <w:bookmarkEnd w:id="2580"/>
    </w:p>
    <w:p w14:paraId="2D35432C" w14:textId="354E8550" w:rsidR="00FF46CC" w:rsidRPr="00F1039B" w:rsidRDefault="00A96DA9" w:rsidP="00AC1909">
      <w:pPr>
        <w:pStyle w:val="Prrafodelista"/>
        <w:numPr>
          <w:ilvl w:val="0"/>
          <w:numId w:val="42"/>
        </w:numPr>
        <w:spacing w:after="240"/>
        <w:rPr>
          <w:rFonts w:cs="Times New Roman"/>
          <w:b/>
          <w:lang w:val="es-ES"/>
        </w:rPr>
      </w:pPr>
      <w:r>
        <w:rPr>
          <w:rFonts w:cs="Times New Roman"/>
          <w:lang w:val="es-ES"/>
        </w:rPr>
        <w:lastRenderedPageBreak/>
        <w:t>Acelerómetro</w:t>
      </w:r>
      <w:r w:rsidR="00477EC7">
        <w:t xml:space="preserve"> térmico</w:t>
      </w:r>
    </w:p>
    <w:p w14:paraId="34841315" w14:textId="552A6CA1" w:rsidR="009E4A55" w:rsidRPr="007C0524" w:rsidRDefault="009E4A55" w:rsidP="002B1905">
      <w:pPr>
        <w:rPr>
          <w:rFonts w:cs="Times New Roman"/>
          <w:lang w:val="es-ES"/>
        </w:rPr>
      </w:pPr>
      <w:r w:rsidRPr="007C0524">
        <w:rPr>
          <w:rFonts w:cs="Times New Roman"/>
          <w:lang w:val="es-ES"/>
        </w:rPr>
        <w:t xml:space="preserve">Estos acelerómetros hacen uso de una masa sísmica que está </w:t>
      </w:r>
      <w:r w:rsidR="002D300C">
        <w:rPr>
          <w:rFonts w:cs="Times New Roman"/>
          <w:lang w:val="es-ES"/>
        </w:rPr>
        <w:t>suspendida</w:t>
      </w:r>
      <w:r w:rsidRPr="007C0524">
        <w:rPr>
          <w:rFonts w:cs="Times New Roman"/>
          <w:lang w:val="es-ES"/>
        </w:rPr>
        <w:t xml:space="preserve"> por un resorte o una pal</w:t>
      </w:r>
      <w:r w:rsidR="00477EC7">
        <w:rPr>
          <w:rFonts w:cs="Times New Roman"/>
          <w:lang w:val="es-ES"/>
        </w:rPr>
        <w:t xml:space="preserve">anca dentro de un marco rígido. </w:t>
      </w:r>
      <w:r w:rsidRPr="007C0524">
        <w:rPr>
          <w:rFonts w:cs="Times New Roman"/>
          <w:lang w:val="es-ES"/>
        </w:rPr>
        <w:t xml:space="preserve">El marco que lleva la masa sísmica está conectado firmemente a la fuente de vibración que tenga </w:t>
      </w:r>
      <w:r w:rsidR="002D300C">
        <w:rPr>
          <w:rFonts w:cs="Times New Roman"/>
          <w:lang w:val="es-ES"/>
        </w:rPr>
        <w:t>características medibles</w:t>
      </w:r>
      <w:r w:rsidRPr="007C0524">
        <w:rPr>
          <w:rFonts w:cs="Times New Roman"/>
          <w:lang w:val="es-ES"/>
        </w:rPr>
        <w:t>. Como el sistema vibra, la masa tiende a permanecer fija en su posición de modo que el movimiento puede ser registrado como un desplazamiento relativo entre la masa y el marco. Este desplazamiento es detectado por un transductor apropiado y la señal de salida se procesa adicionalmente. Sin embargo, la masa sísmica no permanece absolutamente constante; pero para frecuencias seleccionadas, de manera satisfactoria puede actuar como una posición de referencia. Mediante la selección</w:t>
      </w:r>
      <w:r w:rsidR="00107B33">
        <w:rPr>
          <w:rFonts w:cs="Times New Roman"/>
          <w:lang w:val="es-ES"/>
        </w:rPr>
        <w:t xml:space="preserve"> apropiada de la masa, la prim</w:t>
      </w:r>
      <w:r w:rsidRPr="007C0524">
        <w:rPr>
          <w:rFonts w:cs="Times New Roman"/>
          <w:lang w:val="es-ES"/>
        </w:rPr>
        <w:t>era, y combinaciones de los amortiguadores, los instrumentos sísmicos pueden ser utilizados ya sea para la aceleración o mediciones de desplazamiento. En general, una gran masa y resorte suave son apropiados para mediciones de vibración y de desplazamiento, mientras que una masa relativamente pequeña y resorte rígi</w:t>
      </w:r>
      <w:r w:rsidR="00D47D2F">
        <w:rPr>
          <w:rFonts w:cs="Times New Roman"/>
          <w:lang w:val="es-ES"/>
        </w:rPr>
        <w:t>do se utilizan en acelerómetros</w:t>
      </w:r>
      <w:r w:rsidRPr="007C0524">
        <w:rPr>
          <w:rFonts w:cs="Times New Roman"/>
          <w:lang w:val="es-ES"/>
        </w:rPr>
        <w:t>.</w:t>
      </w:r>
      <w:r w:rsidR="00477EC7">
        <w:rPr>
          <w:rFonts w:cs="Times New Roman"/>
          <w:lang w:val="es-ES"/>
        </w:rPr>
        <w:tab/>
        <w:t xml:space="preserve"> </w:t>
      </w:r>
      <w:r w:rsidR="00477EC7">
        <w:t>Este sensor detecta la posición a través de la transferencia de calor. Una masa sísmica se coloca encima de una fuente de calor. Si la masa se mueve a causa de la aceleración, la proximidad de la fuente de calor y la temperatura de la masa cambia. Las termopilas de polisilicio se utilizan para detectar cambios en la temperatura.</w:t>
      </w:r>
    </w:p>
    <w:p w14:paraId="49DCD7B5" w14:textId="4C77FDB5" w:rsidR="009E4A55" w:rsidRDefault="009E4A55" w:rsidP="009E4A55">
      <w:pPr>
        <w:jc w:val="center"/>
        <w:rPr>
          <w:lang w:val="es-ES"/>
        </w:rPr>
      </w:pPr>
      <w:r>
        <w:rPr>
          <w:noProof/>
          <w:lang w:eastAsia="es-MX"/>
        </w:rPr>
        <w:drawing>
          <wp:inline distT="0" distB="0" distL="0" distR="0" wp14:anchorId="324CD4F5" wp14:editId="2A548183">
            <wp:extent cx="2019300" cy="1158618"/>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63278" cy="1183851"/>
                    </a:xfrm>
                    <a:prstGeom prst="rect">
                      <a:avLst/>
                    </a:prstGeom>
                  </pic:spPr>
                </pic:pic>
              </a:graphicData>
            </a:graphic>
          </wp:inline>
        </w:drawing>
      </w:r>
    </w:p>
    <w:p w14:paraId="004BCD8D" w14:textId="3B837169" w:rsidR="004D79FA" w:rsidRPr="00B7017A" w:rsidRDefault="00B7017A">
      <w:pPr>
        <w:pStyle w:val="Descripcin"/>
      </w:pPr>
      <w:bookmarkStart w:id="2584" w:name="_Toc479531512"/>
      <w:bookmarkStart w:id="2585" w:name="_Toc482747503"/>
      <w:r w:rsidRPr="00803B69">
        <w:t>Fig. 1.</w:t>
      </w:r>
      <w:r w:rsidRPr="00803B69">
        <w:fldChar w:fldCharType="begin"/>
      </w:r>
      <w:r w:rsidRPr="00AD2FDE">
        <w:instrText xml:space="preserve"> SEQ Fig. \* ARABIC </w:instrText>
      </w:r>
      <w:r w:rsidRPr="00803B69">
        <w:rPr>
          <w:rPrChange w:id="2586" w:author="Tanya Hernández" w:date="2017-05-17T01:28:00Z">
            <w:rPr/>
          </w:rPrChange>
        </w:rPr>
        <w:fldChar w:fldCharType="separate"/>
      </w:r>
      <w:ins w:id="2587" w:author="Tanya Hernández" w:date="2017-05-21T21:21:00Z">
        <w:r w:rsidR="00604603">
          <w:t>6</w:t>
        </w:r>
      </w:ins>
      <w:del w:id="2588" w:author="Tanya Hernández" w:date="2017-05-17T01:33:00Z">
        <w:r w:rsidR="005B2C04" w:rsidRPr="00803B69" w:rsidDel="00262C61">
          <w:delText>6</w:delText>
        </w:r>
      </w:del>
      <w:r w:rsidRPr="00803B69">
        <w:fldChar w:fldCharType="end"/>
      </w:r>
      <w:r>
        <w:t xml:space="preserve"> </w:t>
      </w:r>
      <w:r w:rsidR="00DF266E" w:rsidRPr="00B7017A">
        <w:t>Acelerómetro</w:t>
      </w:r>
      <w:r w:rsidR="002D300C" w:rsidRPr="00B7017A">
        <w:t xml:space="preserve"> t</w:t>
      </w:r>
      <w:r w:rsidR="00A96DA9" w:rsidRPr="00B7017A">
        <w:t>érmico</w:t>
      </w:r>
      <w:r w:rsidR="0099059C" w:rsidRPr="00B7017A">
        <w:t xml:space="preserve"> [</w:t>
      </w:r>
      <w:r w:rsidR="0029737E" w:rsidRPr="00B7017A">
        <w:t>23</w:t>
      </w:r>
      <w:r w:rsidR="002F3274" w:rsidRPr="00B7017A">
        <w:t>].</w:t>
      </w:r>
      <w:bookmarkEnd w:id="2584"/>
      <w:bookmarkEnd w:id="2585"/>
    </w:p>
    <w:p w14:paraId="4739D7A0" w14:textId="780FF23B" w:rsidR="00C81E7D" w:rsidRDefault="00A96DA9" w:rsidP="00AC1909">
      <w:pPr>
        <w:pStyle w:val="Prrafodelista"/>
        <w:numPr>
          <w:ilvl w:val="0"/>
          <w:numId w:val="42"/>
        </w:numPr>
        <w:tabs>
          <w:tab w:val="right" w:pos="8838"/>
        </w:tabs>
        <w:spacing w:after="240"/>
        <w:jc w:val="left"/>
        <w:rPr>
          <w:rFonts w:cs="Times New Roman"/>
        </w:rPr>
      </w:pPr>
      <w:r w:rsidRPr="00A96DA9">
        <w:rPr>
          <w:rFonts w:cs="Times New Roman"/>
        </w:rPr>
        <w:t xml:space="preserve">Acelerómetro con tecnología </w:t>
      </w:r>
      <w:r w:rsidR="00C81E7D" w:rsidRPr="00A96DA9">
        <w:rPr>
          <w:rFonts w:cs="Times New Roman"/>
        </w:rPr>
        <w:t>MEMS</w:t>
      </w:r>
    </w:p>
    <w:p w14:paraId="7A7B5F30" w14:textId="5652E7FC" w:rsidR="00A96DA9" w:rsidRPr="00A96DA9" w:rsidRDefault="003F127E" w:rsidP="004B13D5">
      <w:pPr>
        <w:tabs>
          <w:tab w:val="right" w:pos="8838"/>
        </w:tabs>
        <w:spacing w:after="240"/>
        <w:rPr>
          <w:rFonts w:cs="Times New Roman"/>
        </w:rPr>
      </w:pPr>
      <w:r>
        <w:rPr>
          <w:rFonts w:cs="Times New Roman"/>
        </w:rPr>
        <w:t>Estos</w:t>
      </w:r>
      <w:r w:rsidR="00A96DA9" w:rsidRPr="00A96DA9">
        <w:rPr>
          <w:rFonts w:cs="Times New Roman"/>
        </w:rPr>
        <w:t xml:space="preserve"> acelerómetros son</w:t>
      </w:r>
      <w:r w:rsidR="004B13D5">
        <w:rPr>
          <w:rFonts w:cs="Times New Roman"/>
        </w:rPr>
        <w:t xml:space="preserve"> ampliamente utilizados</w:t>
      </w:r>
      <w:r w:rsidR="00A96DA9" w:rsidRPr="00A96DA9">
        <w:rPr>
          <w:rFonts w:cs="Times New Roman"/>
        </w:rPr>
        <w:t xml:space="preserve"> en aplicaciones como: dinámica de vehículos, detección de orientación de teléfonos móviles, estabilidad de imagen, inclinación, detección de g</w:t>
      </w:r>
      <w:r>
        <w:rPr>
          <w:rFonts w:cs="Times New Roman"/>
        </w:rPr>
        <w:t>olpes y dispositivos antirrobo.</w:t>
      </w:r>
    </w:p>
    <w:p w14:paraId="7F44F1FE" w14:textId="69FFB1CA" w:rsidR="00A96DA9" w:rsidRDefault="00A96DA9" w:rsidP="004B13D5">
      <w:pPr>
        <w:tabs>
          <w:tab w:val="right" w:pos="8838"/>
        </w:tabs>
        <w:spacing w:after="240"/>
        <w:rPr>
          <w:rFonts w:cs="Times New Roman"/>
        </w:rPr>
      </w:pPr>
      <w:r w:rsidRPr="00A96DA9">
        <w:rPr>
          <w:rFonts w:cs="Times New Roman"/>
        </w:rPr>
        <w:t>Los acelerómetros de capacitancia variable están disponibles en varias configuraciones, incluidos sensores de vibraciones basados en un circuito oscilador sintonizable y sistemas mecánicos micro eléctricos (MEMS). Los circuitos de oscilador sintonizable incorporan un capacitor con una placa que actúa como una masa móvil tipo diafragma en relación con otras placas fijas. La aceleración hace que el diafragma se flexione, creando un cambio capacitivo. Esto cambia la tensión pico de la oscilación. Los acelerómetros MEM se implementan como un capacitor variable modificado por una viga en voladizo conectada a una masa de prueba. Están disponibles en dispositivos compatibles con 1 a 3 ejes. Acelerómetros MEMS utilizan interfaces seriales como I2C y SPI. Tienen alta linealidad y se utilizan mayormente en aplicaciones de baja frecuencia.</w:t>
      </w:r>
    </w:p>
    <w:p w14:paraId="459A8F47" w14:textId="681495F6" w:rsidR="004B13D5" w:rsidRDefault="004B13D5" w:rsidP="004B13D5">
      <w:pPr>
        <w:tabs>
          <w:tab w:val="right" w:pos="8838"/>
        </w:tabs>
        <w:spacing w:after="240"/>
        <w:jc w:val="center"/>
        <w:rPr>
          <w:rFonts w:cs="Times New Roman"/>
        </w:rPr>
      </w:pPr>
      <w:r>
        <w:rPr>
          <w:noProof/>
          <w:lang w:eastAsia="es-MX"/>
        </w:rPr>
        <w:drawing>
          <wp:inline distT="0" distB="0" distL="0" distR="0" wp14:anchorId="401BA816" wp14:editId="2516595B">
            <wp:extent cx="1333500" cy="948267"/>
            <wp:effectExtent l="0" t="0" r="0" b="4445"/>
            <wp:docPr id="38" name="Imagen 38" descr="Resultado de imagen para acelerometro con tecnologia m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celerometro con tecnologia mem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9028" cy="959309"/>
                    </a:xfrm>
                    <a:prstGeom prst="rect">
                      <a:avLst/>
                    </a:prstGeom>
                    <a:noFill/>
                    <a:ln>
                      <a:noFill/>
                    </a:ln>
                  </pic:spPr>
                </pic:pic>
              </a:graphicData>
            </a:graphic>
          </wp:inline>
        </w:drawing>
      </w:r>
    </w:p>
    <w:p w14:paraId="34766087" w14:textId="56A673DE" w:rsidR="00AC5D3B" w:rsidRPr="00E747D5" w:rsidRDefault="00B7017A">
      <w:pPr>
        <w:pStyle w:val="Descripcin"/>
      </w:pPr>
      <w:bookmarkStart w:id="2589" w:name="_Toc479531513"/>
      <w:bookmarkStart w:id="2590" w:name="_Toc482747504"/>
      <w:r w:rsidRPr="00262C61">
        <w:lastRenderedPageBreak/>
        <w:t>Fig. 1.</w:t>
      </w:r>
      <w:r w:rsidRPr="005E6164">
        <w:fldChar w:fldCharType="begin"/>
      </w:r>
      <w:r w:rsidRPr="00DC6245">
        <w:instrText xml:space="preserve"> SEQ Fig. \* ARABIC </w:instrText>
      </w:r>
      <w:r w:rsidRPr="005E6164">
        <w:rPr>
          <w:rPrChange w:id="2591" w:author="Tanya Hernández" w:date="2017-05-16T23:25:00Z">
            <w:rPr/>
          </w:rPrChange>
        </w:rPr>
        <w:fldChar w:fldCharType="separate"/>
      </w:r>
      <w:ins w:id="2592" w:author="Tanya Hernández" w:date="2017-05-21T21:21:00Z">
        <w:r w:rsidR="00604603">
          <w:t>7</w:t>
        </w:r>
      </w:ins>
      <w:del w:id="2593" w:author="Tanya Hernández" w:date="2017-05-17T01:33:00Z">
        <w:r w:rsidR="005B2C04" w:rsidRPr="00DC6245" w:rsidDel="00262C61">
          <w:delText>7</w:delText>
        </w:r>
      </w:del>
      <w:r w:rsidRPr="005E6164">
        <w:fldChar w:fldCharType="end"/>
      </w:r>
      <w:r>
        <w:t xml:space="preserve"> </w:t>
      </w:r>
      <w:r w:rsidR="00AC5D3B" w:rsidRPr="00E747D5">
        <w:t>Acelerómetro con tecnología MEMS</w:t>
      </w:r>
      <w:r w:rsidR="00273B88" w:rsidRPr="00E747D5">
        <w:t xml:space="preserve"> [24</w:t>
      </w:r>
      <w:r w:rsidR="00AC5D3B" w:rsidRPr="00E747D5">
        <w:t>].</w:t>
      </w:r>
      <w:bookmarkEnd w:id="2589"/>
      <w:bookmarkEnd w:id="2590"/>
    </w:p>
    <w:p w14:paraId="09FF412D" w14:textId="6F72F423" w:rsidR="00E05CCB" w:rsidRPr="007C0524" w:rsidRDefault="00B93B9C" w:rsidP="00803B69">
      <w:pPr>
        <w:pStyle w:val="Ttulo3"/>
      </w:pPr>
      <w:bookmarkStart w:id="2594" w:name="_Toc480316122"/>
      <w:bookmarkStart w:id="2595" w:name="_Toc483160347"/>
      <w:r>
        <w:t>1.5.5</w:t>
      </w:r>
      <w:r w:rsidR="00EC117E">
        <w:t xml:space="preserve"> </w:t>
      </w:r>
      <w:r w:rsidR="00912168">
        <w:t>S</w:t>
      </w:r>
      <w:r w:rsidR="00EC117E">
        <w:t xml:space="preserve">ensor </w:t>
      </w:r>
      <w:r w:rsidR="00912168">
        <w:t xml:space="preserve">de </w:t>
      </w:r>
      <w:r w:rsidR="00EC117E">
        <w:t>frecuencia cardiaca</w:t>
      </w:r>
      <w:bookmarkEnd w:id="2594"/>
      <w:bookmarkEnd w:id="2595"/>
    </w:p>
    <w:p w14:paraId="1758F78F" w14:textId="280CE53E" w:rsidR="00E214DD" w:rsidRPr="002B1905" w:rsidRDefault="002B1905" w:rsidP="002B1905">
      <w:pPr>
        <w:spacing w:after="240"/>
        <w:rPr>
          <w:rFonts w:cs="Times New Roman"/>
        </w:rPr>
      </w:pPr>
      <w:r>
        <w:rPr>
          <w:rFonts w:cs="Times New Roman"/>
        </w:rPr>
        <w:t>Definición</w:t>
      </w:r>
    </w:p>
    <w:p w14:paraId="512B748F" w14:textId="7846B4B6" w:rsidR="005A5108" w:rsidRDefault="00E214DD" w:rsidP="002B1905">
      <w:pPr>
        <w:spacing w:after="240"/>
        <w:rPr>
          <w:rFonts w:eastAsiaTheme="majorEastAsia" w:cstheme="majorBidi"/>
          <w:szCs w:val="26"/>
        </w:rPr>
      </w:pPr>
      <w:r w:rsidRPr="007C0524">
        <w:rPr>
          <w:rFonts w:cs="Times New Roman"/>
        </w:rPr>
        <w:t>La frecuencia cardiaca</w:t>
      </w:r>
      <w:r w:rsidRPr="007C0524">
        <w:rPr>
          <w:rFonts w:eastAsiaTheme="majorEastAsia" w:cstheme="majorBidi"/>
          <w:szCs w:val="26"/>
        </w:rPr>
        <w:t xml:space="preserve"> permite medir la cantidad de sangre por minuto que llega al corazón</w:t>
      </w:r>
      <w:r w:rsidR="00D91E2F" w:rsidRPr="007C0524">
        <w:rPr>
          <w:rFonts w:eastAsiaTheme="majorEastAsia" w:cstheme="majorBidi"/>
          <w:szCs w:val="26"/>
        </w:rPr>
        <w:t>,</w:t>
      </w:r>
      <w:r w:rsidRPr="007C0524">
        <w:rPr>
          <w:rFonts w:eastAsiaTheme="majorEastAsia" w:cstheme="majorBidi"/>
          <w:szCs w:val="26"/>
        </w:rPr>
        <w:t xml:space="preserve"> por ello para determinar</w:t>
      </w:r>
      <w:r w:rsidR="00D91E2F" w:rsidRPr="007C0524">
        <w:rPr>
          <w:rFonts w:eastAsiaTheme="majorEastAsia" w:cstheme="majorBidi"/>
          <w:szCs w:val="26"/>
        </w:rPr>
        <w:t xml:space="preserve"> esa variable necesitamos un dispositivo que mida la frecuencia del corazón, por lo tanto </w:t>
      </w:r>
      <w:r w:rsidR="00EF45A0" w:rsidRPr="007C0524">
        <w:rPr>
          <w:rFonts w:eastAsiaTheme="majorEastAsia" w:cstheme="majorBidi"/>
          <w:szCs w:val="26"/>
        </w:rPr>
        <w:t>a continuación se dará una definición de</w:t>
      </w:r>
      <w:r w:rsidR="00D91E2F" w:rsidRPr="007C0524">
        <w:rPr>
          <w:rFonts w:eastAsiaTheme="majorEastAsia" w:cstheme="majorBidi"/>
          <w:szCs w:val="26"/>
        </w:rPr>
        <w:t xml:space="preserve">l </w:t>
      </w:r>
      <w:r w:rsidR="009B454E">
        <w:rPr>
          <w:rFonts w:eastAsiaTheme="majorEastAsia" w:cstheme="majorBidi"/>
          <w:szCs w:val="26"/>
        </w:rPr>
        <w:t>sensor para este tipo de variabl</w:t>
      </w:r>
      <w:r w:rsidR="00D91E2F" w:rsidRPr="007C0524">
        <w:rPr>
          <w:rFonts w:eastAsiaTheme="majorEastAsia" w:cstheme="majorBidi"/>
          <w:szCs w:val="26"/>
        </w:rPr>
        <w:t xml:space="preserve">e, </w:t>
      </w:r>
      <w:r w:rsidR="0021713A" w:rsidRPr="007C0524">
        <w:rPr>
          <w:rFonts w:eastAsiaTheme="majorEastAsia" w:cstheme="majorBidi"/>
          <w:szCs w:val="26"/>
        </w:rPr>
        <w:t xml:space="preserve">es un dispositivo conformado por un transmisor y un receptor </w:t>
      </w:r>
      <w:r w:rsidR="00543EFE" w:rsidRPr="007C0524">
        <w:rPr>
          <w:rFonts w:eastAsiaTheme="majorEastAsia" w:cstheme="majorBidi"/>
          <w:szCs w:val="26"/>
        </w:rPr>
        <w:t xml:space="preserve">conformados por fotodiodos, </w:t>
      </w:r>
      <w:r w:rsidR="0021713A" w:rsidRPr="007C0524">
        <w:rPr>
          <w:rFonts w:eastAsiaTheme="majorEastAsia" w:cstheme="majorBidi"/>
          <w:szCs w:val="26"/>
        </w:rPr>
        <w:t xml:space="preserve">los cuales tienen la función de </w:t>
      </w:r>
      <w:r w:rsidR="00543EFE" w:rsidRPr="007C0524">
        <w:rPr>
          <w:rFonts w:eastAsiaTheme="majorEastAsia" w:cstheme="majorBidi"/>
          <w:szCs w:val="26"/>
        </w:rPr>
        <w:t xml:space="preserve">detectar la cantidad de sangre que fluye </w:t>
      </w:r>
      <w:r w:rsidR="00EF45A0" w:rsidRPr="007C0524">
        <w:rPr>
          <w:rFonts w:eastAsiaTheme="majorEastAsia" w:cstheme="majorBidi"/>
          <w:szCs w:val="26"/>
        </w:rPr>
        <w:t xml:space="preserve">dependiendo de la zona donde </w:t>
      </w:r>
      <w:r w:rsidR="00A1152D">
        <w:rPr>
          <w:rFonts w:eastAsiaTheme="majorEastAsia" w:cstheme="majorBidi"/>
          <w:szCs w:val="26"/>
        </w:rPr>
        <w:t xml:space="preserve">sea </w:t>
      </w:r>
      <w:r w:rsidR="00EF45A0" w:rsidRPr="007C0524">
        <w:rPr>
          <w:rFonts w:eastAsiaTheme="majorEastAsia" w:cstheme="majorBidi"/>
          <w:szCs w:val="26"/>
        </w:rPr>
        <w:t xml:space="preserve">colocado </w:t>
      </w:r>
      <w:r w:rsidR="00543EFE" w:rsidRPr="007C0524">
        <w:rPr>
          <w:rFonts w:eastAsiaTheme="majorEastAsia" w:cstheme="majorBidi"/>
          <w:szCs w:val="26"/>
        </w:rPr>
        <w:t>en</w:t>
      </w:r>
      <w:r w:rsidR="00EF45A0" w:rsidRPr="007C0524">
        <w:rPr>
          <w:rFonts w:eastAsiaTheme="majorEastAsia" w:cstheme="majorBidi"/>
          <w:szCs w:val="26"/>
        </w:rPr>
        <w:t xml:space="preserve"> un</w:t>
      </w:r>
      <w:r w:rsidR="00543EFE" w:rsidRPr="007C0524">
        <w:rPr>
          <w:rFonts w:eastAsiaTheme="majorEastAsia" w:cstheme="majorBidi"/>
          <w:szCs w:val="26"/>
        </w:rPr>
        <w:t xml:space="preserve"> determinado tiempo</w:t>
      </w:r>
      <w:r w:rsidR="00390D7E" w:rsidRPr="007C0524">
        <w:rPr>
          <w:rFonts w:eastAsiaTheme="majorEastAsia" w:cstheme="majorBidi"/>
          <w:szCs w:val="26"/>
        </w:rPr>
        <w:t>.</w:t>
      </w:r>
    </w:p>
    <w:p w14:paraId="442AD1D9" w14:textId="0B8EBB8B" w:rsidR="00B7017A" w:rsidRDefault="00B7017A" w:rsidP="002A5813">
      <w:pPr>
        <w:spacing w:after="240"/>
        <w:ind w:firstLine="0"/>
        <w:rPr>
          <w:ins w:id="2596" w:author="Tanya Hernández" w:date="2017-05-16T23:25:00Z"/>
          <w:rFonts w:eastAsiaTheme="majorEastAsia" w:cstheme="majorBidi"/>
          <w:szCs w:val="26"/>
        </w:rPr>
      </w:pPr>
    </w:p>
    <w:p w14:paraId="7DBD7745" w14:textId="77777777" w:rsidR="00DC6245" w:rsidRPr="002B1905" w:rsidRDefault="00DC6245" w:rsidP="002A5813">
      <w:pPr>
        <w:spacing w:after="240"/>
        <w:ind w:firstLine="0"/>
        <w:rPr>
          <w:rFonts w:eastAsiaTheme="majorEastAsia" w:cstheme="majorBidi"/>
          <w:szCs w:val="26"/>
        </w:rPr>
      </w:pPr>
    </w:p>
    <w:p w14:paraId="5F4D21F8" w14:textId="2ED537C2" w:rsidR="00390D7E" w:rsidRPr="00DE1900" w:rsidRDefault="00390D7E" w:rsidP="00390D7E">
      <w:pPr>
        <w:spacing w:before="240"/>
        <w:rPr>
          <w:rFonts w:cs="Times New Roman"/>
        </w:rPr>
      </w:pPr>
      <w:r w:rsidRPr="00DF266E">
        <w:rPr>
          <w:rFonts w:cs="Times New Roman"/>
        </w:rPr>
        <w:t>Tipos de sensores</w:t>
      </w:r>
      <w:r w:rsidR="002B1905">
        <w:rPr>
          <w:rFonts w:cs="Times New Roman"/>
        </w:rPr>
        <w:t xml:space="preserve"> de frecuencia cardiaca</w:t>
      </w:r>
    </w:p>
    <w:p w14:paraId="2BE0098D" w14:textId="1E997A63" w:rsidR="00E05CCB" w:rsidRPr="00DE1900" w:rsidRDefault="00AA7E8D" w:rsidP="00AA0170">
      <w:pPr>
        <w:spacing w:before="240"/>
        <w:rPr>
          <w:rFonts w:cs="Times New Roman"/>
        </w:rPr>
      </w:pPr>
      <w:r w:rsidRPr="00DE1900">
        <w:rPr>
          <w:rFonts w:cs="Times New Roman"/>
        </w:rPr>
        <w:t>Óptic</w:t>
      </w:r>
      <w:r w:rsidR="00E05CCB" w:rsidRPr="00DE1900">
        <w:rPr>
          <w:rFonts w:cs="Times New Roman"/>
        </w:rPr>
        <w:t>o</w:t>
      </w:r>
    </w:p>
    <w:p w14:paraId="263C863C" w14:textId="3DC9570C" w:rsidR="008319A6" w:rsidRPr="007C0524" w:rsidRDefault="008319A6" w:rsidP="008319A6">
      <w:pPr>
        <w:spacing w:before="100" w:beforeAutospacing="1"/>
        <w:rPr>
          <w:rFonts w:eastAsiaTheme="majorEastAsia" w:cstheme="majorBidi"/>
          <w:szCs w:val="26"/>
        </w:rPr>
      </w:pPr>
      <w:r w:rsidRPr="007C0524">
        <w:rPr>
          <w:rFonts w:eastAsiaTheme="majorEastAsia" w:cstheme="majorBidi"/>
          <w:szCs w:val="26"/>
        </w:rPr>
        <w:t xml:space="preserve">Emplean fotocélulas como elementos de detección. A veces disponen de un cabezal que contiene un emisor de luz y la </w:t>
      </w:r>
      <w:r w:rsidRPr="005A5108">
        <w:rPr>
          <w:rFonts w:eastAsiaTheme="majorEastAsia" w:cstheme="majorBidi"/>
          <w:szCs w:val="26"/>
        </w:rPr>
        <w:t>fotocélula</w:t>
      </w:r>
      <w:r w:rsidRPr="007C0524">
        <w:rPr>
          <w:rFonts w:eastAsiaTheme="majorEastAsia" w:cstheme="majorBidi"/>
          <w:szCs w:val="26"/>
        </w:rPr>
        <w:t xml:space="preserve"> de detección del haz reflejado sobre el objeto. Otros trabajan en modo barrera y se utilizan para cubrir mayores distancias, con fuentes luminosas independientes del detector. Ambos tipos suelen trabajar con frecuencias en la banda de infrarrojos. Su utilización principal es como detectores de posición. El principio de funcionamiento está basado en la generación de un haz luminoso por parte de un </w:t>
      </w:r>
      <w:r w:rsidRPr="009627A7">
        <w:rPr>
          <w:rFonts w:eastAsiaTheme="majorEastAsia" w:cstheme="majorBidi"/>
          <w:szCs w:val="26"/>
        </w:rPr>
        <w:t>fotoemisor</w:t>
      </w:r>
      <w:r w:rsidRPr="007C0524">
        <w:rPr>
          <w:rFonts w:eastAsiaTheme="majorEastAsia" w:cstheme="majorBidi"/>
          <w:szCs w:val="26"/>
        </w:rPr>
        <w:t xml:space="preserve">, que se proyecta sobre un </w:t>
      </w:r>
      <w:r w:rsidRPr="009627A7">
        <w:rPr>
          <w:rFonts w:eastAsiaTheme="majorEastAsia" w:cstheme="majorBidi"/>
          <w:szCs w:val="26"/>
        </w:rPr>
        <w:t>fotorreceptor,</w:t>
      </w:r>
      <w:r w:rsidRPr="007C0524">
        <w:rPr>
          <w:rFonts w:eastAsiaTheme="majorEastAsia" w:cstheme="majorBidi"/>
          <w:szCs w:val="26"/>
        </w:rPr>
        <w:t xml:space="preserve"> o bien, sobre un dispositivo reflectante. La interrupción o reflexión del haz, por parte del objeto a detectar, provoca el cambio de estado en la salida de la fotocélula.</w:t>
      </w:r>
    </w:p>
    <w:p w14:paraId="36E95D8F" w14:textId="0A80818A" w:rsidR="008319A6" w:rsidRPr="007C0524" w:rsidRDefault="008319A6" w:rsidP="00E05CCB">
      <w:pPr>
        <w:spacing w:before="240"/>
        <w:rPr>
          <w:rFonts w:eastAsiaTheme="majorEastAsia" w:cstheme="majorBidi"/>
          <w:szCs w:val="26"/>
        </w:rPr>
      </w:pPr>
      <w:r w:rsidRPr="007C0524">
        <w:rPr>
          <w:rFonts w:eastAsiaTheme="majorEastAsia" w:cstheme="majorBidi"/>
          <w:szCs w:val="26"/>
        </w:rPr>
        <w:t>Se clasifican según su sistema de detección:</w:t>
      </w:r>
    </w:p>
    <w:p w14:paraId="54D88BDE" w14:textId="7EF64473" w:rsidR="008319A6" w:rsidRPr="007C0524" w:rsidRDefault="008319A6" w:rsidP="00FE1C9A">
      <w:pPr>
        <w:pStyle w:val="Prrafodelista"/>
        <w:numPr>
          <w:ilvl w:val="0"/>
          <w:numId w:val="13"/>
        </w:numPr>
        <w:spacing w:before="240"/>
        <w:rPr>
          <w:rFonts w:eastAsiaTheme="majorEastAsia" w:cstheme="majorBidi"/>
          <w:szCs w:val="26"/>
        </w:rPr>
      </w:pPr>
      <w:r w:rsidRPr="007C0524">
        <w:rPr>
          <w:rFonts w:eastAsiaTheme="majorEastAsia" w:cstheme="majorBidi"/>
          <w:szCs w:val="26"/>
        </w:rPr>
        <w:t>Sistema de detección de “barrera”</w:t>
      </w:r>
    </w:p>
    <w:p w14:paraId="04044114" w14:textId="3437D3F4" w:rsidR="008319A6" w:rsidRPr="007C0524" w:rsidRDefault="008319A6" w:rsidP="00FE1C9A">
      <w:pPr>
        <w:pStyle w:val="Prrafodelista"/>
        <w:numPr>
          <w:ilvl w:val="0"/>
          <w:numId w:val="13"/>
        </w:numPr>
        <w:spacing w:before="240"/>
        <w:rPr>
          <w:rFonts w:eastAsiaTheme="majorEastAsia" w:cstheme="majorBidi"/>
          <w:szCs w:val="26"/>
        </w:rPr>
      </w:pPr>
      <w:r w:rsidRPr="007C0524">
        <w:rPr>
          <w:rFonts w:eastAsiaTheme="majorEastAsia" w:cstheme="majorBidi"/>
          <w:szCs w:val="26"/>
        </w:rPr>
        <w:t xml:space="preserve">Sistema de detección “réflex” </w:t>
      </w:r>
    </w:p>
    <w:p w14:paraId="1DBAC477" w14:textId="32ED95E4" w:rsidR="008319A6" w:rsidRDefault="008319A6" w:rsidP="00FE1C9A">
      <w:pPr>
        <w:pStyle w:val="Prrafodelista"/>
        <w:numPr>
          <w:ilvl w:val="0"/>
          <w:numId w:val="13"/>
        </w:numPr>
        <w:spacing w:before="240"/>
        <w:rPr>
          <w:rFonts w:eastAsiaTheme="majorEastAsia" w:cstheme="majorBidi"/>
          <w:szCs w:val="26"/>
        </w:rPr>
      </w:pPr>
      <w:r w:rsidRPr="007C0524">
        <w:rPr>
          <w:rFonts w:eastAsiaTheme="majorEastAsia" w:cstheme="majorBidi"/>
          <w:szCs w:val="26"/>
        </w:rPr>
        <w:t>Sistema de detección “autoreflex”</w:t>
      </w:r>
    </w:p>
    <w:p w14:paraId="48ACEE42" w14:textId="24AC1D44" w:rsidR="008319A6" w:rsidRPr="00DE1900" w:rsidRDefault="00AA7E8D" w:rsidP="00562D1E">
      <w:pPr>
        <w:spacing w:before="240"/>
        <w:ind w:left="284" w:firstLine="0"/>
        <w:rPr>
          <w:rFonts w:eastAsiaTheme="majorEastAsia" w:cstheme="majorBidi"/>
          <w:szCs w:val="26"/>
        </w:rPr>
      </w:pPr>
      <w:r w:rsidRPr="00DE1900">
        <w:rPr>
          <w:rFonts w:eastAsiaTheme="majorEastAsia" w:cstheme="majorBidi"/>
          <w:szCs w:val="26"/>
        </w:rPr>
        <w:t>F</w:t>
      </w:r>
      <w:r w:rsidR="008319A6" w:rsidRPr="00DE1900">
        <w:rPr>
          <w:rFonts w:eastAsiaTheme="majorEastAsia" w:cstheme="majorBidi"/>
          <w:szCs w:val="26"/>
        </w:rPr>
        <w:t xml:space="preserve">otoeléctrico de barrera </w:t>
      </w:r>
    </w:p>
    <w:p w14:paraId="01699A3B" w14:textId="2478069E" w:rsidR="007C0524" w:rsidRPr="009627A7" w:rsidRDefault="008319A6" w:rsidP="009627A7">
      <w:pPr>
        <w:spacing w:before="240"/>
        <w:rPr>
          <w:rFonts w:eastAsiaTheme="majorEastAsia" w:cstheme="majorBidi"/>
          <w:szCs w:val="26"/>
        </w:rPr>
      </w:pPr>
      <w:r w:rsidRPr="007C0524">
        <w:rPr>
          <w:rFonts w:eastAsiaTheme="majorEastAsia" w:cstheme="majorBidi"/>
          <w:szCs w:val="26"/>
        </w:rPr>
        <w:t>Dispone de emisor y receptor de haz lum</w:t>
      </w:r>
      <w:r w:rsidR="009627A7">
        <w:rPr>
          <w:rFonts w:eastAsiaTheme="majorEastAsia" w:cstheme="majorBidi"/>
          <w:szCs w:val="26"/>
        </w:rPr>
        <w:t>inoso dispuestos separadamente</w:t>
      </w:r>
      <w:r w:rsidR="00562D1E">
        <w:rPr>
          <w:rFonts w:eastAsiaTheme="majorEastAsia" w:cstheme="majorBidi"/>
          <w:szCs w:val="26"/>
        </w:rPr>
        <w:t>.</w:t>
      </w:r>
      <w:r w:rsidR="009627A7">
        <w:rPr>
          <w:rFonts w:eastAsiaTheme="majorEastAsia" w:cstheme="majorBidi"/>
          <w:szCs w:val="26"/>
        </w:rPr>
        <w:t xml:space="preserve"> </w:t>
      </w:r>
    </w:p>
    <w:p w14:paraId="7C1C7186" w14:textId="202FD25E" w:rsidR="008319A6" w:rsidRPr="00DE1900" w:rsidRDefault="00AA7E8D" w:rsidP="004D79FA">
      <w:pPr>
        <w:spacing w:before="240"/>
        <w:rPr>
          <w:rFonts w:eastAsiaTheme="majorEastAsia" w:cstheme="majorBidi"/>
          <w:szCs w:val="26"/>
        </w:rPr>
      </w:pPr>
      <w:r w:rsidRPr="00DE1900">
        <w:rPr>
          <w:rFonts w:eastAsiaTheme="majorEastAsia" w:cstheme="majorBidi"/>
          <w:szCs w:val="26"/>
        </w:rPr>
        <w:t>Óptico</w:t>
      </w:r>
      <w:r w:rsidR="008319A6" w:rsidRPr="00DE1900">
        <w:rPr>
          <w:rFonts w:eastAsiaTheme="majorEastAsia" w:cstheme="majorBidi"/>
          <w:szCs w:val="26"/>
        </w:rPr>
        <w:t xml:space="preserve"> tipo réflex </w:t>
      </w:r>
    </w:p>
    <w:p w14:paraId="41B52237" w14:textId="59472D3F" w:rsidR="008319A6" w:rsidRPr="007C0524" w:rsidRDefault="008319A6" w:rsidP="00E05CCB">
      <w:pPr>
        <w:spacing w:before="240"/>
        <w:rPr>
          <w:rFonts w:eastAsiaTheme="majorEastAsia" w:cstheme="majorBidi"/>
          <w:szCs w:val="26"/>
        </w:rPr>
      </w:pPr>
      <w:r w:rsidRPr="007C0524">
        <w:rPr>
          <w:rFonts w:eastAsiaTheme="majorEastAsia" w:cstheme="majorBidi"/>
          <w:szCs w:val="26"/>
        </w:rPr>
        <w:t>Concentra en un solo bloque el emisor y receptor, siendo más fácil su instalación, aunque requiere u</w:t>
      </w:r>
      <w:r w:rsidR="009627A7">
        <w:rPr>
          <w:rFonts w:eastAsiaTheme="majorEastAsia" w:cstheme="majorBidi"/>
          <w:szCs w:val="26"/>
        </w:rPr>
        <w:t>n</w:t>
      </w:r>
      <w:r w:rsidRPr="007C0524">
        <w:rPr>
          <w:rFonts w:eastAsiaTheme="majorEastAsia" w:cstheme="majorBidi"/>
          <w:szCs w:val="26"/>
        </w:rPr>
        <w:t xml:space="preserve"> dispositivo reflector. Para este cometido se suele emplear un sistema catadióptrico, que tiene la propiedad del triedro trirectangular, el cual refleja la luz en la misma dirección en la que llega. Dispone de una mayor distancia de detección que el sistema de barrera, teniendo en cuenta que el trayecto que recorre el haz de luz es el doble</w:t>
      </w:r>
      <w:r w:rsidRPr="00DF266E">
        <w:rPr>
          <w:rFonts w:eastAsiaTheme="majorEastAsia" w:cstheme="majorBidi"/>
          <w:szCs w:val="26"/>
        </w:rPr>
        <w:t>.</w:t>
      </w:r>
    </w:p>
    <w:p w14:paraId="2048A8B6" w14:textId="60025693" w:rsidR="008319A6" w:rsidRPr="00DE1900" w:rsidRDefault="00AA7E8D" w:rsidP="00E05CCB">
      <w:pPr>
        <w:spacing w:before="240"/>
        <w:rPr>
          <w:rFonts w:eastAsiaTheme="majorEastAsia" w:cstheme="majorBidi"/>
          <w:szCs w:val="26"/>
        </w:rPr>
      </w:pPr>
      <w:r w:rsidRPr="00DE1900">
        <w:rPr>
          <w:rFonts w:eastAsiaTheme="majorEastAsia" w:cstheme="majorBidi"/>
          <w:szCs w:val="26"/>
        </w:rPr>
        <w:t>Óptico</w:t>
      </w:r>
      <w:r w:rsidR="008319A6" w:rsidRPr="00DE1900">
        <w:rPr>
          <w:rFonts w:eastAsiaTheme="majorEastAsia" w:cstheme="majorBidi"/>
          <w:szCs w:val="26"/>
        </w:rPr>
        <w:t xml:space="preserve"> tipo autoréflex </w:t>
      </w:r>
    </w:p>
    <w:p w14:paraId="1626CB40" w14:textId="47F9B13D" w:rsidR="00E05CCB" w:rsidRPr="007C0524" w:rsidRDefault="008319A6" w:rsidP="00E05CCB">
      <w:pPr>
        <w:spacing w:before="240"/>
        <w:rPr>
          <w:rFonts w:eastAsiaTheme="majorEastAsia" w:cstheme="majorBidi"/>
          <w:szCs w:val="26"/>
        </w:rPr>
      </w:pPr>
      <w:r w:rsidRPr="007C0524">
        <w:rPr>
          <w:rFonts w:eastAsiaTheme="majorEastAsia" w:cstheme="majorBidi"/>
          <w:szCs w:val="26"/>
        </w:rPr>
        <w:lastRenderedPageBreak/>
        <w:t xml:space="preserve">En este sistema es el propio objeto a detectar el que funciona como elemento reflector, lo cual simplifica la tarea de instalación. Por el contrario, su inconveniente es que dispone de una menor distancia de detección en comparación con los dos tipos anteriores. Las ventajas de este tipo de detectores son la inmunidad a perturbaciones electromagnéticas, las grandes distancias de detección, alta velocidad de respuesta, identificación de colores y detección </w:t>
      </w:r>
      <w:r w:rsidR="00A1152D">
        <w:rPr>
          <w:rFonts w:eastAsiaTheme="majorEastAsia" w:cstheme="majorBidi"/>
          <w:szCs w:val="26"/>
        </w:rPr>
        <w:t>de pequeños objetos. Una variabl</w:t>
      </w:r>
      <w:r w:rsidRPr="007C0524">
        <w:rPr>
          <w:rFonts w:eastAsiaTheme="majorEastAsia" w:cstheme="majorBidi"/>
          <w:szCs w:val="26"/>
        </w:rPr>
        <w:t>e importante son los construidos de fibra óptica que permite separar el punto emisor y el detector de la unidad principal del sensor con las ventajas de accesibilidad que ello proporciona</w:t>
      </w:r>
      <w:r w:rsidR="00F367E3" w:rsidRPr="007C0524">
        <w:rPr>
          <w:rFonts w:eastAsiaTheme="majorEastAsia" w:cstheme="majorBidi"/>
          <w:szCs w:val="26"/>
        </w:rPr>
        <w:t xml:space="preserve"> </w:t>
      </w:r>
      <w:r w:rsidR="006D73CC">
        <w:rPr>
          <w:rFonts w:eastAsiaTheme="majorEastAsia" w:cstheme="majorBidi"/>
          <w:szCs w:val="26"/>
        </w:rPr>
        <w:t>[25</w:t>
      </w:r>
      <w:r w:rsidR="00F367E3" w:rsidRPr="00DF266E">
        <w:rPr>
          <w:rFonts w:eastAsiaTheme="majorEastAsia" w:cstheme="majorBidi"/>
          <w:szCs w:val="26"/>
        </w:rPr>
        <w:t>]</w:t>
      </w:r>
      <w:r w:rsidRPr="007C0524">
        <w:rPr>
          <w:rFonts w:eastAsiaTheme="majorEastAsia" w:cstheme="majorBidi"/>
          <w:szCs w:val="26"/>
        </w:rPr>
        <w:t>.</w:t>
      </w:r>
    </w:p>
    <w:p w14:paraId="54AD2C13" w14:textId="0C6ABC02" w:rsidR="00F367E3" w:rsidRPr="00DE1900" w:rsidRDefault="00F367E3" w:rsidP="00E05CCB">
      <w:pPr>
        <w:spacing w:before="240"/>
        <w:rPr>
          <w:rFonts w:eastAsiaTheme="majorEastAsia" w:cstheme="majorBidi"/>
          <w:szCs w:val="26"/>
        </w:rPr>
      </w:pPr>
      <w:r w:rsidRPr="00DE1900">
        <w:rPr>
          <w:rFonts w:eastAsiaTheme="majorEastAsia" w:cstheme="majorBidi"/>
          <w:szCs w:val="26"/>
        </w:rPr>
        <w:t xml:space="preserve">Tecnología fotopletismografía </w:t>
      </w:r>
    </w:p>
    <w:p w14:paraId="63D0A4FC" w14:textId="204EA6FA" w:rsidR="008E00BD" w:rsidRPr="007C0524" w:rsidRDefault="00F367E3" w:rsidP="008E00BD">
      <w:pPr>
        <w:spacing w:before="240" w:after="240"/>
        <w:rPr>
          <w:rFonts w:eastAsiaTheme="majorEastAsia" w:cstheme="majorBidi"/>
          <w:szCs w:val="26"/>
        </w:rPr>
      </w:pPr>
      <w:r w:rsidRPr="007C0524">
        <w:rPr>
          <w:rFonts w:eastAsiaTheme="majorEastAsia" w:cstheme="majorBidi"/>
          <w:szCs w:val="26"/>
        </w:rPr>
        <w:t>La fotopletismografía está basada en la medida y análisis de una señal óptica relacionada con los cambios en el volumen sanguíneo, que permite medir la componente pulsátil del latido del corazón y evaluar así la circulación sanguínea Esta técnica es ampliamente usada en la práctica médica c</w:t>
      </w:r>
      <w:r w:rsidR="002B1905">
        <w:rPr>
          <w:rFonts w:eastAsiaTheme="majorEastAsia" w:cstheme="majorBidi"/>
          <w:szCs w:val="26"/>
        </w:rPr>
        <w:t>omo parte de los pulsioxímetros</w:t>
      </w:r>
      <w:r w:rsidRPr="007C0524">
        <w:rPr>
          <w:rFonts w:eastAsiaTheme="majorEastAsia" w:cstheme="majorBidi"/>
          <w:szCs w:val="26"/>
        </w:rPr>
        <w:t>, para medir el pulso, equivalente al ritmo cardiaco, y la saturación de oxígeno, o relación entre la concentración de hemoglobina oxigenada y la concentración total de hemoglobina, habitualmente en la punta de los dedos</w:t>
      </w:r>
      <w:r w:rsidR="00741943">
        <w:rPr>
          <w:rFonts w:eastAsiaTheme="majorEastAsia" w:cstheme="majorBidi"/>
          <w:szCs w:val="26"/>
        </w:rPr>
        <w:t xml:space="preserve"> </w:t>
      </w:r>
      <w:r w:rsidR="006D73CC">
        <w:rPr>
          <w:rFonts w:eastAsiaTheme="majorEastAsia" w:cstheme="majorBidi"/>
          <w:szCs w:val="26"/>
        </w:rPr>
        <w:t>[26</w:t>
      </w:r>
      <w:r w:rsidR="0006143D" w:rsidRPr="002B1905">
        <w:rPr>
          <w:rFonts w:eastAsiaTheme="majorEastAsia" w:cstheme="majorBidi"/>
          <w:szCs w:val="26"/>
        </w:rPr>
        <w:t>].</w:t>
      </w:r>
    </w:p>
    <w:p w14:paraId="237F52F5" w14:textId="4C696E1B" w:rsidR="008E00BD" w:rsidRPr="007C0524" w:rsidRDefault="008E00BD" w:rsidP="008E00BD">
      <w:pPr>
        <w:autoSpaceDE w:val="0"/>
        <w:autoSpaceDN w:val="0"/>
        <w:adjustRightInd w:val="0"/>
        <w:rPr>
          <w:rFonts w:eastAsiaTheme="majorEastAsia" w:cstheme="majorBidi"/>
          <w:szCs w:val="26"/>
        </w:rPr>
      </w:pPr>
      <w:r w:rsidRPr="00B62DBF">
        <w:rPr>
          <w:rFonts w:eastAsiaTheme="majorEastAsia" w:cstheme="majorBidi"/>
          <w:szCs w:val="26"/>
        </w:rPr>
        <w:t>Principios Físicos:</w:t>
      </w:r>
      <w:r w:rsidRPr="007C0524">
        <w:rPr>
          <w:rFonts w:eastAsiaTheme="majorEastAsia" w:cstheme="majorBidi"/>
          <w:szCs w:val="26"/>
        </w:rPr>
        <w:t xml:space="preserve"> Detecta el flujo de sangre cutáneo y traduce sus pulsaciones. Consiste en la emisión de luz infrarroja desde un </w:t>
      </w:r>
      <w:r w:rsidRPr="00B62DBF">
        <w:rPr>
          <w:rFonts w:eastAsiaTheme="majorEastAsia" w:cstheme="majorBidi"/>
          <w:szCs w:val="26"/>
        </w:rPr>
        <w:t xml:space="preserve">diodo emisor </w:t>
      </w:r>
      <w:r w:rsidRPr="007C0524">
        <w:rPr>
          <w:rFonts w:eastAsiaTheme="majorEastAsia" w:cstheme="majorBidi"/>
          <w:szCs w:val="26"/>
        </w:rPr>
        <w:t>y un fotodetector adyacente que recibe la luz infrarroja reflejada. A medida que aumenta el flujo de sangre cutáneo aumenta la cantidad de luz reflejada. De esta manera obtenemos una medida cualitativa del flujo sanguíneo cutáneo. Se utiliza preferentemente en la</w:t>
      </w:r>
      <w:r w:rsidR="00914D52">
        <w:rPr>
          <w:rFonts w:eastAsiaTheme="majorEastAsia" w:cstheme="majorBidi"/>
          <w:szCs w:val="26"/>
        </w:rPr>
        <w:t xml:space="preserve"> medición de la presión digital</w:t>
      </w:r>
      <w:r w:rsidRPr="002B1905">
        <w:rPr>
          <w:rFonts w:eastAsiaTheme="majorEastAsia" w:cstheme="majorBidi"/>
          <w:szCs w:val="26"/>
        </w:rPr>
        <w:t>.</w:t>
      </w:r>
    </w:p>
    <w:p w14:paraId="0F6093CA" w14:textId="6A7B33AF" w:rsidR="004D471A" w:rsidRPr="00DE1900" w:rsidRDefault="00AA7E8D" w:rsidP="004D471A">
      <w:pPr>
        <w:spacing w:before="240"/>
        <w:ind w:left="284" w:firstLine="0"/>
        <w:rPr>
          <w:rFonts w:eastAsiaTheme="majorEastAsia" w:cstheme="majorBidi"/>
          <w:szCs w:val="26"/>
        </w:rPr>
      </w:pPr>
      <w:r w:rsidRPr="00DE1900">
        <w:rPr>
          <w:rFonts w:eastAsiaTheme="majorEastAsia" w:cstheme="majorBidi"/>
          <w:szCs w:val="26"/>
        </w:rPr>
        <w:t>Oxímetros</w:t>
      </w:r>
    </w:p>
    <w:p w14:paraId="103CB47F" w14:textId="367731CF" w:rsidR="004D471A" w:rsidRPr="007C0524" w:rsidRDefault="004D471A" w:rsidP="004D471A">
      <w:pPr>
        <w:spacing w:before="100" w:beforeAutospacing="1"/>
        <w:rPr>
          <w:rFonts w:eastAsiaTheme="majorEastAsia" w:cstheme="majorBidi"/>
          <w:szCs w:val="26"/>
        </w:rPr>
      </w:pPr>
      <w:r w:rsidRPr="007C0524">
        <w:rPr>
          <w:rFonts w:eastAsiaTheme="majorEastAsia" w:cstheme="majorBidi"/>
          <w:szCs w:val="26"/>
        </w:rPr>
        <w:t>La oximetría de pulso es un método no invasivo que permite la estimación de la saturación de oxígeno de la hemoglobina arterial y también vigila la frecuencia cardiaca y la amplitud del pulso</w:t>
      </w:r>
      <w:r w:rsidR="00DB0150" w:rsidRPr="007C0524">
        <w:rPr>
          <w:rFonts w:eastAsiaTheme="majorEastAsia" w:cstheme="majorBidi"/>
          <w:szCs w:val="26"/>
        </w:rPr>
        <w:t xml:space="preserve"> </w:t>
      </w:r>
      <w:r w:rsidR="006D73CC">
        <w:rPr>
          <w:rFonts w:eastAsiaTheme="majorEastAsia" w:cstheme="majorBidi"/>
          <w:szCs w:val="26"/>
        </w:rPr>
        <w:t>[27</w:t>
      </w:r>
      <w:r w:rsidR="00DB0150" w:rsidRPr="00DF266E">
        <w:rPr>
          <w:rFonts w:eastAsiaTheme="majorEastAsia" w:cstheme="majorBidi"/>
          <w:szCs w:val="26"/>
        </w:rPr>
        <w:t>]</w:t>
      </w:r>
      <w:r w:rsidRPr="007C0524">
        <w:rPr>
          <w:rFonts w:eastAsiaTheme="majorEastAsia" w:cstheme="majorBidi"/>
          <w:szCs w:val="26"/>
        </w:rPr>
        <w:t>.</w:t>
      </w:r>
    </w:p>
    <w:p w14:paraId="51DFDC6C" w14:textId="349B9611" w:rsidR="004D471A" w:rsidRPr="007C0524" w:rsidRDefault="004D471A" w:rsidP="0016265C">
      <w:pPr>
        <w:shd w:val="clear" w:color="auto" w:fill="FFFFFF"/>
        <w:spacing w:before="100" w:beforeAutospacing="1" w:after="100" w:afterAutospacing="1"/>
        <w:rPr>
          <w:rFonts w:eastAsiaTheme="majorEastAsia" w:cstheme="majorBidi"/>
          <w:szCs w:val="26"/>
        </w:rPr>
      </w:pPr>
      <w:r w:rsidRPr="007C0524">
        <w:rPr>
          <w:rFonts w:eastAsiaTheme="majorEastAsia" w:cstheme="majorBidi"/>
          <w:szCs w:val="26"/>
        </w:rPr>
        <w:t>Para la determinación de la saturación de hemoglobina arterial con oxígeno (</w:t>
      </w:r>
      <w:r w:rsidRPr="00B62DBF">
        <w:rPr>
          <w:rFonts w:eastAsiaTheme="majorEastAsia" w:cstheme="majorBidi"/>
          <w:szCs w:val="26"/>
        </w:rPr>
        <w:t>SpO2</w:t>
      </w:r>
      <w:r w:rsidRPr="007C0524">
        <w:rPr>
          <w:rFonts w:eastAsiaTheme="majorEastAsia" w:cstheme="majorBidi"/>
          <w:szCs w:val="26"/>
        </w:rPr>
        <w:t xml:space="preserve">), el oxímetro de pulso o pulsioxímetro usa la </w:t>
      </w:r>
      <w:r w:rsidRPr="004B071C">
        <w:rPr>
          <w:rFonts w:eastAsiaTheme="majorEastAsia" w:cstheme="majorBidi"/>
          <w:szCs w:val="26"/>
        </w:rPr>
        <w:t>espectrofotometría</w:t>
      </w:r>
      <w:r w:rsidRPr="007C0524">
        <w:rPr>
          <w:rFonts w:eastAsiaTheme="majorEastAsia" w:cstheme="majorBidi"/>
          <w:szCs w:val="26"/>
        </w:rPr>
        <w:t xml:space="preserve"> basada en que la oxihemoglobina u hemoglobina oxigenada (</w:t>
      </w:r>
      <w:r w:rsidRPr="004B071C">
        <w:rPr>
          <w:rFonts w:eastAsiaTheme="majorEastAsia" w:cstheme="majorBidi"/>
          <w:szCs w:val="26"/>
        </w:rPr>
        <w:t>HbO2</w:t>
      </w:r>
      <w:r w:rsidRPr="00DF266E">
        <w:rPr>
          <w:rFonts w:eastAsiaTheme="majorEastAsia" w:cstheme="majorBidi"/>
          <w:szCs w:val="26"/>
        </w:rPr>
        <w:t>)</w:t>
      </w:r>
      <w:r w:rsidRPr="007C0524">
        <w:rPr>
          <w:rFonts w:eastAsiaTheme="majorEastAsia" w:cstheme="majorBidi"/>
          <w:szCs w:val="26"/>
        </w:rPr>
        <w:t xml:space="preserve"> y la desoxihemoglobina o hemoglobina reducida (</w:t>
      </w:r>
      <w:r w:rsidRPr="004B071C">
        <w:rPr>
          <w:rFonts w:eastAsiaTheme="majorEastAsia" w:cstheme="majorBidi"/>
          <w:szCs w:val="26"/>
        </w:rPr>
        <w:t>Hb</w:t>
      </w:r>
      <w:r w:rsidRPr="007C0524">
        <w:rPr>
          <w:rFonts w:eastAsiaTheme="majorEastAsia" w:cstheme="majorBidi"/>
          <w:szCs w:val="26"/>
        </w:rPr>
        <w:t xml:space="preserve">) absorben y transmiten determinadas longitudes de onda del espectro luminoso para la luz roja (640-660nm) y la luz infrarroja (910-940nm). La </w:t>
      </w:r>
      <w:r w:rsidRPr="004B071C">
        <w:rPr>
          <w:rFonts w:eastAsiaTheme="majorEastAsia" w:cstheme="majorBidi"/>
          <w:szCs w:val="26"/>
        </w:rPr>
        <w:t>HbO2</w:t>
      </w:r>
      <w:r w:rsidRPr="007C0524">
        <w:rPr>
          <w:rFonts w:eastAsiaTheme="majorEastAsia" w:cstheme="majorBidi"/>
          <w:szCs w:val="26"/>
        </w:rPr>
        <w:t xml:space="preserve"> absorbe más la luz infrarroja y permite el paso de la luz roja; por el contrario, la Hb absorbe más la luz roja (</w:t>
      </w:r>
      <w:r w:rsidRPr="004B071C">
        <w:rPr>
          <w:rFonts w:eastAsiaTheme="majorEastAsia" w:cstheme="majorBidi"/>
          <w:szCs w:val="26"/>
        </w:rPr>
        <w:t>R</w:t>
      </w:r>
      <w:r w:rsidRPr="007C0524">
        <w:rPr>
          <w:rFonts w:eastAsiaTheme="majorEastAsia" w:cstheme="majorBidi"/>
          <w:szCs w:val="26"/>
        </w:rPr>
        <w:t>) y permite el paso de la luz infrarroja (</w:t>
      </w:r>
      <w:r w:rsidRPr="004B071C">
        <w:rPr>
          <w:rFonts w:eastAsiaTheme="majorEastAsia" w:cstheme="majorBidi"/>
          <w:szCs w:val="26"/>
        </w:rPr>
        <w:t>IR</w:t>
      </w:r>
      <w:r w:rsidR="00310694">
        <w:rPr>
          <w:rFonts w:eastAsiaTheme="majorEastAsia" w:cstheme="majorBidi"/>
          <w:szCs w:val="26"/>
        </w:rPr>
        <w:t xml:space="preserve">). El radio </w:t>
      </w:r>
      <w:r w:rsidRPr="007C0524">
        <w:rPr>
          <w:rFonts w:eastAsiaTheme="majorEastAsia" w:cstheme="majorBidi"/>
          <w:szCs w:val="26"/>
        </w:rPr>
        <w:t xml:space="preserve">de la absorción de la luz </w:t>
      </w:r>
      <w:r w:rsidRPr="004B071C">
        <w:rPr>
          <w:rFonts w:eastAsiaTheme="majorEastAsia" w:cstheme="majorBidi"/>
          <w:szCs w:val="26"/>
        </w:rPr>
        <w:t>R</w:t>
      </w:r>
      <w:r w:rsidRPr="007C0524">
        <w:rPr>
          <w:rFonts w:eastAsiaTheme="majorEastAsia" w:cstheme="majorBidi"/>
          <w:szCs w:val="26"/>
        </w:rPr>
        <w:t xml:space="preserve"> e </w:t>
      </w:r>
      <w:r w:rsidRPr="004B071C">
        <w:rPr>
          <w:rFonts w:eastAsiaTheme="majorEastAsia" w:cstheme="majorBidi"/>
          <w:szCs w:val="26"/>
        </w:rPr>
        <w:t xml:space="preserve">IR </w:t>
      </w:r>
      <w:r w:rsidRPr="007C0524">
        <w:rPr>
          <w:rFonts w:eastAsiaTheme="majorEastAsia" w:cstheme="majorBidi"/>
          <w:szCs w:val="26"/>
        </w:rPr>
        <w:t>mide el grado de oxigenación de la hemoglobina</w:t>
      </w:r>
      <w:r w:rsidRPr="002B1905">
        <w:rPr>
          <w:rFonts w:eastAsiaTheme="majorEastAsia" w:cstheme="majorBidi"/>
          <w:szCs w:val="26"/>
        </w:rPr>
        <w:t>.</w:t>
      </w:r>
    </w:p>
    <w:p w14:paraId="023344EF" w14:textId="4D67FDFD" w:rsidR="0052234C" w:rsidRPr="002B1905" w:rsidRDefault="004D471A" w:rsidP="002B1905">
      <w:pPr>
        <w:shd w:val="clear" w:color="auto" w:fill="FFFFFF"/>
        <w:spacing w:before="100" w:beforeAutospacing="1" w:after="240"/>
        <w:rPr>
          <w:rFonts w:eastAsiaTheme="majorEastAsia" w:cstheme="majorBidi"/>
          <w:szCs w:val="26"/>
        </w:rPr>
      </w:pPr>
      <w:r w:rsidRPr="007C0524">
        <w:rPr>
          <w:rFonts w:eastAsiaTheme="majorEastAsia" w:cstheme="majorBidi"/>
          <w:szCs w:val="26"/>
        </w:rPr>
        <w:t>Los oxímetros de pulso tienen dos sensores o sondas con diodos emisores de luz (</w:t>
      </w:r>
      <w:r w:rsidR="00DF266E" w:rsidRPr="004B071C">
        <w:rPr>
          <w:rFonts w:eastAsiaTheme="majorEastAsia" w:cstheme="majorBidi"/>
          <w:szCs w:val="26"/>
        </w:rPr>
        <w:t>LED</w:t>
      </w:r>
      <w:r w:rsidRPr="007C0524">
        <w:rPr>
          <w:rFonts w:eastAsiaTheme="majorEastAsia" w:cstheme="majorBidi"/>
          <w:szCs w:val="26"/>
        </w:rPr>
        <w:t xml:space="preserve">), uno para luz </w:t>
      </w:r>
      <w:r w:rsidRPr="004B071C">
        <w:rPr>
          <w:rFonts w:eastAsiaTheme="majorEastAsia" w:cstheme="majorBidi"/>
          <w:szCs w:val="26"/>
        </w:rPr>
        <w:t>IR</w:t>
      </w:r>
      <w:r w:rsidRPr="007C0524">
        <w:rPr>
          <w:rFonts w:eastAsiaTheme="majorEastAsia" w:cstheme="majorBidi"/>
          <w:szCs w:val="26"/>
        </w:rPr>
        <w:t xml:space="preserve"> y otro para la </w:t>
      </w:r>
      <w:r w:rsidRPr="004B071C">
        <w:rPr>
          <w:rFonts w:eastAsiaTheme="majorEastAsia" w:cstheme="majorBidi"/>
          <w:szCs w:val="26"/>
        </w:rPr>
        <w:t>R</w:t>
      </w:r>
      <w:r w:rsidRPr="007C0524">
        <w:rPr>
          <w:rFonts w:eastAsiaTheme="majorEastAsia" w:cstheme="majorBidi"/>
          <w:szCs w:val="26"/>
        </w:rPr>
        <w:t xml:space="preserve">, además, de un fotodiodo detector. Para medir el oxígeno los </w:t>
      </w:r>
      <w:r w:rsidR="00670F8D" w:rsidRPr="004B071C">
        <w:rPr>
          <w:rFonts w:eastAsiaTheme="majorEastAsia" w:cstheme="majorBidi"/>
          <w:szCs w:val="26"/>
        </w:rPr>
        <w:t xml:space="preserve">LED </w:t>
      </w:r>
      <w:r w:rsidRPr="007C0524">
        <w:rPr>
          <w:rFonts w:eastAsiaTheme="majorEastAsia" w:cstheme="majorBidi"/>
          <w:szCs w:val="26"/>
        </w:rPr>
        <w:t>y el fotodiodo detector deben ponerse en puntos opuestos dejando en medio el tejido translucido (</w:t>
      </w:r>
      <w:r w:rsidRPr="00176BC3">
        <w:rPr>
          <w:rFonts w:eastAsiaTheme="majorEastAsia" w:cstheme="majorBidi"/>
          <w:szCs w:val="26"/>
        </w:rPr>
        <w:t>pulpejo</w:t>
      </w:r>
      <w:r w:rsidRPr="007C0524">
        <w:rPr>
          <w:rFonts w:eastAsiaTheme="majorEastAsia" w:cstheme="majorBidi"/>
          <w:szCs w:val="26"/>
        </w:rPr>
        <w:t xml:space="preserve"> del dedo, pabellón auricular, etc). El mecanismo que permite la lectura de la oxigenación es que en cada pulsación de la sangre arterial se transmiten valores lumínicos, detectando al mismo tiempo la frecuencia cardiaca</w:t>
      </w:r>
      <w:r w:rsidR="00741943">
        <w:rPr>
          <w:rFonts w:eastAsiaTheme="majorEastAsia" w:cstheme="majorBidi"/>
          <w:szCs w:val="26"/>
        </w:rPr>
        <w:t xml:space="preserve"> [2</w:t>
      </w:r>
      <w:r w:rsidR="006D73CC">
        <w:rPr>
          <w:rFonts w:eastAsiaTheme="majorEastAsia" w:cstheme="majorBidi"/>
          <w:szCs w:val="26"/>
        </w:rPr>
        <w:t>8</w:t>
      </w:r>
      <w:r w:rsidR="00DB0150" w:rsidRPr="007C0524">
        <w:rPr>
          <w:rFonts w:eastAsiaTheme="majorEastAsia" w:cstheme="majorBidi"/>
          <w:szCs w:val="26"/>
        </w:rPr>
        <w:t>]</w:t>
      </w:r>
      <w:r w:rsidR="002B1905">
        <w:rPr>
          <w:rFonts w:eastAsiaTheme="majorEastAsia" w:cstheme="majorBidi"/>
          <w:szCs w:val="26"/>
        </w:rPr>
        <w:t>.</w:t>
      </w:r>
    </w:p>
    <w:p w14:paraId="72AD286F" w14:textId="31D3DA73" w:rsidR="00480587" w:rsidRPr="002B1905" w:rsidRDefault="00B93B9C" w:rsidP="00803B69">
      <w:pPr>
        <w:pStyle w:val="Ttulo3"/>
      </w:pPr>
      <w:bookmarkStart w:id="2597" w:name="_Toc480316123"/>
      <w:bookmarkStart w:id="2598" w:name="_Toc483160348"/>
      <w:r>
        <w:lastRenderedPageBreak/>
        <w:t>1.5.6</w:t>
      </w:r>
      <w:r w:rsidR="00EC117E" w:rsidRPr="00C70780">
        <w:t xml:space="preserve"> </w:t>
      </w:r>
      <w:r w:rsidR="00B521C6" w:rsidRPr="00C70780">
        <w:t>Microcontroladores</w:t>
      </w:r>
      <w:bookmarkEnd w:id="2597"/>
      <w:bookmarkEnd w:id="2598"/>
    </w:p>
    <w:p w14:paraId="0A80F365" w14:textId="0626D05D" w:rsidR="00480587" w:rsidRPr="00C07DDC" w:rsidRDefault="00480587" w:rsidP="00754136">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 xml:space="preserve">En la actualidad el uso de microcontroladores es indispensable para desarrollar aplicaciones dedicadas, debido a que contienen una variedad de módulos que nos permiten interactuar con el mundo físico en tiempo real. A </w:t>
      </w:r>
      <w:r w:rsidR="00316CF8" w:rsidRPr="00C07DDC">
        <w:rPr>
          <w:rFonts w:eastAsiaTheme="majorEastAsia" w:cs="Times New Roman"/>
          <w:szCs w:val="26"/>
        </w:rPr>
        <w:t>continuación,</w:t>
      </w:r>
      <w:r w:rsidR="00754136" w:rsidRPr="00C07DDC">
        <w:rPr>
          <w:rFonts w:eastAsiaTheme="majorEastAsia" w:cs="Times New Roman"/>
          <w:szCs w:val="26"/>
        </w:rPr>
        <w:t xml:space="preserve"> definiremos los conceptos</w:t>
      </w:r>
      <w:r w:rsidRPr="00C07DDC">
        <w:rPr>
          <w:rFonts w:eastAsiaTheme="majorEastAsia" w:cs="Times New Roman"/>
          <w:szCs w:val="26"/>
        </w:rPr>
        <w:t xml:space="preserve"> teóricos que utilizaremos en la elaboración del proyecto, dando un</w:t>
      </w:r>
      <w:r w:rsidR="00754136" w:rsidRPr="00C07DDC">
        <w:rPr>
          <w:rFonts w:eastAsiaTheme="majorEastAsia" w:cs="Times New Roman"/>
          <w:szCs w:val="26"/>
        </w:rPr>
        <w:t>a noción de la utilidad que nos</w:t>
      </w:r>
      <w:r w:rsidRPr="00C07DDC">
        <w:rPr>
          <w:rFonts w:eastAsiaTheme="majorEastAsia" w:cs="Times New Roman"/>
          <w:szCs w:val="26"/>
        </w:rPr>
        <w:t xml:space="preserve"> aporta un microcontrolador. Antes de mencionar a los microcontroladores es necesario mencionar qu</w:t>
      </w:r>
      <w:r w:rsidR="00754136" w:rsidRPr="00C07DDC">
        <w:rPr>
          <w:rFonts w:eastAsiaTheme="majorEastAsia" w:cs="Times New Roman"/>
          <w:szCs w:val="26"/>
        </w:rPr>
        <w:t xml:space="preserve">e es un microprocesador ya que </w:t>
      </w:r>
      <w:r w:rsidRPr="00C07DDC">
        <w:rPr>
          <w:rFonts w:eastAsiaTheme="majorEastAsia" w:cs="Times New Roman"/>
          <w:szCs w:val="26"/>
        </w:rPr>
        <w:t xml:space="preserve">es su antecesor. </w:t>
      </w:r>
    </w:p>
    <w:p w14:paraId="26601349" w14:textId="5879C233" w:rsidR="00480587" w:rsidRPr="00C07DDC" w:rsidRDefault="00480587" w:rsidP="00480587">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El microprocesador es un circuito integrado que contiene solo la unidad c</w:t>
      </w:r>
      <w:r w:rsidR="00754136" w:rsidRPr="00C07DDC">
        <w:rPr>
          <w:rFonts w:eastAsiaTheme="majorEastAsia" w:cs="Times New Roman"/>
          <w:szCs w:val="26"/>
        </w:rPr>
        <w:t xml:space="preserve">entral de procesamiento (CPU), </w:t>
      </w:r>
      <w:r w:rsidRPr="00C07DDC">
        <w:rPr>
          <w:rFonts w:eastAsiaTheme="majorEastAsia" w:cs="Times New Roman"/>
          <w:szCs w:val="26"/>
        </w:rPr>
        <w:t>es utilizado para procesar grandes volúmenes de información, para ser utilizados es necesario conectar dispositivos periféricos.</w:t>
      </w:r>
    </w:p>
    <w:p w14:paraId="0FDD049C" w14:textId="4F9063C2" w:rsidR="00480587" w:rsidRPr="00C07DDC" w:rsidRDefault="00480587" w:rsidP="00480587">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En el siguiente apartado tenemos algunas definiciones de microcontrolador.</w:t>
      </w:r>
    </w:p>
    <w:p w14:paraId="58FEA028" w14:textId="2340FA31" w:rsidR="00480587" w:rsidRPr="00C07DDC" w:rsidRDefault="00480587" w:rsidP="00480587">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Es un circuito integrado o chip que incluye en su interior las tres unidades funcionales de un computador: CPU, memoria y unidades de entrada y salida, pero con capacidades limitadas y un alto nivel de especialización.</w:t>
      </w:r>
    </w:p>
    <w:p w14:paraId="2A955363" w14:textId="4549C8F9" w:rsidR="00480587" w:rsidRPr="00C07DDC" w:rsidRDefault="00480587" w:rsidP="00480587">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 xml:space="preserve">Lo </w:t>
      </w:r>
      <w:r w:rsidR="00754136" w:rsidRPr="00C07DDC">
        <w:rPr>
          <w:rFonts w:eastAsiaTheme="majorEastAsia" w:cs="Times New Roman"/>
          <w:szCs w:val="26"/>
        </w:rPr>
        <w:t>definimos como un dispositivo</w:t>
      </w:r>
      <w:r w:rsidRPr="00C07DDC">
        <w:rPr>
          <w:rFonts w:eastAsiaTheme="majorEastAsia" w:cs="Times New Roman"/>
          <w:szCs w:val="26"/>
        </w:rPr>
        <w:t xml:space="preserve"> dedicado</w:t>
      </w:r>
      <w:r w:rsidR="00754136" w:rsidRPr="00C07DDC">
        <w:rPr>
          <w:rFonts w:eastAsiaTheme="majorEastAsia" w:cs="Times New Roman"/>
          <w:szCs w:val="26"/>
        </w:rPr>
        <w:t>, que en su memoria sólo reside</w:t>
      </w:r>
      <w:r w:rsidRPr="00C07DDC">
        <w:rPr>
          <w:rFonts w:eastAsiaTheme="majorEastAsia" w:cs="Times New Roman"/>
          <w:szCs w:val="26"/>
        </w:rPr>
        <w:t xml:space="preserve"> un programa destinado que permite controlar una aplicación determi</w:t>
      </w:r>
      <w:r w:rsidR="00754136" w:rsidRPr="00C07DDC">
        <w:rPr>
          <w:rFonts w:eastAsiaTheme="majorEastAsia" w:cs="Times New Roman"/>
          <w:szCs w:val="26"/>
        </w:rPr>
        <w:t xml:space="preserve">nada, sus unidades de entrada y </w:t>
      </w:r>
      <w:r w:rsidRPr="00C07DDC">
        <w:rPr>
          <w:rFonts w:eastAsiaTheme="majorEastAsia" w:cs="Times New Roman"/>
          <w:szCs w:val="26"/>
        </w:rPr>
        <w:t>salida soportan la conexión de sensores y dispositivos de control que permitan efectua</w:t>
      </w:r>
      <w:r w:rsidR="00754136" w:rsidRPr="00C07DDC">
        <w:rPr>
          <w:rFonts w:eastAsiaTheme="majorEastAsia" w:cs="Times New Roman"/>
          <w:szCs w:val="26"/>
        </w:rPr>
        <w:t>r</w:t>
      </w:r>
      <w:r w:rsidRPr="00C07DDC">
        <w:rPr>
          <w:rFonts w:eastAsiaTheme="majorEastAsia" w:cs="Times New Roman"/>
          <w:szCs w:val="26"/>
        </w:rPr>
        <w:t xml:space="preserve"> el proceso deseado. Es un microprocesador optimizado, utilizado para controlar equipos electrónicos, diseño de sistemas de comunicación, monitoreo y adquisición de señales físicas, procesamiento de señales analógicas y digitales.</w:t>
      </w:r>
    </w:p>
    <w:p w14:paraId="7BACFAE4" w14:textId="0606C094" w:rsidR="00480587" w:rsidRPr="00C07DDC" w:rsidRDefault="00480587" w:rsidP="00754136">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El microcontrolador es un circuito integrado de alta escala de integración que incorpora una CPU, memorias, di</w:t>
      </w:r>
      <w:r w:rsidR="00754136" w:rsidRPr="00C07DDC">
        <w:rPr>
          <w:rFonts w:eastAsiaTheme="majorEastAsia" w:cs="Times New Roman"/>
          <w:szCs w:val="26"/>
        </w:rPr>
        <w:t>spositivos de entrada y salida.</w:t>
      </w:r>
    </w:p>
    <w:p w14:paraId="395C8C5F" w14:textId="5417FDA3" w:rsidR="00607836" w:rsidRDefault="00480587" w:rsidP="00607836">
      <w:pPr>
        <w:shd w:val="clear" w:color="auto" w:fill="FFFFFF"/>
        <w:spacing w:before="100" w:beforeAutospacing="1" w:after="100" w:afterAutospacing="1"/>
        <w:rPr>
          <w:rFonts w:eastAsiaTheme="majorEastAsia" w:cs="Times New Roman"/>
          <w:szCs w:val="26"/>
        </w:rPr>
      </w:pPr>
      <w:r w:rsidRPr="00C07DDC">
        <w:rPr>
          <w:rFonts w:eastAsiaTheme="majorEastAsia" w:cs="Times New Roman"/>
          <w:szCs w:val="26"/>
        </w:rPr>
        <w:t>La diferencia que hay entre un microcontrolador y un microprocesador, el microprocesador sol</w:t>
      </w:r>
      <w:r w:rsidR="00754136" w:rsidRPr="00C07DDC">
        <w:rPr>
          <w:rFonts w:eastAsiaTheme="majorEastAsia" w:cs="Times New Roman"/>
          <w:szCs w:val="26"/>
        </w:rPr>
        <w:t xml:space="preserve">o contiene la CPU mientras que </w:t>
      </w:r>
      <w:r w:rsidRPr="00C07DDC">
        <w:rPr>
          <w:rFonts w:eastAsiaTheme="majorEastAsia" w:cs="Times New Roman"/>
          <w:szCs w:val="26"/>
        </w:rPr>
        <w:t>el microcont</w:t>
      </w:r>
      <w:r w:rsidR="00754136" w:rsidRPr="00C07DDC">
        <w:rPr>
          <w:rFonts w:eastAsiaTheme="majorEastAsia" w:cs="Times New Roman"/>
          <w:szCs w:val="26"/>
        </w:rPr>
        <w:t>rolador contiene una CPU</w:t>
      </w:r>
      <w:r w:rsidRPr="00C07DDC">
        <w:rPr>
          <w:rFonts w:eastAsiaTheme="majorEastAsia" w:cs="Times New Roman"/>
          <w:szCs w:val="26"/>
        </w:rPr>
        <w:t>, memorias y dispositivos que interactúan con el e</w:t>
      </w:r>
      <w:r w:rsidR="00754136" w:rsidRPr="00C07DDC">
        <w:rPr>
          <w:rFonts w:eastAsiaTheme="majorEastAsia" w:cs="Times New Roman"/>
          <w:szCs w:val="26"/>
        </w:rPr>
        <w:t xml:space="preserve">xterior, es la razón por la que los microcontroladores no </w:t>
      </w:r>
      <w:r w:rsidRPr="00C07DDC">
        <w:rPr>
          <w:rFonts w:eastAsiaTheme="majorEastAsia" w:cs="Times New Roman"/>
          <w:szCs w:val="26"/>
        </w:rPr>
        <w:t>han remplazado a los microprocesadores, es que los microprocesadores se concentran en el procesamiento de información y cálculos, y los microcontroladores se utilizan en aplicacione</w:t>
      </w:r>
      <w:r w:rsidR="00464193" w:rsidRPr="00C07DDC">
        <w:rPr>
          <w:rFonts w:eastAsiaTheme="majorEastAsia" w:cs="Times New Roman"/>
          <w:szCs w:val="26"/>
        </w:rPr>
        <w:t>s personalizadas de tiempo real [2</w:t>
      </w:r>
      <w:r w:rsidR="006D73CC">
        <w:rPr>
          <w:rFonts w:eastAsiaTheme="majorEastAsia" w:cs="Times New Roman"/>
          <w:szCs w:val="26"/>
        </w:rPr>
        <w:t>9</w:t>
      </w:r>
      <w:r w:rsidR="00464193" w:rsidRPr="00C07DDC">
        <w:rPr>
          <w:rFonts w:eastAsiaTheme="majorEastAsia" w:cs="Times New Roman"/>
          <w:szCs w:val="26"/>
        </w:rPr>
        <w:t>]</w:t>
      </w:r>
      <w:r w:rsidRPr="00C07DDC">
        <w:rPr>
          <w:rFonts w:eastAsiaTheme="majorEastAsia" w:cs="Times New Roman"/>
          <w:szCs w:val="26"/>
        </w:rPr>
        <w:t xml:space="preserve">. </w:t>
      </w:r>
    </w:p>
    <w:p w14:paraId="721EE89A" w14:textId="0113B2F4" w:rsidR="006F2DF3" w:rsidRDefault="006F2DF3" w:rsidP="006F2DF3">
      <w:pPr>
        <w:shd w:val="clear" w:color="auto" w:fill="FFFFFF"/>
        <w:spacing w:before="100" w:beforeAutospacing="1" w:after="100" w:afterAutospacing="1"/>
        <w:jc w:val="center"/>
        <w:rPr>
          <w:rFonts w:eastAsiaTheme="majorEastAsia" w:cs="Times New Roman"/>
          <w:szCs w:val="26"/>
        </w:rPr>
      </w:pPr>
      <w:r>
        <w:rPr>
          <w:rFonts w:eastAsiaTheme="majorEastAsia" w:cs="Times New Roman"/>
          <w:noProof/>
          <w:szCs w:val="26"/>
          <w:lang w:eastAsia="es-MX"/>
        </w:rPr>
        <w:drawing>
          <wp:inline distT="0" distB="0" distL="0" distR="0" wp14:anchorId="74BA40AE" wp14:editId="52F44BFB">
            <wp:extent cx="3267075" cy="14668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7075" cy="1466850"/>
                    </a:xfrm>
                    <a:prstGeom prst="rect">
                      <a:avLst/>
                    </a:prstGeom>
                    <a:noFill/>
                    <a:ln>
                      <a:noFill/>
                    </a:ln>
                  </pic:spPr>
                </pic:pic>
              </a:graphicData>
            </a:graphic>
          </wp:inline>
        </w:drawing>
      </w:r>
    </w:p>
    <w:p w14:paraId="7B36ABE9" w14:textId="043ABF78" w:rsidR="00E747D5" w:rsidRPr="00E747D5" w:rsidRDefault="00B7017A">
      <w:pPr>
        <w:pStyle w:val="Descripcin"/>
      </w:pPr>
      <w:bookmarkStart w:id="2599" w:name="_Toc479531514"/>
      <w:bookmarkStart w:id="2600" w:name="_Toc482747505"/>
      <w:r w:rsidRPr="00262C61">
        <w:t>Fig. 1.</w:t>
      </w:r>
      <w:r w:rsidRPr="005E6164">
        <w:fldChar w:fldCharType="begin"/>
      </w:r>
      <w:r w:rsidRPr="00DC6245">
        <w:instrText xml:space="preserve"> SEQ Fig. \* ARABIC </w:instrText>
      </w:r>
      <w:r w:rsidRPr="005E6164">
        <w:rPr>
          <w:rPrChange w:id="2601" w:author="Tanya Hernández" w:date="2017-05-16T23:25:00Z">
            <w:rPr/>
          </w:rPrChange>
        </w:rPr>
        <w:fldChar w:fldCharType="separate"/>
      </w:r>
      <w:ins w:id="2602" w:author="Tanya Hernández" w:date="2017-05-21T21:21:00Z">
        <w:r w:rsidR="00604603">
          <w:t>8</w:t>
        </w:r>
      </w:ins>
      <w:del w:id="2603" w:author="Tanya Hernández" w:date="2017-05-17T01:33:00Z">
        <w:r w:rsidR="005B2C04" w:rsidRPr="00262C61" w:rsidDel="00262C61">
          <w:delText>8</w:delText>
        </w:r>
      </w:del>
      <w:r w:rsidRPr="005E6164">
        <w:fldChar w:fldCharType="end"/>
      </w:r>
      <w:r>
        <w:t xml:space="preserve"> </w:t>
      </w:r>
      <w:r w:rsidR="002F3274" w:rsidRPr="00E747D5">
        <w:t>Diagramas de un microc</w:t>
      </w:r>
      <w:r w:rsidR="00741943" w:rsidRPr="00E747D5">
        <w:t>ontrolador</w:t>
      </w:r>
      <w:r w:rsidR="002D300C" w:rsidRPr="00E747D5">
        <w:t xml:space="preserve"> (lado izquierdo)</w:t>
      </w:r>
      <w:r w:rsidR="00741943" w:rsidRPr="00E747D5">
        <w:t xml:space="preserve"> y microprocesador</w:t>
      </w:r>
      <w:r w:rsidR="002D300C" w:rsidRPr="00E747D5">
        <w:t xml:space="preserve"> (lado derecho)</w:t>
      </w:r>
      <w:r w:rsidR="006D73CC" w:rsidRPr="00E747D5">
        <w:t xml:space="preserve"> [29</w:t>
      </w:r>
      <w:r w:rsidR="002F3274" w:rsidRPr="00E747D5">
        <w:t>].</w:t>
      </w:r>
      <w:bookmarkEnd w:id="2599"/>
      <w:bookmarkEnd w:id="2600"/>
    </w:p>
    <w:p w14:paraId="015BDA73" w14:textId="560CC811" w:rsidR="00480587" w:rsidRDefault="00C07DDC" w:rsidP="00C07DDC">
      <w:pPr>
        <w:rPr>
          <w:rFonts w:cs="Times New Roman"/>
        </w:rPr>
      </w:pPr>
      <w:r w:rsidRPr="00C70780">
        <w:rPr>
          <w:rFonts w:cs="Times New Roman"/>
          <w:noProof/>
          <w:lang w:eastAsia="es-MX"/>
        </w:rPr>
        <w:lastRenderedPageBreak/>
        <w:drawing>
          <wp:anchor distT="0" distB="0" distL="114300" distR="114300" simplePos="0" relativeHeight="251677696" behindDoc="0" locked="0" layoutInCell="1" allowOverlap="1" wp14:anchorId="4B6D973C" wp14:editId="66F454B6">
            <wp:simplePos x="0" y="0"/>
            <wp:positionH relativeFrom="column">
              <wp:posOffset>2209165</wp:posOffset>
            </wp:positionH>
            <wp:positionV relativeFrom="paragraph">
              <wp:posOffset>477520</wp:posOffset>
            </wp:positionV>
            <wp:extent cx="2215619" cy="2175702"/>
            <wp:effectExtent l="0" t="0" r="0" b="0"/>
            <wp:wrapTopAndBottom/>
            <wp:docPr id="3" name="Imagen 3" descr="Resultado de imagen para imagen de un microproces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n de un microprocesador"/>
                    <pic:cNvPicPr>
                      <a:picLocks noChangeAspect="1" noChangeArrowheads="1"/>
                    </pic:cNvPicPr>
                  </pic:nvPicPr>
                  <pic:blipFill rotWithShape="1">
                    <a:blip r:embed="rId23">
                      <a:extLst>
                        <a:ext uri="{28A0092B-C50C-407E-A947-70E740481C1C}">
                          <a14:useLocalDpi xmlns:a14="http://schemas.microsoft.com/office/drawing/2010/main" val="0"/>
                        </a:ext>
                      </a:extLst>
                    </a:blip>
                    <a:srcRect l="4039" t="2999" r="5327" b="7651"/>
                    <a:stretch/>
                  </pic:blipFill>
                  <pic:spPr bwMode="auto">
                    <a:xfrm>
                      <a:off x="0" y="0"/>
                      <a:ext cx="2215619" cy="2175702"/>
                    </a:xfrm>
                    <a:prstGeom prst="rect">
                      <a:avLst/>
                    </a:prstGeom>
                    <a:noFill/>
                    <a:ln>
                      <a:noFill/>
                    </a:ln>
                    <a:extLst>
                      <a:ext uri="{53640926-AAD7-44D8-BBD7-CCE9431645EC}">
                        <a14:shadowObscured xmlns:a14="http://schemas.microsoft.com/office/drawing/2010/main"/>
                      </a:ext>
                    </a:extLst>
                  </pic:spPr>
                </pic:pic>
              </a:graphicData>
            </a:graphic>
          </wp:anchor>
        </w:drawing>
      </w:r>
      <w:r w:rsidR="00480587" w:rsidRPr="00C07DDC">
        <w:rPr>
          <w:rFonts w:cs="Times New Roman"/>
        </w:rPr>
        <w:t>La idea de utilizar microcontroladores</w:t>
      </w:r>
      <w:r w:rsidR="00754136" w:rsidRPr="00C07DDC">
        <w:rPr>
          <w:rFonts w:cs="Times New Roman"/>
        </w:rPr>
        <w:t xml:space="preserve"> es la tener </w:t>
      </w:r>
      <w:r w:rsidR="00480587" w:rsidRPr="00C07DDC">
        <w:rPr>
          <w:rFonts w:cs="Times New Roman"/>
        </w:rPr>
        <w:t>un módulo específico que se conc</w:t>
      </w:r>
      <w:r>
        <w:rPr>
          <w:rFonts w:cs="Times New Roman"/>
        </w:rPr>
        <w:t xml:space="preserve">entre en </w:t>
      </w:r>
      <w:r w:rsidR="00754136" w:rsidRPr="00C07DDC">
        <w:rPr>
          <w:rFonts w:cs="Times New Roman"/>
        </w:rPr>
        <w:t xml:space="preserve">una tarea repetitiva </w:t>
      </w:r>
      <w:r w:rsidR="00480587" w:rsidRPr="00C07DDC">
        <w:rPr>
          <w:rFonts w:cs="Times New Roman"/>
        </w:rPr>
        <w:t>y de al</w:t>
      </w:r>
      <w:r>
        <w:rPr>
          <w:rFonts w:cs="Times New Roman"/>
        </w:rPr>
        <w:t>guna manera dividir el trabajo.</w:t>
      </w:r>
    </w:p>
    <w:p w14:paraId="7A37043B" w14:textId="77777777" w:rsidR="00E747D5" w:rsidRDefault="00E747D5" w:rsidP="009C289A">
      <w:pPr>
        <w:pStyle w:val="Tabladeilustraciones"/>
      </w:pPr>
      <w:bookmarkStart w:id="2604" w:name="_Toc479531515"/>
    </w:p>
    <w:p w14:paraId="793B4E9C" w14:textId="3E4D4A6E" w:rsidR="00480587" w:rsidRDefault="00B7017A">
      <w:pPr>
        <w:pStyle w:val="Descripcin"/>
      </w:pPr>
      <w:bookmarkStart w:id="2605" w:name="_Toc482747506"/>
      <w:r w:rsidRPr="00262C61">
        <w:t>Fig. 1.</w:t>
      </w:r>
      <w:r w:rsidRPr="005E6164">
        <w:fldChar w:fldCharType="begin"/>
      </w:r>
      <w:r w:rsidRPr="00DC6245">
        <w:instrText xml:space="preserve"> SEQ Fig. \* ARABIC </w:instrText>
      </w:r>
      <w:r w:rsidRPr="005E6164">
        <w:rPr>
          <w:rPrChange w:id="2606" w:author="Tanya Hernández" w:date="2017-05-16T23:25:00Z">
            <w:rPr/>
          </w:rPrChange>
        </w:rPr>
        <w:fldChar w:fldCharType="separate"/>
      </w:r>
      <w:ins w:id="2607" w:author="Tanya Hernández" w:date="2017-05-21T21:21:00Z">
        <w:r w:rsidR="00604603">
          <w:t>9</w:t>
        </w:r>
      </w:ins>
      <w:del w:id="2608" w:author="Tanya Hernández" w:date="2017-05-17T01:33:00Z">
        <w:r w:rsidR="005B2C04" w:rsidRPr="00262C61" w:rsidDel="00262C61">
          <w:delText>9</w:delText>
        </w:r>
      </w:del>
      <w:r w:rsidRPr="005E6164">
        <w:fldChar w:fldCharType="end"/>
      </w:r>
      <w:r>
        <w:t xml:space="preserve"> </w:t>
      </w:r>
      <w:r w:rsidR="00754136" w:rsidRPr="00E747D5">
        <w:t xml:space="preserve">Imagen de un microprocesador </w:t>
      </w:r>
      <w:r w:rsidR="000B1C4A" w:rsidRPr="00E747D5">
        <w:t>i386</w:t>
      </w:r>
      <w:r w:rsidR="002F3274" w:rsidRPr="00E747D5">
        <w:t xml:space="preserve"> [</w:t>
      </w:r>
      <w:r w:rsidR="006D73CC" w:rsidRPr="00E747D5">
        <w:t>30</w:t>
      </w:r>
      <w:r w:rsidR="002F3274" w:rsidRPr="00E747D5">
        <w:t>].</w:t>
      </w:r>
      <w:bookmarkEnd w:id="2604"/>
      <w:bookmarkEnd w:id="2605"/>
    </w:p>
    <w:p w14:paraId="14CB986B" w14:textId="77777777" w:rsidR="004D79FA" w:rsidRPr="004D79FA" w:rsidRDefault="004D79FA" w:rsidP="004D79FA"/>
    <w:p w14:paraId="6940048B" w14:textId="77777777" w:rsidR="00B7017A" w:rsidRDefault="00B7017A" w:rsidP="00176BC3">
      <w:pPr>
        <w:spacing w:after="240"/>
        <w:rPr>
          <w:rFonts w:cs="Times New Roman"/>
          <w:szCs w:val="24"/>
        </w:rPr>
      </w:pPr>
    </w:p>
    <w:p w14:paraId="141252D1" w14:textId="77777777" w:rsidR="00B7017A" w:rsidRDefault="00B7017A" w:rsidP="00176BC3">
      <w:pPr>
        <w:spacing w:after="240"/>
        <w:rPr>
          <w:rFonts w:cs="Times New Roman"/>
          <w:szCs w:val="24"/>
        </w:rPr>
      </w:pPr>
    </w:p>
    <w:p w14:paraId="767B7257" w14:textId="77777777" w:rsidR="00B7017A" w:rsidRDefault="00B7017A" w:rsidP="00176BC3">
      <w:pPr>
        <w:spacing w:after="240"/>
        <w:rPr>
          <w:rFonts w:cs="Times New Roman"/>
          <w:szCs w:val="24"/>
        </w:rPr>
      </w:pPr>
    </w:p>
    <w:p w14:paraId="66B8882C" w14:textId="77777777" w:rsidR="00B7017A" w:rsidRDefault="00B7017A" w:rsidP="00176BC3">
      <w:pPr>
        <w:spacing w:after="240"/>
        <w:rPr>
          <w:rFonts w:cs="Times New Roman"/>
          <w:szCs w:val="24"/>
        </w:rPr>
      </w:pPr>
    </w:p>
    <w:p w14:paraId="33E7490A" w14:textId="5A8A05BF" w:rsidR="001D6CF3" w:rsidRPr="00176BC3" w:rsidRDefault="00E526EE" w:rsidP="00176BC3">
      <w:pPr>
        <w:spacing w:after="240"/>
        <w:rPr>
          <w:rFonts w:cs="Times New Roman"/>
          <w:szCs w:val="24"/>
        </w:rPr>
      </w:pPr>
      <w:r>
        <w:rPr>
          <w:rFonts w:cs="Times New Roman"/>
          <w:szCs w:val="24"/>
        </w:rPr>
        <w:t>En la T</w:t>
      </w:r>
      <w:r w:rsidR="00480587" w:rsidRPr="00C07DDC">
        <w:rPr>
          <w:rFonts w:cs="Times New Roman"/>
          <w:szCs w:val="24"/>
        </w:rPr>
        <w:t>abla</w:t>
      </w:r>
      <w:r>
        <w:rPr>
          <w:rFonts w:cs="Times New Roman"/>
          <w:szCs w:val="24"/>
        </w:rPr>
        <w:t xml:space="preserve"> </w:t>
      </w:r>
      <w:r w:rsidR="00AA0170">
        <w:rPr>
          <w:rFonts w:cs="Times New Roman"/>
          <w:szCs w:val="24"/>
        </w:rPr>
        <w:t>1.</w:t>
      </w:r>
      <w:r>
        <w:rPr>
          <w:rFonts w:cs="Times New Roman"/>
          <w:szCs w:val="24"/>
        </w:rPr>
        <w:t>III</w:t>
      </w:r>
      <w:r w:rsidR="00480587" w:rsidRPr="00C07DDC">
        <w:rPr>
          <w:rFonts w:cs="Times New Roman"/>
          <w:szCs w:val="24"/>
        </w:rPr>
        <w:t xml:space="preserve"> se</w:t>
      </w:r>
      <w:r w:rsidR="00F576CF">
        <w:rPr>
          <w:rFonts w:cs="Times New Roman"/>
          <w:szCs w:val="24"/>
        </w:rPr>
        <w:t xml:space="preserve"> da</w:t>
      </w:r>
      <w:r w:rsidR="00480587" w:rsidRPr="00C07DDC">
        <w:rPr>
          <w:rFonts w:cs="Times New Roman"/>
          <w:szCs w:val="24"/>
        </w:rPr>
        <w:t xml:space="preserve"> la clasificación general de los microcontroladores de acuerdo a s</w:t>
      </w:r>
      <w:r w:rsidR="00176BC3">
        <w:rPr>
          <w:rFonts w:cs="Times New Roman"/>
          <w:szCs w:val="24"/>
        </w:rPr>
        <w:t>us características principales.</w:t>
      </w:r>
    </w:p>
    <w:tbl>
      <w:tblPr>
        <w:tblStyle w:val="Tablaconcuadrcula1clara-nfasis3"/>
        <w:tblW w:w="0" w:type="auto"/>
        <w:jc w:val="center"/>
        <w:tblLook w:val="04A0" w:firstRow="1" w:lastRow="0" w:firstColumn="1" w:lastColumn="0" w:noHBand="0" w:noVBand="1"/>
      </w:tblPr>
      <w:tblGrid>
        <w:gridCol w:w="3066"/>
        <w:gridCol w:w="3909"/>
      </w:tblGrid>
      <w:tr w:rsidR="00480587" w:rsidRPr="003D55A0" w14:paraId="6FFA7DF9" w14:textId="77777777" w:rsidTr="00E747D5">
        <w:trPr>
          <w:cnfStyle w:val="100000000000" w:firstRow="1" w:lastRow="0" w:firstColumn="0" w:lastColumn="0" w:oddVBand="0" w:evenVBand="0" w:oddHBand="0" w:evenHBand="0" w:firstRowFirstColumn="0" w:firstRowLastColumn="0" w:lastRowFirstColumn="0" w:lastRowLastColumn="0"/>
          <w:trHeight w:val="399"/>
          <w:jc w:val="center"/>
        </w:trPr>
        <w:tc>
          <w:tcPr>
            <w:cnfStyle w:val="001000000000" w:firstRow="0" w:lastRow="0" w:firstColumn="1" w:lastColumn="0" w:oddVBand="0" w:evenVBand="0" w:oddHBand="0" w:evenHBand="0" w:firstRowFirstColumn="0" w:firstRowLastColumn="0" w:lastRowFirstColumn="0" w:lastRowLastColumn="0"/>
            <w:tcW w:w="3066" w:type="dxa"/>
            <w:vAlign w:val="center"/>
          </w:tcPr>
          <w:p w14:paraId="37742D20" w14:textId="77777777" w:rsidR="00480587" w:rsidRPr="003D55A0" w:rsidRDefault="00480587" w:rsidP="00F71DF0">
            <w:pPr>
              <w:ind w:right="176"/>
              <w:jc w:val="center"/>
              <w:rPr>
                <w:rFonts w:cs="Times New Roman"/>
                <w:sz w:val="20"/>
                <w:szCs w:val="24"/>
              </w:rPr>
            </w:pPr>
            <w:r w:rsidRPr="003D55A0">
              <w:rPr>
                <w:rFonts w:cs="Times New Roman"/>
                <w:sz w:val="20"/>
                <w:szCs w:val="24"/>
              </w:rPr>
              <w:t>Clasificación de los microcontroladores por</w:t>
            </w:r>
          </w:p>
        </w:tc>
        <w:tc>
          <w:tcPr>
            <w:tcW w:w="3909" w:type="dxa"/>
            <w:vAlign w:val="center"/>
          </w:tcPr>
          <w:p w14:paraId="7EF3F492" w14:textId="77777777" w:rsidR="00480587" w:rsidRPr="00F71DF0" w:rsidRDefault="00480587" w:rsidP="00F71DF0">
            <w:pPr>
              <w:ind w:right="-108" w:firstLine="34"/>
              <w:jc w:val="center"/>
              <w:cnfStyle w:val="100000000000" w:firstRow="1" w:lastRow="0" w:firstColumn="0" w:lastColumn="0" w:oddVBand="0" w:evenVBand="0" w:oddHBand="0" w:evenHBand="0" w:firstRowFirstColumn="0" w:firstRowLastColumn="0" w:lastRowFirstColumn="0" w:lastRowLastColumn="0"/>
              <w:rPr>
                <w:rFonts w:cs="Times New Roman"/>
                <w:sz w:val="20"/>
                <w:szCs w:val="24"/>
              </w:rPr>
            </w:pPr>
            <w:r w:rsidRPr="00F71DF0">
              <w:rPr>
                <w:rFonts w:cs="Times New Roman"/>
                <w:sz w:val="20"/>
                <w:szCs w:val="24"/>
              </w:rPr>
              <w:t>Descripción</w:t>
            </w:r>
          </w:p>
        </w:tc>
      </w:tr>
      <w:tr w:rsidR="00480587" w:rsidRPr="00113963" w14:paraId="714DF281" w14:textId="77777777" w:rsidTr="00E747D5">
        <w:trPr>
          <w:trHeight w:val="995"/>
          <w:jc w:val="center"/>
        </w:trPr>
        <w:tc>
          <w:tcPr>
            <w:cnfStyle w:val="001000000000" w:firstRow="0" w:lastRow="0" w:firstColumn="1" w:lastColumn="0" w:oddVBand="0" w:evenVBand="0" w:oddHBand="0" w:evenHBand="0" w:firstRowFirstColumn="0" w:firstRowLastColumn="0" w:lastRowFirstColumn="0" w:lastRowLastColumn="0"/>
            <w:tcW w:w="3066" w:type="dxa"/>
            <w:vAlign w:val="center"/>
          </w:tcPr>
          <w:p w14:paraId="14E995DF" w14:textId="74406C66" w:rsidR="00480587" w:rsidRPr="003D55A0" w:rsidRDefault="00754136" w:rsidP="00F71DF0">
            <w:pPr>
              <w:ind w:right="176"/>
              <w:jc w:val="center"/>
              <w:rPr>
                <w:rFonts w:cs="Times New Roman"/>
                <w:sz w:val="20"/>
                <w:szCs w:val="24"/>
              </w:rPr>
            </w:pPr>
            <w:r w:rsidRPr="003D55A0">
              <w:rPr>
                <w:rFonts w:cs="Times New Roman"/>
                <w:sz w:val="20"/>
                <w:szCs w:val="24"/>
              </w:rPr>
              <w:t>T</w:t>
            </w:r>
            <w:r w:rsidR="00480587" w:rsidRPr="003D55A0">
              <w:rPr>
                <w:rFonts w:cs="Times New Roman"/>
                <w:sz w:val="20"/>
                <w:szCs w:val="24"/>
              </w:rPr>
              <w:t>amaño de los datos</w:t>
            </w:r>
          </w:p>
        </w:tc>
        <w:tc>
          <w:tcPr>
            <w:tcW w:w="3909" w:type="dxa"/>
            <w:vAlign w:val="center"/>
          </w:tcPr>
          <w:p w14:paraId="602757B0"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lang w:val="en-US"/>
              </w:rPr>
            </w:pPr>
            <w:r w:rsidRPr="003D55A0">
              <w:rPr>
                <w:rFonts w:cs="Times New Roman"/>
                <w:sz w:val="20"/>
                <w:szCs w:val="24"/>
                <w:lang w:val="en-US"/>
              </w:rPr>
              <w:t>4 bits</w:t>
            </w:r>
          </w:p>
          <w:p w14:paraId="605BE64F"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lang w:val="en-US"/>
              </w:rPr>
            </w:pPr>
            <w:r w:rsidRPr="003D55A0">
              <w:rPr>
                <w:rFonts w:cs="Times New Roman"/>
                <w:sz w:val="20"/>
                <w:szCs w:val="24"/>
                <w:lang w:val="en-US"/>
              </w:rPr>
              <w:t>8 bits</w:t>
            </w:r>
          </w:p>
          <w:p w14:paraId="409F49B4"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lang w:val="en-US"/>
              </w:rPr>
            </w:pPr>
            <w:r w:rsidRPr="003D55A0">
              <w:rPr>
                <w:rFonts w:cs="Times New Roman"/>
                <w:sz w:val="20"/>
                <w:szCs w:val="24"/>
                <w:lang w:val="en-US"/>
              </w:rPr>
              <w:t>16 bits</w:t>
            </w:r>
          </w:p>
          <w:p w14:paraId="39DB5289"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lang w:val="en-US"/>
              </w:rPr>
            </w:pPr>
            <w:r w:rsidRPr="003D55A0">
              <w:rPr>
                <w:rFonts w:cs="Times New Roman"/>
                <w:sz w:val="20"/>
                <w:szCs w:val="24"/>
                <w:lang w:val="en-US"/>
              </w:rPr>
              <w:t>32 bits</w:t>
            </w:r>
          </w:p>
          <w:p w14:paraId="2DFA2AF0"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lang w:val="en-US"/>
              </w:rPr>
            </w:pPr>
            <w:r w:rsidRPr="003D55A0">
              <w:rPr>
                <w:rFonts w:cs="Times New Roman"/>
                <w:sz w:val="20"/>
                <w:szCs w:val="24"/>
                <w:lang w:val="en-US"/>
              </w:rPr>
              <w:t>64 bits</w:t>
            </w:r>
          </w:p>
        </w:tc>
      </w:tr>
      <w:tr w:rsidR="00480587" w:rsidRPr="003D55A0" w14:paraId="1101492B" w14:textId="77777777" w:rsidTr="00E747D5">
        <w:trPr>
          <w:trHeight w:val="389"/>
          <w:jc w:val="center"/>
        </w:trPr>
        <w:tc>
          <w:tcPr>
            <w:cnfStyle w:val="001000000000" w:firstRow="0" w:lastRow="0" w:firstColumn="1" w:lastColumn="0" w:oddVBand="0" w:evenVBand="0" w:oddHBand="0" w:evenHBand="0" w:firstRowFirstColumn="0" w:firstRowLastColumn="0" w:lastRowFirstColumn="0" w:lastRowLastColumn="0"/>
            <w:tcW w:w="3066" w:type="dxa"/>
            <w:vAlign w:val="center"/>
          </w:tcPr>
          <w:p w14:paraId="565D3D57" w14:textId="4ADF03F6" w:rsidR="00480587" w:rsidRPr="003D55A0" w:rsidRDefault="00754136" w:rsidP="00F71DF0">
            <w:pPr>
              <w:ind w:right="176"/>
              <w:jc w:val="center"/>
              <w:rPr>
                <w:rFonts w:cs="Times New Roman"/>
                <w:sz w:val="20"/>
                <w:szCs w:val="24"/>
              </w:rPr>
            </w:pPr>
            <w:r w:rsidRPr="003D55A0">
              <w:rPr>
                <w:rFonts w:cs="Times New Roman"/>
                <w:sz w:val="20"/>
                <w:szCs w:val="24"/>
              </w:rPr>
              <w:t xml:space="preserve">Arquitectura </w:t>
            </w:r>
            <w:r w:rsidR="00480587" w:rsidRPr="003D55A0">
              <w:rPr>
                <w:rFonts w:cs="Times New Roman"/>
                <w:sz w:val="20"/>
                <w:szCs w:val="24"/>
              </w:rPr>
              <w:t>interna</w:t>
            </w:r>
          </w:p>
        </w:tc>
        <w:tc>
          <w:tcPr>
            <w:tcW w:w="3909" w:type="dxa"/>
            <w:vAlign w:val="center"/>
          </w:tcPr>
          <w:p w14:paraId="520723D2"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rPr>
            </w:pPr>
            <w:r w:rsidRPr="003D55A0">
              <w:rPr>
                <w:rFonts w:cs="Times New Roman"/>
                <w:sz w:val="20"/>
                <w:szCs w:val="24"/>
              </w:rPr>
              <w:t>Von Neumann</w:t>
            </w:r>
          </w:p>
          <w:p w14:paraId="5A6C8A44" w14:textId="68A7D3AC" w:rsidR="00480587" w:rsidRPr="003D55A0" w:rsidRDefault="009F448E"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rPr>
            </w:pPr>
            <w:r w:rsidRPr="003D55A0">
              <w:rPr>
                <w:rFonts w:cs="Times New Roman"/>
                <w:sz w:val="20"/>
                <w:szCs w:val="24"/>
              </w:rPr>
              <w:t>Harvard</w:t>
            </w:r>
          </w:p>
        </w:tc>
      </w:tr>
      <w:tr w:rsidR="00480587" w:rsidRPr="003D55A0" w14:paraId="3E19D801" w14:textId="77777777" w:rsidTr="00E747D5">
        <w:trPr>
          <w:trHeight w:val="799"/>
          <w:jc w:val="center"/>
        </w:trPr>
        <w:tc>
          <w:tcPr>
            <w:cnfStyle w:val="001000000000" w:firstRow="0" w:lastRow="0" w:firstColumn="1" w:lastColumn="0" w:oddVBand="0" w:evenVBand="0" w:oddHBand="0" w:evenHBand="0" w:firstRowFirstColumn="0" w:firstRowLastColumn="0" w:lastRowFirstColumn="0" w:lastRowLastColumn="0"/>
            <w:tcW w:w="3066" w:type="dxa"/>
            <w:vAlign w:val="center"/>
          </w:tcPr>
          <w:p w14:paraId="7960B0C3" w14:textId="77777777" w:rsidR="00480587" w:rsidRPr="003D55A0" w:rsidRDefault="00480587" w:rsidP="00F71DF0">
            <w:pPr>
              <w:ind w:right="176"/>
              <w:jc w:val="center"/>
              <w:rPr>
                <w:rFonts w:cs="Times New Roman"/>
                <w:sz w:val="20"/>
                <w:szCs w:val="24"/>
              </w:rPr>
            </w:pPr>
            <w:r w:rsidRPr="003D55A0">
              <w:rPr>
                <w:rFonts w:cs="Times New Roman"/>
                <w:sz w:val="20"/>
                <w:szCs w:val="24"/>
              </w:rPr>
              <w:t>Arquitectura del procesador</w:t>
            </w:r>
          </w:p>
        </w:tc>
        <w:tc>
          <w:tcPr>
            <w:tcW w:w="3909" w:type="dxa"/>
            <w:vAlign w:val="center"/>
          </w:tcPr>
          <w:p w14:paraId="0D6A273F"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rPr>
            </w:pPr>
            <w:r w:rsidRPr="003D55A0">
              <w:rPr>
                <w:rFonts w:cs="Times New Roman"/>
                <w:sz w:val="20"/>
                <w:szCs w:val="24"/>
              </w:rPr>
              <w:t>CISC (Computador de juego de instrucciones complejo)</w:t>
            </w:r>
          </w:p>
          <w:p w14:paraId="3C705FD9" w14:textId="77777777" w:rsidR="00480587" w:rsidRPr="003D55A0" w:rsidRDefault="00480587" w:rsidP="00F71DF0">
            <w:pPr>
              <w:ind w:right="-108" w:firstLine="34"/>
              <w:jc w:val="center"/>
              <w:cnfStyle w:val="000000000000" w:firstRow="0" w:lastRow="0" w:firstColumn="0" w:lastColumn="0" w:oddVBand="0" w:evenVBand="0" w:oddHBand="0" w:evenHBand="0" w:firstRowFirstColumn="0" w:firstRowLastColumn="0" w:lastRowFirstColumn="0" w:lastRowLastColumn="0"/>
              <w:rPr>
                <w:rFonts w:cs="Times New Roman"/>
                <w:sz w:val="20"/>
                <w:szCs w:val="24"/>
              </w:rPr>
            </w:pPr>
            <w:r w:rsidRPr="003D55A0">
              <w:rPr>
                <w:rFonts w:cs="Times New Roman"/>
                <w:sz w:val="20"/>
                <w:szCs w:val="24"/>
              </w:rPr>
              <w:t>RISC (Computador de juego de instrucciones reducido)</w:t>
            </w:r>
          </w:p>
        </w:tc>
      </w:tr>
    </w:tbl>
    <w:p w14:paraId="3D3A4036" w14:textId="34C4701F" w:rsidR="003D55A0" w:rsidRPr="00AA6DCA" w:rsidRDefault="004D79FA" w:rsidP="004D79FA">
      <w:pPr>
        <w:pStyle w:val="Textoindependiente"/>
        <w:rPr>
          <w:b/>
          <w:rPrChange w:id="2609" w:author="Tanya Hernández" w:date="2017-05-21T20:10:00Z">
            <w:rPr/>
          </w:rPrChange>
        </w:rPr>
      </w:pPr>
      <w:bookmarkStart w:id="2610" w:name="_Toc480316280"/>
      <w:bookmarkStart w:id="2611" w:name="_Toc480316410"/>
      <w:bookmarkStart w:id="2612" w:name="_Toc482747389"/>
      <w:r w:rsidRPr="004D79FA">
        <w:rPr>
          <w:b/>
        </w:rPr>
        <w:t>Tabla 1.</w:t>
      </w:r>
      <w:r w:rsidR="00562D1E">
        <w:rPr>
          <w:b/>
        </w:rPr>
        <w:fldChar w:fldCharType="begin"/>
      </w:r>
      <w:r w:rsidR="00562D1E">
        <w:rPr>
          <w:b/>
        </w:rPr>
        <w:instrText xml:space="preserve"> SEQ Tabla \* ROMAN </w:instrText>
      </w:r>
      <w:r w:rsidR="00562D1E">
        <w:rPr>
          <w:b/>
        </w:rPr>
        <w:fldChar w:fldCharType="separate"/>
      </w:r>
      <w:r w:rsidR="00604603">
        <w:rPr>
          <w:b/>
        </w:rPr>
        <w:t>III</w:t>
      </w:r>
      <w:r w:rsidR="00562D1E">
        <w:rPr>
          <w:b/>
        </w:rPr>
        <w:fldChar w:fldCharType="end"/>
      </w:r>
      <w:r>
        <w:t xml:space="preserve"> </w:t>
      </w:r>
      <w:r w:rsidR="006F2DF3" w:rsidRPr="00AA6DCA">
        <w:rPr>
          <w:b/>
          <w:rPrChange w:id="2613" w:author="Tanya Hernández" w:date="2017-05-21T20:10:00Z">
            <w:rPr/>
          </w:rPrChange>
        </w:rPr>
        <w:t>Clasificación de microcontroladores</w:t>
      </w:r>
      <w:r w:rsidR="00480587" w:rsidRPr="00AA6DCA">
        <w:rPr>
          <w:b/>
          <w:rPrChange w:id="2614" w:author="Tanya Hernández" w:date="2017-05-21T20:10:00Z">
            <w:rPr/>
          </w:rPrChange>
        </w:rPr>
        <w:t xml:space="preserve"> </w:t>
      </w:r>
      <w:r w:rsidR="001D6CF3" w:rsidRPr="00AA6DCA">
        <w:rPr>
          <w:b/>
          <w:rPrChange w:id="2615" w:author="Tanya Hernández" w:date="2017-05-21T20:10:00Z">
            <w:rPr/>
          </w:rPrChange>
        </w:rPr>
        <w:t>[</w:t>
      </w:r>
      <w:r w:rsidR="006D73CC" w:rsidRPr="00AA6DCA">
        <w:rPr>
          <w:b/>
          <w:rPrChange w:id="2616" w:author="Tanya Hernández" w:date="2017-05-21T20:10:00Z">
            <w:rPr/>
          </w:rPrChange>
        </w:rPr>
        <w:t>29</w:t>
      </w:r>
      <w:r w:rsidRPr="00AA6DCA">
        <w:rPr>
          <w:b/>
          <w:rPrChange w:id="2617" w:author="Tanya Hernández" w:date="2017-05-21T20:10:00Z">
            <w:rPr/>
          </w:rPrChange>
        </w:rPr>
        <w:t>].</w:t>
      </w:r>
      <w:bookmarkEnd w:id="2610"/>
      <w:bookmarkEnd w:id="2611"/>
      <w:bookmarkEnd w:id="2612"/>
    </w:p>
    <w:p w14:paraId="12EF3BBF" w14:textId="1B4AB014" w:rsidR="00C03E95" w:rsidRPr="00C03E95" w:rsidRDefault="00480587" w:rsidP="00176BC3">
      <w:pPr>
        <w:spacing w:after="240"/>
        <w:ind w:left="284" w:firstLine="0"/>
        <w:rPr>
          <w:rFonts w:eastAsiaTheme="majorEastAsia" w:cs="Times New Roman"/>
          <w:szCs w:val="26"/>
        </w:rPr>
      </w:pPr>
      <w:r w:rsidRPr="00C03E95">
        <w:rPr>
          <w:rFonts w:eastAsiaTheme="majorEastAsia" w:cs="Times New Roman"/>
          <w:szCs w:val="26"/>
        </w:rPr>
        <w:t>Arquitectura</w:t>
      </w:r>
      <w:r w:rsidR="00C70780" w:rsidRPr="00C03E95">
        <w:rPr>
          <w:rFonts w:eastAsiaTheme="majorEastAsia" w:cs="Times New Roman"/>
          <w:szCs w:val="26"/>
        </w:rPr>
        <w:t xml:space="preserve"> interna de un microcontrolador</w:t>
      </w:r>
    </w:p>
    <w:p w14:paraId="5731B973" w14:textId="2A1BD163" w:rsidR="0052295E" w:rsidRDefault="009F448E" w:rsidP="009E77C0">
      <w:pPr>
        <w:spacing w:after="240"/>
        <w:rPr>
          <w:rFonts w:cs="Times New Roman"/>
        </w:rPr>
      </w:pPr>
      <w:r w:rsidRPr="00C07DDC">
        <w:rPr>
          <w:rFonts w:cs="Times New Roman"/>
        </w:rPr>
        <w:t>Todos los microcontroladores</w:t>
      </w:r>
      <w:r w:rsidR="00480587" w:rsidRPr="00C07DDC">
        <w:rPr>
          <w:rFonts w:cs="Times New Roman"/>
        </w:rPr>
        <w:t xml:space="preserve"> en la actualidad posen dos modelos básicos de arquitectura, den</w:t>
      </w:r>
      <w:r w:rsidRPr="00C07DDC">
        <w:rPr>
          <w:rFonts w:cs="Times New Roman"/>
        </w:rPr>
        <w:t>ominadas Harvard y Von Neumann, estas arquitecturas</w:t>
      </w:r>
      <w:r w:rsidR="00480587" w:rsidRPr="00C07DDC">
        <w:rPr>
          <w:rFonts w:cs="Times New Roman"/>
        </w:rPr>
        <w:t xml:space="preserve"> tienen diferentes formas de intercambiar los datos</w:t>
      </w:r>
      <w:r w:rsidR="006D73CC">
        <w:rPr>
          <w:rFonts w:cs="Times New Roman"/>
        </w:rPr>
        <w:t xml:space="preserve"> [29</w:t>
      </w:r>
      <w:r w:rsidR="00464193" w:rsidRPr="00C07DDC">
        <w:rPr>
          <w:rFonts w:cs="Times New Roman"/>
        </w:rPr>
        <w:t>]</w:t>
      </w:r>
      <w:r w:rsidRPr="00C07DDC">
        <w:rPr>
          <w:rFonts w:cs="Times New Roman"/>
        </w:rPr>
        <w:t>.</w:t>
      </w:r>
    </w:p>
    <w:p w14:paraId="757DE8BC" w14:textId="577C50B9" w:rsidR="009F448E" w:rsidRPr="0052295E" w:rsidRDefault="009F448E" w:rsidP="00576A56">
      <w:pPr>
        <w:pStyle w:val="Prrafodelista"/>
        <w:numPr>
          <w:ilvl w:val="0"/>
          <w:numId w:val="26"/>
        </w:numPr>
        <w:spacing w:before="240"/>
        <w:rPr>
          <w:rFonts w:cs="Times New Roman"/>
        </w:rPr>
      </w:pPr>
      <w:r w:rsidRPr="0052295E">
        <w:rPr>
          <w:rFonts w:eastAsiaTheme="majorEastAsia" w:cs="Times New Roman"/>
          <w:szCs w:val="26"/>
        </w:rPr>
        <w:t>Arquitectura de Von Neumann</w:t>
      </w:r>
    </w:p>
    <w:p w14:paraId="3FC8E2DB" w14:textId="1E710FC3" w:rsidR="00480587" w:rsidRPr="00C07DDC" w:rsidRDefault="009F448E" w:rsidP="009E77C0">
      <w:pPr>
        <w:spacing w:before="240" w:after="240"/>
        <w:rPr>
          <w:rFonts w:cs="Times New Roman"/>
        </w:rPr>
      </w:pPr>
      <w:r w:rsidRPr="00C07DDC">
        <w:rPr>
          <w:rFonts w:cs="Times New Roman"/>
        </w:rPr>
        <w:lastRenderedPageBreak/>
        <w:t>Es la arquitectura tradicional de computadoras y microprocesadores, en la cual</w:t>
      </w:r>
      <w:r w:rsidR="00480587" w:rsidRPr="00C07DDC">
        <w:rPr>
          <w:rFonts w:cs="Times New Roman"/>
        </w:rPr>
        <w:t xml:space="preserve"> la CPU está conectada en una memoria única donde se guardan las instrucciones de programas y datos.</w:t>
      </w:r>
      <w:r w:rsidR="00C70780" w:rsidRPr="00C07DDC">
        <w:rPr>
          <w:rFonts w:cs="Times New Roman"/>
        </w:rPr>
        <w:t xml:space="preserve"> </w:t>
      </w:r>
      <w:r w:rsidR="00480587" w:rsidRPr="00C07DDC">
        <w:rPr>
          <w:rFonts w:cs="Times New Roman"/>
        </w:rPr>
        <w:t>Los microcontroladores que tienen</w:t>
      </w:r>
      <w:r w:rsidRPr="00C07DDC">
        <w:rPr>
          <w:rFonts w:cs="Times New Roman"/>
        </w:rPr>
        <w:t xml:space="preserve"> esta arquitectura internamente</w:t>
      </w:r>
      <w:r w:rsidR="00480587" w:rsidRPr="00C07DDC">
        <w:rPr>
          <w:rFonts w:cs="Times New Roman"/>
        </w:rPr>
        <w:t xml:space="preserve"> soló tienen un bloque de memoria y un bus de datos de 8 bits, los d</w:t>
      </w:r>
      <w:r w:rsidRPr="00C07DDC">
        <w:rPr>
          <w:rFonts w:cs="Times New Roman"/>
        </w:rPr>
        <w:t>atos se transmiten por este bus</w:t>
      </w:r>
      <w:r w:rsidR="00480587" w:rsidRPr="00C07DDC">
        <w:rPr>
          <w:rFonts w:cs="Times New Roman"/>
        </w:rPr>
        <w:t xml:space="preserve"> llegando a sobrecargarlo ocasionando </w:t>
      </w:r>
      <w:r w:rsidRPr="00C07DDC">
        <w:rPr>
          <w:rFonts w:cs="Times New Roman"/>
        </w:rPr>
        <w:t xml:space="preserve">que la comunicación sea lenta, </w:t>
      </w:r>
      <w:r w:rsidR="00480587" w:rsidRPr="00C07DDC">
        <w:rPr>
          <w:rFonts w:cs="Times New Roman"/>
        </w:rPr>
        <w:t>por otra parte solo permit</w:t>
      </w:r>
      <w:r w:rsidRPr="00C07DDC">
        <w:rPr>
          <w:rFonts w:cs="Times New Roman"/>
        </w:rPr>
        <w:t>e lectura o escritura</w:t>
      </w:r>
      <w:r w:rsidR="00480587" w:rsidRPr="00C07DDC">
        <w:rPr>
          <w:rFonts w:cs="Times New Roman"/>
        </w:rPr>
        <w:t xml:space="preserve"> de la memoria en cada pulso de reloj</w:t>
      </w:r>
      <w:r w:rsidR="00480587" w:rsidRPr="009E77C0">
        <w:rPr>
          <w:rFonts w:cs="Times New Roman"/>
        </w:rPr>
        <w:t>.</w:t>
      </w:r>
    </w:p>
    <w:p w14:paraId="18B3B631" w14:textId="77777777" w:rsidR="00480587" w:rsidRPr="00C70780" w:rsidRDefault="00480587" w:rsidP="00480587">
      <w:pPr>
        <w:jc w:val="center"/>
        <w:rPr>
          <w:rFonts w:cs="Times New Roman"/>
        </w:rPr>
      </w:pPr>
      <w:r w:rsidRPr="00C70780">
        <w:rPr>
          <w:rFonts w:cs="Times New Roman"/>
          <w:noProof/>
          <w:lang w:eastAsia="es-MX"/>
        </w:rPr>
        <w:drawing>
          <wp:inline distT="0" distB="0" distL="0" distR="0" wp14:anchorId="3AEE7DF1" wp14:editId="6A625BBE">
            <wp:extent cx="1899920" cy="1888490"/>
            <wp:effectExtent l="0" t="0" r="5080" b="0"/>
            <wp:docPr id="4" name="Imagen 4" descr="al-mundo-de-los-microcontroladores-basic-chapter-01-fig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mundo-de-los-microcontroladores-basic-chapter-01-fig0-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99920" cy="1888490"/>
                    </a:xfrm>
                    <a:prstGeom prst="rect">
                      <a:avLst/>
                    </a:prstGeom>
                    <a:noFill/>
                    <a:ln>
                      <a:noFill/>
                    </a:ln>
                  </pic:spPr>
                </pic:pic>
              </a:graphicData>
            </a:graphic>
          </wp:inline>
        </w:drawing>
      </w:r>
    </w:p>
    <w:p w14:paraId="0D15B3A1" w14:textId="77777777" w:rsidR="009F03B9" w:rsidRDefault="009F03B9" w:rsidP="009C289A">
      <w:pPr>
        <w:pStyle w:val="Tabladeilustraciones"/>
      </w:pPr>
    </w:p>
    <w:p w14:paraId="3D890F85" w14:textId="2E3BE8FD" w:rsidR="00C70780" w:rsidRDefault="00B7017A">
      <w:pPr>
        <w:pStyle w:val="Descripcin"/>
      </w:pPr>
      <w:bookmarkStart w:id="2618" w:name="_Toc479531516"/>
      <w:bookmarkStart w:id="2619" w:name="_Toc482747507"/>
      <w:r w:rsidRPr="00803B69">
        <w:t>Fig. 1.</w:t>
      </w:r>
      <w:r w:rsidRPr="00803B69">
        <w:fldChar w:fldCharType="begin"/>
      </w:r>
      <w:r w:rsidRPr="00AD2FDE">
        <w:instrText xml:space="preserve"> SEQ Fig. \* ARABIC </w:instrText>
      </w:r>
      <w:r w:rsidRPr="00803B69">
        <w:rPr>
          <w:rPrChange w:id="2620" w:author="Tanya Hernández" w:date="2017-05-17T01:28:00Z">
            <w:rPr/>
          </w:rPrChange>
        </w:rPr>
        <w:fldChar w:fldCharType="separate"/>
      </w:r>
      <w:ins w:id="2621" w:author="Tanya Hernández" w:date="2017-05-21T21:21:00Z">
        <w:r w:rsidR="00604603">
          <w:t>10</w:t>
        </w:r>
      </w:ins>
      <w:del w:id="2622" w:author="Tanya Hernández" w:date="2017-05-17T01:33:00Z">
        <w:r w:rsidR="005B2C04" w:rsidRPr="00803B69" w:rsidDel="00262C61">
          <w:delText>10</w:delText>
        </w:r>
      </w:del>
      <w:r w:rsidRPr="00803B69">
        <w:fldChar w:fldCharType="end"/>
      </w:r>
      <w:r w:rsidR="004D79FA">
        <w:t xml:space="preserve"> </w:t>
      </w:r>
      <w:r w:rsidR="00C03E95" w:rsidRPr="00B7017A">
        <w:t>Arquitectura Von Neumann</w:t>
      </w:r>
      <w:r w:rsidR="006D73CC" w:rsidRPr="00B7017A">
        <w:t xml:space="preserve"> [31</w:t>
      </w:r>
      <w:r w:rsidR="002F3274" w:rsidRPr="00B7017A">
        <w:t>].</w:t>
      </w:r>
      <w:bookmarkEnd w:id="2618"/>
      <w:bookmarkEnd w:id="2619"/>
    </w:p>
    <w:p w14:paraId="37ED9ECE" w14:textId="2AEE2901" w:rsidR="00B7017A" w:rsidRDefault="00B7017A" w:rsidP="00B7017A"/>
    <w:p w14:paraId="0DA7DC70" w14:textId="1FCBE044" w:rsidR="00B7017A" w:rsidRDefault="00B7017A" w:rsidP="00B7017A"/>
    <w:p w14:paraId="6B67630C" w14:textId="68019551" w:rsidR="00B7017A" w:rsidRDefault="00B7017A" w:rsidP="00B7017A"/>
    <w:p w14:paraId="1FCA2430" w14:textId="334D3331" w:rsidR="00B7017A" w:rsidRDefault="00B7017A" w:rsidP="00B7017A"/>
    <w:p w14:paraId="33B1A529" w14:textId="315BD97D" w:rsidR="00B7017A" w:rsidRDefault="00B7017A" w:rsidP="00B7017A"/>
    <w:p w14:paraId="2BB36142" w14:textId="77777777" w:rsidR="00B7017A" w:rsidRPr="00B7017A" w:rsidRDefault="00B7017A" w:rsidP="00B7017A"/>
    <w:p w14:paraId="2820DFAB" w14:textId="142BE7F5" w:rsidR="00692B1C" w:rsidRPr="009E77C0" w:rsidRDefault="0052295E" w:rsidP="00576A56">
      <w:pPr>
        <w:pStyle w:val="Prrafodelista"/>
        <w:numPr>
          <w:ilvl w:val="0"/>
          <w:numId w:val="26"/>
        </w:numPr>
        <w:spacing w:before="240" w:after="240"/>
        <w:rPr>
          <w:rFonts w:eastAsiaTheme="majorEastAsia" w:cs="Times New Roman"/>
          <w:szCs w:val="26"/>
        </w:rPr>
      </w:pPr>
      <w:r w:rsidRPr="0052295E">
        <w:rPr>
          <w:rFonts w:eastAsiaTheme="majorEastAsia" w:cs="Times New Roman"/>
          <w:szCs w:val="26"/>
        </w:rPr>
        <w:t>Arquitectura Harvard</w:t>
      </w:r>
    </w:p>
    <w:p w14:paraId="208846E7" w14:textId="1FEBFF69" w:rsidR="00310694" w:rsidRPr="009E77C0" w:rsidRDefault="009E77C0" w:rsidP="009E77C0">
      <w:pPr>
        <w:spacing w:after="240"/>
        <w:rPr>
          <w:rFonts w:cs="Times New Roman"/>
        </w:rPr>
      </w:pPr>
      <w:r w:rsidRPr="00C70780">
        <w:rPr>
          <w:rFonts w:cs="Times New Roman"/>
          <w:noProof/>
          <w:lang w:eastAsia="es-MX"/>
        </w:rPr>
        <w:drawing>
          <wp:anchor distT="0" distB="0" distL="114300" distR="114300" simplePos="0" relativeHeight="251678720" behindDoc="0" locked="0" layoutInCell="1" allowOverlap="1" wp14:anchorId="7CE10841" wp14:editId="0AB80D57">
            <wp:simplePos x="0" y="0"/>
            <wp:positionH relativeFrom="margin">
              <wp:align>center</wp:align>
            </wp:positionH>
            <wp:positionV relativeFrom="paragraph">
              <wp:posOffset>792086</wp:posOffset>
            </wp:positionV>
            <wp:extent cx="3381375" cy="2197735"/>
            <wp:effectExtent l="0" t="0" r="9525" b="0"/>
            <wp:wrapTopAndBottom/>
            <wp:docPr id="14" name="Imagen 14" descr="al-mundo-de-los-microcontroladores-basic-chapter-01-fig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mundo-de-los-microcontroladores-basic-chapter-01-fig0-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1375" cy="2197735"/>
                    </a:xfrm>
                    <a:prstGeom prst="rect">
                      <a:avLst/>
                    </a:prstGeom>
                    <a:noFill/>
                    <a:ln>
                      <a:noFill/>
                    </a:ln>
                  </pic:spPr>
                </pic:pic>
              </a:graphicData>
            </a:graphic>
          </wp:anchor>
        </w:drawing>
      </w:r>
      <w:r w:rsidR="00C70780" w:rsidRPr="00C07DDC">
        <w:rPr>
          <w:rFonts w:cs="Times New Roman"/>
        </w:rPr>
        <w:t>Esta arquitectura</w:t>
      </w:r>
      <w:r w:rsidR="00480587" w:rsidRPr="00C07DDC">
        <w:rPr>
          <w:rFonts w:cs="Times New Roman"/>
        </w:rPr>
        <w:t xml:space="preserve"> tiene la CPU conectada a dos memorias (una con las instrucciones y otra con los datos) por medio de dos buses diferentes. Una de las memorias contiene solamente las instrucciones del prog</w:t>
      </w:r>
      <w:r w:rsidR="002F3274">
        <w:rPr>
          <w:rFonts w:cs="Times New Roman"/>
        </w:rPr>
        <w:t>rama (memoria del programa)</w:t>
      </w:r>
      <w:r w:rsidR="009F448E" w:rsidRPr="00C07DDC">
        <w:rPr>
          <w:rFonts w:cs="Times New Roman"/>
        </w:rPr>
        <w:t xml:space="preserve"> y </w:t>
      </w:r>
      <w:r w:rsidR="00AF5818">
        <w:rPr>
          <w:rFonts w:cs="Times New Roman"/>
        </w:rPr>
        <w:t>el otro sólo almacena los datos</w:t>
      </w:r>
      <w:r w:rsidR="00480587" w:rsidRPr="00C07DDC">
        <w:rPr>
          <w:rFonts w:cs="Times New Roman"/>
        </w:rPr>
        <w:t xml:space="preserve"> (memoria de datos). Ambos buses</w:t>
      </w:r>
      <w:r w:rsidR="00C70780" w:rsidRPr="00C07DDC">
        <w:rPr>
          <w:rFonts w:cs="Times New Roman"/>
        </w:rPr>
        <w:t xml:space="preserve"> son totalmente independientes </w:t>
      </w:r>
      <w:r w:rsidR="009F448E" w:rsidRPr="00C07DDC">
        <w:rPr>
          <w:rFonts w:cs="Times New Roman"/>
        </w:rPr>
        <w:t xml:space="preserve">y pueden ser independientes </w:t>
      </w:r>
      <w:r w:rsidR="00480587" w:rsidRPr="00C07DDC">
        <w:rPr>
          <w:rFonts w:cs="Times New Roman"/>
        </w:rPr>
        <w:t>y distintos anchos</w:t>
      </w:r>
      <w:r w:rsidR="00741943">
        <w:rPr>
          <w:rFonts w:cs="Times New Roman"/>
        </w:rPr>
        <w:t xml:space="preserve"> </w:t>
      </w:r>
      <w:r w:rsidR="006D73CC">
        <w:rPr>
          <w:rFonts w:cs="Times New Roman"/>
        </w:rPr>
        <w:t>[31</w:t>
      </w:r>
      <w:r w:rsidR="00464193" w:rsidRPr="00AF5818">
        <w:rPr>
          <w:rFonts w:cs="Times New Roman"/>
        </w:rPr>
        <w:t>]</w:t>
      </w:r>
      <w:r w:rsidR="00480587" w:rsidRPr="00AF5818">
        <w:rPr>
          <w:rFonts w:cs="Times New Roman"/>
        </w:rPr>
        <w:t>.</w:t>
      </w:r>
    </w:p>
    <w:p w14:paraId="6E0051AF" w14:textId="06EC33E2" w:rsidR="00480587" w:rsidRPr="00B7017A" w:rsidRDefault="00B7017A">
      <w:pPr>
        <w:pStyle w:val="Descripcin"/>
      </w:pPr>
      <w:bookmarkStart w:id="2623" w:name="_Toc479531517"/>
      <w:bookmarkStart w:id="2624" w:name="_Toc482747508"/>
      <w:r w:rsidRPr="00803B69">
        <w:t>Fig. 1.</w:t>
      </w:r>
      <w:r w:rsidRPr="00803B69">
        <w:fldChar w:fldCharType="begin"/>
      </w:r>
      <w:r w:rsidRPr="00AD2FDE">
        <w:instrText xml:space="preserve"> SEQ Fig. \* ARABIC </w:instrText>
      </w:r>
      <w:r w:rsidRPr="00803B69">
        <w:rPr>
          <w:rPrChange w:id="2625" w:author="Tanya Hernández" w:date="2017-05-17T01:28:00Z">
            <w:rPr/>
          </w:rPrChange>
        </w:rPr>
        <w:fldChar w:fldCharType="separate"/>
      </w:r>
      <w:ins w:id="2626" w:author="Tanya Hernández" w:date="2017-05-21T21:21:00Z">
        <w:r w:rsidR="00604603">
          <w:t>11</w:t>
        </w:r>
      </w:ins>
      <w:del w:id="2627" w:author="Tanya Hernández" w:date="2017-05-17T01:33:00Z">
        <w:r w:rsidR="005B2C04" w:rsidRPr="00803B69" w:rsidDel="00262C61">
          <w:delText>11</w:delText>
        </w:r>
      </w:del>
      <w:r w:rsidRPr="00803B69">
        <w:fldChar w:fldCharType="end"/>
      </w:r>
      <w:r>
        <w:t xml:space="preserve"> </w:t>
      </w:r>
      <w:r w:rsidR="000B1C4A" w:rsidRPr="00B7017A">
        <w:t>Arquitectura Harvard</w:t>
      </w:r>
      <w:r w:rsidR="006D73CC" w:rsidRPr="00B7017A">
        <w:t xml:space="preserve"> [31</w:t>
      </w:r>
      <w:r w:rsidR="002F3274" w:rsidRPr="00B7017A">
        <w:t>].</w:t>
      </w:r>
      <w:bookmarkEnd w:id="2623"/>
      <w:bookmarkEnd w:id="2624"/>
    </w:p>
    <w:p w14:paraId="53C1D3E7" w14:textId="25FAE68F" w:rsidR="00480587" w:rsidRPr="00C07DDC" w:rsidRDefault="00480587" w:rsidP="009F448E">
      <w:pPr>
        <w:rPr>
          <w:rFonts w:cs="Times New Roman"/>
        </w:rPr>
      </w:pPr>
      <w:r w:rsidRPr="00C07DDC">
        <w:rPr>
          <w:rFonts w:cs="Times New Roman"/>
        </w:rPr>
        <w:lastRenderedPageBreak/>
        <w:t xml:space="preserve">Al tener un bus dedicado a los datos y otro a la </w:t>
      </w:r>
      <w:r w:rsidR="00C70780" w:rsidRPr="00C07DDC">
        <w:rPr>
          <w:rFonts w:cs="Times New Roman"/>
        </w:rPr>
        <w:t xml:space="preserve">memoria del programa, </w:t>
      </w:r>
      <w:r w:rsidR="00F576CF">
        <w:rPr>
          <w:rFonts w:cs="Times New Roman"/>
        </w:rPr>
        <w:t xml:space="preserve">permite </w:t>
      </w:r>
      <w:r w:rsidRPr="00C07DDC">
        <w:rPr>
          <w:rFonts w:cs="Times New Roman"/>
        </w:rPr>
        <w:t>que la CPU</w:t>
      </w:r>
      <w:r w:rsidR="00C70780" w:rsidRPr="00C07DDC">
        <w:rPr>
          <w:rFonts w:cs="Times New Roman"/>
        </w:rPr>
        <w:t xml:space="preserve"> pueda leer y escribir</w:t>
      </w:r>
      <w:r w:rsidRPr="00C07DDC">
        <w:rPr>
          <w:rFonts w:cs="Times New Roman"/>
        </w:rPr>
        <w:t xml:space="preserve"> una instrucc</w:t>
      </w:r>
      <w:r w:rsidR="009F448E" w:rsidRPr="00C07DDC">
        <w:rPr>
          <w:rFonts w:cs="Times New Roman"/>
        </w:rPr>
        <w:t>ión en el mismo pulso de reloj.</w:t>
      </w:r>
    </w:p>
    <w:p w14:paraId="4180FF23" w14:textId="040BF056" w:rsidR="00C70780" w:rsidRPr="00C03E95" w:rsidRDefault="009E77C0" w:rsidP="00B05CD6">
      <w:pPr>
        <w:spacing w:before="240" w:after="240"/>
        <w:rPr>
          <w:rFonts w:eastAsiaTheme="majorEastAsia" w:cs="Times New Roman"/>
          <w:szCs w:val="26"/>
        </w:rPr>
      </w:pPr>
      <w:r>
        <w:rPr>
          <w:rFonts w:eastAsiaTheme="majorEastAsia" w:cs="Times New Roman"/>
          <w:szCs w:val="26"/>
        </w:rPr>
        <w:t>Juego de instrucciones</w:t>
      </w:r>
    </w:p>
    <w:p w14:paraId="537A4272" w14:textId="622483B4" w:rsidR="00480587" w:rsidRPr="00C07DDC" w:rsidRDefault="00480587" w:rsidP="009F448E">
      <w:pPr>
        <w:spacing w:after="240"/>
        <w:rPr>
          <w:rFonts w:cs="Times New Roman"/>
        </w:rPr>
      </w:pPr>
      <w:r w:rsidRPr="00C07DDC">
        <w:rPr>
          <w:rFonts w:cs="Times New Roman"/>
        </w:rPr>
        <w:t>Es el nombre colectivo de todas las instrucciones que tiene un microcontrol</w:t>
      </w:r>
      <w:r w:rsidR="00C70780" w:rsidRPr="00C07DDC">
        <w:rPr>
          <w:rFonts w:cs="Times New Roman"/>
        </w:rPr>
        <w:t>ador,</w:t>
      </w:r>
      <w:r w:rsidRPr="00C07DDC">
        <w:rPr>
          <w:rFonts w:cs="Times New Roman"/>
        </w:rPr>
        <w:t xml:space="preserve"> son instrucciones a nivel máquina que indican al microcontrolador las tareas que debe realizar, cada fabricante personaliza el número de instrucciones que maneja su microcontrolador.</w:t>
      </w:r>
    </w:p>
    <w:p w14:paraId="1453E9A1" w14:textId="77777777" w:rsidR="00480587" w:rsidRPr="00C70780" w:rsidRDefault="00480587" w:rsidP="00480587">
      <w:pPr>
        <w:jc w:val="center"/>
        <w:rPr>
          <w:rFonts w:cs="Times New Roman"/>
        </w:rPr>
      </w:pPr>
      <w:r w:rsidRPr="00C70780">
        <w:rPr>
          <w:rFonts w:cs="Times New Roman"/>
          <w:noProof/>
          <w:lang w:eastAsia="es-MX"/>
        </w:rPr>
        <w:drawing>
          <wp:inline distT="0" distB="0" distL="0" distR="0" wp14:anchorId="1B57D0FC" wp14:editId="74F85470">
            <wp:extent cx="1329489" cy="1684020"/>
            <wp:effectExtent l="0" t="0" r="4445" b="0"/>
            <wp:docPr id="15" name="Imagen 15" descr="al-mundo-de-los-microcontroladores-basic-chapter-01-fig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mundo-de-los-microcontroladores-basic-chapter-01-fig0-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5918" cy="1692164"/>
                    </a:xfrm>
                    <a:prstGeom prst="rect">
                      <a:avLst/>
                    </a:prstGeom>
                    <a:noFill/>
                    <a:ln>
                      <a:noFill/>
                    </a:ln>
                  </pic:spPr>
                </pic:pic>
              </a:graphicData>
            </a:graphic>
          </wp:inline>
        </w:drawing>
      </w:r>
    </w:p>
    <w:p w14:paraId="6F61BB64" w14:textId="4E868F3A" w:rsidR="00C70780" w:rsidRPr="00B7017A" w:rsidRDefault="00B7017A">
      <w:pPr>
        <w:pStyle w:val="Descripcin"/>
      </w:pPr>
      <w:bookmarkStart w:id="2628" w:name="_Toc479531518"/>
      <w:bookmarkStart w:id="2629" w:name="_Toc482747509"/>
      <w:r w:rsidRPr="00803B69">
        <w:t>Fig. 1.</w:t>
      </w:r>
      <w:r w:rsidRPr="00803B69">
        <w:fldChar w:fldCharType="begin"/>
      </w:r>
      <w:r w:rsidRPr="00AD2FDE">
        <w:instrText xml:space="preserve"> SEQ Fig. \* ARABIC </w:instrText>
      </w:r>
      <w:r w:rsidRPr="00803B69">
        <w:rPr>
          <w:rPrChange w:id="2630" w:author="Tanya Hernández" w:date="2017-05-17T01:28:00Z">
            <w:rPr/>
          </w:rPrChange>
        </w:rPr>
        <w:fldChar w:fldCharType="separate"/>
      </w:r>
      <w:ins w:id="2631" w:author="Tanya Hernández" w:date="2017-05-21T21:21:00Z">
        <w:r w:rsidR="00604603">
          <w:t>12</w:t>
        </w:r>
      </w:ins>
      <w:del w:id="2632" w:author="Tanya Hernández" w:date="2017-05-17T01:33:00Z">
        <w:r w:rsidR="005B2C04" w:rsidRPr="00803B69" w:rsidDel="00262C61">
          <w:delText>12</w:delText>
        </w:r>
      </w:del>
      <w:r w:rsidRPr="00803B69">
        <w:fldChar w:fldCharType="end"/>
      </w:r>
      <w:r w:rsidRPr="00B7017A">
        <w:t xml:space="preserve"> </w:t>
      </w:r>
      <w:r w:rsidR="00480587" w:rsidRPr="00B7017A">
        <w:t>Juego de instruccion</w:t>
      </w:r>
      <w:r w:rsidR="009F448E" w:rsidRPr="00B7017A">
        <w:t>es</w:t>
      </w:r>
      <w:r w:rsidR="002F3274" w:rsidRPr="00B7017A">
        <w:t xml:space="preserve"> [</w:t>
      </w:r>
      <w:r w:rsidR="006D73CC" w:rsidRPr="00B7017A">
        <w:t>31</w:t>
      </w:r>
      <w:r w:rsidR="002F3274" w:rsidRPr="00B7017A">
        <w:t>].</w:t>
      </w:r>
      <w:bookmarkEnd w:id="2628"/>
      <w:bookmarkEnd w:id="2629"/>
    </w:p>
    <w:p w14:paraId="135ECCF6" w14:textId="4C5B75DB" w:rsidR="00C70780" w:rsidRPr="00C03E95" w:rsidRDefault="00480587" w:rsidP="009E77C0">
      <w:pPr>
        <w:spacing w:after="240"/>
        <w:rPr>
          <w:rFonts w:eastAsiaTheme="majorEastAsia" w:cs="Times New Roman"/>
          <w:szCs w:val="26"/>
        </w:rPr>
      </w:pPr>
      <w:r w:rsidRPr="00C03E95">
        <w:rPr>
          <w:rFonts w:eastAsiaTheme="majorEastAsia" w:cs="Times New Roman"/>
          <w:szCs w:val="26"/>
        </w:rPr>
        <w:t>Tipos d</w:t>
      </w:r>
      <w:r w:rsidR="009E77C0">
        <w:rPr>
          <w:rFonts w:eastAsiaTheme="majorEastAsia" w:cs="Times New Roman"/>
          <w:szCs w:val="26"/>
        </w:rPr>
        <w:t>e arquitectura de procesadores</w:t>
      </w:r>
    </w:p>
    <w:p w14:paraId="271C2309" w14:textId="256BBC51" w:rsidR="00480587" w:rsidRPr="00C07DDC" w:rsidRDefault="00480587" w:rsidP="00480587">
      <w:pPr>
        <w:rPr>
          <w:rFonts w:cs="Times New Roman"/>
        </w:rPr>
      </w:pPr>
      <w:r w:rsidRPr="00C07DDC">
        <w:rPr>
          <w:rFonts w:cs="Times New Roman"/>
        </w:rPr>
        <w:t>Los microprocesadores basados en una arquitectura CISC disponen de más de 200 instrucciones máqui</w:t>
      </w:r>
      <w:r w:rsidR="009F448E" w:rsidRPr="00C07DDC">
        <w:rPr>
          <w:rFonts w:cs="Times New Roman"/>
        </w:rPr>
        <w:t xml:space="preserve">na, siendo estas muy complejas </w:t>
      </w:r>
      <w:r w:rsidRPr="00C07DDC">
        <w:rPr>
          <w:rFonts w:cs="Times New Roman"/>
        </w:rPr>
        <w:t>llegando a necesitar más de un ciclo de reloj</w:t>
      </w:r>
      <w:r w:rsidR="00C70780" w:rsidRPr="00C07DDC">
        <w:rPr>
          <w:rFonts w:cs="Times New Roman"/>
        </w:rPr>
        <w:t xml:space="preserve">. La ventaja de tener </w:t>
      </w:r>
      <w:r w:rsidRPr="00C07DDC">
        <w:rPr>
          <w:rFonts w:cs="Times New Roman"/>
        </w:rPr>
        <w:t>un juego de instrucciones c</w:t>
      </w:r>
      <w:r w:rsidR="009F448E" w:rsidRPr="00C07DDC">
        <w:rPr>
          <w:rFonts w:cs="Times New Roman"/>
        </w:rPr>
        <w:t>omplejo, es disminuir el tiempo</w:t>
      </w:r>
      <w:r w:rsidRPr="00C07DDC">
        <w:rPr>
          <w:rFonts w:cs="Times New Roman"/>
        </w:rPr>
        <w:t xml:space="preserve"> al realizar más de una ope</w:t>
      </w:r>
      <w:r w:rsidR="009F448E" w:rsidRPr="00C07DDC">
        <w:rPr>
          <w:rFonts w:cs="Times New Roman"/>
        </w:rPr>
        <w:t xml:space="preserve">ración pues </w:t>
      </w:r>
      <w:r w:rsidR="00F576CF">
        <w:rPr>
          <w:rFonts w:cs="Times New Roman"/>
        </w:rPr>
        <w:t xml:space="preserve">éstas </w:t>
      </w:r>
      <w:r w:rsidR="009F448E" w:rsidRPr="00C07DDC">
        <w:rPr>
          <w:rFonts w:cs="Times New Roman"/>
        </w:rPr>
        <w:t xml:space="preserve">en ocasiones se realizan </w:t>
      </w:r>
      <w:r w:rsidRPr="00C07DDC">
        <w:rPr>
          <w:rFonts w:cs="Times New Roman"/>
        </w:rPr>
        <w:t>con una sola instrucción.</w:t>
      </w:r>
    </w:p>
    <w:p w14:paraId="36E9C6EB" w14:textId="77777777" w:rsidR="00C70780" w:rsidRPr="00C07DDC" w:rsidRDefault="00C70780" w:rsidP="00480587">
      <w:pPr>
        <w:rPr>
          <w:rFonts w:cs="Times New Roman"/>
        </w:rPr>
      </w:pPr>
    </w:p>
    <w:p w14:paraId="5FE33BF3" w14:textId="006A19E5" w:rsidR="00480587" w:rsidRPr="000B1C4A" w:rsidRDefault="00480587" w:rsidP="000B1C4A">
      <w:pPr>
        <w:spacing w:after="240"/>
        <w:rPr>
          <w:rFonts w:cs="Times New Roman"/>
        </w:rPr>
      </w:pPr>
      <w:r w:rsidRPr="00C07DDC">
        <w:rPr>
          <w:rFonts w:cs="Times New Roman"/>
        </w:rPr>
        <w:t>En cuanto a los microprocesadores que utilizan la arquitectura RISC, reconoc</w:t>
      </w:r>
      <w:r w:rsidR="009F448E" w:rsidRPr="00C07DDC">
        <w:rPr>
          <w:rFonts w:cs="Times New Roman"/>
        </w:rPr>
        <w:t>e y ejecuta pocas instrucciones</w:t>
      </w:r>
      <w:r w:rsidRPr="00C07DDC">
        <w:rPr>
          <w:rFonts w:cs="Times New Roman"/>
        </w:rPr>
        <w:t xml:space="preserve"> básicas y realiza operaciones complejas combinando sus instrucciones</w:t>
      </w:r>
      <w:r w:rsidR="00C70780" w:rsidRPr="00C07DDC">
        <w:rPr>
          <w:rFonts w:cs="Times New Roman"/>
        </w:rPr>
        <w:t xml:space="preserve">, </w:t>
      </w:r>
      <w:r w:rsidRPr="00C07DDC">
        <w:rPr>
          <w:rFonts w:cs="Times New Roman"/>
        </w:rPr>
        <w:t xml:space="preserve">cuando se corre una instrucción regularmente solo utiliza un ciclo de reloj, por otra </w:t>
      </w:r>
      <w:r w:rsidR="00E666DA" w:rsidRPr="00C07DDC">
        <w:rPr>
          <w:rFonts w:cs="Times New Roman"/>
        </w:rPr>
        <w:t>parte,</w:t>
      </w:r>
      <w:r w:rsidRPr="00C07DDC">
        <w:rPr>
          <w:rFonts w:cs="Times New Roman"/>
        </w:rPr>
        <w:t xml:space="preserve"> al tener un set </w:t>
      </w:r>
      <w:r w:rsidR="00C70780" w:rsidRPr="00C07DDC">
        <w:rPr>
          <w:rFonts w:cs="Times New Roman"/>
        </w:rPr>
        <w:t xml:space="preserve">de instrucciones más pequeños, </w:t>
      </w:r>
      <w:r w:rsidRPr="00C07DDC">
        <w:rPr>
          <w:rFonts w:cs="Times New Roman"/>
        </w:rPr>
        <w:t>ayudan a opt</w:t>
      </w:r>
      <w:r w:rsidR="00C70780" w:rsidRPr="00C07DDC">
        <w:rPr>
          <w:rFonts w:cs="Times New Roman"/>
        </w:rPr>
        <w:t>imizar los recursos de hardware</w:t>
      </w:r>
      <w:r w:rsidRPr="00C07DDC">
        <w:rPr>
          <w:rFonts w:cs="Times New Roman"/>
        </w:rPr>
        <w:t xml:space="preserve"> de un microcontrolador</w:t>
      </w:r>
      <w:r w:rsidR="006D73CC">
        <w:rPr>
          <w:rFonts w:cs="Times New Roman"/>
        </w:rPr>
        <w:t xml:space="preserve"> [29</w:t>
      </w:r>
      <w:r w:rsidR="00464193" w:rsidRPr="00C07DDC">
        <w:rPr>
          <w:rFonts w:cs="Times New Roman"/>
        </w:rPr>
        <w:t>]</w:t>
      </w:r>
      <w:r w:rsidR="009F448E" w:rsidRPr="00C07DDC">
        <w:rPr>
          <w:rFonts w:cs="Times New Roman"/>
        </w:rPr>
        <w:t>.</w:t>
      </w:r>
    </w:p>
    <w:p w14:paraId="5C1712B7" w14:textId="03BD37F7" w:rsidR="00B93B9C" w:rsidRPr="00B93B9C" w:rsidRDefault="00B93B9C" w:rsidP="00803B69">
      <w:pPr>
        <w:pStyle w:val="Ttulo3"/>
      </w:pPr>
      <w:bookmarkStart w:id="2633" w:name="_Toc480316124"/>
      <w:bookmarkStart w:id="2634" w:name="_Toc483160349"/>
      <w:r>
        <w:t>1.5.7</w:t>
      </w:r>
      <w:r w:rsidR="00B521C6" w:rsidRPr="00927A1D">
        <w:t xml:space="preserve"> Aplicación Móvil</w:t>
      </w:r>
      <w:bookmarkEnd w:id="2633"/>
      <w:bookmarkEnd w:id="2634"/>
    </w:p>
    <w:p w14:paraId="04D85F39" w14:textId="465DF1E5" w:rsidR="00927A1D" w:rsidRPr="00927A1D" w:rsidRDefault="009245B3" w:rsidP="009E77C0">
      <w:pPr>
        <w:spacing w:after="240"/>
        <w:rPr>
          <w:rFonts w:cs="Times New Roman"/>
        </w:rPr>
      </w:pPr>
      <w:r w:rsidRPr="00927A1D">
        <w:rPr>
          <w:rFonts w:cs="Times New Roman"/>
        </w:rPr>
        <w:t xml:space="preserve">Sabemos que la era tecnológica va en aumento y la velocidad con la que evolucionan los dispositivos móviles como lo son: teléfonos celulares, tabletas y Asistentes Personales Digitales (PDA) es cada vez mayor, este impacto tiene su procedencia debido a que la población en su mayoría </w:t>
      </w:r>
      <w:r w:rsidR="009E77C0">
        <w:rPr>
          <w:rFonts w:cs="Times New Roman"/>
        </w:rPr>
        <w:t>cuenta con un teléfono celular.</w:t>
      </w:r>
    </w:p>
    <w:p w14:paraId="756A56F9" w14:textId="0B09061B" w:rsidR="009245B3" w:rsidRPr="00927A1D" w:rsidRDefault="009245B3" w:rsidP="00927A1D">
      <w:pPr>
        <w:rPr>
          <w:rFonts w:cs="Times New Roman"/>
        </w:rPr>
      </w:pPr>
      <w:r w:rsidRPr="00927A1D">
        <w:rPr>
          <w:rFonts w:cs="Times New Roman"/>
        </w:rPr>
        <w:t>El estudio realizado por el Instituto Nacional de Estadística y Geografía (INEGI) en el documento: “</w:t>
      </w:r>
      <w:r w:rsidRPr="00C14B0E">
        <w:rPr>
          <w:rFonts w:cs="Times New Roman"/>
          <w:i/>
        </w:rPr>
        <w:t>ESTADÍSTICAS A PROPÓSITO DEL DÍA MUNDIAL DE INTERNET (17 DE MAYO</w:t>
      </w:r>
      <w:r w:rsidR="00310694">
        <w:rPr>
          <w:rFonts w:cs="Times New Roman"/>
        </w:rPr>
        <w:t xml:space="preserve">)”, revela que 77.7 millones de personas usan </w:t>
      </w:r>
      <w:r w:rsidRPr="00927A1D">
        <w:rPr>
          <w:rFonts w:cs="Times New Roman"/>
        </w:rPr>
        <w:t xml:space="preserve">celular </w:t>
      </w:r>
      <w:r w:rsidR="00310694">
        <w:rPr>
          <w:rFonts w:cs="Times New Roman"/>
        </w:rPr>
        <w:t>y dos de cada tres usuarios cuentan con un teléfono</w:t>
      </w:r>
      <w:r w:rsidRPr="00927A1D">
        <w:rPr>
          <w:rFonts w:cs="Times New Roman"/>
        </w:rPr>
        <w:t xml:space="preserve"> inteligente (Smartphone), como se mue</w:t>
      </w:r>
      <w:r w:rsidR="00794C92">
        <w:rPr>
          <w:rFonts w:cs="Times New Roman"/>
        </w:rPr>
        <w:t>stra en la</w:t>
      </w:r>
      <w:r w:rsidR="00317908">
        <w:rPr>
          <w:rFonts w:cs="Times New Roman"/>
        </w:rPr>
        <w:t xml:space="preserve"> </w:t>
      </w:r>
      <w:ins w:id="2635" w:author="Tanya Hernández" w:date="2017-05-21T20:11:00Z">
        <w:r w:rsidR="00AA6DCA">
          <w:rPr>
            <w:rFonts w:cs="Times New Roman"/>
          </w:rPr>
          <w:t>g</w:t>
        </w:r>
      </w:ins>
      <w:del w:id="2636" w:author="Tanya Hernández" w:date="2017-05-21T20:11:00Z">
        <w:r w:rsidR="00317908" w:rsidDel="00AA6DCA">
          <w:rPr>
            <w:rFonts w:cs="Times New Roman"/>
          </w:rPr>
          <w:delText>G</w:delText>
        </w:r>
      </w:del>
      <w:r w:rsidR="00561400">
        <w:rPr>
          <w:rFonts w:cs="Times New Roman"/>
        </w:rPr>
        <w:t>ráfica</w:t>
      </w:r>
      <w:r w:rsidR="00794C92">
        <w:rPr>
          <w:rFonts w:cs="Times New Roman"/>
        </w:rPr>
        <w:t xml:space="preserve"> </w:t>
      </w:r>
      <w:ins w:id="2637" w:author="Tanya Hernández" w:date="2017-05-21T20:11:00Z">
        <w:r w:rsidR="00AA6DCA">
          <w:rPr>
            <w:rFonts w:cs="Times New Roman"/>
          </w:rPr>
          <w:t>1.5</w:t>
        </w:r>
      </w:ins>
      <w:del w:id="2638" w:author="Tanya Hernández" w:date="2017-05-21T20:11:00Z">
        <w:r w:rsidR="00794C92" w:rsidDel="00AA6DCA">
          <w:rPr>
            <w:rFonts w:cs="Times New Roman"/>
          </w:rPr>
          <w:delText>5</w:delText>
        </w:r>
      </w:del>
      <w:r w:rsidRPr="009E77C0">
        <w:rPr>
          <w:rFonts w:cs="Times New Roman"/>
        </w:rPr>
        <w:t>.</w:t>
      </w:r>
    </w:p>
    <w:p w14:paraId="6220639C" w14:textId="77777777" w:rsidR="002F3274" w:rsidRDefault="002F3274" w:rsidP="002F3274">
      <w:pPr>
        <w:ind w:firstLine="0"/>
      </w:pPr>
    </w:p>
    <w:p w14:paraId="73BFEE9F" w14:textId="77777777" w:rsidR="009245B3" w:rsidRDefault="009245B3" w:rsidP="009245B3">
      <w:pPr>
        <w:ind w:firstLine="0"/>
        <w:jc w:val="center"/>
      </w:pPr>
      <w:r>
        <w:rPr>
          <w:noProof/>
          <w:lang w:eastAsia="es-MX"/>
        </w:rPr>
        <w:lastRenderedPageBreak/>
        <w:drawing>
          <wp:inline distT="0" distB="0" distL="0" distR="0" wp14:anchorId="0140C9B5" wp14:editId="4DBD2782">
            <wp:extent cx="4015740" cy="1883642"/>
            <wp:effectExtent l="0" t="0" r="381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1211" cy="1900280"/>
                    </a:xfrm>
                    <a:prstGeom prst="rect">
                      <a:avLst/>
                    </a:prstGeom>
                  </pic:spPr>
                </pic:pic>
              </a:graphicData>
            </a:graphic>
          </wp:inline>
        </w:drawing>
      </w:r>
    </w:p>
    <w:p w14:paraId="0D390124" w14:textId="17BB462B" w:rsidR="002F3274" w:rsidRPr="002F3274" w:rsidRDefault="00AA0170">
      <w:pPr>
        <w:pStyle w:val="Descripcin"/>
      </w:pPr>
      <w:bookmarkStart w:id="2639" w:name="_Toc483688078"/>
      <w:r w:rsidRPr="00262C61">
        <w:t>Gráfica 1.</w:t>
      </w:r>
      <w:r w:rsidR="00B7017A" w:rsidRPr="005E6164">
        <w:fldChar w:fldCharType="begin"/>
      </w:r>
      <w:r w:rsidR="00B7017A" w:rsidRPr="00FF2E83">
        <w:instrText xml:space="preserve"> SEQ Gráfica \* ARABIC </w:instrText>
      </w:r>
      <w:r w:rsidR="00B7017A" w:rsidRPr="005E6164">
        <w:rPr>
          <w:rPrChange w:id="2640" w:author="Tanya Hernández" w:date="2017-05-16T23:26:00Z">
            <w:rPr/>
          </w:rPrChange>
        </w:rPr>
        <w:fldChar w:fldCharType="separate"/>
      </w:r>
      <w:ins w:id="2641" w:author="Tanya Hernández" w:date="2017-05-21T21:21:00Z">
        <w:r w:rsidR="00604603">
          <w:t>5</w:t>
        </w:r>
      </w:ins>
      <w:del w:id="2642" w:author="Tanya Hernández" w:date="2017-05-17T01:33:00Z">
        <w:r w:rsidR="005B2C04" w:rsidRPr="00262C61" w:rsidDel="00262C61">
          <w:delText>5</w:delText>
        </w:r>
      </w:del>
      <w:r w:rsidR="00B7017A" w:rsidRPr="005E6164">
        <w:fldChar w:fldCharType="end"/>
      </w:r>
      <w:r w:rsidR="00B7017A">
        <w:t xml:space="preserve"> </w:t>
      </w:r>
      <w:r w:rsidR="002F3274">
        <w:t>Población según condición de uso de celular, por tipo de equip</w:t>
      </w:r>
      <w:r w:rsidR="006D73CC">
        <w:t>o, 2015 (%) [32</w:t>
      </w:r>
      <w:r w:rsidR="002F3274">
        <w:t>].</w:t>
      </w:r>
      <w:bookmarkEnd w:id="2639"/>
    </w:p>
    <w:p w14:paraId="23F3A093" w14:textId="0CD52E62" w:rsidR="009245B3" w:rsidRPr="00927A1D" w:rsidRDefault="009245B3" w:rsidP="009E77C0">
      <w:pPr>
        <w:spacing w:after="240"/>
        <w:rPr>
          <w:rFonts w:cs="Times New Roman"/>
        </w:rPr>
      </w:pPr>
      <w:r w:rsidRPr="00927A1D">
        <w:rPr>
          <w:rFonts w:cs="Times New Roman"/>
        </w:rPr>
        <w:t>Una aplicación móvil, es un diseño, desarrollo e implementación de un servicio que está pensado para resolver alguna problemática, dicha aplicación se ejecuta en la red y proporciona un valor añadido al cliente. En este escenario el servicio móvil necesita de dos partes: un proveedor de servici</w:t>
      </w:r>
      <w:r w:rsidR="00D47D2F">
        <w:rPr>
          <w:rFonts w:cs="Times New Roman"/>
        </w:rPr>
        <w:t>os y el usuario del servicio</w:t>
      </w:r>
      <w:r w:rsidR="006D73CC">
        <w:rPr>
          <w:rFonts w:cs="Times New Roman"/>
        </w:rPr>
        <w:t xml:space="preserve"> [32</w:t>
      </w:r>
      <w:r w:rsidR="004949E0">
        <w:rPr>
          <w:rFonts w:cs="Times New Roman"/>
        </w:rPr>
        <w:t>]</w:t>
      </w:r>
      <w:r w:rsidR="009E77C0">
        <w:rPr>
          <w:rFonts w:cs="Times New Roman"/>
        </w:rPr>
        <w:t>.</w:t>
      </w:r>
    </w:p>
    <w:p w14:paraId="190C962B" w14:textId="78CDABAB" w:rsidR="009245B3" w:rsidRPr="00927A1D" w:rsidRDefault="009245B3" w:rsidP="009E77C0">
      <w:pPr>
        <w:spacing w:after="240"/>
        <w:rPr>
          <w:rFonts w:cs="Times New Roman"/>
        </w:rPr>
      </w:pPr>
      <w:r w:rsidRPr="00927A1D">
        <w:rPr>
          <w:rFonts w:cs="Times New Roman"/>
        </w:rPr>
        <w:t>Existen dos</w:t>
      </w:r>
      <w:r w:rsidR="009E77C0">
        <w:rPr>
          <w:rFonts w:cs="Times New Roman"/>
        </w:rPr>
        <w:t xml:space="preserve"> tipos de aplicaciones móviles:</w:t>
      </w:r>
    </w:p>
    <w:p w14:paraId="12E9A50C" w14:textId="77777777" w:rsidR="009245B3" w:rsidRPr="00927A1D" w:rsidRDefault="009245B3" w:rsidP="009E77C0">
      <w:pPr>
        <w:pStyle w:val="Prrafodelista"/>
        <w:numPr>
          <w:ilvl w:val="0"/>
          <w:numId w:val="14"/>
        </w:numPr>
        <w:spacing w:after="240"/>
        <w:rPr>
          <w:rFonts w:cs="Times New Roman"/>
        </w:rPr>
      </w:pPr>
      <w:r w:rsidRPr="00927A1D">
        <w:rPr>
          <w:rFonts w:cs="Times New Roman"/>
        </w:rPr>
        <w:t>Aplicaciones móviles web</w:t>
      </w:r>
    </w:p>
    <w:p w14:paraId="0C7CD1AA" w14:textId="71B7EF90" w:rsidR="009245B3" w:rsidRPr="00927A1D" w:rsidRDefault="009245B3" w:rsidP="009E77C0">
      <w:pPr>
        <w:spacing w:after="240"/>
        <w:rPr>
          <w:rFonts w:cs="Times New Roman"/>
        </w:rPr>
      </w:pPr>
      <w:r w:rsidRPr="00927A1D">
        <w:rPr>
          <w:rFonts w:cs="Times New Roman"/>
        </w:rPr>
        <w:t>Una aplicación web para móviles, es una aplicación web con formato para teléfonos inteligentes y tabletas, y se accede a través del naveg</w:t>
      </w:r>
      <w:r w:rsidR="009E77C0">
        <w:rPr>
          <w:rFonts w:cs="Times New Roman"/>
        </w:rPr>
        <w:t>ador web del dispositivo móvil.</w:t>
      </w:r>
    </w:p>
    <w:p w14:paraId="2B84185D" w14:textId="77777777" w:rsidR="009245B3" w:rsidRPr="00927A1D" w:rsidRDefault="009245B3" w:rsidP="009E77C0">
      <w:pPr>
        <w:pStyle w:val="Prrafodelista"/>
        <w:numPr>
          <w:ilvl w:val="0"/>
          <w:numId w:val="14"/>
        </w:numPr>
        <w:spacing w:after="240"/>
        <w:rPr>
          <w:rFonts w:cs="Times New Roman"/>
        </w:rPr>
      </w:pPr>
      <w:r w:rsidRPr="00927A1D">
        <w:rPr>
          <w:rFonts w:cs="Times New Roman"/>
        </w:rPr>
        <w:t>Aplicaciones móviles nativas</w:t>
      </w:r>
    </w:p>
    <w:p w14:paraId="05A764B5" w14:textId="77777777" w:rsidR="009245B3" w:rsidRDefault="009245B3" w:rsidP="009E77C0">
      <w:pPr>
        <w:spacing w:after="240"/>
        <w:rPr>
          <w:rFonts w:cs="Times New Roman"/>
        </w:rPr>
      </w:pPr>
      <w:r w:rsidRPr="00927A1D">
        <w:rPr>
          <w:rFonts w:cs="Times New Roman"/>
        </w:rPr>
        <w:t>Una aplicación móvil nativa está construida específicamente para un dispositivo en particular y su sistema operativo. A diferencia de una aplicación web que se accede a través de Internet, una aplicación nativa se descarga desde una tienda virtual y se instala en el dispositivo.</w:t>
      </w:r>
    </w:p>
    <w:p w14:paraId="0FE1E706" w14:textId="4BE0F363" w:rsidR="00D6774F" w:rsidRPr="00D6774F" w:rsidRDefault="009245B3" w:rsidP="009E77C0">
      <w:pPr>
        <w:spacing w:after="240"/>
        <w:rPr>
          <w:rFonts w:cs="Times New Roman"/>
        </w:rPr>
      </w:pPr>
      <w:r w:rsidRPr="00310694">
        <w:rPr>
          <w:rFonts w:cs="Times New Roman"/>
        </w:rPr>
        <w:t>El desarrollo nativo es el desarrollo de aplicaciones que utilizan las especificaciones de los proveedores del sistema operativo (Go</w:t>
      </w:r>
      <w:r w:rsidR="00A34ED8" w:rsidRPr="00310694">
        <w:rPr>
          <w:rFonts w:cs="Times New Roman"/>
        </w:rPr>
        <w:t>ogle para Android Y Apple para I</w:t>
      </w:r>
      <w:r w:rsidRPr="00310694">
        <w:rPr>
          <w:rFonts w:cs="Times New Roman"/>
        </w:rPr>
        <w:t>OS) esto implica ajustarse a los lenguajes, frameworks e IDE’</w:t>
      </w:r>
      <w:r w:rsidR="00E17336">
        <w:rPr>
          <w:rFonts w:cs="Times New Roman"/>
        </w:rPr>
        <w:t>s del fabricante o proveedor [</w:t>
      </w:r>
      <w:r w:rsidR="006D73CC">
        <w:rPr>
          <w:rFonts w:cs="Times New Roman"/>
        </w:rPr>
        <w:t>33</w:t>
      </w:r>
      <w:r w:rsidRPr="00310694">
        <w:rPr>
          <w:rFonts w:cs="Times New Roman"/>
        </w:rPr>
        <w:t>].</w:t>
      </w:r>
    </w:p>
    <w:p w14:paraId="49AF6DB7" w14:textId="38FA2DC1" w:rsidR="00B521C6" w:rsidRPr="009E77C0" w:rsidRDefault="00B521C6" w:rsidP="00803B69">
      <w:pPr>
        <w:pStyle w:val="Ttulo2"/>
      </w:pPr>
      <w:bookmarkStart w:id="2643" w:name="_Toc480316125"/>
      <w:bookmarkStart w:id="2644" w:name="_Toc483160350"/>
      <w:r>
        <w:t>1.6 Estado del arte</w:t>
      </w:r>
      <w:bookmarkEnd w:id="2643"/>
      <w:bookmarkEnd w:id="2644"/>
    </w:p>
    <w:p w14:paraId="7C4F3F30" w14:textId="70BA1B6E" w:rsidR="00D16E74" w:rsidRPr="00C07DDC" w:rsidRDefault="00B521C6" w:rsidP="009E77C0">
      <w:pPr>
        <w:spacing w:after="240"/>
        <w:rPr>
          <w:rFonts w:cs="Times New Roman"/>
          <w:szCs w:val="20"/>
        </w:rPr>
      </w:pPr>
      <w:r w:rsidRPr="00C07DDC">
        <w:rPr>
          <w:rFonts w:cs="Times New Roman"/>
          <w:szCs w:val="20"/>
        </w:rPr>
        <w:t>Entre los trabajos que se han desarrollado mostrando relación con el proyecto son</w:t>
      </w:r>
      <w:r w:rsidR="00D16E74">
        <w:rPr>
          <w:rFonts w:cs="Times New Roman"/>
          <w:szCs w:val="20"/>
        </w:rPr>
        <w:t xml:space="preserve"> los siguientes</w:t>
      </w:r>
      <w:r w:rsidRPr="00C07DDC">
        <w:rPr>
          <w:rFonts w:cs="Times New Roman"/>
          <w:szCs w:val="20"/>
        </w:rPr>
        <w:t>:</w:t>
      </w:r>
    </w:p>
    <w:p w14:paraId="1D68F891" w14:textId="0525C3E8" w:rsidR="00D16E74" w:rsidRDefault="00D16E74" w:rsidP="009E77C0">
      <w:pPr>
        <w:numPr>
          <w:ilvl w:val="0"/>
          <w:numId w:val="1"/>
        </w:numPr>
        <w:suppressAutoHyphens/>
        <w:spacing w:after="240"/>
        <w:rPr>
          <w:rFonts w:cs="Times New Roman"/>
          <w:szCs w:val="20"/>
        </w:rPr>
      </w:pPr>
      <w:r w:rsidRPr="00D16E74">
        <w:rPr>
          <w:rFonts w:cs="Times New Roman"/>
          <w:szCs w:val="20"/>
        </w:rPr>
        <w:t>SALVEO, es un sistema inteligente de teleasistencia y de monitoreo para personas mayores o discapacitadas que viven solas</w:t>
      </w:r>
      <w:r>
        <w:rPr>
          <w:rFonts w:cs="Times New Roman"/>
          <w:szCs w:val="20"/>
        </w:rPr>
        <w:t xml:space="preserve"> </w:t>
      </w:r>
      <w:r w:rsidRPr="00D16E74">
        <w:rPr>
          <w:rFonts w:cs="Times New Roman"/>
          <w:szCs w:val="20"/>
        </w:rPr>
        <w:t>en casa. El sistema consiste en módulos con sensores de movimiento, los cuales están ubicados en diferentes partes estratégicas de la casa, esto hace qu</w:t>
      </w:r>
      <w:r w:rsidR="00AB30CD">
        <w:rPr>
          <w:rFonts w:cs="Times New Roman"/>
          <w:szCs w:val="20"/>
        </w:rPr>
        <w:t>e el mó</w:t>
      </w:r>
      <w:r w:rsidRPr="00D16E74">
        <w:rPr>
          <w:rFonts w:cs="Times New Roman"/>
          <w:szCs w:val="20"/>
        </w:rPr>
        <w:t xml:space="preserve">dulo detecte una eventual caída, o un cambio brutal en el estilo de vida de </w:t>
      </w:r>
      <w:r w:rsidR="006E206E">
        <w:rPr>
          <w:rFonts w:cs="Times New Roman"/>
          <w:szCs w:val="20"/>
        </w:rPr>
        <w:t xml:space="preserve">la persona, a su vez envían la </w:t>
      </w:r>
      <w:r w:rsidRPr="00D16E74">
        <w:rPr>
          <w:rFonts w:cs="Times New Roman"/>
          <w:szCs w:val="20"/>
        </w:rPr>
        <w:t xml:space="preserve">información captada por los sensores a la base de transmisión; de igual manera cuenta con sensores de temperatura los cuales envían esta magnitud a la base de transmisión, lo cual permite controlar la temperatura ambiente y detecta el aumento sospechoso de la temperatura ambiente o eventuales problemas del sistema de calefacción de la casa </w:t>
      </w:r>
      <w:r w:rsidR="006D73CC">
        <w:rPr>
          <w:rFonts w:cs="Times New Roman"/>
          <w:szCs w:val="20"/>
        </w:rPr>
        <w:t>[34</w:t>
      </w:r>
      <w:r w:rsidRPr="00C07DDC">
        <w:rPr>
          <w:rFonts w:cs="Times New Roman"/>
          <w:szCs w:val="20"/>
        </w:rPr>
        <w:t>]</w:t>
      </w:r>
      <w:r w:rsidR="00B521C6" w:rsidRPr="00C07DDC">
        <w:rPr>
          <w:rFonts w:cs="Times New Roman"/>
          <w:szCs w:val="20"/>
        </w:rPr>
        <w:t>.</w:t>
      </w:r>
    </w:p>
    <w:p w14:paraId="201D91EB" w14:textId="77777777" w:rsidR="00D6774F" w:rsidRPr="005868CB" w:rsidRDefault="00D6774F" w:rsidP="00D6774F">
      <w:pPr>
        <w:suppressAutoHyphens/>
        <w:ind w:firstLine="0"/>
        <w:rPr>
          <w:rFonts w:cs="Times New Roman"/>
          <w:szCs w:val="20"/>
        </w:rPr>
      </w:pPr>
    </w:p>
    <w:p w14:paraId="5F148A32" w14:textId="2973AB41" w:rsidR="00D16E74" w:rsidRDefault="00D6774F" w:rsidP="00D6774F">
      <w:pPr>
        <w:suppressAutoHyphens/>
        <w:ind w:left="720" w:firstLine="0"/>
        <w:jc w:val="center"/>
        <w:rPr>
          <w:rFonts w:cs="Times New Roman"/>
          <w:szCs w:val="20"/>
        </w:rPr>
      </w:pPr>
      <w:r w:rsidRPr="00D16E74">
        <w:rPr>
          <w:rFonts w:cs="Times New Roman"/>
          <w:noProof/>
          <w:szCs w:val="20"/>
          <w:lang w:eastAsia="es-MX"/>
        </w:rPr>
        <w:drawing>
          <wp:inline distT="0" distB="0" distL="0" distR="0" wp14:anchorId="44A5C961" wp14:editId="272B5EF0">
            <wp:extent cx="3253105" cy="2065655"/>
            <wp:effectExtent l="0" t="0" r="4445" b="0"/>
            <wp:docPr id="17" name="Imagen 17" descr="G:\Correcciones_29-09-2016\SistemaSALV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orrecciones_29-09-2016\SistemaSALVE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3105" cy="2065655"/>
                    </a:xfrm>
                    <a:prstGeom prst="rect">
                      <a:avLst/>
                    </a:prstGeom>
                    <a:noFill/>
                    <a:ln>
                      <a:noFill/>
                    </a:ln>
                  </pic:spPr>
                </pic:pic>
              </a:graphicData>
            </a:graphic>
          </wp:inline>
        </w:drawing>
      </w:r>
    </w:p>
    <w:p w14:paraId="3AA583D9" w14:textId="37F25D73" w:rsidR="00D16E74" w:rsidRPr="00B7017A" w:rsidRDefault="00B7017A">
      <w:pPr>
        <w:pStyle w:val="Descripcin"/>
      </w:pPr>
      <w:bookmarkStart w:id="2645" w:name="_Toc479531519"/>
      <w:bookmarkStart w:id="2646" w:name="_Toc482747510"/>
      <w:r w:rsidRPr="00262C61">
        <w:t>Fig. 1.</w:t>
      </w:r>
      <w:r w:rsidRPr="005E6164">
        <w:fldChar w:fldCharType="begin"/>
      </w:r>
      <w:r w:rsidRPr="00FF2E83">
        <w:instrText xml:space="preserve"> SEQ Fig. \* ARABIC </w:instrText>
      </w:r>
      <w:r w:rsidRPr="005E6164">
        <w:rPr>
          <w:rPrChange w:id="2647" w:author="Tanya Hernández" w:date="2017-05-16T23:26:00Z">
            <w:rPr/>
          </w:rPrChange>
        </w:rPr>
        <w:fldChar w:fldCharType="separate"/>
      </w:r>
      <w:ins w:id="2648" w:author="Tanya Hernández" w:date="2017-05-21T21:21:00Z">
        <w:r w:rsidR="00604603">
          <w:t>13</w:t>
        </w:r>
      </w:ins>
      <w:del w:id="2649" w:author="Tanya Hernández" w:date="2017-05-17T01:33:00Z">
        <w:r w:rsidR="005B2C04" w:rsidRPr="00262C61" w:rsidDel="00262C61">
          <w:delText>13</w:delText>
        </w:r>
      </w:del>
      <w:r w:rsidRPr="005E6164">
        <w:fldChar w:fldCharType="end"/>
      </w:r>
      <w:r>
        <w:t xml:space="preserve"> </w:t>
      </w:r>
      <w:r w:rsidR="00D16E74" w:rsidRPr="00B7017A">
        <w:t>Representación del sistema SA</w:t>
      </w:r>
      <w:r w:rsidR="000B1C4A" w:rsidRPr="00B7017A">
        <w:t>LVEO</w:t>
      </w:r>
      <w:r w:rsidR="006D73CC" w:rsidRPr="00B7017A">
        <w:t xml:space="preserve"> [34</w:t>
      </w:r>
      <w:r w:rsidR="006E206E" w:rsidRPr="00B7017A">
        <w:t>].</w:t>
      </w:r>
      <w:bookmarkEnd w:id="2645"/>
      <w:bookmarkEnd w:id="2646"/>
    </w:p>
    <w:p w14:paraId="14AFAC8C" w14:textId="77777777" w:rsidR="00E747D5" w:rsidRPr="00E747D5" w:rsidRDefault="00E747D5" w:rsidP="00E747D5"/>
    <w:p w14:paraId="5CA68856" w14:textId="3546281F" w:rsidR="00D16E74" w:rsidRPr="006E206E" w:rsidRDefault="00B521C6" w:rsidP="006E206E">
      <w:pPr>
        <w:numPr>
          <w:ilvl w:val="0"/>
          <w:numId w:val="1"/>
        </w:numPr>
        <w:suppressAutoHyphens/>
        <w:spacing w:after="240"/>
        <w:rPr>
          <w:rFonts w:cs="Times New Roman"/>
          <w:szCs w:val="20"/>
        </w:rPr>
      </w:pPr>
      <w:r w:rsidRPr="00C07DDC">
        <w:rPr>
          <w:rFonts w:cs="Times New Roman"/>
          <w:szCs w:val="20"/>
        </w:rPr>
        <w:t>TESIS IPN, ESIME ZACATENCO, CLASIFICACIÓN: GPI 2012: “Implementación de Sistema de Seguridad con Video</w:t>
      </w:r>
      <w:r w:rsidR="00833DA8">
        <w:rPr>
          <w:rFonts w:cs="Times New Roman"/>
          <w:szCs w:val="20"/>
        </w:rPr>
        <w:t>-Vigilancia y Software Libre”</w:t>
      </w:r>
      <w:r w:rsidR="00D16E74">
        <w:rPr>
          <w:rFonts w:cs="Times New Roman"/>
          <w:szCs w:val="20"/>
        </w:rPr>
        <w:t>,</w:t>
      </w:r>
      <w:r w:rsidR="00D16E74" w:rsidRPr="00D16E74">
        <w:rPr>
          <w:rFonts w:cs="Times New Roman"/>
          <w:szCs w:val="20"/>
        </w:rPr>
        <w:t xml:space="preserve"> el sistema cuenta con cámaras que tienen una configuración para la detección de movimiento y cuando ocurre una eventualidad, envían alarmas por medio de correo electrónico, este sistema utiliz</w:t>
      </w:r>
      <w:r w:rsidR="00D16E74">
        <w:rPr>
          <w:rFonts w:cs="Times New Roman"/>
          <w:szCs w:val="20"/>
        </w:rPr>
        <w:t>a el software libre ZoneMinder</w:t>
      </w:r>
      <w:r w:rsidR="00E17336">
        <w:rPr>
          <w:rFonts w:cs="Times New Roman"/>
          <w:szCs w:val="20"/>
        </w:rPr>
        <w:t xml:space="preserve"> </w:t>
      </w:r>
      <w:r w:rsidR="006D73CC">
        <w:rPr>
          <w:rFonts w:cs="Times New Roman"/>
          <w:szCs w:val="20"/>
        </w:rPr>
        <w:t>[35</w:t>
      </w:r>
      <w:r w:rsidRPr="006E206E">
        <w:rPr>
          <w:rFonts w:cs="Times New Roman"/>
          <w:szCs w:val="20"/>
        </w:rPr>
        <w:t>].</w:t>
      </w:r>
    </w:p>
    <w:p w14:paraId="7BC9253A" w14:textId="7DD5C3C3" w:rsidR="00D16E74" w:rsidRDefault="00D16E74" w:rsidP="00D6774F">
      <w:pPr>
        <w:suppressAutoHyphens/>
        <w:ind w:left="360" w:firstLine="0"/>
        <w:jc w:val="center"/>
        <w:rPr>
          <w:rFonts w:cs="Times New Roman"/>
          <w:szCs w:val="20"/>
        </w:rPr>
      </w:pPr>
      <w:r w:rsidRPr="00D16E74">
        <w:rPr>
          <w:rFonts w:cs="Times New Roman"/>
          <w:noProof/>
          <w:szCs w:val="20"/>
          <w:lang w:eastAsia="es-MX"/>
        </w:rPr>
        <w:drawing>
          <wp:inline distT="0" distB="0" distL="0" distR="0" wp14:anchorId="362A8519" wp14:editId="1E20DF5B">
            <wp:extent cx="3911600" cy="2208224"/>
            <wp:effectExtent l="0" t="0" r="0" b="1905"/>
            <wp:docPr id="18" name="Imagen 18" descr="G:\Correcciones_29-09-2016\ImplementacionSistemaDeSeguridadConVideoVigilanciaYSoftwareLi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orrecciones_29-09-2016\ImplementacionSistemaDeSeguridadConVideoVigilanciaYSoftwareLib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11600" cy="2208224"/>
                    </a:xfrm>
                    <a:prstGeom prst="rect">
                      <a:avLst/>
                    </a:prstGeom>
                    <a:noFill/>
                    <a:ln>
                      <a:noFill/>
                    </a:ln>
                  </pic:spPr>
                </pic:pic>
              </a:graphicData>
            </a:graphic>
          </wp:inline>
        </w:drawing>
      </w:r>
    </w:p>
    <w:p w14:paraId="0DB6A213" w14:textId="6C41C575" w:rsidR="00E747D5" w:rsidRPr="00E747D5" w:rsidRDefault="00B7017A">
      <w:pPr>
        <w:pStyle w:val="Descripcin"/>
      </w:pPr>
      <w:bookmarkStart w:id="2650" w:name="_Toc479531520"/>
      <w:bookmarkStart w:id="2651" w:name="_Toc482747511"/>
      <w:r w:rsidRPr="00262C61">
        <w:t>Fig. 1.</w:t>
      </w:r>
      <w:r w:rsidRPr="005E6164">
        <w:fldChar w:fldCharType="begin"/>
      </w:r>
      <w:r w:rsidRPr="00FF2E83">
        <w:instrText xml:space="preserve"> SEQ Fig. \* ARABIC </w:instrText>
      </w:r>
      <w:r w:rsidRPr="005E6164">
        <w:rPr>
          <w:rPrChange w:id="2652" w:author="Tanya Hernández" w:date="2017-05-16T23:26:00Z">
            <w:rPr/>
          </w:rPrChange>
        </w:rPr>
        <w:fldChar w:fldCharType="separate"/>
      </w:r>
      <w:ins w:id="2653" w:author="Tanya Hernández" w:date="2017-05-21T21:21:00Z">
        <w:r w:rsidR="00604603">
          <w:t>14</w:t>
        </w:r>
      </w:ins>
      <w:del w:id="2654" w:author="Tanya Hernández" w:date="2017-05-17T01:33:00Z">
        <w:r w:rsidR="005B2C04" w:rsidRPr="00262C61" w:rsidDel="00262C61">
          <w:delText>14</w:delText>
        </w:r>
      </w:del>
      <w:r w:rsidRPr="005E6164">
        <w:fldChar w:fldCharType="end"/>
      </w:r>
      <w:r>
        <w:t xml:space="preserve"> </w:t>
      </w:r>
      <w:r w:rsidR="00D16E74" w:rsidRPr="00B7017A">
        <w:t>Plano de la Implementación de Sistema de Seguridad con Vi</w:t>
      </w:r>
      <w:r w:rsidR="000B1C4A" w:rsidRPr="00B7017A">
        <w:t>deo-Vigilancia y Software Libre</w:t>
      </w:r>
      <w:r w:rsidR="006D73CC" w:rsidRPr="00B7017A">
        <w:t xml:space="preserve"> [35</w:t>
      </w:r>
      <w:r w:rsidR="005868CB" w:rsidRPr="00B7017A">
        <w:t>].</w:t>
      </w:r>
      <w:bookmarkEnd w:id="2650"/>
      <w:bookmarkEnd w:id="2651"/>
    </w:p>
    <w:p w14:paraId="5B5C3E83" w14:textId="6F0A0F1E" w:rsidR="00E747D5" w:rsidRDefault="00B521C6" w:rsidP="006E206E">
      <w:pPr>
        <w:numPr>
          <w:ilvl w:val="0"/>
          <w:numId w:val="1"/>
        </w:numPr>
        <w:suppressAutoHyphens/>
        <w:spacing w:after="240"/>
        <w:rPr>
          <w:rFonts w:cs="Times New Roman"/>
          <w:szCs w:val="20"/>
        </w:rPr>
      </w:pPr>
      <w:r w:rsidRPr="00C07DDC">
        <w:rPr>
          <w:rFonts w:cs="Times New Roman"/>
          <w:szCs w:val="20"/>
        </w:rPr>
        <w:t>Escuela Politécnica del Ejército. ESPE: “Implementación de control de acceso y monitorización para personas con discapacidad m</w:t>
      </w:r>
      <w:r w:rsidR="003D71B8">
        <w:rPr>
          <w:rFonts w:cs="Times New Roman"/>
          <w:szCs w:val="20"/>
        </w:rPr>
        <w:t>ediante un dispositivo móvil”.</w:t>
      </w:r>
    </w:p>
    <w:p w14:paraId="4E5BAF8D" w14:textId="48E5CE52" w:rsidR="00B7017A" w:rsidRPr="00E747D5" w:rsidRDefault="00B7017A" w:rsidP="00B7017A">
      <w:pPr>
        <w:pStyle w:val="Prrafodelista"/>
        <w:spacing w:before="100" w:beforeAutospacing="1" w:after="100" w:afterAutospacing="1"/>
        <w:ind w:firstLine="0"/>
        <w:rPr>
          <w:b/>
        </w:rPr>
      </w:pPr>
      <w:r>
        <w:rPr>
          <w:rFonts w:cs="Times New Roman"/>
          <w:noProof/>
          <w:lang w:eastAsia="es-MX"/>
        </w:rPr>
        <w:lastRenderedPageBreak/>
        <w:drawing>
          <wp:anchor distT="0" distB="0" distL="114300" distR="114300" simplePos="0" relativeHeight="251680768" behindDoc="0" locked="0" layoutInCell="1" allowOverlap="1" wp14:anchorId="2F90EFD1" wp14:editId="2CFAA600">
            <wp:simplePos x="0" y="0"/>
            <wp:positionH relativeFrom="margin">
              <wp:posOffset>1460007</wp:posOffset>
            </wp:positionH>
            <wp:positionV relativeFrom="paragraph">
              <wp:posOffset>1286833</wp:posOffset>
            </wp:positionV>
            <wp:extent cx="3867150" cy="318579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is.PNG"/>
                    <pic:cNvPicPr/>
                  </pic:nvPicPr>
                  <pic:blipFill>
                    <a:blip r:embed="rId30">
                      <a:extLst>
                        <a:ext uri="{28A0092B-C50C-407E-A947-70E740481C1C}">
                          <a14:useLocalDpi xmlns:a14="http://schemas.microsoft.com/office/drawing/2010/main" val="0"/>
                        </a:ext>
                      </a:extLst>
                    </a:blip>
                    <a:stretch>
                      <a:fillRect/>
                    </a:stretch>
                  </pic:blipFill>
                  <pic:spPr>
                    <a:xfrm>
                      <a:off x="0" y="0"/>
                      <a:ext cx="3867150" cy="3185795"/>
                    </a:xfrm>
                    <a:prstGeom prst="rect">
                      <a:avLst/>
                    </a:prstGeom>
                  </pic:spPr>
                </pic:pic>
              </a:graphicData>
            </a:graphic>
            <wp14:sizeRelH relativeFrom="page">
              <wp14:pctWidth>0</wp14:pctWidth>
            </wp14:sizeRelH>
            <wp14:sizeRelV relativeFrom="page">
              <wp14:pctHeight>0</wp14:pctHeight>
            </wp14:sizeRelV>
          </wp:anchor>
        </w:drawing>
      </w:r>
      <w:r w:rsidR="00E747D5">
        <w:rPr>
          <w:rFonts w:cs="Times New Roman"/>
          <w:szCs w:val="20"/>
        </w:rPr>
        <w:t>E</w:t>
      </w:r>
      <w:r w:rsidR="00E747D5" w:rsidRPr="00E747D5">
        <w:rPr>
          <w:rFonts w:cs="Times New Roman"/>
          <w:szCs w:val="20"/>
        </w:rPr>
        <w:t xml:space="preserve">n el siguiente trabajo de tesis muestra la implementación de un control de acceso y monitorización para una persona con discapacidad mediante un dispositivo móvil, el medio de comunicación que ocupa es intranet, con el propósito de ser controlado remotamente dentro de una red, el objetivo del proyecto está enfocado en coadyuvar a personas con discapacidad motriz, facilitando el mando de luces y apertura de compuertas constatando la monitorización con una cámara IP, y así conceder </w:t>
      </w:r>
      <w:bookmarkStart w:id="2655" w:name="_Toc479531521"/>
    </w:p>
    <w:p w14:paraId="374D26AD" w14:textId="42D0961A" w:rsidR="005868CB" w:rsidRPr="00E747D5" w:rsidRDefault="00B7017A">
      <w:pPr>
        <w:pStyle w:val="Descripcin"/>
      </w:pPr>
      <w:bookmarkStart w:id="2656" w:name="_Toc482747512"/>
      <w:r w:rsidRPr="00262C61">
        <w:t>Fig. 1.</w:t>
      </w:r>
      <w:r w:rsidRPr="005E6164">
        <w:fldChar w:fldCharType="begin"/>
      </w:r>
      <w:r w:rsidRPr="00FF2E83">
        <w:instrText xml:space="preserve"> SEQ Fig. \* ARABIC </w:instrText>
      </w:r>
      <w:r w:rsidRPr="005E6164">
        <w:rPr>
          <w:rPrChange w:id="2657" w:author="Tanya Hernández" w:date="2017-05-16T23:26:00Z">
            <w:rPr/>
          </w:rPrChange>
        </w:rPr>
        <w:fldChar w:fldCharType="separate"/>
      </w:r>
      <w:ins w:id="2658" w:author="Tanya Hernández" w:date="2017-05-21T21:21:00Z">
        <w:r w:rsidR="00604603">
          <w:t>15</w:t>
        </w:r>
      </w:ins>
      <w:del w:id="2659" w:author="Tanya Hernández" w:date="2017-05-17T01:33:00Z">
        <w:r w:rsidR="005B2C04" w:rsidRPr="00262C61" w:rsidDel="00262C61">
          <w:delText>15</w:delText>
        </w:r>
      </w:del>
      <w:r w:rsidRPr="005E6164">
        <w:fldChar w:fldCharType="end"/>
      </w:r>
      <w:r>
        <w:t xml:space="preserve"> </w:t>
      </w:r>
      <w:r w:rsidR="000B1C4A" w:rsidRPr="00B7017A">
        <w:t>Acción de los objetos al aplicativo</w:t>
      </w:r>
      <w:r w:rsidR="006D73CC" w:rsidRPr="00B7017A">
        <w:t xml:space="preserve"> [36</w:t>
      </w:r>
      <w:r w:rsidR="005868CB" w:rsidRPr="00B7017A">
        <w:t>].</w:t>
      </w:r>
      <w:bookmarkEnd w:id="2655"/>
      <w:bookmarkEnd w:id="2656"/>
    </w:p>
    <w:p w14:paraId="3E369A7D" w14:textId="37A7448E" w:rsidR="00562D1E" w:rsidRDefault="00562D1E" w:rsidP="00562D1E"/>
    <w:p w14:paraId="26FDC42F" w14:textId="71F6AFA9" w:rsidR="00B7017A" w:rsidRDefault="00B7017A" w:rsidP="00562D1E"/>
    <w:p w14:paraId="1FBDD837" w14:textId="5BA7F71A" w:rsidR="00B7017A" w:rsidRDefault="00B7017A" w:rsidP="00562D1E"/>
    <w:p w14:paraId="55BF7A95" w14:textId="77777777" w:rsidR="00B7017A" w:rsidDel="00FF2E83" w:rsidRDefault="00B7017A" w:rsidP="00562D1E">
      <w:pPr>
        <w:rPr>
          <w:del w:id="2660" w:author="Tanya Hernández" w:date="2017-05-16T23:26:00Z"/>
        </w:rPr>
      </w:pPr>
    </w:p>
    <w:p w14:paraId="5E906A6E" w14:textId="52A6CB1F" w:rsidR="00562D1E" w:rsidRPr="00562D1E" w:rsidRDefault="00562D1E">
      <w:pPr>
        <w:ind w:firstLine="0"/>
        <w:pPrChange w:id="2661" w:author="Tanya Hernández" w:date="2017-05-16T23:26:00Z">
          <w:pPr/>
        </w:pPrChange>
      </w:pPr>
    </w:p>
    <w:p w14:paraId="089678DC" w14:textId="67A943FD" w:rsidR="000B1C4A" w:rsidRPr="006E206E" w:rsidRDefault="00833DA8" w:rsidP="006E206E">
      <w:pPr>
        <w:numPr>
          <w:ilvl w:val="0"/>
          <w:numId w:val="1"/>
        </w:numPr>
        <w:suppressAutoHyphens/>
        <w:spacing w:after="240"/>
        <w:rPr>
          <w:rFonts w:cs="Times New Roman"/>
          <w:szCs w:val="20"/>
        </w:rPr>
      </w:pPr>
      <w:r>
        <w:rPr>
          <w:rFonts w:cs="Times New Roman"/>
          <w:szCs w:val="20"/>
        </w:rPr>
        <w:t>Sense 4 Care</w:t>
      </w:r>
      <w:r w:rsidR="00B521C6" w:rsidRPr="00C07DDC">
        <w:rPr>
          <w:rFonts w:cs="Times New Roman"/>
          <w:szCs w:val="20"/>
        </w:rPr>
        <w:t>.</w:t>
      </w:r>
    </w:p>
    <w:p w14:paraId="0FA74593" w14:textId="22F2491E" w:rsidR="000B1C4A" w:rsidRPr="006E206E" w:rsidRDefault="000B1C4A" w:rsidP="006E206E">
      <w:pPr>
        <w:spacing w:after="240"/>
        <w:rPr>
          <w:rFonts w:cs="Times New Roman"/>
        </w:rPr>
      </w:pPr>
      <w:r>
        <w:rPr>
          <w:rFonts w:cs="Times New Roman"/>
        </w:rPr>
        <w:t>La empresa Sense 4 Care desarrolla dispositivos para monitorear a personas de la tercera edad con el fin de detectar las caídas que puedan sufrir, por medio de un sensor acelerómetro y una aplicación desarrollada en la plataforma Android, con el propósito de mandar un mensaje de alerta a sus familiares y llevar a cabo de forma automática la comunicación, también cuenta con geolocalización no importando si la persona se encuentra en un lugar cerrado o al aire libre</w:t>
      </w:r>
      <w:r w:rsidR="005868CB">
        <w:rPr>
          <w:rFonts w:cs="Times New Roman"/>
        </w:rPr>
        <w:t xml:space="preserve"> </w:t>
      </w:r>
      <w:r w:rsidR="006D73CC">
        <w:rPr>
          <w:rFonts w:cs="Times New Roman"/>
          <w:szCs w:val="20"/>
        </w:rPr>
        <w:t>[37</w:t>
      </w:r>
      <w:r w:rsidR="005868CB" w:rsidRPr="00C07DDC">
        <w:rPr>
          <w:rFonts w:cs="Times New Roman"/>
          <w:szCs w:val="20"/>
        </w:rPr>
        <w:t>]</w:t>
      </w:r>
      <w:r>
        <w:rPr>
          <w:rFonts w:cs="Times New Roman"/>
        </w:rPr>
        <w:t>.</w:t>
      </w:r>
    </w:p>
    <w:p w14:paraId="23F8C4AD" w14:textId="77777777" w:rsidR="000B1C4A" w:rsidRDefault="00D16E74" w:rsidP="006E206E">
      <w:pPr>
        <w:numPr>
          <w:ilvl w:val="0"/>
          <w:numId w:val="1"/>
        </w:numPr>
        <w:suppressAutoHyphens/>
        <w:spacing w:after="240"/>
        <w:rPr>
          <w:rFonts w:cs="Times New Roman"/>
          <w:szCs w:val="20"/>
        </w:rPr>
      </w:pPr>
      <w:r w:rsidRPr="00D16E74">
        <w:rPr>
          <w:rFonts w:cs="Times New Roman"/>
          <w:szCs w:val="20"/>
        </w:rPr>
        <w:t>Sistema de Red inalámbrica para la vigilancia de la salud: ritmo cardíaco y sensor de tempera</w:t>
      </w:r>
      <w:r>
        <w:rPr>
          <w:rFonts w:cs="Times New Roman"/>
          <w:szCs w:val="20"/>
        </w:rPr>
        <w:t xml:space="preserve">tura. </w:t>
      </w:r>
    </w:p>
    <w:p w14:paraId="069DA529" w14:textId="4653BF1F" w:rsidR="00D16E74" w:rsidRDefault="00D16E74" w:rsidP="000B1C4A">
      <w:pPr>
        <w:suppressAutoHyphens/>
        <w:spacing w:after="240"/>
        <w:rPr>
          <w:rFonts w:cs="Times New Roman"/>
          <w:szCs w:val="20"/>
        </w:rPr>
      </w:pPr>
      <w:r>
        <w:rPr>
          <w:rFonts w:cs="Times New Roman"/>
          <w:szCs w:val="20"/>
        </w:rPr>
        <w:t>Este sistema consta del mó</w:t>
      </w:r>
      <w:r w:rsidRPr="00D16E74">
        <w:rPr>
          <w:rFonts w:cs="Times New Roman"/>
          <w:szCs w:val="20"/>
        </w:rPr>
        <w:t>dulo Arduino hardware micro-controlador y software, un sensor de temperatura, un sensor de frecuencia cardiaca, una radio XBee y el protocolo de comunicación inalámbrica. El sensor se envuelve alrededor de la muñeca. Se muestra la frecuencia cardíaca y la temperatura corporal media en un LCD de caracteres, cifra los datos y los transmite a un</w:t>
      </w:r>
      <w:r w:rsidR="00980507">
        <w:rPr>
          <w:rFonts w:cs="Times New Roman"/>
          <w:szCs w:val="20"/>
        </w:rPr>
        <w:t>a</w:t>
      </w:r>
      <w:r w:rsidRPr="00D16E74">
        <w:rPr>
          <w:rFonts w:cs="Times New Roman"/>
          <w:szCs w:val="20"/>
        </w:rPr>
        <w:t xml:space="preserve"> </w:t>
      </w:r>
      <w:r w:rsidR="00980507">
        <w:rPr>
          <w:rFonts w:cs="Times New Roman"/>
          <w:szCs w:val="20"/>
        </w:rPr>
        <w:t>computadora</w:t>
      </w:r>
      <w:r w:rsidRPr="00D16E74">
        <w:rPr>
          <w:rFonts w:cs="Times New Roman"/>
          <w:szCs w:val="20"/>
        </w:rPr>
        <w:t xml:space="preserve"> </w:t>
      </w:r>
      <w:r w:rsidR="00980507" w:rsidRPr="00D16E74">
        <w:rPr>
          <w:rFonts w:cs="Times New Roman"/>
          <w:szCs w:val="20"/>
        </w:rPr>
        <w:t>remota</w:t>
      </w:r>
      <w:r w:rsidRPr="00D16E74">
        <w:rPr>
          <w:rFonts w:cs="Times New Roman"/>
          <w:szCs w:val="20"/>
        </w:rPr>
        <w:t xml:space="preserve"> a través de una red XBee. El coordinador está conectado a un PC con un programa para controlar y procesar los datos entrantes</w:t>
      </w:r>
      <w:r w:rsidR="00E17336">
        <w:rPr>
          <w:rFonts w:cs="Times New Roman"/>
          <w:szCs w:val="20"/>
        </w:rPr>
        <w:t xml:space="preserve"> [</w:t>
      </w:r>
      <w:r w:rsidR="006D73CC">
        <w:rPr>
          <w:rFonts w:cs="Times New Roman"/>
          <w:szCs w:val="20"/>
        </w:rPr>
        <w:t>38</w:t>
      </w:r>
      <w:r w:rsidRPr="009749ED">
        <w:rPr>
          <w:rFonts w:cs="Times New Roman"/>
          <w:szCs w:val="20"/>
        </w:rPr>
        <w:t>]</w:t>
      </w:r>
      <w:r w:rsidRPr="00D16E74">
        <w:rPr>
          <w:rFonts w:cs="Times New Roman"/>
          <w:szCs w:val="20"/>
        </w:rPr>
        <w:t>.</w:t>
      </w:r>
    </w:p>
    <w:p w14:paraId="43E2FDE0" w14:textId="77777777" w:rsidR="00D16E74" w:rsidRDefault="00D16E74" w:rsidP="00D16E74">
      <w:pPr>
        <w:suppressAutoHyphens/>
        <w:ind w:left="360" w:firstLine="0"/>
        <w:rPr>
          <w:rFonts w:cs="Times New Roman"/>
          <w:szCs w:val="20"/>
        </w:rPr>
      </w:pPr>
    </w:p>
    <w:p w14:paraId="763264D9" w14:textId="52409509" w:rsidR="00D16E74" w:rsidRPr="00C07DDC" w:rsidRDefault="00D16E74" w:rsidP="00D16E74">
      <w:pPr>
        <w:suppressAutoHyphens/>
        <w:ind w:left="360" w:firstLine="0"/>
        <w:jc w:val="center"/>
        <w:rPr>
          <w:rFonts w:cs="Times New Roman"/>
          <w:szCs w:val="20"/>
        </w:rPr>
      </w:pPr>
      <w:r w:rsidRPr="00D16E74">
        <w:rPr>
          <w:rFonts w:cs="Times New Roman"/>
          <w:noProof/>
          <w:szCs w:val="20"/>
          <w:lang w:eastAsia="es-MX"/>
        </w:rPr>
        <w:drawing>
          <wp:inline distT="0" distB="0" distL="0" distR="0" wp14:anchorId="62641B72" wp14:editId="77E95246">
            <wp:extent cx="5071781" cy="2758440"/>
            <wp:effectExtent l="0" t="0" r="0" b="3810"/>
            <wp:docPr id="19" name="Imagen 19" descr="G:\Correcciones_29-09-2016\RedInalambricaParaLaVigilanciaDeLaSal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orrecciones_29-09-2016\RedInalambricaParaLaVigilanciaDeLaSalu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5710" cy="2760577"/>
                    </a:xfrm>
                    <a:prstGeom prst="rect">
                      <a:avLst/>
                    </a:prstGeom>
                    <a:noFill/>
                    <a:ln>
                      <a:noFill/>
                    </a:ln>
                  </pic:spPr>
                </pic:pic>
              </a:graphicData>
            </a:graphic>
          </wp:inline>
        </w:drawing>
      </w:r>
    </w:p>
    <w:p w14:paraId="313828B2" w14:textId="49912F7B" w:rsidR="00F619BF" w:rsidRPr="003D71B8" w:rsidDel="00FF2E83" w:rsidRDefault="00D60E9D">
      <w:pPr>
        <w:pStyle w:val="Descripcin"/>
        <w:rPr>
          <w:del w:id="2662" w:author="Tanya Hernández" w:date="2017-05-16T23:26:00Z"/>
        </w:rPr>
      </w:pPr>
      <w:bookmarkStart w:id="2663" w:name="_Toc479531522"/>
      <w:bookmarkStart w:id="2664" w:name="_Toc482747513"/>
      <w:r w:rsidRPr="00262C61">
        <w:t>Fig. 1.</w:t>
      </w:r>
      <w:r w:rsidRPr="005E6164">
        <w:rPr>
          <w:b w:val="0"/>
        </w:rPr>
        <w:fldChar w:fldCharType="begin"/>
      </w:r>
      <w:r w:rsidRPr="00FF2E83">
        <w:instrText xml:space="preserve"> SEQ Fig. \* ARABIC </w:instrText>
      </w:r>
      <w:r w:rsidRPr="005E6164">
        <w:rPr>
          <w:b w:val="0"/>
          <w:rPrChange w:id="2665" w:author="Tanya Hernández" w:date="2017-05-16T23:26:00Z">
            <w:rPr>
              <w:b w:val="0"/>
            </w:rPr>
          </w:rPrChange>
        </w:rPr>
        <w:fldChar w:fldCharType="separate"/>
      </w:r>
      <w:ins w:id="2666" w:author="Tanya Hernández" w:date="2017-05-21T21:21:00Z">
        <w:r w:rsidR="00604603">
          <w:t>16</w:t>
        </w:r>
      </w:ins>
      <w:del w:id="2667" w:author="Tanya Hernández" w:date="2017-05-17T01:33:00Z">
        <w:r w:rsidR="005B2C04" w:rsidRPr="00262C61" w:rsidDel="00262C61">
          <w:delText>16</w:delText>
        </w:r>
      </w:del>
      <w:r w:rsidRPr="005E6164">
        <w:rPr>
          <w:b w:val="0"/>
        </w:rPr>
        <w:fldChar w:fldCharType="end"/>
      </w:r>
      <w:r>
        <w:t xml:space="preserve"> </w:t>
      </w:r>
      <w:r w:rsidR="00D16E74" w:rsidRPr="00D60E9D">
        <w:t>Diagrama esquemático del Sistema de Red inalámbrica para la vigilancia de la salud: ritmo c</w:t>
      </w:r>
      <w:r w:rsidR="00F619BF" w:rsidRPr="00D60E9D">
        <w:t xml:space="preserve">ardíaco y </w:t>
      </w:r>
      <w:r w:rsidR="00F619BF" w:rsidRPr="00AA6DCA">
        <w:rPr>
          <w:rPrChange w:id="2668" w:author="Tanya Hernández" w:date="2017-05-21T20:12:00Z">
            <w:rPr>
              <w:i/>
            </w:rPr>
          </w:rPrChange>
        </w:rPr>
        <w:t>sensor</w:t>
      </w:r>
      <w:r w:rsidR="00F619BF" w:rsidRPr="00D60E9D">
        <w:t xml:space="preserve"> de temperatura</w:t>
      </w:r>
      <w:r w:rsidR="004949E0" w:rsidRPr="00D60E9D">
        <w:t xml:space="preserve"> [</w:t>
      </w:r>
      <w:r w:rsidR="006D73CC" w:rsidRPr="00D60E9D">
        <w:t>38</w:t>
      </w:r>
      <w:r w:rsidR="005868CB" w:rsidRPr="00D60E9D">
        <w:t>].</w:t>
      </w:r>
      <w:bookmarkEnd w:id="2663"/>
      <w:bookmarkEnd w:id="2664"/>
    </w:p>
    <w:p w14:paraId="3F7D85EC" w14:textId="77777777" w:rsidR="00F619BF" w:rsidRDefault="00F619BF">
      <w:pPr>
        <w:pStyle w:val="Descripcin"/>
        <w:pPrChange w:id="2669" w:author="Tanya Hernández" w:date="2017-05-28T00:21:00Z">
          <w:pPr>
            <w:pStyle w:val="indicetablas"/>
          </w:pPr>
        </w:pPrChange>
      </w:pPr>
    </w:p>
    <w:p w14:paraId="6324312D" w14:textId="51DB9BD1" w:rsidR="00F619BF" w:rsidRPr="009749ED" w:rsidRDefault="00F619BF" w:rsidP="009749ED">
      <w:pPr>
        <w:pStyle w:val="Prrafodelista"/>
        <w:numPr>
          <w:ilvl w:val="0"/>
          <w:numId w:val="1"/>
        </w:numPr>
        <w:spacing w:after="240"/>
        <w:rPr>
          <w:rFonts w:cs="Times New Roman"/>
          <w:szCs w:val="20"/>
        </w:rPr>
      </w:pPr>
      <w:r>
        <w:rPr>
          <w:rFonts w:cs="Times New Roman"/>
          <w:szCs w:val="20"/>
        </w:rPr>
        <w:t>Smartwatch.</w:t>
      </w:r>
    </w:p>
    <w:p w14:paraId="2EB10661" w14:textId="473A69FF" w:rsidR="00C24FAC" w:rsidRPr="00FD0C14" w:rsidRDefault="00F619BF" w:rsidP="00FD0C14">
      <w:pPr>
        <w:spacing w:after="240"/>
        <w:rPr>
          <w:rFonts w:cs="Times New Roman"/>
          <w:iCs/>
          <w:szCs w:val="20"/>
        </w:rPr>
      </w:pPr>
      <w:r>
        <w:rPr>
          <w:rFonts w:cs="Times New Roman"/>
          <w:szCs w:val="20"/>
        </w:rPr>
        <w:t xml:space="preserve">El fundador de la empresa Cualli Software, creo el primer smartwatch </w:t>
      </w:r>
      <w:r w:rsidRPr="00552D34">
        <w:rPr>
          <w:rFonts w:cs="Times New Roman"/>
          <w:szCs w:val="20"/>
        </w:rPr>
        <w:t>que monitorea remotamente en tiempo real el estado de salud de usuarios adultos mayores</w:t>
      </w:r>
      <w:r>
        <w:rPr>
          <w:rFonts w:cs="Times New Roman"/>
          <w:szCs w:val="20"/>
        </w:rPr>
        <w:t>, con la finalidad de darle la seguridad que alguien está al pendiente de él las 24 horas, aun sin habitar en la misma casa. Su idea fue diseñar un brazalete que supervise constantemente a un adulto mayor que vive solo y no pueda recibir ayuda en caso de emergencia médica, inspeccionando los signos vitales por medio de tres sensores, uno que mide el pulso otro la temperatura y por último el de movimiento, igualmente incluye un canal de audio unas bocinas pequeñas y un micrófono para que el usuario se comunique a un call center y así se verifiquen</w:t>
      </w:r>
      <w:r w:rsidRPr="003455C1">
        <w:rPr>
          <w:rFonts w:cs="Times New Roman"/>
          <w:szCs w:val="20"/>
        </w:rPr>
        <w:t xml:space="preserve"> sus signos vitales o con los parientes vía</w:t>
      </w:r>
      <w:r>
        <w:rPr>
          <w:rFonts w:cs="Times New Roman"/>
          <w:szCs w:val="20"/>
        </w:rPr>
        <w:t xml:space="preserve"> </w:t>
      </w:r>
      <w:r w:rsidRPr="00A11C16">
        <w:rPr>
          <w:rFonts w:cs="Times New Roman"/>
          <w:iCs/>
          <w:szCs w:val="20"/>
        </w:rPr>
        <w:t>Smartphone</w:t>
      </w:r>
      <w:r>
        <w:rPr>
          <w:rFonts w:cs="Times New Roman"/>
          <w:i/>
          <w:iCs/>
          <w:szCs w:val="20"/>
        </w:rPr>
        <w:t>.</w:t>
      </w:r>
      <w:r>
        <w:rPr>
          <w:rFonts w:cs="Times New Roman"/>
          <w:iCs/>
          <w:szCs w:val="20"/>
        </w:rPr>
        <w:t xml:space="preserve"> Actualmente no ha salido al mercado debido a que están en pruebas</w:t>
      </w:r>
      <w:r w:rsidR="005868CB">
        <w:rPr>
          <w:rFonts w:cs="Times New Roman"/>
          <w:iCs/>
          <w:szCs w:val="20"/>
        </w:rPr>
        <w:t xml:space="preserve"> </w:t>
      </w:r>
      <w:r w:rsidR="006D73CC">
        <w:rPr>
          <w:rFonts w:cs="Times New Roman"/>
          <w:szCs w:val="20"/>
        </w:rPr>
        <w:t>[39</w:t>
      </w:r>
      <w:r w:rsidR="005868CB" w:rsidRPr="009749ED">
        <w:rPr>
          <w:rFonts w:cs="Times New Roman"/>
          <w:szCs w:val="20"/>
        </w:rPr>
        <w:t>]</w:t>
      </w:r>
      <w:r w:rsidRPr="009749ED">
        <w:rPr>
          <w:rFonts w:cs="Times New Roman"/>
          <w:iCs/>
          <w:szCs w:val="20"/>
        </w:rPr>
        <w:t>.</w:t>
      </w:r>
    </w:p>
    <w:tbl>
      <w:tblPr>
        <w:tblStyle w:val="Tablaconcuadrcula1clara-nfasis5"/>
        <w:tblW w:w="9634" w:type="dxa"/>
        <w:jc w:val="center"/>
        <w:tblLook w:val="04A0" w:firstRow="1" w:lastRow="0" w:firstColumn="1" w:lastColumn="0" w:noHBand="0" w:noVBand="1"/>
        <w:tblPrChange w:id="2670" w:author="Tanya Hernández" w:date="2017-05-16T23:26:00Z">
          <w:tblPr>
            <w:tblStyle w:val="Tablaconcuadrcula1clara-nfasis5"/>
            <w:tblW w:w="9634" w:type="dxa"/>
            <w:jc w:val="center"/>
            <w:tblLook w:val="04A0" w:firstRow="1" w:lastRow="0" w:firstColumn="1" w:lastColumn="0" w:noHBand="0" w:noVBand="1"/>
          </w:tblPr>
        </w:tblPrChange>
      </w:tblPr>
      <w:tblGrid>
        <w:gridCol w:w="3599"/>
        <w:gridCol w:w="3384"/>
        <w:gridCol w:w="2651"/>
        <w:tblGridChange w:id="2671">
          <w:tblGrid>
            <w:gridCol w:w="3291"/>
            <w:gridCol w:w="3740"/>
            <w:gridCol w:w="2603"/>
          </w:tblGrid>
        </w:tblGridChange>
      </w:tblGrid>
      <w:tr w:rsidR="00B521C6" w:rsidRPr="00FD0C14" w14:paraId="06CE01CE" w14:textId="77777777" w:rsidTr="00FF2E83">
        <w:trPr>
          <w:cnfStyle w:val="100000000000" w:firstRow="1" w:lastRow="0" w:firstColumn="0" w:lastColumn="0" w:oddVBand="0" w:evenVBand="0" w:oddHBand="0" w:evenHBand="0" w:firstRowFirstColumn="0" w:firstRowLastColumn="0" w:lastRowFirstColumn="0" w:lastRowLastColumn="0"/>
          <w:trHeight w:val="603"/>
          <w:jc w:val="center"/>
          <w:trPrChange w:id="2672" w:author="Tanya Hernández" w:date="2017-05-16T23:26:00Z">
            <w:trPr>
              <w:trHeight w:val="603"/>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673" w:author="Tanya Hernández" w:date="2017-05-16T23:26:00Z">
              <w:tcPr>
                <w:tcW w:w="3291" w:type="dxa"/>
              </w:tcPr>
            </w:tcPrChange>
          </w:tcPr>
          <w:p w14:paraId="530E4513" w14:textId="2F2CF384" w:rsidR="00B521C6" w:rsidRPr="00FD0C14" w:rsidRDefault="00FD0C14" w:rsidP="00297BF4">
            <w:pPr>
              <w:ind w:right="69" w:firstLine="0"/>
              <w:jc w:val="center"/>
              <w:cnfStyle w:val="101000000000" w:firstRow="1" w:lastRow="0" w:firstColumn="1"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Software</w:t>
            </w:r>
          </w:p>
        </w:tc>
        <w:tc>
          <w:tcPr>
            <w:tcW w:w="0" w:type="dxa"/>
            <w:vAlign w:val="center"/>
            <w:tcPrChange w:id="2674" w:author="Tanya Hernández" w:date="2017-05-16T23:26:00Z">
              <w:tcPr>
                <w:tcW w:w="3740" w:type="dxa"/>
              </w:tcPr>
            </w:tcPrChange>
          </w:tcPr>
          <w:p w14:paraId="657CDEA3" w14:textId="543EA9AF" w:rsidR="00B521C6" w:rsidRPr="00FD0C14" w:rsidRDefault="00FD0C14" w:rsidP="00297BF4">
            <w:pPr>
              <w:ind w:right="124" w:firstLine="0"/>
              <w:jc w:val="center"/>
              <w:cnfStyle w:val="100000000000" w:firstRow="1" w:lastRow="0" w:firstColumn="0" w:lastColumn="0" w:oddVBand="0" w:evenVBand="0" w:oddHBand="0" w:evenHBand="0" w:firstRowFirstColumn="0" w:firstRowLastColumn="0" w:lastRowFirstColumn="0" w:lastRowLastColumn="0"/>
              <w:rPr>
                <w:rFonts w:cs="Times New Roman"/>
                <w:i/>
                <w:sz w:val="20"/>
                <w:szCs w:val="20"/>
              </w:rPr>
            </w:pPr>
            <w:r w:rsidRPr="00FD0C14">
              <w:rPr>
                <w:rFonts w:cs="Times New Roman"/>
                <w:i/>
                <w:sz w:val="20"/>
                <w:szCs w:val="20"/>
              </w:rPr>
              <w:t>Características</w:t>
            </w:r>
          </w:p>
        </w:tc>
        <w:tc>
          <w:tcPr>
            <w:tcW w:w="0" w:type="dxa"/>
            <w:vAlign w:val="center"/>
            <w:tcPrChange w:id="2675" w:author="Tanya Hernández" w:date="2017-05-16T23:26:00Z">
              <w:tcPr>
                <w:tcW w:w="2603" w:type="dxa"/>
              </w:tcPr>
            </w:tcPrChange>
          </w:tcPr>
          <w:p w14:paraId="02761345" w14:textId="7F020406" w:rsidR="00B521C6" w:rsidRPr="00FD0C14" w:rsidRDefault="00FD0C14" w:rsidP="00297BF4">
            <w:pPr>
              <w:ind w:right="0" w:firstLine="0"/>
              <w:jc w:val="center"/>
              <w:cnfStyle w:val="100000000000" w:firstRow="1" w:lastRow="0" w:firstColumn="0" w:lastColumn="0" w:oddVBand="0" w:evenVBand="0" w:oddHBand="0" w:evenHBand="0" w:firstRowFirstColumn="0" w:firstRowLastColumn="0" w:lastRowFirstColumn="0" w:lastRowLastColumn="0"/>
              <w:rPr>
                <w:rFonts w:cs="Times New Roman"/>
                <w:i/>
                <w:sz w:val="20"/>
                <w:szCs w:val="20"/>
              </w:rPr>
            </w:pPr>
            <w:r w:rsidRPr="00FD0C14">
              <w:rPr>
                <w:rFonts w:cs="Times New Roman"/>
                <w:i/>
                <w:sz w:val="20"/>
                <w:szCs w:val="20"/>
              </w:rPr>
              <w:t>Precio en el mercado</w:t>
            </w:r>
          </w:p>
        </w:tc>
      </w:tr>
      <w:tr w:rsidR="00B521C6" w:rsidRPr="00FD0C14" w14:paraId="5884886E" w14:textId="77777777" w:rsidTr="00FF2E83">
        <w:trPr>
          <w:trHeight w:val="2007"/>
          <w:jc w:val="center"/>
          <w:trPrChange w:id="2676" w:author="Tanya Hernández" w:date="2017-05-16T23:26:00Z">
            <w:trPr>
              <w:trHeight w:val="2007"/>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677" w:author="Tanya Hernández" w:date="2017-05-16T23:26:00Z">
              <w:tcPr>
                <w:tcW w:w="3291" w:type="dxa"/>
              </w:tcPr>
            </w:tcPrChange>
          </w:tcPr>
          <w:p w14:paraId="2827F71C" w14:textId="2F9434AE" w:rsidR="00B521C6" w:rsidRPr="00FD0C14" w:rsidRDefault="00B521C6">
            <w:pPr>
              <w:ind w:right="69" w:firstLine="0"/>
              <w:jc w:val="center"/>
              <w:rPr>
                <w:rFonts w:cs="Times New Roman"/>
                <w:sz w:val="20"/>
                <w:szCs w:val="20"/>
              </w:rPr>
              <w:pPrChange w:id="2678" w:author="Tanya Hernández" w:date="2017-05-16T23:26:00Z">
                <w:pPr>
                  <w:ind w:right="69" w:firstLine="0"/>
                </w:pPr>
              </w:pPrChange>
            </w:pPr>
            <w:r w:rsidRPr="00FD0C14">
              <w:rPr>
                <w:rFonts w:cs="Times New Roman"/>
                <w:sz w:val="20"/>
                <w:szCs w:val="20"/>
              </w:rPr>
              <w:t>Sistema inteligente de tele asistencia</w:t>
            </w:r>
            <w:r w:rsidR="00B464BF" w:rsidRPr="00FD0C14">
              <w:rPr>
                <w:rFonts w:cs="Times New Roman"/>
                <w:sz w:val="20"/>
                <w:szCs w:val="20"/>
              </w:rPr>
              <w:t xml:space="preserve"> SALVEO</w:t>
            </w:r>
            <w:r w:rsidRPr="00FD0C14">
              <w:rPr>
                <w:rFonts w:cs="Times New Roman"/>
                <w:sz w:val="20"/>
                <w:szCs w:val="20"/>
              </w:rPr>
              <w:t>.</w:t>
            </w:r>
          </w:p>
        </w:tc>
        <w:tc>
          <w:tcPr>
            <w:tcW w:w="0" w:type="dxa"/>
            <w:vAlign w:val="center"/>
            <w:tcPrChange w:id="2679" w:author="Tanya Hernández" w:date="2017-05-16T23:26:00Z">
              <w:tcPr>
                <w:tcW w:w="3740" w:type="dxa"/>
              </w:tcPr>
            </w:tcPrChange>
          </w:tcPr>
          <w:p w14:paraId="203FAB48" w14:textId="77777777" w:rsidR="00B521C6" w:rsidRPr="00FD0C14" w:rsidRDefault="00B521C6"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Permite detectar situaciones anormales, la enfermera o las personas ayudantes pueden tener acceso a la información del estado de la persona mayor, lo que facilita su control. Está compuesto de un sistema inalámbrico de sensores que envían la información percibida a una base de transmisión.</w:t>
            </w:r>
          </w:p>
        </w:tc>
        <w:tc>
          <w:tcPr>
            <w:tcW w:w="0" w:type="dxa"/>
            <w:vAlign w:val="center"/>
            <w:tcPrChange w:id="2680" w:author="Tanya Hernández" w:date="2017-05-16T23:26:00Z">
              <w:tcPr>
                <w:tcW w:w="2603" w:type="dxa"/>
              </w:tcPr>
            </w:tcPrChange>
          </w:tcPr>
          <w:p w14:paraId="459AA3A3" w14:textId="3B26F4E6" w:rsidR="00B521C6" w:rsidRPr="00FD0C14" w:rsidRDefault="00B521C6"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bookmarkStart w:id="2681" w:name="__DdeLink__1112_792992695"/>
            <w:r w:rsidRPr="00FD0C14">
              <w:rPr>
                <w:rFonts w:cs="Times New Roman"/>
                <w:sz w:val="20"/>
                <w:szCs w:val="20"/>
              </w:rPr>
              <w:t>€</w:t>
            </w:r>
            <w:bookmarkEnd w:id="2681"/>
            <w:r w:rsidRPr="00FD0C14">
              <w:rPr>
                <w:rFonts w:cs="Times New Roman"/>
                <w:sz w:val="20"/>
                <w:szCs w:val="20"/>
              </w:rPr>
              <w:t>300</w:t>
            </w:r>
          </w:p>
        </w:tc>
      </w:tr>
      <w:tr w:rsidR="00B464BF" w:rsidRPr="00FD0C14" w14:paraId="5B1E1CA4" w14:textId="77777777" w:rsidTr="00FF2E83">
        <w:trPr>
          <w:trHeight w:val="2007"/>
          <w:jc w:val="center"/>
          <w:trPrChange w:id="2682" w:author="Tanya Hernández" w:date="2017-05-16T23:26:00Z">
            <w:trPr>
              <w:trHeight w:val="2007"/>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683" w:author="Tanya Hernández" w:date="2017-05-16T23:26:00Z">
              <w:tcPr>
                <w:tcW w:w="3291" w:type="dxa"/>
              </w:tcPr>
            </w:tcPrChange>
          </w:tcPr>
          <w:p w14:paraId="01F0D5F7" w14:textId="23B39FCC" w:rsidR="00B464BF" w:rsidRPr="00FD0C14" w:rsidRDefault="00B464BF">
            <w:pPr>
              <w:ind w:right="69" w:firstLine="0"/>
              <w:jc w:val="center"/>
              <w:rPr>
                <w:rFonts w:cs="Times New Roman"/>
                <w:sz w:val="20"/>
                <w:szCs w:val="20"/>
              </w:rPr>
              <w:pPrChange w:id="2684" w:author="Tanya Hernández" w:date="2017-05-16T23:26:00Z">
                <w:pPr>
                  <w:ind w:right="69" w:firstLine="0"/>
                </w:pPr>
              </w:pPrChange>
            </w:pPr>
            <w:r w:rsidRPr="00FD0C14">
              <w:rPr>
                <w:rFonts w:cs="Times New Roman"/>
                <w:sz w:val="20"/>
                <w:szCs w:val="20"/>
              </w:rPr>
              <w:t>Implementación de Sistema de Seguridad con Video-Vigilancia y Software Libre.</w:t>
            </w:r>
          </w:p>
        </w:tc>
        <w:tc>
          <w:tcPr>
            <w:tcW w:w="0" w:type="dxa"/>
            <w:vAlign w:val="center"/>
            <w:tcPrChange w:id="2685" w:author="Tanya Hernández" w:date="2017-05-16T23:26:00Z">
              <w:tcPr>
                <w:tcW w:w="3740" w:type="dxa"/>
              </w:tcPr>
            </w:tcPrChange>
          </w:tcPr>
          <w:p w14:paraId="0F4D0BC5" w14:textId="3D0622BC" w:rsidR="00B464BF" w:rsidRPr="00FD0C14" w:rsidRDefault="00B464BF"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Se implementó un sistema de seguridad de video-vigilancia, capaz de realizar avisos remotos (por medio de un mensaje de correo electrónico), utilizando cámaras de distintas características y distinto fabricante.</w:t>
            </w:r>
          </w:p>
        </w:tc>
        <w:tc>
          <w:tcPr>
            <w:tcW w:w="0" w:type="dxa"/>
            <w:vAlign w:val="center"/>
            <w:tcPrChange w:id="2686" w:author="Tanya Hernández" w:date="2017-05-16T23:26:00Z">
              <w:tcPr>
                <w:tcW w:w="2603" w:type="dxa"/>
              </w:tcPr>
            </w:tcPrChange>
          </w:tcPr>
          <w:p w14:paraId="19C95066" w14:textId="2F6F6708" w:rsidR="00B464BF" w:rsidRPr="00FD0C14" w:rsidRDefault="00B464BF"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12,000MXN</w:t>
            </w:r>
          </w:p>
        </w:tc>
      </w:tr>
      <w:tr w:rsidR="00B464BF" w:rsidRPr="00FD0C14" w14:paraId="20581681" w14:textId="77777777" w:rsidTr="00FF2E83">
        <w:trPr>
          <w:trHeight w:val="1530"/>
          <w:jc w:val="center"/>
          <w:trPrChange w:id="2687" w:author="Tanya Hernández" w:date="2017-05-16T23:26:00Z">
            <w:trPr>
              <w:trHeight w:val="1530"/>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688" w:author="Tanya Hernández" w:date="2017-05-16T23:26:00Z">
              <w:tcPr>
                <w:tcW w:w="3291" w:type="dxa"/>
              </w:tcPr>
            </w:tcPrChange>
          </w:tcPr>
          <w:p w14:paraId="6F72CECE" w14:textId="77777777" w:rsidR="00B464BF" w:rsidRPr="00FD0C14" w:rsidRDefault="00B464BF">
            <w:pPr>
              <w:ind w:right="69" w:firstLine="0"/>
              <w:jc w:val="center"/>
              <w:rPr>
                <w:rFonts w:cs="Times New Roman"/>
                <w:sz w:val="20"/>
                <w:szCs w:val="20"/>
              </w:rPr>
              <w:pPrChange w:id="2689" w:author="Tanya Hernández" w:date="2017-05-16T23:26:00Z">
                <w:pPr>
                  <w:ind w:right="69" w:firstLine="0"/>
                </w:pPr>
              </w:pPrChange>
            </w:pPr>
            <w:r w:rsidRPr="00FD0C14">
              <w:rPr>
                <w:rFonts w:cs="Times New Roman"/>
                <w:sz w:val="20"/>
                <w:szCs w:val="20"/>
              </w:rPr>
              <w:lastRenderedPageBreak/>
              <w:t>Implementación de control de acceso y monitorización para personas con discapacidad mediante un dispositivo móvil.</w:t>
            </w:r>
          </w:p>
        </w:tc>
        <w:tc>
          <w:tcPr>
            <w:tcW w:w="0" w:type="dxa"/>
            <w:vAlign w:val="center"/>
            <w:tcPrChange w:id="2690" w:author="Tanya Hernández" w:date="2017-05-16T23:26:00Z">
              <w:tcPr>
                <w:tcW w:w="3740" w:type="dxa"/>
              </w:tcPr>
            </w:tcPrChange>
          </w:tcPr>
          <w:p w14:paraId="2274B5CA" w14:textId="77777777" w:rsidR="00B464BF" w:rsidRPr="00FD0C14" w:rsidRDefault="00B464BF"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Implementar un control de acceso y monitorización para una persona con discapacidad mediante un dispositivo móvil a través de una intranet para que pueda ser controlado remotamente dentro de una red.</w:t>
            </w:r>
          </w:p>
        </w:tc>
        <w:tc>
          <w:tcPr>
            <w:tcW w:w="0" w:type="dxa"/>
            <w:vAlign w:val="center"/>
            <w:tcPrChange w:id="2691" w:author="Tanya Hernández" w:date="2017-05-16T23:26:00Z">
              <w:tcPr>
                <w:tcW w:w="2603" w:type="dxa"/>
              </w:tcPr>
            </w:tcPrChange>
          </w:tcPr>
          <w:p w14:paraId="726ED115" w14:textId="77777777" w:rsidR="00B464BF" w:rsidRPr="00FD0C14" w:rsidRDefault="00B464BF"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Sin Dato</w:t>
            </w:r>
          </w:p>
        </w:tc>
      </w:tr>
      <w:tr w:rsidR="00B464BF" w:rsidRPr="00FD0C14" w14:paraId="79BE5A69" w14:textId="77777777" w:rsidTr="00FF2E83">
        <w:trPr>
          <w:trHeight w:val="1067"/>
          <w:jc w:val="center"/>
          <w:trPrChange w:id="2692" w:author="Tanya Hernández" w:date="2017-05-16T23:26:00Z">
            <w:trPr>
              <w:trHeight w:val="1067"/>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693" w:author="Tanya Hernández" w:date="2017-05-16T23:26:00Z">
              <w:tcPr>
                <w:tcW w:w="3291" w:type="dxa"/>
              </w:tcPr>
            </w:tcPrChange>
          </w:tcPr>
          <w:p w14:paraId="6E6420B6" w14:textId="77777777" w:rsidR="00B464BF" w:rsidRPr="00FD0C14" w:rsidRDefault="00B464BF">
            <w:pPr>
              <w:ind w:right="69" w:firstLine="0"/>
              <w:jc w:val="center"/>
              <w:rPr>
                <w:rFonts w:cs="Times New Roman"/>
                <w:sz w:val="20"/>
                <w:szCs w:val="20"/>
              </w:rPr>
              <w:pPrChange w:id="2694" w:author="Tanya Hernández" w:date="2017-05-16T23:26:00Z">
                <w:pPr>
                  <w:ind w:right="69" w:firstLine="0"/>
                </w:pPr>
              </w:pPrChange>
            </w:pPr>
            <w:r w:rsidRPr="00FD0C14">
              <w:rPr>
                <w:rFonts w:cs="Times New Roman"/>
                <w:sz w:val="20"/>
                <w:szCs w:val="20"/>
              </w:rPr>
              <w:t>Sense 4 Care</w:t>
            </w:r>
          </w:p>
        </w:tc>
        <w:tc>
          <w:tcPr>
            <w:tcW w:w="0" w:type="dxa"/>
            <w:vAlign w:val="center"/>
            <w:tcPrChange w:id="2695" w:author="Tanya Hernández" w:date="2017-05-16T23:26:00Z">
              <w:tcPr>
                <w:tcW w:w="3740" w:type="dxa"/>
              </w:tcPr>
            </w:tcPrChange>
          </w:tcPr>
          <w:p w14:paraId="1247DBC2" w14:textId="77777777" w:rsidR="00B464BF" w:rsidRPr="00FD0C14" w:rsidRDefault="00B464BF"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Desarrolla dispositivos para monitorear a personas de la tercera edad que en caso de caídas, manda un mensaje de alerta a sus familiares.</w:t>
            </w:r>
          </w:p>
        </w:tc>
        <w:tc>
          <w:tcPr>
            <w:tcW w:w="0" w:type="dxa"/>
            <w:vAlign w:val="center"/>
            <w:tcPrChange w:id="2696" w:author="Tanya Hernández" w:date="2017-05-16T23:26:00Z">
              <w:tcPr>
                <w:tcW w:w="2603" w:type="dxa"/>
              </w:tcPr>
            </w:tcPrChange>
          </w:tcPr>
          <w:p w14:paraId="69C65BD8" w14:textId="77777777" w:rsidR="00B464BF" w:rsidRPr="00FD0C14" w:rsidRDefault="00B464BF"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€149.59</w:t>
            </w:r>
          </w:p>
        </w:tc>
      </w:tr>
      <w:tr w:rsidR="00B464BF" w:rsidRPr="00FD0C14" w14:paraId="66151789" w14:textId="77777777" w:rsidTr="00FF2E83">
        <w:trPr>
          <w:trHeight w:val="1544"/>
          <w:jc w:val="center"/>
          <w:trPrChange w:id="2697" w:author="Tanya Hernández" w:date="2017-05-16T23:26:00Z">
            <w:trPr>
              <w:trHeight w:val="1544"/>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698" w:author="Tanya Hernández" w:date="2017-05-16T23:26:00Z">
              <w:tcPr>
                <w:tcW w:w="3291" w:type="dxa"/>
              </w:tcPr>
            </w:tcPrChange>
          </w:tcPr>
          <w:p w14:paraId="205A9CA0" w14:textId="6F7A4B66" w:rsidR="00B464BF" w:rsidRPr="00FD0C14" w:rsidRDefault="00B464BF">
            <w:pPr>
              <w:ind w:right="69" w:firstLine="0"/>
              <w:jc w:val="center"/>
              <w:rPr>
                <w:rFonts w:cs="Times New Roman"/>
                <w:sz w:val="20"/>
                <w:szCs w:val="20"/>
              </w:rPr>
              <w:pPrChange w:id="2699" w:author="Tanya Hernández" w:date="2017-05-16T23:26:00Z">
                <w:pPr>
                  <w:ind w:right="69" w:firstLine="0"/>
                </w:pPr>
              </w:pPrChange>
            </w:pPr>
            <w:r w:rsidRPr="00FD0C14">
              <w:rPr>
                <w:rFonts w:cs="Times New Roman"/>
                <w:sz w:val="20"/>
                <w:szCs w:val="20"/>
              </w:rPr>
              <w:t>Sistema de Red inalámbrica para la vigilancia de la salud: ritmo cardíaco y sensor de temperatura.</w:t>
            </w:r>
          </w:p>
        </w:tc>
        <w:tc>
          <w:tcPr>
            <w:tcW w:w="0" w:type="dxa"/>
            <w:vAlign w:val="center"/>
            <w:tcPrChange w:id="2700" w:author="Tanya Hernández" w:date="2017-05-16T23:26:00Z">
              <w:tcPr>
                <w:tcW w:w="3740" w:type="dxa"/>
              </w:tcPr>
            </w:tcPrChange>
          </w:tcPr>
          <w:p w14:paraId="4F377480" w14:textId="7C9A845F" w:rsidR="00B464BF" w:rsidRPr="00FD0C14" w:rsidRDefault="00B464BF"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Un sistema que puede controlar de forma remota la frecuencia cardiaca y la temperatura corporal mediante una red inalámbrica.</w:t>
            </w:r>
          </w:p>
        </w:tc>
        <w:tc>
          <w:tcPr>
            <w:tcW w:w="0" w:type="dxa"/>
            <w:vAlign w:val="center"/>
            <w:tcPrChange w:id="2701" w:author="Tanya Hernández" w:date="2017-05-16T23:26:00Z">
              <w:tcPr>
                <w:tcW w:w="2603" w:type="dxa"/>
              </w:tcPr>
            </w:tcPrChange>
          </w:tcPr>
          <w:p w14:paraId="1D7D2C31" w14:textId="4ED51CA2" w:rsidR="00B464BF" w:rsidRPr="00FD0C14" w:rsidRDefault="00B464BF"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Sin Dato</w:t>
            </w:r>
          </w:p>
        </w:tc>
      </w:tr>
      <w:tr w:rsidR="009749ED" w:rsidRPr="00FD0C14" w14:paraId="32CF659C" w14:textId="77777777" w:rsidTr="00FF2E83">
        <w:trPr>
          <w:trHeight w:val="1544"/>
          <w:jc w:val="center"/>
          <w:trPrChange w:id="2702" w:author="Tanya Hernández" w:date="2017-05-16T23:26:00Z">
            <w:trPr>
              <w:trHeight w:val="1544"/>
              <w:jc w:val="center"/>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2703" w:author="Tanya Hernández" w:date="2017-05-16T23:26:00Z">
              <w:tcPr>
                <w:tcW w:w="3291" w:type="dxa"/>
              </w:tcPr>
            </w:tcPrChange>
          </w:tcPr>
          <w:p w14:paraId="50B58EA6" w14:textId="5AB212FA" w:rsidR="009749ED" w:rsidRPr="00FD0C14" w:rsidRDefault="009749ED">
            <w:pPr>
              <w:ind w:right="69" w:firstLine="0"/>
              <w:jc w:val="center"/>
              <w:rPr>
                <w:rFonts w:cs="Times New Roman"/>
                <w:sz w:val="20"/>
                <w:szCs w:val="20"/>
              </w:rPr>
              <w:pPrChange w:id="2704" w:author="Tanya Hernández" w:date="2017-05-16T23:26:00Z">
                <w:pPr>
                  <w:ind w:right="69" w:firstLine="0"/>
                </w:pPr>
              </w:pPrChange>
            </w:pPr>
            <w:r w:rsidRPr="00FD0C14">
              <w:rPr>
                <w:rFonts w:cs="Times New Roman"/>
                <w:sz w:val="20"/>
                <w:szCs w:val="20"/>
              </w:rPr>
              <w:t>Smartwatch</w:t>
            </w:r>
          </w:p>
        </w:tc>
        <w:tc>
          <w:tcPr>
            <w:tcW w:w="0" w:type="dxa"/>
            <w:vAlign w:val="center"/>
            <w:tcPrChange w:id="2705" w:author="Tanya Hernández" w:date="2017-05-16T23:26:00Z">
              <w:tcPr>
                <w:tcW w:w="3740" w:type="dxa"/>
              </w:tcPr>
            </w:tcPrChange>
          </w:tcPr>
          <w:p w14:paraId="602E6858" w14:textId="794A4A79" w:rsidR="009749ED" w:rsidRPr="00FD0C14" w:rsidRDefault="009749ED" w:rsidP="00297BF4">
            <w:pPr>
              <w:ind w:right="124" w:firstLine="0"/>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Monitorea remotamente en tiempo real el estado de salud de usuarios adultos mayores.</w:t>
            </w:r>
          </w:p>
        </w:tc>
        <w:tc>
          <w:tcPr>
            <w:tcW w:w="0" w:type="dxa"/>
            <w:vAlign w:val="center"/>
            <w:tcPrChange w:id="2706" w:author="Tanya Hernández" w:date="2017-05-16T23:26:00Z">
              <w:tcPr>
                <w:tcW w:w="2603" w:type="dxa"/>
              </w:tcPr>
            </w:tcPrChange>
          </w:tcPr>
          <w:p w14:paraId="6F65E357" w14:textId="0CD7619F" w:rsidR="009749ED" w:rsidRPr="00FD0C14" w:rsidRDefault="009749ED" w:rsidP="00297BF4">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Aun en pruebas, sin venta en el mercado.</w:t>
            </w:r>
          </w:p>
        </w:tc>
      </w:tr>
    </w:tbl>
    <w:p w14:paraId="1BE435BC" w14:textId="5D1D0714" w:rsidR="00C24FAC" w:rsidRPr="009749ED" w:rsidRDefault="00562D1E" w:rsidP="00562D1E">
      <w:pPr>
        <w:pStyle w:val="Textoindependiente"/>
        <w:rPr>
          <w:i/>
        </w:rPr>
      </w:pPr>
      <w:bookmarkStart w:id="2707" w:name="_Toc480316411"/>
      <w:bookmarkStart w:id="2708" w:name="_Toc482747390"/>
      <w:r w:rsidRPr="00562D1E">
        <w:rPr>
          <w:b/>
        </w:rPr>
        <w:t>Tabla 1.</w:t>
      </w:r>
      <w:r>
        <w:rPr>
          <w:b/>
        </w:rPr>
        <w:fldChar w:fldCharType="begin"/>
      </w:r>
      <w:r>
        <w:rPr>
          <w:b/>
        </w:rPr>
        <w:instrText xml:space="preserve"> SEQ Tabla \* ROMAN </w:instrText>
      </w:r>
      <w:r>
        <w:rPr>
          <w:b/>
        </w:rPr>
        <w:fldChar w:fldCharType="separate"/>
      </w:r>
      <w:r w:rsidR="00604603">
        <w:rPr>
          <w:b/>
        </w:rPr>
        <w:t>IV</w:t>
      </w:r>
      <w:r>
        <w:rPr>
          <w:b/>
        </w:rPr>
        <w:fldChar w:fldCharType="end"/>
      </w:r>
      <w:r>
        <w:t xml:space="preserve"> </w:t>
      </w:r>
      <w:r w:rsidR="006F2DF3" w:rsidRPr="00AA6DCA">
        <w:rPr>
          <w:b/>
          <w:rPrChange w:id="2709" w:author="Tanya Hernández" w:date="2017-05-21T20:12:00Z">
            <w:rPr/>
          </w:rPrChange>
        </w:rPr>
        <w:t>Resumen de productos similares</w:t>
      </w:r>
      <w:r w:rsidR="00C07DDC" w:rsidRPr="00AA6DCA">
        <w:rPr>
          <w:b/>
          <w:rPrChange w:id="2710" w:author="Tanya Hernández" w:date="2017-05-21T20:12:00Z">
            <w:rPr/>
          </w:rPrChange>
        </w:rPr>
        <w:t>.</w:t>
      </w:r>
      <w:bookmarkEnd w:id="2707"/>
      <w:bookmarkEnd w:id="2708"/>
    </w:p>
    <w:p w14:paraId="52C82C26" w14:textId="32C6F2A6" w:rsidR="00AB30CD" w:rsidRDefault="00C24FAC" w:rsidP="009749ED">
      <w:pPr>
        <w:spacing w:after="200"/>
        <w:rPr>
          <w:rFonts w:cs="Times New Roman"/>
          <w:szCs w:val="20"/>
        </w:rPr>
      </w:pPr>
      <w:r w:rsidRPr="00C24FAC">
        <w:rPr>
          <w:rFonts w:cs="Times New Roman"/>
          <w:szCs w:val="20"/>
        </w:rPr>
        <w:t>En resumen, cada uno de estos sistemas brinda alguna de las características que nuestro sistema prototipo proveerá, sin embargo, es de suma importancia resaltar que este proyecto está enfocado en personas de la tercera edad (que cubren sus necesidades básicas) y esta persona deberá portar el brazalete en todo momento, además el entorno en dónde se hará el monitoreo va desde un cuarto hasta una casa con conexión a internet y sin necesidad de la presencia de una persona física. La persona o institución a la que le lleguen las alertas no necesariamente tiene que ser un familiar.</w:t>
      </w:r>
      <w:bookmarkStart w:id="2711" w:name="_Toc459721887"/>
      <w:bookmarkEnd w:id="2471"/>
      <w:bookmarkEnd w:id="2472"/>
    </w:p>
    <w:p w14:paraId="1EAECBA3" w14:textId="76CCF8F8" w:rsidR="00EA4B15" w:rsidRDefault="00AB30CD" w:rsidP="00AB30CD">
      <w:pPr>
        <w:rPr>
          <w:rFonts w:cs="Times New Roman"/>
          <w:szCs w:val="20"/>
        </w:rPr>
      </w:pPr>
      <w:r>
        <w:rPr>
          <w:rFonts w:cs="Times New Roman"/>
          <w:szCs w:val="20"/>
        </w:rPr>
        <w:br w:type="page"/>
      </w:r>
    </w:p>
    <w:p w14:paraId="2E813737" w14:textId="3C46F754" w:rsidR="00EA4B15" w:rsidRPr="00B538F3" w:rsidRDefault="004C765A" w:rsidP="00803B69">
      <w:pPr>
        <w:pStyle w:val="Ttulo1"/>
      </w:pPr>
      <w:bookmarkStart w:id="2712" w:name="_Toc462693454"/>
      <w:bookmarkStart w:id="2713" w:name="_Toc462913304"/>
      <w:bookmarkStart w:id="2714" w:name="_Toc480316126"/>
      <w:bookmarkStart w:id="2715" w:name="_Toc483160351"/>
      <w:r w:rsidRPr="00B538F3">
        <w:lastRenderedPageBreak/>
        <w:t>Capítulo 2 Análisis</w:t>
      </w:r>
      <w:bookmarkEnd w:id="2712"/>
      <w:bookmarkEnd w:id="2713"/>
      <w:bookmarkEnd w:id="2714"/>
      <w:bookmarkEnd w:id="2715"/>
    </w:p>
    <w:p w14:paraId="4207DC6D" w14:textId="42A00987" w:rsidR="0085254D" w:rsidRDefault="004C765A" w:rsidP="00904827">
      <w:pPr>
        <w:pStyle w:val="Ttulo2"/>
      </w:pPr>
      <w:bookmarkStart w:id="2716" w:name="_Toc462693455"/>
      <w:bookmarkStart w:id="2717" w:name="_Toc462913305"/>
      <w:bookmarkStart w:id="2718" w:name="_Toc480316127"/>
      <w:bookmarkStart w:id="2719" w:name="_Toc483160352"/>
      <w:r>
        <w:t>2.1 Metodología</w:t>
      </w:r>
      <w:bookmarkEnd w:id="2716"/>
      <w:bookmarkEnd w:id="2717"/>
      <w:bookmarkEnd w:id="2718"/>
      <w:bookmarkEnd w:id="2719"/>
    </w:p>
    <w:p w14:paraId="178EB59D" w14:textId="23A70F8D" w:rsidR="00647CDE" w:rsidRPr="00437CA7" w:rsidRDefault="00647CDE" w:rsidP="00437CA7">
      <w:pPr>
        <w:spacing w:after="240"/>
        <w:rPr>
          <w:rFonts w:cs="Times New Roman"/>
          <w:szCs w:val="24"/>
        </w:rPr>
      </w:pPr>
      <w:r w:rsidRPr="0052295E">
        <w:rPr>
          <w:rFonts w:cs="Times New Roman"/>
          <w:szCs w:val="24"/>
        </w:rPr>
        <w:t xml:space="preserve">Para llevar a cabo el desarrollo del prototipo </w:t>
      </w:r>
      <w:r w:rsidR="001B1543">
        <w:rPr>
          <w:rFonts w:cs="Times New Roman"/>
          <w:szCs w:val="24"/>
        </w:rPr>
        <w:t xml:space="preserve">se utilizó </w:t>
      </w:r>
      <w:r w:rsidRPr="0052295E">
        <w:rPr>
          <w:rFonts w:cs="Times New Roman"/>
          <w:szCs w:val="24"/>
        </w:rPr>
        <w:t>la metodología Modelo de Prototipo</w:t>
      </w:r>
      <w:r w:rsidR="00C1153A" w:rsidRPr="0052295E">
        <w:rPr>
          <w:rFonts w:cs="Times New Roman"/>
          <w:szCs w:val="24"/>
        </w:rPr>
        <w:t>s</w:t>
      </w:r>
      <w:r w:rsidR="00D04C7B" w:rsidRPr="0052295E">
        <w:rPr>
          <w:rFonts w:cs="Times New Roman"/>
          <w:szCs w:val="24"/>
        </w:rPr>
        <w:t>,</w:t>
      </w:r>
      <w:r w:rsidRPr="0052295E">
        <w:rPr>
          <w:rFonts w:cs="Times New Roman"/>
          <w:szCs w:val="24"/>
        </w:rPr>
        <w:t xml:space="preserve"> debido a que no solo va dirigido al hardware sino también al software, </w:t>
      </w:r>
      <w:r w:rsidR="00D04C7B" w:rsidRPr="0052295E">
        <w:rPr>
          <w:rFonts w:cs="Times New Roman"/>
          <w:szCs w:val="24"/>
        </w:rPr>
        <w:t>esto permit</w:t>
      </w:r>
      <w:r w:rsidR="001B1543">
        <w:rPr>
          <w:rFonts w:cs="Times New Roman"/>
          <w:szCs w:val="24"/>
        </w:rPr>
        <w:t>e</w:t>
      </w:r>
      <w:r w:rsidR="00D04C7B" w:rsidRPr="0052295E">
        <w:rPr>
          <w:rFonts w:cs="Times New Roman"/>
          <w:szCs w:val="24"/>
        </w:rPr>
        <w:t xml:space="preserve"> </w:t>
      </w:r>
      <w:r w:rsidR="00BD477C" w:rsidRPr="0052295E">
        <w:rPr>
          <w:rFonts w:cs="Times New Roman"/>
          <w:szCs w:val="24"/>
        </w:rPr>
        <w:t>obtener objetivos específicos y</w:t>
      </w:r>
      <w:r w:rsidRPr="0052295E">
        <w:rPr>
          <w:rFonts w:cs="Times New Roman"/>
          <w:szCs w:val="24"/>
        </w:rPr>
        <w:t xml:space="preserve"> es de gran utilidad para el manejo de dat</w:t>
      </w:r>
      <w:r w:rsidR="00437CA7">
        <w:rPr>
          <w:rFonts w:cs="Times New Roman"/>
          <w:szCs w:val="24"/>
        </w:rPr>
        <w:t>os aportados y su manipulación.</w:t>
      </w:r>
    </w:p>
    <w:p w14:paraId="403BE39D" w14:textId="2938E02F" w:rsidR="00647CDE" w:rsidRPr="0052295E" w:rsidRDefault="00647CDE" w:rsidP="00437CA7">
      <w:pPr>
        <w:spacing w:after="240"/>
        <w:rPr>
          <w:rFonts w:cs="Times New Roman"/>
          <w:szCs w:val="24"/>
        </w:rPr>
      </w:pPr>
      <w:r w:rsidRPr="0052295E">
        <w:rPr>
          <w:rFonts w:cs="Times New Roman"/>
          <w:szCs w:val="24"/>
        </w:rPr>
        <w:t>El modelo de prototipos permite que todo el s</w:t>
      </w:r>
      <w:r w:rsidR="00BD477C" w:rsidRPr="0052295E">
        <w:rPr>
          <w:rFonts w:cs="Times New Roman"/>
          <w:szCs w:val="24"/>
        </w:rPr>
        <w:t>istema, o algunos de sus partes</w:t>
      </w:r>
      <w:r w:rsidRPr="0052295E">
        <w:rPr>
          <w:rFonts w:cs="Times New Roman"/>
          <w:szCs w:val="24"/>
        </w:rPr>
        <w:t xml:space="preserve"> se construyan rápidamente para comprender con facilidad y aclarar ciertos aspectos en los que se aseguren q</w:t>
      </w:r>
      <w:r w:rsidR="00BD477C" w:rsidRPr="0052295E">
        <w:rPr>
          <w:rFonts w:cs="Times New Roman"/>
          <w:szCs w:val="24"/>
        </w:rPr>
        <w:t>ue el desarrollador, el usuario y</w:t>
      </w:r>
      <w:r w:rsidRPr="0052295E">
        <w:rPr>
          <w:rFonts w:cs="Times New Roman"/>
          <w:szCs w:val="24"/>
        </w:rPr>
        <w:t xml:space="preserve"> el cliente estén de acuerdo en lo que se </w:t>
      </w:r>
      <w:r w:rsidR="001B1543" w:rsidRPr="0052295E">
        <w:rPr>
          <w:rFonts w:cs="Times New Roman"/>
          <w:szCs w:val="24"/>
        </w:rPr>
        <w:t>necesita,</w:t>
      </w:r>
      <w:r w:rsidRPr="0052295E">
        <w:rPr>
          <w:rFonts w:cs="Times New Roman"/>
          <w:szCs w:val="24"/>
        </w:rPr>
        <w:t xml:space="preserve"> así como también la solución que se propone para dicha necesidad y de esta forma minimizar el riesgo y la inc</w:t>
      </w:r>
      <w:r w:rsidR="00BD477C" w:rsidRPr="0052295E">
        <w:rPr>
          <w:rFonts w:cs="Times New Roman"/>
          <w:szCs w:val="24"/>
        </w:rPr>
        <w:t>ertidumbre en el desarrollo. E</w:t>
      </w:r>
      <w:r w:rsidRPr="0052295E">
        <w:rPr>
          <w:rFonts w:cs="Times New Roman"/>
          <w:szCs w:val="24"/>
        </w:rPr>
        <w:t>ste modelo se encarga del desarrollo de diseños para que estos sean analizados y prescindir de ellos a medida que se adhieran nuevas especificaciones, es ideal para medir el alcance del producto.</w:t>
      </w:r>
    </w:p>
    <w:p w14:paraId="7093F21B" w14:textId="4D712FC4" w:rsidR="00647CDE" w:rsidRPr="00437CA7" w:rsidRDefault="00AB30CD" w:rsidP="00437CA7">
      <w:pPr>
        <w:rPr>
          <w:rStyle w:val="apple-converted-space"/>
          <w:rFonts w:cs="Times New Roman"/>
          <w:szCs w:val="24"/>
        </w:rPr>
      </w:pPr>
      <w:r>
        <w:rPr>
          <w:rStyle w:val="apple-converted-space"/>
          <w:rFonts w:eastAsia="Times New Roman" w:cs="Times New Roman"/>
          <w:noProof/>
          <w:color w:val="00000A"/>
          <w:sz w:val="20"/>
          <w:szCs w:val="20"/>
          <w:u w:color="00000A"/>
          <w:lang w:eastAsia="es-MX"/>
        </w:rPr>
        <w:drawing>
          <wp:anchor distT="0" distB="0" distL="114300" distR="114300" simplePos="0" relativeHeight="251684864" behindDoc="0" locked="0" layoutInCell="1" allowOverlap="1" wp14:anchorId="2322837C" wp14:editId="78567E8C">
            <wp:simplePos x="0" y="0"/>
            <wp:positionH relativeFrom="margin">
              <wp:align>center</wp:align>
            </wp:positionH>
            <wp:positionV relativeFrom="paragraph">
              <wp:posOffset>949325</wp:posOffset>
            </wp:positionV>
            <wp:extent cx="4063928" cy="3354947"/>
            <wp:effectExtent l="0" t="0" r="0" b="0"/>
            <wp:wrapTopAndBottom/>
            <wp:docPr id="1073741845" name="officeArt object" descr="https://lh5.googleusercontent.com/PZNURc4QyZd5XOYHTtE83ncQWzUjWZjPNfjDgPqaUpdA0c2kv8aLrqZGeDMHC4E4OSXs-_-mcD6WP1xZqLXSEmKiXp7ERX2rWoS7oakIxkzJxoKhd7LfOs0cltQVBF8ee8upWtk0UpdUsRJZ7A"/>
            <wp:cNvGraphicFramePr/>
            <a:graphic xmlns:a="http://schemas.openxmlformats.org/drawingml/2006/main">
              <a:graphicData uri="http://schemas.openxmlformats.org/drawingml/2006/picture">
                <pic:pic xmlns:pic="http://schemas.openxmlformats.org/drawingml/2006/picture">
                  <pic:nvPicPr>
                    <pic:cNvPr id="1073741845" name="image17.png" descr="https://lh5.googleusercontent.com/PZNURc4QyZd5XOYHTtE83ncQWzUjWZjPNfjDgPqaUpdA0c2kv8aLrqZGeDMHC4E4OSXs-_-mcD6WP1xZqLXSEmKiXp7ERX2rWoS7oakIxkzJxoKhd7LfOs0cltQVBF8ee8upWtk0UpdUsRJZ7A"/>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063928" cy="3354947"/>
                    </a:xfrm>
                    <a:prstGeom prst="rect">
                      <a:avLst/>
                    </a:prstGeom>
                    <a:ln w="12700" cap="flat">
                      <a:noFill/>
                      <a:miter lim="400000"/>
                    </a:ln>
                    <a:effectLst/>
                  </pic:spPr>
                </pic:pic>
              </a:graphicData>
            </a:graphic>
          </wp:anchor>
        </w:drawing>
      </w:r>
      <w:r w:rsidR="00647CDE" w:rsidRPr="0052295E">
        <w:rPr>
          <w:rFonts w:cs="Times New Roman"/>
          <w:szCs w:val="24"/>
        </w:rPr>
        <w:t>El modelo principalmente se aplica cuando un cliente define un conjunto de objetivos generales para el software</w:t>
      </w:r>
      <w:r w:rsidR="00BD477C" w:rsidRPr="0052295E">
        <w:rPr>
          <w:rFonts w:cs="Times New Roman"/>
          <w:szCs w:val="24"/>
        </w:rPr>
        <w:t>, es decir, se tiene en claro la idea principal del sistema</w:t>
      </w:r>
      <w:r w:rsidR="00647CDE" w:rsidRPr="0052295E">
        <w:rPr>
          <w:rFonts w:cs="Times New Roman"/>
          <w:szCs w:val="24"/>
        </w:rPr>
        <w:t xml:space="preserve"> a </w:t>
      </w:r>
      <w:r w:rsidR="00E666DA" w:rsidRPr="0052295E">
        <w:rPr>
          <w:rFonts w:cs="Times New Roman"/>
          <w:szCs w:val="24"/>
        </w:rPr>
        <w:t>desarrollar,</w:t>
      </w:r>
      <w:r w:rsidR="00647CDE" w:rsidRPr="0052295E">
        <w:rPr>
          <w:rFonts w:cs="Times New Roman"/>
          <w:szCs w:val="24"/>
        </w:rPr>
        <w:t xml:space="preserve"> </w:t>
      </w:r>
      <w:r w:rsidR="00BD477C" w:rsidRPr="0052295E">
        <w:rPr>
          <w:rFonts w:cs="Times New Roman"/>
          <w:szCs w:val="24"/>
        </w:rPr>
        <w:t>pero no se cuenta con la delimitación ni los detalles de dicho sistema, como los son: l</w:t>
      </w:r>
      <w:r w:rsidR="00647CDE" w:rsidRPr="0052295E">
        <w:rPr>
          <w:rFonts w:cs="Times New Roman"/>
          <w:szCs w:val="24"/>
        </w:rPr>
        <w:t>os requisitos de entrada, p</w:t>
      </w:r>
      <w:r w:rsidR="00BD477C" w:rsidRPr="0052295E">
        <w:rPr>
          <w:rFonts w:cs="Times New Roman"/>
          <w:szCs w:val="24"/>
        </w:rPr>
        <w:t xml:space="preserve">rocesamiento y salida, por lo cual la creación de los prototipos </w:t>
      </w:r>
      <w:r w:rsidR="00647CDE" w:rsidRPr="0052295E">
        <w:rPr>
          <w:rFonts w:cs="Times New Roman"/>
          <w:szCs w:val="24"/>
        </w:rPr>
        <w:t>ayuda al cliente a entender de mejor manera cuál será el resultado</w:t>
      </w:r>
      <w:r w:rsidR="00BD477C" w:rsidRPr="0052295E">
        <w:rPr>
          <w:rFonts w:cs="Times New Roman"/>
          <w:szCs w:val="24"/>
        </w:rPr>
        <w:t xml:space="preserve"> </w:t>
      </w:r>
      <w:r w:rsidR="00647CDE" w:rsidRPr="0052295E">
        <w:rPr>
          <w:rFonts w:cs="Times New Roman"/>
          <w:szCs w:val="24"/>
        </w:rPr>
        <w:t xml:space="preserve">de la construcción cuando los </w:t>
      </w:r>
      <w:r w:rsidR="00BD477C" w:rsidRPr="0052295E">
        <w:rPr>
          <w:rFonts w:cs="Times New Roman"/>
          <w:szCs w:val="24"/>
        </w:rPr>
        <w:t>requisitos estén satisfechos</w:t>
      </w:r>
      <w:r w:rsidR="00AB0042">
        <w:rPr>
          <w:rFonts w:cs="Times New Roman"/>
          <w:szCs w:val="24"/>
        </w:rPr>
        <w:t xml:space="preserve"> [40</w:t>
      </w:r>
      <w:r w:rsidR="006F2DF3">
        <w:rPr>
          <w:rFonts w:cs="Times New Roman"/>
          <w:szCs w:val="24"/>
        </w:rPr>
        <w:t>]</w:t>
      </w:r>
      <w:r w:rsidR="00437CA7">
        <w:rPr>
          <w:rFonts w:cs="Times New Roman"/>
          <w:szCs w:val="24"/>
        </w:rPr>
        <w:t>.</w:t>
      </w:r>
    </w:p>
    <w:p w14:paraId="6A8124FA" w14:textId="095F27C3" w:rsidR="003E1496" w:rsidRPr="00640107" w:rsidRDefault="0099412F">
      <w:pPr>
        <w:pStyle w:val="Descripcin"/>
      </w:pPr>
      <w:bookmarkStart w:id="2720" w:name="_Toc479676663"/>
      <w:bookmarkStart w:id="2721" w:name="_Toc483160551"/>
      <w:r w:rsidRPr="00803B69">
        <w:t>Fig. 2.</w:t>
      </w:r>
      <w:del w:id="2722" w:author="Tanya Hernández" w:date="2017-05-16T23:27:00Z">
        <w:r w:rsidRPr="00803B69" w:rsidDel="00FF2E83">
          <w:delText xml:space="preserve"> </w:delText>
        </w:r>
      </w:del>
      <w:r w:rsidRPr="00904827">
        <w:fldChar w:fldCharType="begin"/>
      </w:r>
      <w:r w:rsidRPr="00AD2FDE">
        <w:instrText xml:space="preserve"> SEQ Fig._2. \* ARABIC </w:instrText>
      </w:r>
      <w:r w:rsidRPr="00904827">
        <w:rPr>
          <w:rPrChange w:id="2723" w:author="Tanya Hernández" w:date="2017-05-17T01:29:00Z">
            <w:rPr/>
          </w:rPrChange>
        </w:rPr>
        <w:fldChar w:fldCharType="separate"/>
      </w:r>
      <w:ins w:id="2724" w:author="Tanya Hernández" w:date="2017-05-21T21:21:00Z">
        <w:r w:rsidR="00604603">
          <w:t>1</w:t>
        </w:r>
      </w:ins>
      <w:del w:id="2725" w:author="Tanya Hernández" w:date="2017-05-17T01:33:00Z">
        <w:r w:rsidR="005B2C04" w:rsidRPr="00803B69" w:rsidDel="00262C61">
          <w:delText>1</w:delText>
        </w:r>
      </w:del>
      <w:r w:rsidRPr="00904827">
        <w:fldChar w:fldCharType="end"/>
      </w:r>
      <w:r>
        <w:t xml:space="preserve"> Modelo de Prototipos</w:t>
      </w:r>
      <w:r w:rsidR="00E666DA">
        <w:t xml:space="preserve"> </w:t>
      </w:r>
      <w:r>
        <w:t>[40]</w:t>
      </w:r>
      <w:bookmarkEnd w:id="2720"/>
      <w:r w:rsidR="00E666DA">
        <w:t>.</w:t>
      </w:r>
      <w:bookmarkEnd w:id="2721"/>
    </w:p>
    <w:p w14:paraId="29BB8CE4" w14:textId="7E8D45A3" w:rsidR="00437CA7" w:rsidRPr="00437CA7" w:rsidRDefault="00647CDE" w:rsidP="00437CA7">
      <w:pPr>
        <w:spacing w:after="240"/>
        <w:rPr>
          <w:rStyle w:val="apple-converted-space"/>
          <w:rFonts w:cs="Times New Roman"/>
          <w:szCs w:val="24"/>
        </w:rPr>
      </w:pPr>
      <w:r w:rsidRPr="0052295E">
        <w:rPr>
          <w:rFonts w:cs="Times New Roman"/>
          <w:szCs w:val="24"/>
        </w:rPr>
        <w:t xml:space="preserve">A </w:t>
      </w:r>
      <w:r w:rsidR="00E666DA" w:rsidRPr="0052295E">
        <w:rPr>
          <w:rFonts w:cs="Times New Roman"/>
          <w:szCs w:val="24"/>
        </w:rPr>
        <w:t>continuación,</w:t>
      </w:r>
      <w:r w:rsidRPr="0052295E">
        <w:rPr>
          <w:rFonts w:cs="Times New Roman"/>
          <w:szCs w:val="24"/>
        </w:rPr>
        <w:t xml:space="preserve"> se presenta el enfoque paso a paso para di</w:t>
      </w:r>
      <w:r w:rsidR="00980507">
        <w:rPr>
          <w:rFonts w:cs="Times New Roman"/>
          <w:szCs w:val="24"/>
        </w:rPr>
        <w:t>señar un prototipo</w:t>
      </w:r>
      <w:r w:rsidR="00437CA7">
        <w:rPr>
          <w:rFonts w:cs="Times New Roman"/>
          <w:szCs w:val="24"/>
        </w:rPr>
        <w:t>:</w:t>
      </w:r>
    </w:p>
    <w:p w14:paraId="1A4E6311" w14:textId="77777777" w:rsidR="001C0A35" w:rsidRPr="000D3989" w:rsidRDefault="00647CDE" w:rsidP="00437CA7">
      <w:pPr>
        <w:pStyle w:val="Prrafodelista"/>
        <w:numPr>
          <w:ilvl w:val="0"/>
          <w:numId w:val="14"/>
        </w:numPr>
        <w:pBdr>
          <w:top w:val="nil"/>
          <w:left w:val="nil"/>
          <w:bottom w:val="nil"/>
          <w:right w:val="nil"/>
          <w:between w:val="nil"/>
          <w:bar w:val="nil"/>
        </w:pBdr>
        <w:spacing w:before="240" w:after="240"/>
        <w:rPr>
          <w:rStyle w:val="apple-converted-space"/>
          <w:rFonts w:eastAsia="Times New Roman" w:cs="Times New Roman"/>
          <w:color w:val="00000A"/>
          <w:szCs w:val="20"/>
          <w:u w:color="00000A"/>
        </w:rPr>
      </w:pPr>
      <w:r w:rsidRPr="000D3989">
        <w:rPr>
          <w:rStyle w:val="apple-converted-space"/>
          <w:color w:val="00000A"/>
          <w:szCs w:val="20"/>
          <w:u w:color="00000A"/>
          <w:lang w:val="es-ES_tradnl"/>
        </w:rPr>
        <w:t>Identificación del requisito básico:</w:t>
      </w:r>
      <w:r w:rsidR="001C0A35" w:rsidRPr="000D3989">
        <w:rPr>
          <w:rStyle w:val="apple-converted-space"/>
          <w:color w:val="00000A"/>
          <w:szCs w:val="20"/>
          <w:u w:color="00000A"/>
          <w:lang w:val="es-ES_tradnl"/>
        </w:rPr>
        <w:t xml:space="preserve"> </w:t>
      </w:r>
      <w:r w:rsidRPr="000D3989">
        <w:rPr>
          <w:rStyle w:val="apple-converted-space"/>
          <w:color w:val="00000A"/>
          <w:szCs w:val="20"/>
          <w:u w:color="00000A"/>
          <w:lang w:val="es-ES_tradnl"/>
        </w:rPr>
        <w:t xml:space="preserve">Este paso implica la comprensión de los requisitos más básicos de productos, especialmente en términos de interfaz de usuario. Los más </w:t>
      </w:r>
      <w:r w:rsidRPr="000D3989">
        <w:rPr>
          <w:rStyle w:val="apple-converted-space"/>
          <w:color w:val="00000A"/>
          <w:szCs w:val="20"/>
          <w:u w:color="00000A"/>
          <w:lang w:val="es-ES_tradnl"/>
        </w:rPr>
        <w:lastRenderedPageBreak/>
        <w:t>intrincados detalles del diseño interno y aspectos externos como el rendimiento y la seguridad pueden ser ignorados en esta etapa.</w:t>
      </w:r>
    </w:p>
    <w:p w14:paraId="1928C4A6" w14:textId="77777777" w:rsidR="001C0A35" w:rsidRPr="000D3989" w:rsidRDefault="00647CDE" w:rsidP="00437CA7">
      <w:pPr>
        <w:pStyle w:val="Prrafodelista"/>
        <w:numPr>
          <w:ilvl w:val="0"/>
          <w:numId w:val="14"/>
        </w:numPr>
        <w:pBdr>
          <w:top w:val="nil"/>
          <w:left w:val="nil"/>
          <w:bottom w:val="nil"/>
          <w:right w:val="nil"/>
          <w:between w:val="nil"/>
          <w:bar w:val="nil"/>
        </w:pBdr>
        <w:spacing w:before="240" w:after="240"/>
        <w:rPr>
          <w:rStyle w:val="apple-converted-space"/>
          <w:rFonts w:eastAsia="Times New Roman" w:cs="Times New Roman"/>
          <w:color w:val="00000A"/>
          <w:szCs w:val="20"/>
          <w:u w:color="00000A"/>
        </w:rPr>
      </w:pPr>
      <w:r w:rsidRPr="000D3989">
        <w:rPr>
          <w:rStyle w:val="apple-converted-space"/>
          <w:color w:val="00000A"/>
          <w:szCs w:val="20"/>
          <w:u w:color="00000A"/>
          <w:lang w:val="es-ES_tradnl"/>
        </w:rPr>
        <w:t>El desarrollo del prototipo inicial:</w:t>
      </w:r>
      <w:r w:rsidR="001C0A35" w:rsidRPr="000D3989">
        <w:rPr>
          <w:rStyle w:val="apple-converted-space"/>
          <w:color w:val="00000A"/>
          <w:szCs w:val="20"/>
          <w:u w:color="00000A"/>
          <w:lang w:val="es-ES_tradnl"/>
        </w:rPr>
        <w:t xml:space="preserve"> </w:t>
      </w:r>
      <w:r w:rsidRPr="000D3989">
        <w:rPr>
          <w:rStyle w:val="apple-converted-space"/>
          <w:color w:val="00000A"/>
          <w:szCs w:val="20"/>
          <w:u w:color="00000A"/>
          <w:lang w:val="es-ES_tradnl"/>
        </w:rPr>
        <w:t>El prototipo inicial se desarrolla en esta etapa, donde se exhiben los requisitos muy básicos y se proporcionan interfaces de usuario. Estas características pueden no funcionar exactamente de la misma manera internamente en el software real desarrollado y las soluciones se utilizan para dar la misma apariencia que el cliente en el prototipo desarrollado.</w:t>
      </w:r>
    </w:p>
    <w:p w14:paraId="51817E9A" w14:textId="77777777" w:rsidR="001C0A35" w:rsidRPr="000D3989" w:rsidRDefault="00647CDE" w:rsidP="00FE1C9A">
      <w:pPr>
        <w:pStyle w:val="Prrafodelista"/>
        <w:numPr>
          <w:ilvl w:val="0"/>
          <w:numId w:val="14"/>
        </w:numPr>
        <w:pBdr>
          <w:top w:val="nil"/>
          <w:left w:val="nil"/>
          <w:bottom w:val="nil"/>
          <w:right w:val="nil"/>
          <w:between w:val="nil"/>
          <w:bar w:val="nil"/>
        </w:pBdr>
        <w:rPr>
          <w:rStyle w:val="apple-converted-space"/>
          <w:rFonts w:eastAsia="Times New Roman" w:cs="Times New Roman"/>
          <w:color w:val="00000A"/>
          <w:szCs w:val="20"/>
          <w:u w:color="00000A"/>
        </w:rPr>
      </w:pPr>
      <w:r w:rsidRPr="000D3989">
        <w:rPr>
          <w:rStyle w:val="apple-converted-space"/>
          <w:color w:val="00000A"/>
          <w:szCs w:val="20"/>
          <w:u w:color="00000A"/>
          <w:lang w:val="es-ES_tradnl"/>
        </w:rPr>
        <w:t>Revisión del Prototipo:</w:t>
      </w:r>
      <w:r w:rsidR="001C0A35" w:rsidRPr="000D3989">
        <w:rPr>
          <w:rStyle w:val="apple-converted-space"/>
          <w:color w:val="00000A"/>
          <w:szCs w:val="20"/>
          <w:u w:color="00000A"/>
          <w:lang w:val="es-ES_tradnl"/>
        </w:rPr>
        <w:t xml:space="preserve"> </w:t>
      </w:r>
      <w:r w:rsidRPr="000D3989">
        <w:rPr>
          <w:rStyle w:val="apple-converted-space"/>
          <w:color w:val="00000A"/>
          <w:szCs w:val="20"/>
          <w:u w:color="00000A"/>
          <w:lang w:val="es-ES_tradnl"/>
        </w:rPr>
        <w:t>El prototipo desarrollado se presenta a continuación para el cliente y los otros actores importantes en el proyecto. La retroalimentación se recoge de una manera organizada y se utiliza para mejoras adicionales en el producto en fase de desarrollo.</w:t>
      </w:r>
    </w:p>
    <w:p w14:paraId="79BACCCB" w14:textId="73FD002B" w:rsidR="00647CDE" w:rsidRPr="00437CA7" w:rsidRDefault="00647CDE" w:rsidP="00437CA7">
      <w:pPr>
        <w:pStyle w:val="Prrafodelista"/>
        <w:numPr>
          <w:ilvl w:val="0"/>
          <w:numId w:val="14"/>
        </w:numPr>
        <w:pBdr>
          <w:top w:val="nil"/>
          <w:left w:val="nil"/>
          <w:bottom w:val="nil"/>
          <w:right w:val="nil"/>
          <w:between w:val="nil"/>
          <w:bar w:val="nil"/>
        </w:pBdr>
        <w:spacing w:after="240"/>
        <w:rPr>
          <w:rStyle w:val="apple-converted-space"/>
          <w:rFonts w:eastAsia="Times New Roman" w:cs="Times New Roman"/>
          <w:color w:val="00000A"/>
          <w:szCs w:val="20"/>
          <w:u w:color="00000A"/>
        </w:rPr>
      </w:pPr>
      <w:r w:rsidRPr="000D3989">
        <w:rPr>
          <w:rStyle w:val="apple-converted-space"/>
          <w:color w:val="00000A"/>
          <w:szCs w:val="20"/>
          <w:u w:color="00000A"/>
          <w:lang w:val="es-ES_tradnl"/>
        </w:rPr>
        <w:t>Revisar y mejorar el Prototipo:</w:t>
      </w:r>
      <w:r w:rsidR="001C0A35" w:rsidRPr="000D3989">
        <w:rPr>
          <w:rStyle w:val="apple-converted-space"/>
          <w:color w:val="00000A"/>
          <w:szCs w:val="20"/>
          <w:u w:color="00000A"/>
          <w:lang w:val="es-ES_tradnl"/>
        </w:rPr>
        <w:t xml:space="preserve"> </w:t>
      </w:r>
      <w:r w:rsidRPr="000D3989">
        <w:rPr>
          <w:rStyle w:val="apple-converted-space"/>
          <w:color w:val="00000A"/>
          <w:szCs w:val="20"/>
          <w:u w:color="00000A"/>
          <w:lang w:val="es-ES_tradnl"/>
        </w:rPr>
        <w:t>La retroalimentación y los comentarios de revisión se discuten en esta etapa y algunas negociaciones ocurren con el cliente en función de factores como, el tiempo y las limitaciones presupuestarias y la viabilidad técnica de la implementación real</w:t>
      </w:r>
      <w:r w:rsidRPr="00437CA7">
        <w:rPr>
          <w:rStyle w:val="apple-converted-space"/>
          <w:color w:val="00000A"/>
          <w:szCs w:val="20"/>
          <w:u w:color="00000A"/>
          <w:lang w:val="es-ES_tradnl"/>
        </w:rPr>
        <w:t>.</w:t>
      </w:r>
    </w:p>
    <w:p w14:paraId="46874867" w14:textId="17D5089D" w:rsidR="001C0A35" w:rsidRPr="00437CA7" w:rsidRDefault="00647CDE" w:rsidP="00437CA7">
      <w:pPr>
        <w:spacing w:after="240"/>
        <w:rPr>
          <w:rStyle w:val="apple-converted-space"/>
          <w:rFonts w:cs="Times New Roman"/>
          <w:szCs w:val="24"/>
        </w:rPr>
      </w:pPr>
      <w:r w:rsidRPr="0052295E">
        <w:rPr>
          <w:rFonts w:cs="Times New Roman"/>
          <w:szCs w:val="24"/>
        </w:rPr>
        <w:t xml:space="preserve">Los cambios aceptados se incorporan de nuevo en el nuevo prototipo desarrollado y el ciclo se repite hasta que se cumplan </w:t>
      </w:r>
      <w:r w:rsidR="00AB0042">
        <w:rPr>
          <w:rFonts w:cs="Times New Roman"/>
          <w:szCs w:val="24"/>
        </w:rPr>
        <w:t>las expectativas del cliente [41</w:t>
      </w:r>
      <w:r w:rsidR="00437CA7">
        <w:rPr>
          <w:rFonts w:cs="Times New Roman"/>
          <w:szCs w:val="24"/>
        </w:rPr>
        <w:t>]</w:t>
      </w:r>
      <w:r w:rsidRPr="0052295E">
        <w:rPr>
          <w:rFonts w:cs="Times New Roman"/>
          <w:szCs w:val="24"/>
        </w:rPr>
        <w:t>.</w:t>
      </w:r>
    </w:p>
    <w:p w14:paraId="0850404A" w14:textId="463EB8E7" w:rsidR="007B5B53" w:rsidRPr="0052295E" w:rsidRDefault="00437CA7" w:rsidP="0052295E">
      <w:pPr>
        <w:rPr>
          <w:rFonts w:cs="Times New Roman"/>
          <w:szCs w:val="24"/>
        </w:rPr>
      </w:pPr>
      <w:r>
        <w:rPr>
          <w:rFonts w:cs="Times New Roman"/>
          <w:szCs w:val="24"/>
        </w:rPr>
        <w:t xml:space="preserve">Por </w:t>
      </w:r>
      <w:r w:rsidR="001C0A35" w:rsidRPr="0052295E">
        <w:rPr>
          <w:rFonts w:cs="Times New Roman"/>
          <w:szCs w:val="24"/>
        </w:rPr>
        <w:t>lo tanto</w:t>
      </w:r>
      <w:r w:rsidR="00481733" w:rsidRPr="0052295E">
        <w:rPr>
          <w:rFonts w:cs="Times New Roman"/>
          <w:szCs w:val="24"/>
        </w:rPr>
        <w:t>,</w:t>
      </w:r>
      <w:r w:rsidR="001C0A35" w:rsidRPr="0052295E">
        <w:rPr>
          <w:rFonts w:cs="Times New Roman"/>
          <w:szCs w:val="24"/>
        </w:rPr>
        <w:t xml:space="preserve"> en el siguiente diagrama trataremos de describir</w:t>
      </w:r>
      <w:r w:rsidR="007B5B53" w:rsidRPr="0052295E">
        <w:rPr>
          <w:rFonts w:cs="Times New Roman"/>
          <w:szCs w:val="24"/>
        </w:rPr>
        <w:t xml:space="preserve"> a detalle las fases enfocadas a nuestro proyecto utilizando la metodología de prototipos.</w:t>
      </w:r>
    </w:p>
    <w:p w14:paraId="7F22F26E" w14:textId="77777777" w:rsidR="007B5B53" w:rsidRDefault="007B5B53">
      <w:pPr>
        <w:pStyle w:val="indicetablas"/>
        <w:rPr>
          <w:rStyle w:val="apple-converted-space"/>
          <w:rFonts w:eastAsiaTheme="minorEastAsia" w:cstheme="minorBidi"/>
          <w:color w:val="00000A"/>
          <w:sz w:val="20"/>
          <w:szCs w:val="20"/>
          <w:u w:color="00000A"/>
          <w:lang w:val="es-ES_tradnl" w:eastAsia="zh-CN"/>
        </w:rPr>
      </w:pPr>
    </w:p>
    <w:p w14:paraId="7E2CCF32" w14:textId="6605E7A5" w:rsidR="00136D0A" w:rsidRPr="00FF4618" w:rsidRDefault="00481733">
      <w:pPr>
        <w:pStyle w:val="indicetablas"/>
      </w:pPr>
      <w:r>
        <w:rPr>
          <w:lang w:val="es-MX" w:eastAsia="es-MX"/>
        </w:rPr>
        <w:drawing>
          <wp:inline distT="0" distB="0" distL="0" distR="0" wp14:anchorId="58F0C705" wp14:editId="3D182745">
            <wp:extent cx="5566388" cy="3520440"/>
            <wp:effectExtent l="0" t="0" r="0" b="381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962" cy="3529657"/>
                    </a:xfrm>
                    <a:prstGeom prst="rect">
                      <a:avLst/>
                    </a:prstGeom>
                  </pic:spPr>
                </pic:pic>
              </a:graphicData>
            </a:graphic>
          </wp:inline>
        </w:drawing>
      </w:r>
    </w:p>
    <w:p w14:paraId="1E63250F" w14:textId="107318A1" w:rsidR="0085254D" w:rsidRPr="00136D0A" w:rsidRDefault="00136D0A">
      <w:pPr>
        <w:pStyle w:val="Descripcin"/>
        <w:rPr>
          <w:rStyle w:val="apple-converted-space"/>
          <w:rFonts w:eastAsia="Calibri" w:cs="Calibri"/>
          <w:b w:val="0"/>
          <w:iCs/>
          <w:noProof/>
          <w:sz w:val="24"/>
          <w:szCs w:val="22"/>
          <w:lang w:val="es-ES"/>
        </w:rPr>
      </w:pPr>
      <w:bookmarkStart w:id="2726" w:name="_Toc479676664"/>
      <w:bookmarkStart w:id="2727" w:name="_Toc483160552"/>
      <w:r w:rsidRPr="00AA6DCA">
        <w:rPr>
          <w:rStyle w:val="apple-converted-space"/>
          <w:iCs/>
          <w:rPrChange w:id="2728" w:author="Tanya Hernández" w:date="2017-05-21T20:12:00Z">
            <w:rPr>
              <w:rStyle w:val="apple-converted-space"/>
              <w:b w:val="0"/>
              <w:iCs/>
            </w:rPr>
          </w:rPrChange>
        </w:rPr>
        <w:t>Fig. 2</w:t>
      </w:r>
      <w:del w:id="2729" w:author="Tanya Hernández" w:date="2017-05-16T23:27:00Z">
        <w:r w:rsidRPr="00AA6DCA" w:rsidDel="00FF2E83">
          <w:rPr>
            <w:rStyle w:val="apple-converted-space"/>
            <w:iCs/>
            <w:rPrChange w:id="2730" w:author="Tanya Hernández" w:date="2017-05-21T20:12:00Z">
              <w:rPr>
                <w:rStyle w:val="apple-converted-space"/>
                <w:b w:val="0"/>
                <w:iCs/>
              </w:rPr>
            </w:rPrChange>
          </w:rPr>
          <w:delText>.</w:delText>
        </w:r>
      </w:del>
      <w:ins w:id="2731" w:author="Tanya Hernández" w:date="2017-05-16T23:27:00Z">
        <w:r w:rsidR="00FF2E83" w:rsidRPr="00AA6DCA">
          <w:rPr>
            <w:rStyle w:val="apple-converted-space"/>
            <w:iCs/>
            <w:rPrChange w:id="2732" w:author="Tanya Hernández" w:date="2017-05-21T20:12:00Z">
              <w:rPr>
                <w:rStyle w:val="apple-converted-space"/>
                <w:b w:val="0"/>
                <w:iCs/>
              </w:rPr>
            </w:rPrChange>
          </w:rPr>
          <w:t>.</w:t>
        </w:r>
      </w:ins>
      <w:del w:id="2733" w:author="Tanya Hernández" w:date="2017-05-16T23:27:00Z">
        <w:r w:rsidRPr="00AA6DCA" w:rsidDel="00FF2E83">
          <w:rPr>
            <w:rStyle w:val="apple-converted-space"/>
            <w:iCs/>
            <w:rPrChange w:id="2734" w:author="Tanya Hernández" w:date="2017-05-21T20:12:00Z">
              <w:rPr>
                <w:rStyle w:val="apple-converted-space"/>
                <w:b w:val="0"/>
                <w:iCs/>
              </w:rPr>
            </w:rPrChange>
          </w:rPr>
          <w:delText xml:space="preserve"> </w:delText>
        </w:r>
      </w:del>
      <w:r w:rsidRPr="00AA6DCA">
        <w:rPr>
          <w:rStyle w:val="apple-converted-space"/>
          <w:iCs/>
          <w:rPrChange w:id="2735" w:author="Tanya Hernández" w:date="2017-05-21T20:12:00Z">
            <w:rPr>
              <w:rStyle w:val="apple-converted-space"/>
              <w:b w:val="0"/>
              <w:iCs/>
            </w:rPr>
          </w:rPrChange>
        </w:rPr>
        <w:fldChar w:fldCharType="begin"/>
      </w:r>
      <w:r w:rsidRPr="00AA6DCA">
        <w:rPr>
          <w:rStyle w:val="apple-converted-space"/>
          <w:iCs/>
          <w:rPrChange w:id="2736" w:author="Tanya Hernández" w:date="2017-05-21T20:12:00Z">
            <w:rPr>
              <w:rStyle w:val="apple-converted-space"/>
              <w:b w:val="0"/>
              <w:iCs/>
            </w:rPr>
          </w:rPrChange>
        </w:rPr>
        <w:instrText xml:space="preserve"> SEQ Fig._2. \* ARABIC </w:instrText>
      </w:r>
      <w:r w:rsidRPr="00AA6DCA">
        <w:rPr>
          <w:rStyle w:val="apple-converted-space"/>
          <w:iCs/>
          <w:rPrChange w:id="2737" w:author="Tanya Hernández" w:date="2017-05-21T20:12:00Z">
            <w:rPr>
              <w:rStyle w:val="apple-converted-space"/>
              <w:b w:val="0"/>
              <w:iCs/>
            </w:rPr>
          </w:rPrChange>
        </w:rPr>
        <w:fldChar w:fldCharType="separate"/>
      </w:r>
      <w:ins w:id="2738" w:author="Tanya Hernández" w:date="2017-05-21T21:21:00Z">
        <w:r w:rsidR="00604603">
          <w:rPr>
            <w:rStyle w:val="apple-converted-space"/>
            <w:iCs/>
          </w:rPr>
          <w:t>2</w:t>
        </w:r>
      </w:ins>
      <w:del w:id="2739" w:author="Tanya Hernández" w:date="2017-05-21T20:59:00Z">
        <w:r w:rsidR="00C42764" w:rsidRPr="00AA6DCA" w:rsidDel="00902924">
          <w:rPr>
            <w:rStyle w:val="apple-converted-space"/>
            <w:iCs/>
            <w:rPrChange w:id="2740" w:author="Tanya Hernández" w:date="2017-05-21T20:12:00Z">
              <w:rPr>
                <w:rStyle w:val="apple-converted-space"/>
                <w:b w:val="0"/>
                <w:iCs/>
              </w:rPr>
            </w:rPrChange>
          </w:rPr>
          <w:delText>2</w:delText>
        </w:r>
      </w:del>
      <w:r w:rsidRPr="00AA6DCA">
        <w:rPr>
          <w:rStyle w:val="apple-converted-space"/>
          <w:iCs/>
          <w:rPrChange w:id="2741" w:author="Tanya Hernández" w:date="2017-05-21T20:12:00Z">
            <w:rPr>
              <w:rStyle w:val="apple-converted-space"/>
              <w:b w:val="0"/>
              <w:iCs/>
            </w:rPr>
          </w:rPrChange>
        </w:rPr>
        <w:fldChar w:fldCharType="end"/>
      </w:r>
      <w:r w:rsidRPr="00136D0A">
        <w:rPr>
          <w:rStyle w:val="apple-converted-space"/>
          <w:iCs/>
        </w:rPr>
        <w:t xml:space="preserve"> Diagrama para la realización del proyecto utilizando la metodología de prototipos.</w:t>
      </w:r>
      <w:bookmarkEnd w:id="2726"/>
      <w:bookmarkEnd w:id="2727"/>
    </w:p>
    <w:p w14:paraId="60B7597E" w14:textId="1019AA63" w:rsidR="00716A7E" w:rsidRPr="00437CA7" w:rsidRDefault="004C765A" w:rsidP="00904827">
      <w:pPr>
        <w:pStyle w:val="Ttulo2"/>
      </w:pPr>
      <w:bookmarkStart w:id="2742" w:name="_Toc462913306"/>
      <w:bookmarkStart w:id="2743" w:name="_Toc480316128"/>
      <w:bookmarkStart w:id="2744" w:name="_Toc483160353"/>
      <w:r>
        <w:lastRenderedPageBreak/>
        <w:t>2.2 Métricas y estimación</w:t>
      </w:r>
      <w:bookmarkStart w:id="2745" w:name="_Toc462693456"/>
      <w:bookmarkStart w:id="2746" w:name="_Toc462913307"/>
      <w:bookmarkEnd w:id="2742"/>
      <w:r w:rsidR="00980507">
        <w:t xml:space="preserve"> del personal, tiempo y esfuerzo para el desarrollo del prototipo</w:t>
      </w:r>
      <w:bookmarkEnd w:id="2743"/>
      <w:bookmarkEnd w:id="2744"/>
    </w:p>
    <w:p w14:paraId="601CBCF0" w14:textId="2A604EC0" w:rsidR="00716A7E" w:rsidRDefault="00716A7E" w:rsidP="00437CA7">
      <w:pPr>
        <w:spacing w:after="240"/>
        <w:rPr>
          <w:rFonts w:cs="Times New Roman"/>
          <w:iCs/>
          <w:szCs w:val="20"/>
        </w:rPr>
      </w:pPr>
      <w:r>
        <w:rPr>
          <w:rFonts w:cs="Times New Roman"/>
          <w:iCs/>
          <w:szCs w:val="20"/>
        </w:rPr>
        <w:t xml:space="preserve">Un factor importante de cualquier procedimiento de la ingeniería es la medición. Se pueden usar medidas para comprender mejor los atributos de los modelos que se crean y para valorar la calidad de los productos o sistemas sometidos a ingeniería. Medir es el método a través del cual se determinan números o símbolos a los atributos de las entidades en el mundo real de manera que se les define de acuerdo con reglas claramente </w:t>
      </w:r>
      <w:commentRangeStart w:id="2747"/>
      <w:r>
        <w:rPr>
          <w:rFonts w:cs="Times New Roman"/>
          <w:iCs/>
          <w:szCs w:val="20"/>
        </w:rPr>
        <w:t>determinadas</w:t>
      </w:r>
      <w:commentRangeEnd w:id="2747"/>
      <w:r w:rsidR="001B1543">
        <w:rPr>
          <w:rStyle w:val="Refdecomentario"/>
        </w:rPr>
        <w:commentReference w:id="2747"/>
      </w:r>
      <w:r>
        <w:rPr>
          <w:rFonts w:cs="Times New Roman"/>
          <w:iCs/>
          <w:szCs w:val="20"/>
        </w:rPr>
        <w:t xml:space="preserve"> </w:t>
      </w:r>
      <w:r w:rsidRPr="00AA6DCA">
        <w:rPr>
          <w:rFonts w:cs="Times New Roman"/>
          <w:iCs/>
          <w:szCs w:val="20"/>
        </w:rPr>
        <w:t>[…].</w:t>
      </w:r>
      <w:r>
        <w:rPr>
          <w:rFonts w:cs="Times New Roman"/>
          <w:iCs/>
          <w:szCs w:val="20"/>
        </w:rPr>
        <w:t xml:space="preserve"> Métrica es una medida cuantitativa del grado en el que un sistema, componente o proceso posee un atributo determinado</w:t>
      </w:r>
      <w:r w:rsidR="00437CA7">
        <w:rPr>
          <w:rFonts w:cs="Times New Roman"/>
          <w:iCs/>
          <w:szCs w:val="20"/>
        </w:rPr>
        <w:t>.</w:t>
      </w:r>
    </w:p>
    <w:p w14:paraId="2D6798FE" w14:textId="33EAC340" w:rsidR="00716A7E" w:rsidRDefault="00716A7E" w:rsidP="00437CA7">
      <w:pPr>
        <w:spacing w:after="240"/>
        <w:rPr>
          <w:rFonts w:cs="Times New Roman"/>
          <w:szCs w:val="20"/>
        </w:rPr>
      </w:pPr>
      <w:r>
        <w:rPr>
          <w:rFonts w:cs="Times New Roman"/>
          <w:szCs w:val="20"/>
        </w:rPr>
        <w:t>Aunque las métricas de producto para el software de computadora son imperfectas, pueden proporcionar una forma sistemática de valorar la calidad con base en un conjunto d</w:t>
      </w:r>
      <w:r w:rsidR="002C623F">
        <w:rPr>
          <w:rFonts w:cs="Times New Roman"/>
          <w:szCs w:val="20"/>
        </w:rPr>
        <w:t>e</w:t>
      </w:r>
      <w:r w:rsidR="00B05CD6">
        <w:rPr>
          <w:rFonts w:cs="Times New Roman"/>
          <w:szCs w:val="20"/>
        </w:rPr>
        <w:t xml:space="preserve"> regl</w:t>
      </w:r>
      <w:r w:rsidR="00561400">
        <w:rPr>
          <w:rFonts w:cs="Times New Roman"/>
          <w:szCs w:val="20"/>
        </w:rPr>
        <w:t>as claramente definidas</w:t>
      </w:r>
      <w:r w:rsidR="00437CA7">
        <w:rPr>
          <w:rFonts w:cs="Times New Roman"/>
          <w:szCs w:val="20"/>
        </w:rPr>
        <w:t>.</w:t>
      </w:r>
    </w:p>
    <w:p w14:paraId="1017BB0B" w14:textId="2E5D3685" w:rsidR="00716A7E" w:rsidRDefault="00716A7E" w:rsidP="00437CA7">
      <w:pPr>
        <w:spacing w:after="240"/>
        <w:rPr>
          <w:rFonts w:cs="Times New Roman"/>
          <w:szCs w:val="20"/>
        </w:rPr>
      </w:pPr>
      <w:r w:rsidRPr="002C6F6A">
        <w:rPr>
          <w:rFonts w:cs="Times New Roman"/>
          <w:szCs w:val="20"/>
        </w:rPr>
        <w:t xml:space="preserve">Para el desarrollo del proyecto se </w:t>
      </w:r>
      <w:r w:rsidR="00E666DA" w:rsidRPr="002C6F6A">
        <w:rPr>
          <w:rFonts w:cs="Times New Roman"/>
          <w:szCs w:val="20"/>
        </w:rPr>
        <w:t>ocupará</w:t>
      </w:r>
      <w:r w:rsidRPr="002C6F6A">
        <w:rPr>
          <w:rFonts w:cs="Times New Roman"/>
          <w:szCs w:val="20"/>
        </w:rPr>
        <w:t xml:space="preserve"> la métrica basada en funciones, la cual se basa en la métrica de punto de función (PF), de modo que puede usarse de manera efectiva como medio para medir la funcionalidad que entra a un sistema. Al usar datos históricos, la métrica PF puede entonces usarse para</w:t>
      </w:r>
      <w:r w:rsidR="00437CA7">
        <w:rPr>
          <w:rFonts w:cs="Times New Roman"/>
          <w:szCs w:val="20"/>
        </w:rPr>
        <w:t>:</w:t>
      </w:r>
    </w:p>
    <w:p w14:paraId="796F5D26" w14:textId="77777777" w:rsidR="00716A7E" w:rsidRDefault="00716A7E" w:rsidP="00437CA7">
      <w:pPr>
        <w:pStyle w:val="Prrafodelista"/>
        <w:numPr>
          <w:ilvl w:val="0"/>
          <w:numId w:val="16"/>
        </w:numPr>
        <w:spacing w:after="240"/>
        <w:rPr>
          <w:rFonts w:cs="Times New Roman"/>
          <w:szCs w:val="20"/>
        </w:rPr>
      </w:pPr>
      <w:r>
        <w:rPr>
          <w:rFonts w:cs="Times New Roman"/>
          <w:szCs w:val="20"/>
        </w:rPr>
        <w:t>Estimar el costo o esfuerzo requerido para diseñar, codificar y probar el software.</w:t>
      </w:r>
    </w:p>
    <w:p w14:paraId="405577EF" w14:textId="77777777" w:rsidR="00716A7E" w:rsidRDefault="00716A7E" w:rsidP="00FE1C9A">
      <w:pPr>
        <w:pStyle w:val="Prrafodelista"/>
        <w:numPr>
          <w:ilvl w:val="0"/>
          <w:numId w:val="16"/>
        </w:numPr>
        <w:rPr>
          <w:rFonts w:cs="Times New Roman"/>
          <w:szCs w:val="20"/>
        </w:rPr>
      </w:pPr>
      <w:r>
        <w:rPr>
          <w:rFonts w:cs="Times New Roman"/>
          <w:szCs w:val="20"/>
        </w:rPr>
        <w:t>Predecir el número de errores que se encontraran durante las pruebas.</w:t>
      </w:r>
    </w:p>
    <w:p w14:paraId="1BFF65AC" w14:textId="0E308991" w:rsidR="00716A7E" w:rsidRPr="00437CA7" w:rsidRDefault="00716A7E" w:rsidP="00437CA7">
      <w:pPr>
        <w:pStyle w:val="Prrafodelista"/>
        <w:numPr>
          <w:ilvl w:val="0"/>
          <w:numId w:val="16"/>
        </w:numPr>
        <w:spacing w:after="240"/>
        <w:rPr>
          <w:rFonts w:cs="Times New Roman"/>
          <w:szCs w:val="20"/>
        </w:rPr>
      </w:pPr>
      <w:r>
        <w:rPr>
          <w:rFonts w:cs="Times New Roman"/>
          <w:szCs w:val="20"/>
        </w:rPr>
        <w:t>Prever el número de componentes y/o de líneas fu</w:t>
      </w:r>
      <w:r w:rsidR="00437CA7">
        <w:rPr>
          <w:rFonts w:cs="Times New Roman"/>
          <w:szCs w:val="20"/>
        </w:rPr>
        <w:t xml:space="preserve">ente proyectadas en el sistema </w:t>
      </w:r>
      <w:r>
        <w:rPr>
          <w:rFonts w:cs="Times New Roman"/>
          <w:szCs w:val="20"/>
        </w:rPr>
        <w:t>implementado.</w:t>
      </w:r>
    </w:p>
    <w:p w14:paraId="12B1AB9C" w14:textId="2B10BB00" w:rsidR="00716A7E" w:rsidRDefault="00716A7E" w:rsidP="00437CA7">
      <w:pPr>
        <w:spacing w:after="240"/>
        <w:rPr>
          <w:rFonts w:cs="Times New Roman"/>
          <w:szCs w:val="20"/>
        </w:rPr>
      </w:pPr>
      <w:r>
        <w:rPr>
          <w:rFonts w:cs="Times New Roman"/>
          <w:szCs w:val="20"/>
        </w:rPr>
        <w:t>Los puntos de función se derivan usando una relación empírica basada en medidas contables (directas) del dominio de información del software y en valoraciones cualitativas d</w:t>
      </w:r>
      <w:r w:rsidR="002C623F">
        <w:rPr>
          <w:rFonts w:cs="Times New Roman"/>
          <w:szCs w:val="20"/>
        </w:rPr>
        <w:t>e</w:t>
      </w:r>
      <w:r w:rsidR="00B05CD6">
        <w:rPr>
          <w:rFonts w:cs="Times New Roman"/>
          <w:szCs w:val="20"/>
        </w:rPr>
        <w:t xml:space="preserve"> </w:t>
      </w:r>
      <w:r w:rsidR="00561400">
        <w:rPr>
          <w:rFonts w:cs="Times New Roman"/>
          <w:szCs w:val="20"/>
        </w:rPr>
        <w:t>la complejidad del software</w:t>
      </w:r>
      <w:r>
        <w:rPr>
          <w:rFonts w:cs="Times New Roman"/>
          <w:szCs w:val="20"/>
        </w:rPr>
        <w:t>.</w:t>
      </w:r>
    </w:p>
    <w:p w14:paraId="42A16AEC" w14:textId="47D616C0" w:rsidR="00716A7E" w:rsidRDefault="00716A7E" w:rsidP="00437CA7">
      <w:pPr>
        <w:spacing w:after="240"/>
        <w:rPr>
          <w:rFonts w:cs="Times New Roman"/>
          <w:szCs w:val="20"/>
        </w:rPr>
      </w:pPr>
      <w:r>
        <w:rPr>
          <w:rFonts w:cs="Times New Roman"/>
          <w:szCs w:val="20"/>
        </w:rPr>
        <w:t xml:space="preserve">Para calcular los </w:t>
      </w:r>
      <w:r w:rsidR="001A0841">
        <w:rPr>
          <w:rFonts w:cs="Times New Roman"/>
          <w:szCs w:val="20"/>
        </w:rPr>
        <w:t>Puntos de F</w:t>
      </w:r>
      <w:r>
        <w:rPr>
          <w:rFonts w:cs="Times New Roman"/>
          <w:szCs w:val="20"/>
        </w:rPr>
        <w:t>unción (PF)</w:t>
      </w:r>
      <w:r w:rsidR="00437CA7">
        <w:rPr>
          <w:rFonts w:cs="Times New Roman"/>
          <w:szCs w:val="20"/>
        </w:rPr>
        <w:t>, se usa la siguiente relación:</w:t>
      </w:r>
    </w:p>
    <w:p w14:paraId="46739B99" w14:textId="2FF469F7" w:rsidR="00CC74AB" w:rsidRPr="00181971" w:rsidDel="00181971" w:rsidRDefault="001B1543">
      <w:pPr>
        <w:pStyle w:val="Ecuaciones"/>
        <w:rPr>
          <w:del w:id="2748" w:author="Tanya Hernández" w:date="2017-05-16T01:45:00Z"/>
        </w:rPr>
        <w:pPrChange w:id="2749" w:author="Tanya Hernández" w:date="2017-05-16T23:27:00Z">
          <w:pPr>
            <w:pStyle w:val="Descripcin"/>
          </w:pPr>
        </w:pPrChange>
      </w:pPr>
      <m:oMath>
        <m:r>
          <m:rPr>
            <m:sty m:val="p"/>
          </m:rPr>
          <w:rPr>
            <w:rFonts w:ascii="Cambria Math" w:hAnsi="Cambria Math"/>
          </w:rPr>
          <m:t>PF=conteo total ×</m:t>
        </m:r>
        <m:d>
          <m:dPr>
            <m:begChr m:val="["/>
            <m:endChr m:val="]"/>
            <m:ctrlPr>
              <w:rPr>
                <w:rFonts w:ascii="Cambria Math" w:hAnsi="Cambria Math"/>
              </w:rPr>
            </m:ctrlPr>
          </m:dPr>
          <m:e>
            <m:r>
              <m:rPr>
                <m:sty m:val="p"/>
              </m:rPr>
              <w:rPr>
                <w:rFonts w:ascii="Cambria Math" w:hAnsi="Cambria Math"/>
              </w:rPr>
              <m:t>0.65 +0.01 ×Σ(</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m:t>
            </m:r>
          </m:e>
        </m:d>
      </m:oMath>
      <w:r w:rsidR="00DF2AE9" w:rsidRPr="001B1543">
        <w:rPr>
          <w:rFonts w:cs="Arial"/>
          <w:szCs w:val="24"/>
          <w:rPrChange w:id="2750" w:author="Tanya Hernández" w:date="2017-05-16T01:46:00Z">
            <w:rPr>
              <w:rFonts w:ascii="Cambria Math" w:hAnsi="Cambria Math"/>
              <w:b w:val="0"/>
            </w:rPr>
          </w:rPrChange>
        </w:rPr>
        <w:t xml:space="preserve"> </w:t>
      </w:r>
      <w:ins w:id="2751" w:author="Tanya Hernández" w:date="2017-05-16T01:46:00Z">
        <w:r w:rsidR="00181971">
          <w:t xml:space="preserve">                     </w:t>
        </w:r>
      </w:ins>
      <w:del w:id="2752" w:author="Tanya Hernández" w:date="2017-05-16T01:45:00Z">
        <w:r w:rsidR="00DF2AE9" w:rsidRPr="00181971" w:rsidDel="00181971">
          <w:delText xml:space="preserve"> </w:delText>
        </w:r>
      </w:del>
    </w:p>
    <w:p w14:paraId="34875CD1" w14:textId="50045DD2" w:rsidR="00716A7E" w:rsidRPr="00181971" w:rsidRDefault="00DF2AE9" w:rsidP="00262C61">
      <w:pPr>
        <w:pStyle w:val="Ecuaciones"/>
      </w:pPr>
      <w:bookmarkStart w:id="2753" w:name="_Toc483688403"/>
      <w:r w:rsidRPr="00181971">
        <w:t>Ecuación 2.</w:t>
      </w:r>
      <w:del w:id="2754" w:author="Tanya Hernández" w:date="2017-05-17T01:25:00Z">
        <w:r w:rsidRPr="00181971" w:rsidDel="00AD2FDE">
          <w:delText xml:space="preserve"> </w:delText>
        </w:r>
      </w:del>
      <w:fldSimple w:instr=" SEQ Ecuación_2. \* ARABIC ">
        <w:r w:rsidR="00823848">
          <w:t>1</w:t>
        </w:r>
        <w:bookmarkEnd w:id="2753"/>
      </w:fldSimple>
    </w:p>
    <w:p w14:paraId="5B23FC5B" w14:textId="0A779335" w:rsidR="00716A7E" w:rsidRDefault="00716A7E" w:rsidP="003B4F6F">
      <w:pPr>
        <w:spacing w:after="240"/>
        <w:rPr>
          <w:rFonts w:cs="Times New Roman"/>
          <w:szCs w:val="20"/>
        </w:rPr>
      </w:pPr>
      <w:r>
        <w:rPr>
          <w:rFonts w:cs="Times New Roman"/>
          <w:szCs w:val="20"/>
        </w:rPr>
        <w:t>Donde conteo total es la suma de todas las entr</w:t>
      </w:r>
      <w:r w:rsidR="00D9484D">
        <w:rPr>
          <w:rFonts w:cs="Times New Roman"/>
          <w:szCs w:val="20"/>
        </w:rPr>
        <w:t xml:space="preserve">adas PF obtenidas de la Tabla </w:t>
      </w:r>
      <w:r w:rsidR="001A0841">
        <w:rPr>
          <w:rFonts w:cs="Times New Roman"/>
          <w:szCs w:val="20"/>
        </w:rPr>
        <w:t>V</w:t>
      </w:r>
      <w:r>
        <w:rPr>
          <w:rFonts w:cs="Times New Roman"/>
          <w:szCs w:val="20"/>
        </w:rPr>
        <w:t xml:space="preserve">, los </w:t>
      </w:r>
      <m:oMath>
        <m:sSub>
          <m:sSubPr>
            <m:ctrlPr>
              <w:rPr>
                <w:rFonts w:ascii="Cambria Math" w:hAnsi="Cambria Math" w:cs="Times New Roman"/>
                <w:i/>
                <w:szCs w:val="20"/>
              </w:rPr>
            </m:ctrlPr>
          </m:sSubPr>
          <m:e>
            <m:r>
              <w:rPr>
                <w:rFonts w:ascii="Cambria Math" w:hAnsi="Cambria Math" w:cs="Times New Roman"/>
                <w:szCs w:val="20"/>
              </w:rPr>
              <m:t>F</m:t>
            </m:r>
          </m:e>
          <m:sub>
            <m:r>
              <w:rPr>
                <w:rFonts w:ascii="Cambria Math" w:hAnsi="Cambria Math" w:cs="Times New Roman"/>
                <w:szCs w:val="20"/>
              </w:rPr>
              <m:t>i</m:t>
            </m:r>
          </m:sub>
        </m:sSub>
        <m:d>
          <m:dPr>
            <m:ctrlPr>
              <w:rPr>
                <w:rFonts w:ascii="Cambria Math" w:hAnsi="Cambria Math" w:cs="Times New Roman"/>
                <w:i/>
                <w:szCs w:val="20"/>
              </w:rPr>
            </m:ctrlPr>
          </m:dPr>
          <m:e>
            <m:r>
              <w:rPr>
                <w:rFonts w:ascii="Cambria Math" w:hAnsi="Cambria Math" w:cs="Times New Roman"/>
                <w:szCs w:val="20"/>
              </w:rPr>
              <m:t>i=1 al 14</m:t>
            </m:r>
          </m:e>
        </m:d>
      </m:oMath>
      <w:r w:rsidR="001A0841">
        <w:rPr>
          <w:rFonts w:cs="Times New Roman"/>
          <w:szCs w:val="20"/>
        </w:rPr>
        <w:t xml:space="preserve"> son F</w:t>
      </w:r>
      <w:r>
        <w:rPr>
          <w:rFonts w:cs="Times New Roman"/>
          <w:szCs w:val="20"/>
        </w:rPr>
        <w:t xml:space="preserve">actores de </w:t>
      </w:r>
      <w:r w:rsidR="001A0841">
        <w:rPr>
          <w:rFonts w:cs="Times New Roman"/>
          <w:szCs w:val="20"/>
        </w:rPr>
        <w:t>Ajuste de V</w:t>
      </w:r>
      <w:r>
        <w:rPr>
          <w:rFonts w:cs="Times New Roman"/>
          <w:szCs w:val="20"/>
        </w:rPr>
        <w:t>alor (FAV) con base en respuest</w:t>
      </w:r>
      <w:r w:rsidR="002C623F">
        <w:rPr>
          <w:rFonts w:cs="Times New Roman"/>
          <w:szCs w:val="20"/>
        </w:rPr>
        <w:t>a</w:t>
      </w:r>
      <w:r w:rsidR="00561400">
        <w:rPr>
          <w:rFonts w:cs="Times New Roman"/>
          <w:szCs w:val="20"/>
        </w:rPr>
        <w:t>s a las siguientes preguntas</w:t>
      </w:r>
      <w:r w:rsidR="003B4F6F">
        <w:rPr>
          <w:rFonts w:cs="Times New Roman"/>
          <w:szCs w:val="20"/>
        </w:rPr>
        <w:t>:</w:t>
      </w:r>
    </w:p>
    <w:p w14:paraId="0712EAC4" w14:textId="50C57996" w:rsidR="00716A7E" w:rsidRDefault="00716A7E" w:rsidP="003B4F6F">
      <w:pPr>
        <w:spacing w:after="240"/>
        <w:rPr>
          <w:rFonts w:cs="Times New Roman"/>
          <w:szCs w:val="20"/>
        </w:rPr>
      </w:pPr>
      <w:r>
        <w:rPr>
          <w:rFonts w:cs="Times New Roman"/>
          <w:szCs w:val="20"/>
        </w:rPr>
        <w:t>Cada una de estas preguntas se responde usando una escala que varía de 0 (no importante o aplicable)</w:t>
      </w:r>
      <w:r w:rsidR="002C623F">
        <w:rPr>
          <w:rFonts w:cs="Times New Roman"/>
          <w:szCs w:val="20"/>
        </w:rPr>
        <w:t xml:space="preserve"> a 5 (absolu</w:t>
      </w:r>
      <w:r w:rsidR="00B05CD6">
        <w:rPr>
          <w:rFonts w:cs="Times New Roman"/>
          <w:szCs w:val="20"/>
        </w:rPr>
        <w:t>tamen</w:t>
      </w:r>
      <w:r w:rsidR="00AB0042">
        <w:rPr>
          <w:rFonts w:cs="Times New Roman"/>
          <w:szCs w:val="20"/>
        </w:rPr>
        <w:t>te esencial) [42</w:t>
      </w:r>
      <w:r w:rsidR="003B4F6F">
        <w:rPr>
          <w:rFonts w:cs="Times New Roman"/>
          <w:szCs w:val="20"/>
        </w:rPr>
        <w:t>].</w:t>
      </w:r>
    </w:p>
    <w:tbl>
      <w:tblPr>
        <w:tblStyle w:val="Tablaconcuadrculaclara"/>
        <w:tblW w:w="0" w:type="auto"/>
        <w:tblLook w:val="04A0" w:firstRow="1" w:lastRow="0" w:firstColumn="1" w:lastColumn="0" w:noHBand="0" w:noVBand="1"/>
        <w:tblPrChange w:id="2755" w:author="Tanya Hernández" w:date="2017-05-16T23:28:00Z">
          <w:tblPr>
            <w:tblStyle w:val="Tablaconcuadrculaclara"/>
            <w:tblW w:w="0" w:type="auto"/>
            <w:tblLook w:val="04A0" w:firstRow="1" w:lastRow="0" w:firstColumn="1" w:lastColumn="0" w:noHBand="0" w:noVBand="1"/>
          </w:tblPr>
        </w:tblPrChange>
      </w:tblPr>
      <w:tblGrid>
        <w:gridCol w:w="8661"/>
        <w:gridCol w:w="734"/>
        <w:tblGridChange w:id="2756">
          <w:tblGrid>
            <w:gridCol w:w="8661"/>
            <w:gridCol w:w="610"/>
            <w:gridCol w:w="124"/>
            <w:gridCol w:w="630"/>
          </w:tblGrid>
        </w:tblGridChange>
      </w:tblGrid>
      <w:tr w:rsidR="00716A7E" w:rsidRPr="00FD0C14" w14:paraId="69BF2D12" w14:textId="77777777" w:rsidTr="00FF2E83">
        <w:trPr>
          <w:trHeight w:val="287"/>
          <w:trPrChange w:id="2757" w:author="Tanya Hernández" w:date="2017-05-16T23:28:00Z">
            <w:trPr>
              <w:trHeight w:val="287"/>
            </w:trPr>
          </w:trPrChange>
        </w:trPr>
        <w:tc>
          <w:tcPr>
            <w:tcW w:w="9271" w:type="dxa"/>
            <w:vAlign w:val="center"/>
            <w:tcPrChange w:id="2758" w:author="Tanya Hernández" w:date="2017-05-16T23:28:00Z">
              <w:tcPr>
                <w:tcW w:w="9271" w:type="dxa"/>
                <w:gridSpan w:val="2"/>
                <w:vAlign w:val="center"/>
              </w:tcPr>
            </w:tcPrChange>
          </w:tcPr>
          <w:p w14:paraId="7BC505FD" w14:textId="77777777" w:rsidR="00716A7E" w:rsidRPr="00FD0C14" w:rsidRDefault="00716A7E" w:rsidP="00297BF4">
            <w:pPr>
              <w:pStyle w:val="Prrafodelista"/>
              <w:numPr>
                <w:ilvl w:val="0"/>
                <w:numId w:val="17"/>
              </w:numPr>
              <w:spacing w:after="240"/>
              <w:rPr>
                <w:rFonts w:cs="Times New Roman"/>
                <w:sz w:val="20"/>
                <w:szCs w:val="24"/>
              </w:rPr>
            </w:pPr>
            <w:r w:rsidRPr="00FD0C14">
              <w:rPr>
                <w:rFonts w:cs="Times New Roman"/>
                <w:sz w:val="20"/>
                <w:szCs w:val="24"/>
              </w:rPr>
              <w:t>¿El sistema requiere de respaldo y recuperación confiables?</w:t>
            </w:r>
          </w:p>
        </w:tc>
        <w:tc>
          <w:tcPr>
            <w:tcW w:w="754" w:type="dxa"/>
            <w:vAlign w:val="center"/>
            <w:tcPrChange w:id="2759" w:author="Tanya Hernández" w:date="2017-05-16T23:28:00Z">
              <w:tcPr>
                <w:tcW w:w="754" w:type="dxa"/>
                <w:gridSpan w:val="2"/>
                <w:vAlign w:val="center"/>
              </w:tcPr>
            </w:tcPrChange>
          </w:tcPr>
          <w:p w14:paraId="5083C23B" w14:textId="77777777" w:rsidR="00716A7E" w:rsidRPr="00FD0C14" w:rsidRDefault="00716A7E">
            <w:pPr>
              <w:spacing w:after="240"/>
              <w:ind w:right="95"/>
              <w:rPr>
                <w:rFonts w:cs="Times New Roman"/>
                <w:sz w:val="20"/>
                <w:szCs w:val="24"/>
              </w:rPr>
              <w:pPrChange w:id="2760" w:author="Tanya Hernández" w:date="2017-05-16T23:28:00Z">
                <w:pPr>
                  <w:spacing w:after="240"/>
                  <w:ind w:right="95"/>
                  <w:jc w:val="center"/>
                </w:pPr>
              </w:pPrChange>
            </w:pPr>
            <w:r w:rsidRPr="00FD0C14">
              <w:rPr>
                <w:rFonts w:cs="Times New Roman"/>
                <w:sz w:val="20"/>
                <w:szCs w:val="24"/>
              </w:rPr>
              <w:t>5</w:t>
            </w:r>
          </w:p>
        </w:tc>
      </w:tr>
      <w:tr w:rsidR="00716A7E" w:rsidRPr="00FD0C14" w14:paraId="029148D6" w14:textId="77777777" w:rsidTr="00FD0C14">
        <w:trPr>
          <w:trHeight w:val="553"/>
        </w:trPr>
        <w:tc>
          <w:tcPr>
            <w:tcW w:w="9271" w:type="dxa"/>
            <w:vAlign w:val="center"/>
          </w:tcPr>
          <w:p w14:paraId="6630EAFF" w14:textId="15BBA3EA" w:rsidR="00716A7E" w:rsidRPr="00FD0C14" w:rsidRDefault="00716A7E" w:rsidP="00FD0C14">
            <w:pPr>
              <w:pStyle w:val="Prrafodelista"/>
              <w:numPr>
                <w:ilvl w:val="0"/>
                <w:numId w:val="17"/>
              </w:numPr>
              <w:ind w:right="-10"/>
              <w:rPr>
                <w:rFonts w:cs="Times New Roman"/>
                <w:sz w:val="20"/>
                <w:szCs w:val="24"/>
              </w:rPr>
            </w:pPr>
            <w:r w:rsidRPr="00FD0C14">
              <w:rPr>
                <w:rFonts w:cs="Times New Roman"/>
                <w:sz w:val="20"/>
                <w:szCs w:val="24"/>
              </w:rPr>
              <w:t>¿Se requieren comunicaciones de datos especializadas para transferir información hacia o desde la aplicación?</w:t>
            </w:r>
          </w:p>
        </w:tc>
        <w:tc>
          <w:tcPr>
            <w:tcW w:w="754" w:type="dxa"/>
            <w:vAlign w:val="center"/>
          </w:tcPr>
          <w:p w14:paraId="7DB42235"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1FF73CCB" w14:textId="77777777" w:rsidTr="00FD0C14">
        <w:trPr>
          <w:trHeight w:val="269"/>
        </w:trPr>
        <w:tc>
          <w:tcPr>
            <w:tcW w:w="9271" w:type="dxa"/>
            <w:vAlign w:val="center"/>
          </w:tcPr>
          <w:p w14:paraId="1AA3FDB4" w14:textId="5A8C048C"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¿Existen funciones de procesamiento distribuidas?</w:t>
            </w:r>
          </w:p>
        </w:tc>
        <w:tc>
          <w:tcPr>
            <w:tcW w:w="754" w:type="dxa"/>
            <w:vAlign w:val="center"/>
          </w:tcPr>
          <w:p w14:paraId="2048B292" w14:textId="77777777" w:rsidR="00716A7E" w:rsidRPr="00FD0C14" w:rsidRDefault="00716A7E" w:rsidP="00FD0C14">
            <w:pPr>
              <w:ind w:right="95"/>
              <w:jc w:val="center"/>
              <w:rPr>
                <w:rFonts w:cs="Times New Roman"/>
                <w:sz w:val="20"/>
                <w:szCs w:val="24"/>
              </w:rPr>
            </w:pPr>
            <w:r w:rsidRPr="00FD0C14">
              <w:rPr>
                <w:rFonts w:cs="Times New Roman"/>
                <w:sz w:val="20"/>
                <w:szCs w:val="24"/>
              </w:rPr>
              <w:t>0</w:t>
            </w:r>
          </w:p>
        </w:tc>
      </w:tr>
      <w:tr w:rsidR="00716A7E" w:rsidRPr="00FD0C14" w14:paraId="09C95FAB" w14:textId="77777777" w:rsidTr="00FD0C14">
        <w:trPr>
          <w:trHeight w:val="269"/>
        </w:trPr>
        <w:tc>
          <w:tcPr>
            <w:tcW w:w="9271" w:type="dxa"/>
            <w:vAlign w:val="center"/>
          </w:tcPr>
          <w:p w14:paraId="6AE40299"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¿El desempeño es crucial?</w:t>
            </w:r>
          </w:p>
        </w:tc>
        <w:tc>
          <w:tcPr>
            <w:tcW w:w="754" w:type="dxa"/>
            <w:vAlign w:val="center"/>
          </w:tcPr>
          <w:p w14:paraId="48449307"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5012BFFD" w14:textId="77777777" w:rsidTr="00FD0C14">
        <w:trPr>
          <w:trHeight w:val="538"/>
        </w:trPr>
        <w:tc>
          <w:tcPr>
            <w:tcW w:w="9271" w:type="dxa"/>
            <w:vAlign w:val="center"/>
          </w:tcPr>
          <w:p w14:paraId="0D67DAB9" w14:textId="48976612"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¿El sistema correrá en un entorno operativo existente y enormemente utilizado?</w:t>
            </w:r>
          </w:p>
        </w:tc>
        <w:tc>
          <w:tcPr>
            <w:tcW w:w="754" w:type="dxa"/>
            <w:vAlign w:val="center"/>
          </w:tcPr>
          <w:p w14:paraId="643E9624"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4B0C5CA7" w14:textId="77777777" w:rsidTr="00FD0C14">
        <w:trPr>
          <w:trHeight w:val="269"/>
        </w:trPr>
        <w:tc>
          <w:tcPr>
            <w:tcW w:w="9271" w:type="dxa"/>
            <w:vAlign w:val="center"/>
          </w:tcPr>
          <w:p w14:paraId="7A5C2FBD" w14:textId="73339A00"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¿El sistema requiere entrada de datos en línea?</w:t>
            </w:r>
          </w:p>
        </w:tc>
        <w:tc>
          <w:tcPr>
            <w:tcW w:w="754" w:type="dxa"/>
            <w:vAlign w:val="center"/>
          </w:tcPr>
          <w:p w14:paraId="3DA055E7" w14:textId="77777777" w:rsidR="00716A7E" w:rsidRPr="00FD0C14" w:rsidRDefault="00716A7E" w:rsidP="00FD0C14">
            <w:pPr>
              <w:ind w:right="95"/>
              <w:jc w:val="center"/>
              <w:rPr>
                <w:rFonts w:cs="Times New Roman"/>
                <w:sz w:val="20"/>
                <w:szCs w:val="24"/>
              </w:rPr>
            </w:pPr>
            <w:r w:rsidRPr="00FD0C14">
              <w:rPr>
                <w:rFonts w:cs="Times New Roman"/>
                <w:sz w:val="20"/>
                <w:szCs w:val="24"/>
              </w:rPr>
              <w:t>4</w:t>
            </w:r>
          </w:p>
        </w:tc>
      </w:tr>
      <w:tr w:rsidR="00716A7E" w:rsidRPr="00FD0C14" w14:paraId="5E28D1EE" w14:textId="77777777" w:rsidTr="00FD0C14">
        <w:trPr>
          <w:trHeight w:val="553"/>
        </w:trPr>
        <w:tc>
          <w:tcPr>
            <w:tcW w:w="9271" w:type="dxa"/>
            <w:vAlign w:val="center"/>
          </w:tcPr>
          <w:p w14:paraId="344B556D"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lastRenderedPageBreak/>
              <w:t>¿La entrada de datos en línea requiere que la transacción de entrada se construya sobre múltiples pantallas u operaciones?</w:t>
            </w:r>
          </w:p>
        </w:tc>
        <w:tc>
          <w:tcPr>
            <w:tcW w:w="754" w:type="dxa"/>
            <w:vAlign w:val="center"/>
          </w:tcPr>
          <w:p w14:paraId="4918F982"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3D265B39" w14:textId="77777777" w:rsidTr="00FD0C14">
        <w:trPr>
          <w:trHeight w:val="269"/>
        </w:trPr>
        <w:tc>
          <w:tcPr>
            <w:tcW w:w="9271" w:type="dxa"/>
            <w:vAlign w:val="center"/>
          </w:tcPr>
          <w:p w14:paraId="5F0A9244"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¿Los ALI (archivo configuración sistema) se actualizan en línea?</w:t>
            </w:r>
          </w:p>
        </w:tc>
        <w:tc>
          <w:tcPr>
            <w:tcW w:w="754" w:type="dxa"/>
            <w:vAlign w:val="center"/>
          </w:tcPr>
          <w:p w14:paraId="339A2FBE" w14:textId="77777777" w:rsidR="00716A7E" w:rsidRPr="00FD0C14" w:rsidRDefault="00716A7E" w:rsidP="00FD0C14">
            <w:pPr>
              <w:ind w:right="95"/>
              <w:jc w:val="center"/>
              <w:rPr>
                <w:rFonts w:cs="Times New Roman"/>
                <w:sz w:val="20"/>
                <w:szCs w:val="24"/>
              </w:rPr>
            </w:pPr>
            <w:r w:rsidRPr="00FD0C14">
              <w:rPr>
                <w:rFonts w:cs="Times New Roman"/>
                <w:sz w:val="20"/>
                <w:szCs w:val="24"/>
              </w:rPr>
              <w:t>3</w:t>
            </w:r>
          </w:p>
        </w:tc>
      </w:tr>
      <w:tr w:rsidR="00716A7E" w:rsidRPr="00FD0C14" w14:paraId="04546421" w14:textId="77777777" w:rsidTr="00FD0C14">
        <w:trPr>
          <w:trHeight w:val="269"/>
        </w:trPr>
        <w:tc>
          <w:tcPr>
            <w:tcW w:w="9271" w:type="dxa"/>
            <w:vAlign w:val="center"/>
          </w:tcPr>
          <w:p w14:paraId="03867353"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¿Las entradas, salidas, archivos o consultas son complejos?</w:t>
            </w:r>
          </w:p>
        </w:tc>
        <w:tc>
          <w:tcPr>
            <w:tcW w:w="754" w:type="dxa"/>
            <w:vAlign w:val="center"/>
          </w:tcPr>
          <w:p w14:paraId="5802F3EB"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19A4F4E6" w14:textId="77777777" w:rsidTr="00FD0C14">
        <w:trPr>
          <w:trHeight w:val="269"/>
        </w:trPr>
        <w:tc>
          <w:tcPr>
            <w:tcW w:w="9271" w:type="dxa"/>
            <w:vAlign w:val="center"/>
          </w:tcPr>
          <w:p w14:paraId="3491ECBA"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¿El procesamiento interno es complejo?</w:t>
            </w:r>
          </w:p>
        </w:tc>
        <w:tc>
          <w:tcPr>
            <w:tcW w:w="754" w:type="dxa"/>
            <w:vAlign w:val="center"/>
          </w:tcPr>
          <w:p w14:paraId="5D3371E3"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6DACDE13" w14:textId="77777777" w:rsidTr="00FD0C14">
        <w:trPr>
          <w:trHeight w:val="269"/>
        </w:trPr>
        <w:tc>
          <w:tcPr>
            <w:tcW w:w="9271" w:type="dxa"/>
            <w:vAlign w:val="center"/>
          </w:tcPr>
          <w:p w14:paraId="6853D074" w14:textId="1DA7ED8F" w:rsidR="00716A7E" w:rsidRPr="00FD0C14" w:rsidRDefault="00716A7E" w:rsidP="00FD0C14">
            <w:pPr>
              <w:pStyle w:val="Prrafodelista"/>
              <w:numPr>
                <w:ilvl w:val="0"/>
                <w:numId w:val="17"/>
              </w:numPr>
              <w:ind w:right="-34"/>
              <w:rPr>
                <w:rFonts w:cs="Times New Roman"/>
                <w:sz w:val="20"/>
                <w:szCs w:val="24"/>
              </w:rPr>
            </w:pPr>
            <w:r w:rsidRPr="00FD0C14">
              <w:rPr>
                <w:rFonts w:cs="Times New Roman"/>
                <w:sz w:val="20"/>
                <w:szCs w:val="24"/>
              </w:rPr>
              <w:t>¿El código se diseña para ser reutilizable?</w:t>
            </w:r>
          </w:p>
        </w:tc>
        <w:tc>
          <w:tcPr>
            <w:tcW w:w="754" w:type="dxa"/>
            <w:vAlign w:val="center"/>
          </w:tcPr>
          <w:p w14:paraId="7270D51E"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1E065682" w14:textId="77777777" w:rsidTr="003D55A0">
        <w:trPr>
          <w:trHeight w:val="289"/>
        </w:trPr>
        <w:tc>
          <w:tcPr>
            <w:tcW w:w="9271" w:type="dxa"/>
            <w:vAlign w:val="center"/>
          </w:tcPr>
          <w:p w14:paraId="1BD07A9D"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¿La conversión y la instalación se incluyen en el diseño?</w:t>
            </w:r>
          </w:p>
        </w:tc>
        <w:tc>
          <w:tcPr>
            <w:tcW w:w="754" w:type="dxa"/>
            <w:vAlign w:val="center"/>
          </w:tcPr>
          <w:p w14:paraId="27FC8851" w14:textId="77777777" w:rsidR="00716A7E" w:rsidRPr="00FD0C14" w:rsidRDefault="00716A7E" w:rsidP="00FD0C14">
            <w:pPr>
              <w:ind w:right="95"/>
              <w:jc w:val="center"/>
              <w:rPr>
                <w:rFonts w:cs="Times New Roman"/>
                <w:sz w:val="20"/>
                <w:szCs w:val="24"/>
              </w:rPr>
            </w:pPr>
            <w:r w:rsidRPr="00FD0C14">
              <w:rPr>
                <w:rFonts w:cs="Times New Roman"/>
                <w:sz w:val="20"/>
                <w:szCs w:val="24"/>
              </w:rPr>
              <w:t>4</w:t>
            </w:r>
          </w:p>
        </w:tc>
      </w:tr>
      <w:tr w:rsidR="00716A7E" w:rsidRPr="00FD0C14" w14:paraId="08BC9DFD" w14:textId="77777777" w:rsidTr="003D55A0">
        <w:trPr>
          <w:trHeight w:val="449"/>
        </w:trPr>
        <w:tc>
          <w:tcPr>
            <w:tcW w:w="9271" w:type="dxa"/>
            <w:vAlign w:val="center"/>
          </w:tcPr>
          <w:p w14:paraId="74316CD9"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¿El sistema se diseña para instalaciones múltiples en diferentes organizaciones?</w:t>
            </w:r>
          </w:p>
        </w:tc>
        <w:tc>
          <w:tcPr>
            <w:tcW w:w="754" w:type="dxa"/>
            <w:vAlign w:val="center"/>
          </w:tcPr>
          <w:p w14:paraId="2729C6CE" w14:textId="77777777" w:rsidR="00716A7E" w:rsidRPr="00FD0C14" w:rsidRDefault="00716A7E" w:rsidP="00FD0C14">
            <w:pPr>
              <w:tabs>
                <w:tab w:val="left" w:pos="0"/>
              </w:tabs>
              <w:ind w:right="95"/>
              <w:jc w:val="center"/>
              <w:rPr>
                <w:rFonts w:cs="Times New Roman"/>
                <w:sz w:val="20"/>
                <w:szCs w:val="24"/>
              </w:rPr>
            </w:pPr>
            <w:r w:rsidRPr="00FD0C14">
              <w:rPr>
                <w:rFonts w:cs="Times New Roman"/>
                <w:sz w:val="20"/>
                <w:szCs w:val="24"/>
              </w:rPr>
              <w:t>5</w:t>
            </w:r>
          </w:p>
        </w:tc>
      </w:tr>
      <w:tr w:rsidR="00716A7E" w:rsidRPr="00FD0C14" w14:paraId="62164D75" w14:textId="77777777" w:rsidTr="003D55A0">
        <w:trPr>
          <w:trHeight w:val="272"/>
        </w:trPr>
        <w:tc>
          <w:tcPr>
            <w:tcW w:w="9271" w:type="dxa"/>
            <w:vAlign w:val="center"/>
          </w:tcPr>
          <w:p w14:paraId="47059B85" w14:textId="77777777" w:rsidR="00716A7E" w:rsidRPr="00FD0C14" w:rsidRDefault="00716A7E" w:rsidP="00FD0C14">
            <w:pPr>
              <w:pStyle w:val="Prrafodelista"/>
              <w:numPr>
                <w:ilvl w:val="0"/>
                <w:numId w:val="17"/>
              </w:numPr>
              <w:rPr>
                <w:rFonts w:cs="Times New Roman"/>
                <w:sz w:val="20"/>
                <w:szCs w:val="24"/>
              </w:rPr>
            </w:pPr>
            <w:r w:rsidRPr="00FD0C14">
              <w:rPr>
                <w:rFonts w:cs="Times New Roman"/>
                <w:sz w:val="20"/>
                <w:szCs w:val="24"/>
              </w:rPr>
              <w:t>¿La aplicación se diseña para facilitar el cambio y su uso por parte del usuario?</w:t>
            </w:r>
          </w:p>
        </w:tc>
        <w:tc>
          <w:tcPr>
            <w:tcW w:w="754" w:type="dxa"/>
            <w:vAlign w:val="center"/>
          </w:tcPr>
          <w:p w14:paraId="3D2C2864" w14:textId="77777777" w:rsidR="00716A7E" w:rsidRPr="00FD0C14" w:rsidRDefault="00716A7E" w:rsidP="00FD0C14">
            <w:pPr>
              <w:ind w:right="95"/>
              <w:jc w:val="center"/>
              <w:rPr>
                <w:rFonts w:cs="Times New Roman"/>
                <w:sz w:val="20"/>
                <w:szCs w:val="24"/>
              </w:rPr>
            </w:pPr>
            <w:r w:rsidRPr="00FD0C14">
              <w:rPr>
                <w:rFonts w:cs="Times New Roman"/>
                <w:sz w:val="20"/>
                <w:szCs w:val="24"/>
              </w:rPr>
              <w:t>5</w:t>
            </w:r>
          </w:p>
        </w:tc>
      </w:tr>
      <w:tr w:rsidR="00716A7E" w:rsidRPr="00FD0C14" w14:paraId="7C25CD38" w14:textId="77777777" w:rsidTr="00FD0C14">
        <w:trPr>
          <w:trHeight w:val="269"/>
        </w:trPr>
        <w:tc>
          <w:tcPr>
            <w:tcW w:w="9271" w:type="dxa"/>
            <w:vAlign w:val="center"/>
          </w:tcPr>
          <w:p w14:paraId="0CA66623" w14:textId="77777777" w:rsidR="00716A7E" w:rsidRPr="00FD0C14" w:rsidRDefault="00716A7E" w:rsidP="00FD0C14">
            <w:pPr>
              <w:rPr>
                <w:rFonts w:cs="Times New Roman"/>
                <w:sz w:val="20"/>
                <w:szCs w:val="24"/>
              </w:rPr>
            </w:pPr>
            <w:r w:rsidRPr="00FD0C14">
              <w:rPr>
                <w:rFonts w:cs="Times New Roman"/>
                <w:sz w:val="20"/>
                <w:szCs w:val="24"/>
              </w:rPr>
              <w:t xml:space="preserve">Cuenta total </w:t>
            </w:r>
            <m:oMath>
              <m:r>
                <w:rPr>
                  <w:rFonts w:ascii="Cambria Math" w:hAnsi="Cambria Math" w:cs="Times New Roman"/>
                  <w:sz w:val="20"/>
                  <w:szCs w:val="24"/>
                </w:rPr>
                <m:t>(</m:t>
              </m:r>
              <m:r>
                <m:rPr>
                  <m:sty m:val="p"/>
                </m:rPr>
                <w:rPr>
                  <w:rFonts w:ascii="Cambria Math" w:hAnsi="Cambria Math" w:cs="Times New Roman"/>
                  <w:sz w:val="20"/>
                  <w:szCs w:val="24"/>
                </w:rPr>
                <m:t>Σ</m:t>
              </m:r>
              <m:sSub>
                <m:sSubPr>
                  <m:ctrlPr>
                    <w:rPr>
                      <w:rFonts w:ascii="Cambria Math" w:hAnsi="Cambria Math" w:cs="Times New Roman"/>
                      <w:i/>
                      <w:sz w:val="20"/>
                      <w:szCs w:val="24"/>
                    </w:rPr>
                  </m:ctrlPr>
                </m:sSubPr>
                <m:e>
                  <m:r>
                    <w:rPr>
                      <w:rFonts w:ascii="Cambria Math" w:hAnsi="Cambria Math" w:cs="Times New Roman"/>
                      <w:sz w:val="20"/>
                      <w:szCs w:val="24"/>
                    </w:rPr>
                    <m:t>f</m:t>
                  </m:r>
                </m:e>
                <m:sub>
                  <m:r>
                    <w:rPr>
                      <w:rFonts w:ascii="Cambria Math" w:hAnsi="Cambria Math" w:cs="Times New Roman"/>
                      <w:sz w:val="20"/>
                      <w:szCs w:val="24"/>
                    </w:rPr>
                    <m:t>i</m:t>
                  </m:r>
                </m:sub>
              </m:sSub>
              <m:r>
                <w:rPr>
                  <w:rFonts w:ascii="Cambria Math" w:hAnsi="Cambria Math" w:cs="Times New Roman"/>
                  <w:sz w:val="20"/>
                  <w:szCs w:val="24"/>
                </w:rPr>
                <m:t>)</m:t>
              </m:r>
            </m:oMath>
          </w:p>
        </w:tc>
        <w:tc>
          <w:tcPr>
            <w:tcW w:w="754" w:type="dxa"/>
            <w:vAlign w:val="center"/>
          </w:tcPr>
          <w:p w14:paraId="66A8FE04" w14:textId="77777777" w:rsidR="00716A7E" w:rsidRPr="00FD0C14" w:rsidRDefault="00716A7E" w:rsidP="00FD0C14">
            <w:pPr>
              <w:ind w:right="95"/>
              <w:jc w:val="center"/>
              <w:rPr>
                <w:rFonts w:cs="Times New Roman"/>
                <w:sz w:val="20"/>
                <w:szCs w:val="24"/>
              </w:rPr>
            </w:pPr>
            <w:r w:rsidRPr="00FD0C14">
              <w:rPr>
                <w:rFonts w:cs="Times New Roman"/>
                <w:sz w:val="20"/>
                <w:szCs w:val="24"/>
              </w:rPr>
              <w:t>61</w:t>
            </w:r>
          </w:p>
        </w:tc>
      </w:tr>
    </w:tbl>
    <w:p w14:paraId="547CE795" w14:textId="12C9F7E6" w:rsidR="00692B1C" w:rsidRPr="00FF4618" w:rsidRDefault="00B07902">
      <w:pPr>
        <w:pStyle w:val="Descripcin"/>
        <w:rPr>
          <w:rFonts w:cstheme="minorBidi"/>
          <w:szCs w:val="22"/>
        </w:rPr>
      </w:pPr>
      <w:bookmarkStart w:id="2761" w:name="_Toc482747391"/>
      <w:r w:rsidRPr="00803B69">
        <w:t>Tabla 2</w:t>
      </w:r>
      <w:r w:rsidR="00FF4618" w:rsidRPr="00803B69">
        <w:t>.</w:t>
      </w:r>
      <w:del w:id="2762" w:author="Tanya Hernández" w:date="2017-05-16T23:27:00Z">
        <w:r w:rsidR="00FF4618" w:rsidRPr="00803B69" w:rsidDel="00FF2E83">
          <w:delText xml:space="preserve"> </w:delText>
        </w:r>
      </w:del>
      <w:r w:rsidR="00FF4618" w:rsidRPr="00904827">
        <w:fldChar w:fldCharType="begin"/>
      </w:r>
      <w:r w:rsidR="00FF4618" w:rsidRPr="00AD2FDE">
        <w:instrText xml:space="preserve"> SEQ Tabla_II. \* ROMAN </w:instrText>
      </w:r>
      <w:r w:rsidR="00FF4618" w:rsidRPr="00904827">
        <w:rPr>
          <w:rPrChange w:id="2763" w:author="Tanya Hernández" w:date="2017-05-17T01:29:00Z">
            <w:rPr/>
          </w:rPrChange>
        </w:rPr>
        <w:fldChar w:fldCharType="separate"/>
      </w:r>
      <w:ins w:id="2764" w:author="Tanya Hernández" w:date="2017-05-21T21:21:00Z">
        <w:r w:rsidR="00604603">
          <w:t>I</w:t>
        </w:r>
      </w:ins>
      <w:del w:id="2765" w:author="Tanya Hernández" w:date="2017-05-17T01:33:00Z">
        <w:r w:rsidR="005B2C04" w:rsidRPr="00904827" w:rsidDel="00262C61">
          <w:delText>I</w:delText>
        </w:r>
      </w:del>
      <w:r w:rsidR="00FF4618" w:rsidRPr="00904827">
        <w:fldChar w:fldCharType="end"/>
      </w:r>
      <w:r>
        <w:rPr>
          <w:rFonts w:cstheme="minorBidi"/>
          <w:szCs w:val="22"/>
        </w:rPr>
        <w:t xml:space="preserve"> </w:t>
      </w:r>
      <w:r w:rsidR="00716A7E" w:rsidRPr="00FF4618">
        <w:rPr>
          <w:rFonts w:cstheme="minorBidi"/>
          <w:szCs w:val="22"/>
        </w:rPr>
        <w:t>F</w:t>
      </w:r>
      <w:r w:rsidR="006F2DF3" w:rsidRPr="00FF4618">
        <w:rPr>
          <w:rFonts w:cstheme="minorBidi"/>
          <w:szCs w:val="22"/>
        </w:rPr>
        <w:t>actores de ajuste de valor</w:t>
      </w:r>
      <w:r w:rsidR="00AB0042" w:rsidRPr="00FF4618">
        <w:rPr>
          <w:rFonts w:cstheme="minorBidi"/>
          <w:szCs w:val="22"/>
        </w:rPr>
        <w:t xml:space="preserve"> [42</w:t>
      </w:r>
      <w:r w:rsidR="006F2DF3" w:rsidRPr="00FF4618">
        <w:rPr>
          <w:rFonts w:cstheme="minorBidi"/>
          <w:szCs w:val="22"/>
        </w:rPr>
        <w:t>]</w:t>
      </w:r>
      <w:r w:rsidR="00437CA7" w:rsidRPr="00FF4618">
        <w:rPr>
          <w:rFonts w:cstheme="minorBidi"/>
          <w:szCs w:val="22"/>
        </w:rPr>
        <w:t>.</w:t>
      </w:r>
      <w:bookmarkEnd w:id="2761"/>
    </w:p>
    <w:p w14:paraId="4AB9888F" w14:textId="77777777" w:rsidR="00A0538D" w:rsidDel="00FF2E83" w:rsidRDefault="00A0538D" w:rsidP="003B4F6F">
      <w:pPr>
        <w:spacing w:after="240"/>
        <w:ind w:firstLine="0"/>
        <w:rPr>
          <w:del w:id="2766" w:author="Tanya Hernández" w:date="2017-05-16T23:28:00Z"/>
          <w:rFonts w:cs="Times New Roman"/>
          <w:szCs w:val="20"/>
        </w:rPr>
      </w:pPr>
    </w:p>
    <w:p w14:paraId="7BB55D62" w14:textId="77777777" w:rsidR="00B07902" w:rsidRDefault="00B07902" w:rsidP="003B4F6F">
      <w:pPr>
        <w:spacing w:after="240"/>
        <w:ind w:firstLine="0"/>
        <w:rPr>
          <w:rFonts w:cs="Times New Roman"/>
          <w:szCs w:val="20"/>
        </w:rPr>
      </w:pPr>
    </w:p>
    <w:p w14:paraId="62AD8A3B" w14:textId="7FC6764D" w:rsidR="00716A7E" w:rsidRDefault="003B4F6F" w:rsidP="003B4F6F">
      <w:pPr>
        <w:spacing w:after="240"/>
        <w:ind w:firstLine="0"/>
        <w:rPr>
          <w:rFonts w:cs="Times New Roman"/>
          <w:szCs w:val="20"/>
        </w:rPr>
      </w:pPr>
      <w:r>
        <w:rPr>
          <w:rFonts w:cs="Times New Roman"/>
          <w:szCs w:val="20"/>
        </w:rPr>
        <w:t>Calculo de puntos de función</w:t>
      </w:r>
    </w:p>
    <w:tbl>
      <w:tblPr>
        <w:tblStyle w:val="Tablanormal2"/>
        <w:tblW w:w="10023" w:type="dxa"/>
        <w:tblLook w:val="04A0" w:firstRow="1" w:lastRow="0" w:firstColumn="1" w:lastColumn="0" w:noHBand="0" w:noVBand="1"/>
      </w:tblPr>
      <w:tblGrid>
        <w:gridCol w:w="3234"/>
        <w:gridCol w:w="460"/>
        <w:gridCol w:w="454"/>
        <w:gridCol w:w="889"/>
        <w:gridCol w:w="1159"/>
        <w:gridCol w:w="1159"/>
        <w:gridCol w:w="1631"/>
        <w:gridCol w:w="1037"/>
      </w:tblGrid>
      <w:tr w:rsidR="00716A7E" w:rsidRPr="00FD0C14" w14:paraId="5A98D382" w14:textId="77777777" w:rsidTr="00FD0C1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tcPr>
          <w:p w14:paraId="369CD84B" w14:textId="77777777" w:rsidR="00716A7E" w:rsidRPr="00FD0C14" w:rsidRDefault="00716A7E" w:rsidP="00FD0C14">
            <w:pPr>
              <w:tabs>
                <w:tab w:val="left" w:pos="883"/>
              </w:tabs>
              <w:ind w:right="36" w:firstLine="0"/>
              <w:jc w:val="center"/>
              <w:rPr>
                <w:rFonts w:cs="Times New Roman"/>
                <w:b w:val="0"/>
                <w:sz w:val="20"/>
                <w:szCs w:val="20"/>
              </w:rPr>
            </w:pPr>
            <w:r w:rsidRPr="00FD0C14">
              <w:rPr>
                <w:rFonts w:cs="Times New Roman"/>
                <w:b w:val="0"/>
                <w:sz w:val="20"/>
                <w:szCs w:val="20"/>
              </w:rPr>
              <w:t>Valor de dominio de información</w:t>
            </w:r>
          </w:p>
        </w:tc>
        <w:tc>
          <w:tcPr>
            <w:tcW w:w="0" w:type="auto"/>
            <w:gridSpan w:val="7"/>
          </w:tcPr>
          <w:p w14:paraId="3A228D70" w14:textId="77777777" w:rsidR="00716A7E" w:rsidRPr="00FD0C14" w:rsidRDefault="00716A7E" w:rsidP="00C16413">
            <w:pPr>
              <w:ind w:firstLine="0"/>
              <w:jc w:val="cente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FD0C14">
              <w:rPr>
                <w:rFonts w:cs="Times New Roman"/>
                <w:b w:val="0"/>
                <w:sz w:val="20"/>
                <w:szCs w:val="20"/>
              </w:rPr>
              <w:t>Factor ponderado</w:t>
            </w:r>
          </w:p>
        </w:tc>
      </w:tr>
      <w:tr w:rsidR="00716A7E" w:rsidRPr="00FD0C14" w14:paraId="5D81AFF5" w14:textId="77777777" w:rsidTr="00FD0C14">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0" w:type="auto"/>
            <w:vMerge/>
          </w:tcPr>
          <w:p w14:paraId="33F7098E" w14:textId="77777777" w:rsidR="00716A7E" w:rsidRPr="00FD0C14" w:rsidRDefault="00716A7E" w:rsidP="00C16413">
            <w:pPr>
              <w:ind w:firstLine="0"/>
              <w:jc w:val="center"/>
              <w:rPr>
                <w:rFonts w:cs="Times New Roman"/>
                <w:sz w:val="20"/>
                <w:szCs w:val="20"/>
              </w:rPr>
            </w:pPr>
          </w:p>
        </w:tc>
        <w:tc>
          <w:tcPr>
            <w:tcW w:w="0" w:type="auto"/>
            <w:gridSpan w:val="2"/>
            <w:vAlign w:val="center"/>
          </w:tcPr>
          <w:p w14:paraId="27365292" w14:textId="77777777" w:rsidR="00716A7E" w:rsidRPr="00FD0C14" w:rsidRDefault="00716A7E" w:rsidP="00FD0C14">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Conteo</w:t>
            </w:r>
          </w:p>
        </w:tc>
        <w:tc>
          <w:tcPr>
            <w:tcW w:w="0" w:type="auto"/>
            <w:vAlign w:val="center"/>
          </w:tcPr>
          <w:p w14:paraId="6A0A778A" w14:textId="77777777" w:rsidR="00716A7E" w:rsidRPr="00FD0C14" w:rsidRDefault="00716A7E" w:rsidP="00FD0C14">
            <w:pPr>
              <w:tabs>
                <w:tab w:val="left" w:pos="461"/>
              </w:tabs>
              <w:ind w:right="-31"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Simple</w:t>
            </w:r>
          </w:p>
        </w:tc>
        <w:tc>
          <w:tcPr>
            <w:tcW w:w="0" w:type="auto"/>
            <w:vAlign w:val="center"/>
          </w:tcPr>
          <w:p w14:paraId="2E98D46E" w14:textId="77777777" w:rsidR="00716A7E" w:rsidRPr="00FD0C14" w:rsidRDefault="00716A7E" w:rsidP="00FD0C14">
            <w:pPr>
              <w:tabs>
                <w:tab w:val="left" w:pos="665"/>
              </w:tabs>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Promedio</w:t>
            </w:r>
          </w:p>
        </w:tc>
        <w:tc>
          <w:tcPr>
            <w:tcW w:w="0" w:type="auto"/>
            <w:vAlign w:val="center"/>
          </w:tcPr>
          <w:p w14:paraId="381A5DFF" w14:textId="77777777" w:rsidR="00716A7E" w:rsidRPr="00FD0C14" w:rsidRDefault="00716A7E" w:rsidP="00FD0C14">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Complejo</w:t>
            </w:r>
          </w:p>
        </w:tc>
        <w:tc>
          <w:tcPr>
            <w:tcW w:w="0" w:type="auto"/>
            <w:vAlign w:val="center"/>
          </w:tcPr>
          <w:p w14:paraId="6694D7E6" w14:textId="77777777" w:rsidR="00716A7E" w:rsidRPr="00FD0C14" w:rsidRDefault="00716A7E" w:rsidP="00FD0C14">
            <w:pPr>
              <w:ind w:right="-17"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Factor tomado</w:t>
            </w:r>
          </w:p>
        </w:tc>
        <w:tc>
          <w:tcPr>
            <w:tcW w:w="0" w:type="auto"/>
            <w:vAlign w:val="center"/>
          </w:tcPr>
          <w:p w14:paraId="772B91B4" w14:textId="77777777" w:rsidR="00716A7E" w:rsidRPr="00FD0C14" w:rsidRDefault="00716A7E" w:rsidP="00FD0C14">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Subtotal</w:t>
            </w:r>
          </w:p>
        </w:tc>
      </w:tr>
      <w:tr w:rsidR="00716A7E" w:rsidRPr="00FD0C14" w14:paraId="4634A431" w14:textId="77777777" w:rsidTr="00FD0C14">
        <w:trPr>
          <w:trHeight w:val="260"/>
        </w:trPr>
        <w:tc>
          <w:tcPr>
            <w:cnfStyle w:val="001000000000" w:firstRow="0" w:lastRow="0" w:firstColumn="1" w:lastColumn="0" w:oddVBand="0" w:evenVBand="0" w:oddHBand="0" w:evenHBand="0" w:firstRowFirstColumn="0" w:firstRowLastColumn="0" w:lastRowFirstColumn="0" w:lastRowLastColumn="0"/>
            <w:tcW w:w="0" w:type="auto"/>
          </w:tcPr>
          <w:p w14:paraId="534836B9" w14:textId="77777777" w:rsidR="00716A7E" w:rsidRPr="00FD0C14" w:rsidRDefault="00716A7E" w:rsidP="00C16413">
            <w:pPr>
              <w:ind w:right="0" w:firstLine="0"/>
              <w:jc w:val="left"/>
              <w:rPr>
                <w:rFonts w:cs="Times New Roman"/>
                <w:sz w:val="20"/>
                <w:szCs w:val="20"/>
              </w:rPr>
            </w:pPr>
            <w:r w:rsidRPr="00FD0C14">
              <w:rPr>
                <w:rFonts w:cs="Times New Roman"/>
                <w:sz w:val="20"/>
                <w:szCs w:val="20"/>
              </w:rPr>
              <w:t>Entradas de usuario</w:t>
            </w:r>
          </w:p>
        </w:tc>
        <w:tc>
          <w:tcPr>
            <w:tcW w:w="0" w:type="auto"/>
          </w:tcPr>
          <w:p w14:paraId="1468468E" w14:textId="73F31117" w:rsidR="00716A7E" w:rsidRPr="00FD0C14" w:rsidRDefault="00DB6956" w:rsidP="00C16413">
            <w:pPr>
              <w:ind w:right="38"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5</w:t>
            </w:r>
          </w:p>
        </w:tc>
        <w:tc>
          <w:tcPr>
            <w:tcW w:w="0" w:type="auto"/>
          </w:tcPr>
          <w:p w14:paraId="7F6765E9" w14:textId="77777777" w:rsidR="00716A7E" w:rsidRPr="00FD0C14" w:rsidRDefault="00716A7E" w:rsidP="00C16413">
            <w:pPr>
              <w:ind w:right="32"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x</w:t>
            </w:r>
          </w:p>
        </w:tc>
        <w:tc>
          <w:tcPr>
            <w:tcW w:w="0" w:type="auto"/>
          </w:tcPr>
          <w:p w14:paraId="3CBDA1EB" w14:textId="77777777" w:rsidR="00716A7E" w:rsidRPr="00FD0C14" w:rsidRDefault="00716A7E"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3</w:t>
            </w:r>
          </w:p>
        </w:tc>
        <w:tc>
          <w:tcPr>
            <w:tcW w:w="0" w:type="auto"/>
          </w:tcPr>
          <w:p w14:paraId="51F97B07"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4</w:t>
            </w:r>
          </w:p>
        </w:tc>
        <w:tc>
          <w:tcPr>
            <w:tcW w:w="0" w:type="auto"/>
          </w:tcPr>
          <w:p w14:paraId="6AF1A065"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6</w:t>
            </w:r>
          </w:p>
        </w:tc>
        <w:tc>
          <w:tcPr>
            <w:tcW w:w="0" w:type="auto"/>
          </w:tcPr>
          <w:p w14:paraId="52A32F43"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6</w:t>
            </w:r>
          </w:p>
        </w:tc>
        <w:tc>
          <w:tcPr>
            <w:tcW w:w="0" w:type="auto"/>
          </w:tcPr>
          <w:p w14:paraId="5958FED2" w14:textId="79781BFD" w:rsidR="00716A7E" w:rsidRPr="00FD0C14" w:rsidRDefault="00DB6956"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30</w:t>
            </w:r>
          </w:p>
        </w:tc>
      </w:tr>
      <w:tr w:rsidR="00716A7E" w:rsidRPr="00FD0C14" w14:paraId="31FC9DEB" w14:textId="77777777" w:rsidTr="00FD0C1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tcPr>
          <w:p w14:paraId="6C8BC6D6" w14:textId="77777777" w:rsidR="00716A7E" w:rsidRPr="00FD0C14" w:rsidRDefault="00716A7E" w:rsidP="00C16413">
            <w:pPr>
              <w:ind w:right="-99" w:firstLine="0"/>
              <w:jc w:val="left"/>
              <w:rPr>
                <w:rFonts w:cs="Times New Roman"/>
                <w:sz w:val="20"/>
                <w:szCs w:val="20"/>
              </w:rPr>
            </w:pPr>
            <w:r w:rsidRPr="00FD0C14">
              <w:rPr>
                <w:rFonts w:cs="Times New Roman"/>
                <w:sz w:val="20"/>
                <w:szCs w:val="20"/>
              </w:rPr>
              <w:t>Salidas de usuario</w:t>
            </w:r>
          </w:p>
        </w:tc>
        <w:tc>
          <w:tcPr>
            <w:tcW w:w="0" w:type="auto"/>
          </w:tcPr>
          <w:p w14:paraId="4957F42E" w14:textId="0E671786" w:rsidR="00716A7E" w:rsidRPr="00FD0C14" w:rsidRDefault="00DB6956" w:rsidP="00C16413">
            <w:pPr>
              <w:ind w:right="38"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4</w:t>
            </w:r>
          </w:p>
        </w:tc>
        <w:tc>
          <w:tcPr>
            <w:tcW w:w="0" w:type="auto"/>
          </w:tcPr>
          <w:p w14:paraId="4E3F6D0A" w14:textId="77777777" w:rsidR="00716A7E" w:rsidRPr="00FD0C14" w:rsidRDefault="00716A7E" w:rsidP="00C16413">
            <w:pPr>
              <w:ind w:right="32"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x</w:t>
            </w:r>
          </w:p>
        </w:tc>
        <w:tc>
          <w:tcPr>
            <w:tcW w:w="0" w:type="auto"/>
          </w:tcPr>
          <w:p w14:paraId="7246FAC9" w14:textId="77777777" w:rsidR="00716A7E" w:rsidRPr="00FD0C14" w:rsidRDefault="00716A7E" w:rsidP="00C16413">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4</w:t>
            </w:r>
          </w:p>
        </w:tc>
        <w:tc>
          <w:tcPr>
            <w:tcW w:w="0" w:type="auto"/>
          </w:tcPr>
          <w:p w14:paraId="280FEF47" w14:textId="77777777" w:rsidR="00716A7E" w:rsidRPr="00FD0C14" w:rsidRDefault="00716A7E"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5</w:t>
            </w:r>
          </w:p>
        </w:tc>
        <w:tc>
          <w:tcPr>
            <w:tcW w:w="0" w:type="auto"/>
          </w:tcPr>
          <w:p w14:paraId="065B2CD2" w14:textId="77777777" w:rsidR="00716A7E" w:rsidRPr="00FD0C14" w:rsidRDefault="00716A7E"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7</w:t>
            </w:r>
          </w:p>
        </w:tc>
        <w:tc>
          <w:tcPr>
            <w:tcW w:w="0" w:type="auto"/>
          </w:tcPr>
          <w:p w14:paraId="72D32657" w14:textId="621BD83D" w:rsidR="00716A7E" w:rsidRPr="00FD0C14" w:rsidRDefault="00DB6956"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7</w:t>
            </w:r>
          </w:p>
        </w:tc>
        <w:tc>
          <w:tcPr>
            <w:tcW w:w="0" w:type="auto"/>
          </w:tcPr>
          <w:p w14:paraId="2972BE55" w14:textId="37D6A9E8" w:rsidR="00716A7E" w:rsidRPr="00FD0C14" w:rsidRDefault="00DB6956" w:rsidP="00C16413">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28</w:t>
            </w:r>
          </w:p>
        </w:tc>
      </w:tr>
      <w:tr w:rsidR="00716A7E" w:rsidRPr="00FD0C14" w14:paraId="7D6F4C03" w14:textId="77777777" w:rsidTr="00FD0C14">
        <w:trPr>
          <w:trHeight w:val="260"/>
        </w:trPr>
        <w:tc>
          <w:tcPr>
            <w:cnfStyle w:val="001000000000" w:firstRow="0" w:lastRow="0" w:firstColumn="1" w:lastColumn="0" w:oddVBand="0" w:evenVBand="0" w:oddHBand="0" w:evenHBand="0" w:firstRowFirstColumn="0" w:firstRowLastColumn="0" w:lastRowFirstColumn="0" w:lastRowLastColumn="0"/>
            <w:tcW w:w="0" w:type="auto"/>
          </w:tcPr>
          <w:p w14:paraId="43430E72" w14:textId="77777777" w:rsidR="00716A7E" w:rsidRPr="00FD0C14" w:rsidRDefault="00716A7E" w:rsidP="00C16413">
            <w:pPr>
              <w:ind w:right="-99" w:firstLine="0"/>
              <w:jc w:val="left"/>
              <w:rPr>
                <w:rFonts w:cs="Times New Roman"/>
                <w:sz w:val="20"/>
                <w:szCs w:val="20"/>
              </w:rPr>
            </w:pPr>
            <w:r w:rsidRPr="00FD0C14">
              <w:rPr>
                <w:rFonts w:cs="Times New Roman"/>
                <w:sz w:val="20"/>
                <w:szCs w:val="20"/>
              </w:rPr>
              <w:t>Peticiones de usuario:</w:t>
            </w:r>
          </w:p>
        </w:tc>
        <w:tc>
          <w:tcPr>
            <w:tcW w:w="0" w:type="auto"/>
          </w:tcPr>
          <w:p w14:paraId="7E8E0F97" w14:textId="77777777" w:rsidR="00716A7E" w:rsidRPr="00FD0C14" w:rsidRDefault="00716A7E" w:rsidP="00C16413">
            <w:pPr>
              <w:ind w:right="38"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2</w:t>
            </w:r>
          </w:p>
        </w:tc>
        <w:tc>
          <w:tcPr>
            <w:tcW w:w="0" w:type="auto"/>
          </w:tcPr>
          <w:p w14:paraId="2AF90E71" w14:textId="77777777" w:rsidR="00716A7E" w:rsidRPr="00FD0C14" w:rsidRDefault="00716A7E" w:rsidP="00C16413">
            <w:pPr>
              <w:ind w:right="32"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x</w:t>
            </w:r>
          </w:p>
        </w:tc>
        <w:tc>
          <w:tcPr>
            <w:tcW w:w="0" w:type="auto"/>
          </w:tcPr>
          <w:p w14:paraId="2FABBED2" w14:textId="77777777" w:rsidR="00716A7E" w:rsidRPr="00FD0C14" w:rsidRDefault="00716A7E"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3</w:t>
            </w:r>
          </w:p>
        </w:tc>
        <w:tc>
          <w:tcPr>
            <w:tcW w:w="0" w:type="auto"/>
          </w:tcPr>
          <w:p w14:paraId="6AC459D9"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4</w:t>
            </w:r>
          </w:p>
        </w:tc>
        <w:tc>
          <w:tcPr>
            <w:tcW w:w="0" w:type="auto"/>
          </w:tcPr>
          <w:p w14:paraId="09B7D8B0"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6</w:t>
            </w:r>
          </w:p>
        </w:tc>
        <w:tc>
          <w:tcPr>
            <w:tcW w:w="0" w:type="auto"/>
          </w:tcPr>
          <w:p w14:paraId="6D009F57" w14:textId="421EF306" w:rsidR="00716A7E" w:rsidRPr="00FD0C14" w:rsidRDefault="00DB6956"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3</w:t>
            </w:r>
          </w:p>
        </w:tc>
        <w:tc>
          <w:tcPr>
            <w:tcW w:w="0" w:type="auto"/>
          </w:tcPr>
          <w:p w14:paraId="4BEDD0C7" w14:textId="077FDC2D" w:rsidR="00716A7E" w:rsidRPr="00FD0C14" w:rsidRDefault="00DB6956"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6</w:t>
            </w:r>
          </w:p>
        </w:tc>
      </w:tr>
      <w:tr w:rsidR="00716A7E" w:rsidRPr="00FD0C14" w14:paraId="023D8FEA" w14:textId="77777777" w:rsidTr="00FD0C1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tcPr>
          <w:p w14:paraId="31C41A9C" w14:textId="77777777" w:rsidR="00716A7E" w:rsidRPr="00FD0C14" w:rsidRDefault="00716A7E" w:rsidP="00C16413">
            <w:pPr>
              <w:ind w:right="0" w:firstLine="0"/>
              <w:jc w:val="left"/>
              <w:rPr>
                <w:rFonts w:cs="Times New Roman"/>
                <w:sz w:val="20"/>
                <w:szCs w:val="20"/>
              </w:rPr>
            </w:pPr>
            <w:r w:rsidRPr="00FD0C14">
              <w:rPr>
                <w:rFonts w:cs="Times New Roman"/>
                <w:sz w:val="20"/>
                <w:szCs w:val="20"/>
              </w:rPr>
              <w:t xml:space="preserve">Archivos </w:t>
            </w:r>
          </w:p>
        </w:tc>
        <w:tc>
          <w:tcPr>
            <w:tcW w:w="0" w:type="auto"/>
          </w:tcPr>
          <w:p w14:paraId="4B3D8E8A" w14:textId="77777777" w:rsidR="00716A7E" w:rsidRPr="00FD0C14" w:rsidRDefault="00716A7E" w:rsidP="00C16413">
            <w:pPr>
              <w:ind w:right="38"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1</w:t>
            </w:r>
          </w:p>
        </w:tc>
        <w:tc>
          <w:tcPr>
            <w:tcW w:w="0" w:type="auto"/>
          </w:tcPr>
          <w:p w14:paraId="139222FF" w14:textId="77777777" w:rsidR="00716A7E" w:rsidRPr="00FD0C14" w:rsidRDefault="00716A7E" w:rsidP="00C16413">
            <w:pPr>
              <w:ind w:right="32"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x</w:t>
            </w:r>
          </w:p>
        </w:tc>
        <w:tc>
          <w:tcPr>
            <w:tcW w:w="0" w:type="auto"/>
          </w:tcPr>
          <w:p w14:paraId="68554276" w14:textId="77777777" w:rsidR="00716A7E" w:rsidRPr="00FD0C14" w:rsidRDefault="00716A7E" w:rsidP="00C16413">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7</w:t>
            </w:r>
          </w:p>
        </w:tc>
        <w:tc>
          <w:tcPr>
            <w:tcW w:w="0" w:type="auto"/>
          </w:tcPr>
          <w:p w14:paraId="29E3A10E" w14:textId="77777777" w:rsidR="00716A7E" w:rsidRPr="00FD0C14" w:rsidRDefault="00716A7E"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10</w:t>
            </w:r>
          </w:p>
        </w:tc>
        <w:tc>
          <w:tcPr>
            <w:tcW w:w="0" w:type="auto"/>
          </w:tcPr>
          <w:p w14:paraId="1CA6570D" w14:textId="77777777" w:rsidR="00716A7E" w:rsidRPr="00FD0C14" w:rsidRDefault="00716A7E"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FD0C14">
              <w:rPr>
                <w:rFonts w:cs="Times New Roman"/>
                <w:sz w:val="20"/>
                <w:szCs w:val="20"/>
              </w:rPr>
              <w:t>15</w:t>
            </w:r>
          </w:p>
        </w:tc>
        <w:tc>
          <w:tcPr>
            <w:tcW w:w="0" w:type="auto"/>
          </w:tcPr>
          <w:p w14:paraId="346653B5" w14:textId="67A026D0" w:rsidR="00716A7E" w:rsidRPr="00FD0C14" w:rsidRDefault="00DB6956" w:rsidP="00C16413">
            <w:pPr>
              <w:ind w:right="111"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7</w:t>
            </w:r>
          </w:p>
        </w:tc>
        <w:tc>
          <w:tcPr>
            <w:tcW w:w="0" w:type="auto"/>
          </w:tcPr>
          <w:p w14:paraId="54A61341" w14:textId="67A2535F" w:rsidR="00716A7E" w:rsidRPr="00FD0C14" w:rsidRDefault="00DB6956" w:rsidP="00C16413">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7</w:t>
            </w:r>
          </w:p>
        </w:tc>
      </w:tr>
      <w:tr w:rsidR="00716A7E" w:rsidRPr="00FD0C14" w14:paraId="20257D82" w14:textId="77777777" w:rsidTr="00FD0C14">
        <w:trPr>
          <w:trHeight w:val="260"/>
        </w:trPr>
        <w:tc>
          <w:tcPr>
            <w:cnfStyle w:val="001000000000" w:firstRow="0" w:lastRow="0" w:firstColumn="1" w:lastColumn="0" w:oddVBand="0" w:evenVBand="0" w:oddHBand="0" w:evenHBand="0" w:firstRowFirstColumn="0" w:firstRowLastColumn="0" w:lastRowFirstColumn="0" w:lastRowLastColumn="0"/>
            <w:tcW w:w="0" w:type="auto"/>
          </w:tcPr>
          <w:p w14:paraId="0EC6BBAF" w14:textId="77777777" w:rsidR="00716A7E" w:rsidRPr="00FD0C14" w:rsidRDefault="00716A7E" w:rsidP="00C16413">
            <w:pPr>
              <w:tabs>
                <w:tab w:val="left" w:pos="600"/>
              </w:tabs>
              <w:ind w:right="0" w:firstLine="0"/>
              <w:jc w:val="left"/>
              <w:rPr>
                <w:rFonts w:cs="Times New Roman"/>
                <w:sz w:val="20"/>
                <w:szCs w:val="20"/>
              </w:rPr>
            </w:pPr>
            <w:r w:rsidRPr="00FD0C14">
              <w:rPr>
                <w:rFonts w:cs="Times New Roman"/>
                <w:sz w:val="20"/>
                <w:szCs w:val="20"/>
              </w:rPr>
              <w:t>Interfaces externas</w:t>
            </w:r>
          </w:p>
        </w:tc>
        <w:tc>
          <w:tcPr>
            <w:tcW w:w="0" w:type="auto"/>
          </w:tcPr>
          <w:p w14:paraId="791ADA7A" w14:textId="77777777" w:rsidR="00716A7E" w:rsidRPr="00FD0C14" w:rsidRDefault="00716A7E" w:rsidP="00C16413">
            <w:pPr>
              <w:ind w:right="38"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2</w:t>
            </w:r>
          </w:p>
        </w:tc>
        <w:tc>
          <w:tcPr>
            <w:tcW w:w="0" w:type="auto"/>
          </w:tcPr>
          <w:p w14:paraId="163C6A1E" w14:textId="77777777" w:rsidR="00716A7E" w:rsidRPr="00FD0C14" w:rsidRDefault="00716A7E" w:rsidP="00C16413">
            <w:pPr>
              <w:ind w:right="32"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x</w:t>
            </w:r>
          </w:p>
        </w:tc>
        <w:tc>
          <w:tcPr>
            <w:tcW w:w="0" w:type="auto"/>
          </w:tcPr>
          <w:p w14:paraId="26BFB4AD" w14:textId="77777777" w:rsidR="00716A7E" w:rsidRPr="00FD0C14" w:rsidRDefault="00716A7E"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5</w:t>
            </w:r>
          </w:p>
        </w:tc>
        <w:tc>
          <w:tcPr>
            <w:tcW w:w="0" w:type="auto"/>
          </w:tcPr>
          <w:p w14:paraId="23831808"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7</w:t>
            </w:r>
          </w:p>
        </w:tc>
        <w:tc>
          <w:tcPr>
            <w:tcW w:w="0" w:type="auto"/>
          </w:tcPr>
          <w:p w14:paraId="773DB3CF"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FD0C14">
              <w:rPr>
                <w:rFonts w:cs="Times New Roman"/>
                <w:sz w:val="20"/>
                <w:szCs w:val="20"/>
              </w:rPr>
              <w:t>10</w:t>
            </w:r>
          </w:p>
        </w:tc>
        <w:tc>
          <w:tcPr>
            <w:tcW w:w="0" w:type="auto"/>
          </w:tcPr>
          <w:p w14:paraId="1528024A" w14:textId="77777777" w:rsidR="00716A7E" w:rsidRPr="00FD0C14" w:rsidRDefault="00716A7E" w:rsidP="00C16413">
            <w:pPr>
              <w:ind w:right="111"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10</w:t>
            </w:r>
          </w:p>
        </w:tc>
        <w:tc>
          <w:tcPr>
            <w:tcW w:w="0" w:type="auto"/>
          </w:tcPr>
          <w:p w14:paraId="3AEC8E8D" w14:textId="77777777" w:rsidR="00716A7E" w:rsidRPr="00FD0C14" w:rsidRDefault="00716A7E" w:rsidP="00C16413">
            <w:pPr>
              <w:ind w:right="0" w:firstLine="0"/>
              <w:jc w:val="center"/>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FD0C14">
              <w:rPr>
                <w:rFonts w:cs="Times New Roman"/>
                <w:b/>
                <w:sz w:val="20"/>
                <w:szCs w:val="20"/>
              </w:rPr>
              <w:t>20</w:t>
            </w:r>
          </w:p>
        </w:tc>
      </w:tr>
      <w:tr w:rsidR="00716A7E" w:rsidRPr="00FD0C14" w14:paraId="439FCBFE" w14:textId="77777777" w:rsidTr="00FD0C1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0" w:type="auto"/>
            <w:gridSpan w:val="7"/>
          </w:tcPr>
          <w:p w14:paraId="594CA63D" w14:textId="77777777" w:rsidR="00716A7E" w:rsidRPr="00FD0C14" w:rsidRDefault="00716A7E" w:rsidP="00C16413">
            <w:pPr>
              <w:ind w:right="82" w:firstLine="0"/>
              <w:jc w:val="left"/>
              <w:rPr>
                <w:rFonts w:cs="Times New Roman"/>
                <w:b w:val="0"/>
                <w:sz w:val="20"/>
                <w:szCs w:val="20"/>
              </w:rPr>
            </w:pPr>
            <w:r w:rsidRPr="00FD0C14">
              <w:rPr>
                <w:rFonts w:cs="Times New Roman"/>
                <w:b w:val="0"/>
                <w:sz w:val="20"/>
                <w:szCs w:val="20"/>
              </w:rPr>
              <w:t>Conteo total</w:t>
            </w:r>
          </w:p>
        </w:tc>
        <w:tc>
          <w:tcPr>
            <w:tcW w:w="0" w:type="auto"/>
          </w:tcPr>
          <w:p w14:paraId="6C924CF9" w14:textId="42958505" w:rsidR="00716A7E" w:rsidRPr="00FD0C14" w:rsidRDefault="00DB6956" w:rsidP="00C16413">
            <w:pPr>
              <w:ind w:right="0" w:firstLine="0"/>
              <w:jc w:val="center"/>
              <w:cnfStyle w:val="000000100000" w:firstRow="0" w:lastRow="0" w:firstColumn="0" w:lastColumn="0" w:oddVBand="0" w:evenVBand="0" w:oddHBand="1" w:evenHBand="0" w:firstRowFirstColumn="0" w:firstRowLastColumn="0" w:lastRowFirstColumn="0" w:lastRowLastColumn="0"/>
              <w:rPr>
                <w:rFonts w:cs="Times New Roman"/>
                <w:b/>
                <w:sz w:val="20"/>
                <w:szCs w:val="20"/>
              </w:rPr>
            </w:pPr>
            <w:r w:rsidRPr="00FD0C14">
              <w:rPr>
                <w:rFonts w:cs="Times New Roman"/>
                <w:b/>
                <w:sz w:val="20"/>
                <w:szCs w:val="20"/>
              </w:rPr>
              <w:t>91</w:t>
            </w:r>
          </w:p>
        </w:tc>
      </w:tr>
    </w:tbl>
    <w:p w14:paraId="19F5FC19" w14:textId="4C69E589" w:rsidR="003879FC" w:rsidRPr="003879FC" w:rsidRDefault="00B07902">
      <w:pPr>
        <w:pStyle w:val="Descripcin"/>
        <w:rPr>
          <w:rFonts w:cstheme="minorBidi"/>
          <w:szCs w:val="22"/>
        </w:rPr>
      </w:pPr>
      <w:bookmarkStart w:id="2767" w:name="_Toc482747392"/>
      <w:r w:rsidRPr="00803B69">
        <w:t>Tabla 2</w:t>
      </w:r>
      <w:r w:rsidR="003879FC" w:rsidRPr="00803B69">
        <w:t>.</w:t>
      </w:r>
      <w:del w:id="2768" w:author="Tanya Hernández" w:date="2017-05-16T23:28:00Z">
        <w:r w:rsidR="003879FC" w:rsidRPr="00803B69" w:rsidDel="00FF2E83">
          <w:delText xml:space="preserve"> </w:delText>
        </w:r>
      </w:del>
      <w:r w:rsidR="003879FC" w:rsidRPr="00904827">
        <w:fldChar w:fldCharType="begin"/>
      </w:r>
      <w:r w:rsidR="003879FC" w:rsidRPr="00AD2FDE">
        <w:instrText xml:space="preserve"> SEQ Tabla_II. \* ROMAN </w:instrText>
      </w:r>
      <w:r w:rsidR="003879FC" w:rsidRPr="00904827">
        <w:rPr>
          <w:rPrChange w:id="2769" w:author="Tanya Hernández" w:date="2017-05-17T01:29:00Z">
            <w:rPr/>
          </w:rPrChange>
        </w:rPr>
        <w:fldChar w:fldCharType="separate"/>
      </w:r>
      <w:ins w:id="2770" w:author="Tanya Hernández" w:date="2017-05-21T21:21:00Z">
        <w:r w:rsidR="00604603">
          <w:t>II</w:t>
        </w:r>
      </w:ins>
      <w:del w:id="2771" w:author="Tanya Hernández" w:date="2017-05-17T01:33:00Z">
        <w:r w:rsidR="005B2C04" w:rsidRPr="00904827" w:rsidDel="00262C61">
          <w:delText>II</w:delText>
        </w:r>
      </w:del>
      <w:r w:rsidR="003879FC" w:rsidRPr="00904827">
        <w:fldChar w:fldCharType="end"/>
      </w:r>
      <w:r>
        <w:rPr>
          <w:rFonts w:cstheme="minorBidi"/>
          <w:szCs w:val="22"/>
        </w:rPr>
        <w:t xml:space="preserve"> </w:t>
      </w:r>
      <w:r w:rsidR="003879FC" w:rsidRPr="003879FC">
        <w:rPr>
          <w:rFonts w:cstheme="minorBidi"/>
          <w:szCs w:val="22"/>
        </w:rPr>
        <w:t>Cálculo de puntos de función [42].</w:t>
      </w:r>
      <w:bookmarkEnd w:id="2767"/>
    </w:p>
    <w:p w14:paraId="291A06FE" w14:textId="543DF5D2" w:rsidR="00716A7E" w:rsidRPr="006E515C" w:rsidRDefault="003B4F6F" w:rsidP="003D55A0">
      <w:pPr>
        <w:spacing w:after="240"/>
        <w:ind w:left="705" w:firstLine="0"/>
        <w:rPr>
          <w:rFonts w:cs="Times New Roman"/>
          <w:b/>
          <w:szCs w:val="20"/>
        </w:rPr>
      </w:pPr>
      <w:r>
        <w:rPr>
          <w:rFonts w:cs="Times New Roman"/>
          <w:b/>
          <w:szCs w:val="20"/>
        </w:rPr>
        <w:t>Entradas de usuario:</w:t>
      </w:r>
    </w:p>
    <w:p w14:paraId="668B0D9F" w14:textId="77777777" w:rsidR="00716A7E" w:rsidRDefault="00716A7E" w:rsidP="003B4F6F">
      <w:pPr>
        <w:pStyle w:val="Prrafodelista"/>
        <w:numPr>
          <w:ilvl w:val="0"/>
          <w:numId w:val="18"/>
        </w:numPr>
        <w:spacing w:after="240"/>
        <w:rPr>
          <w:rFonts w:cs="Times New Roman"/>
          <w:szCs w:val="20"/>
        </w:rPr>
      </w:pPr>
      <w:r>
        <w:rPr>
          <w:rFonts w:cs="Times New Roman"/>
          <w:szCs w:val="20"/>
        </w:rPr>
        <w:t>Lectura temperatura.</w:t>
      </w:r>
    </w:p>
    <w:p w14:paraId="7F96744F" w14:textId="77777777" w:rsidR="00716A7E" w:rsidRDefault="00716A7E" w:rsidP="00FE1C9A">
      <w:pPr>
        <w:pStyle w:val="Prrafodelista"/>
        <w:numPr>
          <w:ilvl w:val="0"/>
          <w:numId w:val="18"/>
        </w:numPr>
        <w:rPr>
          <w:rFonts w:cs="Times New Roman"/>
          <w:szCs w:val="20"/>
        </w:rPr>
      </w:pPr>
      <w:r>
        <w:rPr>
          <w:rFonts w:cs="Times New Roman"/>
          <w:szCs w:val="20"/>
        </w:rPr>
        <w:t>Lectura frecuencia cardiaca.</w:t>
      </w:r>
    </w:p>
    <w:p w14:paraId="49F8FBF3" w14:textId="77777777" w:rsidR="00716A7E" w:rsidRDefault="00716A7E" w:rsidP="00FE1C9A">
      <w:pPr>
        <w:pStyle w:val="Prrafodelista"/>
        <w:numPr>
          <w:ilvl w:val="0"/>
          <w:numId w:val="18"/>
        </w:numPr>
        <w:rPr>
          <w:rFonts w:cs="Times New Roman"/>
          <w:szCs w:val="20"/>
        </w:rPr>
      </w:pPr>
      <w:r>
        <w:rPr>
          <w:rFonts w:cs="Times New Roman"/>
          <w:szCs w:val="20"/>
        </w:rPr>
        <w:t>Lectura acelerómetro.</w:t>
      </w:r>
    </w:p>
    <w:p w14:paraId="13E92D4D" w14:textId="5FA1A3A9" w:rsidR="00D373AA" w:rsidRDefault="00D373AA" w:rsidP="00FE1C9A">
      <w:pPr>
        <w:pStyle w:val="Prrafodelista"/>
        <w:numPr>
          <w:ilvl w:val="0"/>
          <w:numId w:val="18"/>
        </w:numPr>
        <w:rPr>
          <w:rFonts w:cs="Times New Roman"/>
          <w:szCs w:val="20"/>
        </w:rPr>
      </w:pPr>
      <w:r>
        <w:rPr>
          <w:rFonts w:cs="Times New Roman"/>
          <w:szCs w:val="20"/>
        </w:rPr>
        <w:t>Configura</w:t>
      </w:r>
      <w:r w:rsidR="003D55A0">
        <w:rPr>
          <w:rFonts w:cs="Times New Roman"/>
          <w:szCs w:val="20"/>
        </w:rPr>
        <w:t>ción de frecuencia de lecturas.</w:t>
      </w:r>
    </w:p>
    <w:p w14:paraId="7B233FD7" w14:textId="192C6911" w:rsidR="003B4F6F" w:rsidRPr="00FF2E83" w:rsidRDefault="00D373AA" w:rsidP="003D55A0">
      <w:pPr>
        <w:pStyle w:val="Prrafodelista"/>
        <w:numPr>
          <w:ilvl w:val="0"/>
          <w:numId w:val="18"/>
        </w:numPr>
        <w:spacing w:after="240"/>
        <w:rPr>
          <w:ins w:id="2772" w:author="Tanya Hernández" w:date="2017-05-16T23:28:00Z"/>
          <w:rFonts w:cs="Times New Roman"/>
          <w:b/>
          <w:szCs w:val="20"/>
          <w:rPrChange w:id="2773" w:author="Tanya Hernández" w:date="2017-05-16T23:28:00Z">
            <w:rPr>
              <w:ins w:id="2774" w:author="Tanya Hernández" w:date="2017-05-16T23:28:00Z"/>
              <w:rFonts w:cs="Times New Roman"/>
              <w:szCs w:val="20"/>
            </w:rPr>
          </w:rPrChange>
        </w:rPr>
      </w:pPr>
      <w:r>
        <w:rPr>
          <w:rFonts w:cs="Times New Roman"/>
          <w:szCs w:val="20"/>
        </w:rPr>
        <w:t>Configuración de cada sensor</w:t>
      </w:r>
      <w:r w:rsidR="003D55A0">
        <w:rPr>
          <w:rFonts w:cs="Times New Roman"/>
          <w:szCs w:val="20"/>
        </w:rPr>
        <w:t>.</w:t>
      </w:r>
    </w:p>
    <w:p w14:paraId="57C77955" w14:textId="77777777" w:rsidR="00FF2E83" w:rsidRPr="003D55A0" w:rsidRDefault="00FF2E83">
      <w:pPr>
        <w:pStyle w:val="Prrafodelista"/>
        <w:spacing w:after="240"/>
        <w:ind w:firstLine="0"/>
        <w:rPr>
          <w:rFonts w:cs="Times New Roman"/>
          <w:b/>
          <w:szCs w:val="20"/>
        </w:rPr>
        <w:pPrChange w:id="2775" w:author="Tanya Hernández" w:date="2017-05-16T23:28:00Z">
          <w:pPr>
            <w:pStyle w:val="Prrafodelista"/>
            <w:numPr>
              <w:numId w:val="18"/>
            </w:numPr>
            <w:spacing w:after="240"/>
            <w:ind w:hanging="360"/>
          </w:pPr>
        </w:pPrChange>
      </w:pPr>
    </w:p>
    <w:p w14:paraId="08E666D8" w14:textId="3E3D45EF" w:rsidR="00716A7E" w:rsidRDefault="003B4F6F" w:rsidP="003B4F6F">
      <w:pPr>
        <w:pStyle w:val="Prrafodelista"/>
        <w:spacing w:after="240"/>
        <w:ind w:firstLine="0"/>
        <w:rPr>
          <w:rFonts w:cs="Times New Roman"/>
          <w:b/>
          <w:szCs w:val="20"/>
        </w:rPr>
      </w:pPr>
      <w:r>
        <w:rPr>
          <w:rFonts w:cs="Times New Roman"/>
          <w:b/>
          <w:szCs w:val="20"/>
        </w:rPr>
        <w:t>Salidas de usuario:</w:t>
      </w:r>
    </w:p>
    <w:p w14:paraId="28CF451D" w14:textId="77777777" w:rsidR="003B4F6F" w:rsidRPr="003B4F6F" w:rsidRDefault="003B4F6F" w:rsidP="003B4F6F">
      <w:pPr>
        <w:pStyle w:val="Prrafodelista"/>
        <w:ind w:firstLine="0"/>
        <w:rPr>
          <w:rFonts w:cs="Times New Roman"/>
          <w:b/>
          <w:szCs w:val="20"/>
        </w:rPr>
      </w:pPr>
    </w:p>
    <w:p w14:paraId="0A042DBC" w14:textId="77777777" w:rsidR="00716A7E" w:rsidRDefault="00716A7E" w:rsidP="003B4F6F">
      <w:pPr>
        <w:pStyle w:val="Prrafodelista"/>
        <w:numPr>
          <w:ilvl w:val="0"/>
          <w:numId w:val="19"/>
        </w:numPr>
        <w:rPr>
          <w:rFonts w:cs="Times New Roman"/>
          <w:szCs w:val="20"/>
        </w:rPr>
      </w:pPr>
      <w:r>
        <w:rPr>
          <w:rFonts w:cs="Times New Roman"/>
          <w:szCs w:val="20"/>
        </w:rPr>
        <w:t>Señales de las variables a medir.</w:t>
      </w:r>
    </w:p>
    <w:p w14:paraId="3298262A" w14:textId="6642E9D0" w:rsidR="00DB6956" w:rsidRDefault="00DB6956" w:rsidP="00FE1C9A">
      <w:pPr>
        <w:pStyle w:val="Prrafodelista"/>
        <w:numPr>
          <w:ilvl w:val="0"/>
          <w:numId w:val="19"/>
        </w:numPr>
        <w:rPr>
          <w:rFonts w:cs="Times New Roman"/>
          <w:szCs w:val="20"/>
        </w:rPr>
      </w:pPr>
      <w:r>
        <w:rPr>
          <w:rFonts w:cs="Times New Roman"/>
          <w:szCs w:val="20"/>
        </w:rPr>
        <w:t>Interpretación de las señales.</w:t>
      </w:r>
    </w:p>
    <w:p w14:paraId="5D5B40CA" w14:textId="77777777" w:rsidR="00716A7E" w:rsidRDefault="00716A7E" w:rsidP="00FE1C9A">
      <w:pPr>
        <w:pStyle w:val="Prrafodelista"/>
        <w:numPr>
          <w:ilvl w:val="0"/>
          <w:numId w:val="19"/>
        </w:numPr>
        <w:rPr>
          <w:rFonts w:cs="Times New Roman"/>
          <w:szCs w:val="20"/>
        </w:rPr>
      </w:pPr>
      <w:r>
        <w:rPr>
          <w:rFonts w:cs="Times New Roman"/>
          <w:szCs w:val="20"/>
        </w:rPr>
        <w:t>Identificación de las señales que sobrepasan los límites estimados.</w:t>
      </w:r>
    </w:p>
    <w:p w14:paraId="4C8690A3" w14:textId="00898117" w:rsidR="00716A7E" w:rsidRPr="003D55A0" w:rsidRDefault="00DB6956" w:rsidP="003D55A0">
      <w:pPr>
        <w:pStyle w:val="Prrafodelista"/>
        <w:numPr>
          <w:ilvl w:val="0"/>
          <w:numId w:val="19"/>
        </w:numPr>
        <w:spacing w:after="240"/>
        <w:rPr>
          <w:rFonts w:cs="Times New Roman"/>
          <w:szCs w:val="20"/>
        </w:rPr>
      </w:pPr>
      <w:r>
        <w:rPr>
          <w:rFonts w:cs="Times New Roman"/>
          <w:szCs w:val="20"/>
        </w:rPr>
        <w:t>Envío</w:t>
      </w:r>
      <w:r w:rsidR="00716A7E">
        <w:rPr>
          <w:rFonts w:cs="Times New Roman"/>
          <w:szCs w:val="20"/>
        </w:rPr>
        <w:t xml:space="preserve"> </w:t>
      </w:r>
      <w:r>
        <w:rPr>
          <w:rFonts w:cs="Times New Roman"/>
          <w:szCs w:val="20"/>
        </w:rPr>
        <w:t xml:space="preserve">de </w:t>
      </w:r>
      <w:r w:rsidR="00716A7E">
        <w:rPr>
          <w:rFonts w:cs="Times New Roman"/>
          <w:szCs w:val="20"/>
        </w:rPr>
        <w:t>alertas al dispositivo móvil del usuario indirecto.</w:t>
      </w:r>
    </w:p>
    <w:p w14:paraId="5C9F56D4" w14:textId="68C2B1CC" w:rsidR="00716A7E" w:rsidRPr="003D55A0" w:rsidRDefault="00716A7E" w:rsidP="003D55A0">
      <w:pPr>
        <w:spacing w:after="240"/>
        <w:ind w:left="284"/>
        <w:rPr>
          <w:rFonts w:cs="Times New Roman"/>
          <w:b/>
          <w:szCs w:val="20"/>
        </w:rPr>
      </w:pPr>
      <w:r w:rsidRPr="006E515C">
        <w:rPr>
          <w:rFonts w:cs="Times New Roman"/>
          <w:b/>
          <w:szCs w:val="20"/>
        </w:rPr>
        <w:t>P</w:t>
      </w:r>
      <w:r w:rsidR="003D55A0">
        <w:rPr>
          <w:rFonts w:cs="Times New Roman"/>
          <w:b/>
          <w:szCs w:val="20"/>
        </w:rPr>
        <w:t>eticiones de usuario:</w:t>
      </w:r>
    </w:p>
    <w:p w14:paraId="67D2E34C" w14:textId="77777777" w:rsidR="00716A7E" w:rsidRDefault="00716A7E" w:rsidP="00FE1C9A">
      <w:pPr>
        <w:pStyle w:val="Prrafodelista"/>
        <w:numPr>
          <w:ilvl w:val="0"/>
          <w:numId w:val="20"/>
        </w:numPr>
        <w:rPr>
          <w:rFonts w:cs="Times New Roman"/>
          <w:szCs w:val="20"/>
        </w:rPr>
      </w:pPr>
      <w:r>
        <w:rPr>
          <w:rFonts w:cs="Times New Roman"/>
          <w:szCs w:val="20"/>
        </w:rPr>
        <w:t>Llamar a un centro de salud.</w:t>
      </w:r>
    </w:p>
    <w:p w14:paraId="217E366C" w14:textId="3E431911" w:rsidR="00716A7E" w:rsidRPr="003D55A0" w:rsidRDefault="00716A7E" w:rsidP="003D55A0">
      <w:pPr>
        <w:pStyle w:val="Prrafodelista"/>
        <w:numPr>
          <w:ilvl w:val="0"/>
          <w:numId w:val="20"/>
        </w:numPr>
        <w:spacing w:after="240"/>
        <w:rPr>
          <w:rFonts w:cs="Times New Roman"/>
          <w:szCs w:val="20"/>
        </w:rPr>
      </w:pPr>
      <w:r>
        <w:rPr>
          <w:rFonts w:cs="Times New Roman"/>
          <w:szCs w:val="20"/>
        </w:rPr>
        <w:t>Observar las variables en tiempo real.</w:t>
      </w:r>
    </w:p>
    <w:p w14:paraId="053F143A" w14:textId="5E1D474F" w:rsidR="00716A7E" w:rsidRPr="003D55A0" w:rsidRDefault="00716A7E" w:rsidP="003D55A0">
      <w:pPr>
        <w:spacing w:after="240"/>
        <w:ind w:left="644" w:firstLine="0"/>
        <w:rPr>
          <w:rFonts w:cs="Times New Roman"/>
          <w:b/>
          <w:szCs w:val="20"/>
        </w:rPr>
      </w:pPr>
      <w:r w:rsidRPr="006E515C">
        <w:rPr>
          <w:rFonts w:cs="Times New Roman"/>
          <w:b/>
          <w:szCs w:val="20"/>
        </w:rPr>
        <w:t>Archivos</w:t>
      </w:r>
      <w:r>
        <w:rPr>
          <w:rFonts w:cs="Times New Roman"/>
          <w:b/>
          <w:szCs w:val="20"/>
        </w:rPr>
        <w:t>:</w:t>
      </w:r>
    </w:p>
    <w:p w14:paraId="3D9C2DE9" w14:textId="462AF737" w:rsidR="00716A7E" w:rsidRPr="003D55A0" w:rsidRDefault="00716A7E" w:rsidP="003D55A0">
      <w:pPr>
        <w:pStyle w:val="Prrafodelista"/>
        <w:numPr>
          <w:ilvl w:val="0"/>
          <w:numId w:val="21"/>
        </w:numPr>
        <w:spacing w:after="240"/>
        <w:rPr>
          <w:rFonts w:cs="Times New Roman"/>
          <w:szCs w:val="20"/>
        </w:rPr>
      </w:pPr>
      <w:r>
        <w:rPr>
          <w:rFonts w:cs="Times New Roman"/>
          <w:szCs w:val="20"/>
        </w:rPr>
        <w:lastRenderedPageBreak/>
        <w:t>Información de las variables medidas.</w:t>
      </w:r>
    </w:p>
    <w:p w14:paraId="50FFC003" w14:textId="20C10022" w:rsidR="00716A7E" w:rsidRPr="003D55A0" w:rsidRDefault="00716A7E" w:rsidP="003D55A0">
      <w:pPr>
        <w:spacing w:after="240"/>
        <w:ind w:left="284"/>
        <w:rPr>
          <w:rFonts w:cs="Times New Roman"/>
          <w:b/>
          <w:szCs w:val="20"/>
        </w:rPr>
      </w:pPr>
      <w:r w:rsidRPr="006E515C">
        <w:rPr>
          <w:rFonts w:cs="Times New Roman"/>
          <w:b/>
          <w:szCs w:val="20"/>
        </w:rPr>
        <w:t>I</w:t>
      </w:r>
      <w:r w:rsidR="003D55A0">
        <w:rPr>
          <w:rFonts w:cs="Times New Roman"/>
          <w:b/>
          <w:szCs w:val="20"/>
        </w:rPr>
        <w:t>nterfaces externas:</w:t>
      </w:r>
    </w:p>
    <w:p w14:paraId="7E762102" w14:textId="77777777" w:rsidR="00716A7E" w:rsidRDefault="00716A7E" w:rsidP="00FE1C9A">
      <w:pPr>
        <w:pStyle w:val="Prrafodelista"/>
        <w:numPr>
          <w:ilvl w:val="0"/>
          <w:numId w:val="22"/>
        </w:numPr>
        <w:rPr>
          <w:rFonts w:cs="Times New Roman"/>
          <w:szCs w:val="20"/>
        </w:rPr>
      </w:pPr>
      <w:r>
        <w:rPr>
          <w:rFonts w:cs="Times New Roman"/>
          <w:szCs w:val="20"/>
        </w:rPr>
        <w:t>Aplicación móvil.</w:t>
      </w:r>
    </w:p>
    <w:p w14:paraId="05594498" w14:textId="4ADF7043" w:rsidR="00716A7E" w:rsidRPr="003B4F6F" w:rsidRDefault="00716A7E" w:rsidP="003B4F6F">
      <w:pPr>
        <w:pStyle w:val="Prrafodelista"/>
        <w:numPr>
          <w:ilvl w:val="0"/>
          <w:numId w:val="22"/>
        </w:numPr>
        <w:spacing w:after="240"/>
        <w:rPr>
          <w:rFonts w:cs="Times New Roman"/>
          <w:szCs w:val="20"/>
        </w:rPr>
      </w:pPr>
      <w:r>
        <w:rPr>
          <w:rFonts w:cs="Times New Roman"/>
          <w:szCs w:val="20"/>
        </w:rPr>
        <w:t>Brazalete.</w:t>
      </w:r>
    </w:p>
    <w:p w14:paraId="0F96E9AE" w14:textId="427687D5" w:rsidR="00716A7E" w:rsidRDefault="00716A7E" w:rsidP="003B4F6F">
      <w:pPr>
        <w:spacing w:after="240"/>
        <w:ind w:firstLine="0"/>
        <w:rPr>
          <w:rFonts w:cs="Times New Roman"/>
          <w:szCs w:val="20"/>
        </w:rPr>
      </w:pPr>
      <w:r>
        <w:rPr>
          <w:rFonts w:cs="Times New Roman"/>
          <w:szCs w:val="20"/>
        </w:rPr>
        <w:t>Una vez que se obtuvieron todos los datos, se sust</w:t>
      </w:r>
      <w:r w:rsidR="003B4F6F">
        <w:rPr>
          <w:rFonts w:cs="Times New Roman"/>
          <w:szCs w:val="20"/>
        </w:rPr>
        <w:t>ituye en la formula siguiente:</w:t>
      </w:r>
    </w:p>
    <w:p w14:paraId="1F1D4F97" w14:textId="3E922C1E" w:rsidR="00DF2AE9" w:rsidDel="00FF2E83" w:rsidRDefault="005017B8">
      <w:pPr>
        <w:pStyle w:val="Ecuaciones"/>
        <w:rPr>
          <w:del w:id="2776" w:author="Tanya Hernández" w:date="2017-05-16T23:28:00Z"/>
        </w:rPr>
        <w:pPrChange w:id="2777" w:author="Tanya Hernández" w:date="2017-05-16T23:29:00Z">
          <w:pPr>
            <w:pStyle w:val="Descripcin"/>
          </w:pPr>
        </w:pPrChange>
      </w:pPr>
      <m:oMath>
        <m:r>
          <w:rPr>
            <w:rFonts w:ascii="Cambria Math" w:hAnsi="Cambria Math"/>
          </w:rPr>
          <m:t>PF</m:t>
        </m:r>
        <m:r>
          <m:rPr>
            <m:sty m:val="p"/>
          </m:rPr>
          <w:rPr>
            <w:rFonts w:ascii="Cambria Math" w:hAnsi="Cambria Math"/>
          </w:rPr>
          <m:t>=</m:t>
        </m:r>
        <m:r>
          <w:rPr>
            <w:rFonts w:ascii="Cambria Math" w:hAnsi="Cambria Math"/>
          </w:rPr>
          <m:t>conteo</m:t>
        </m:r>
        <m:r>
          <m:rPr>
            <m:sty m:val="p"/>
          </m:rPr>
          <w:rPr>
            <w:rFonts w:ascii="Cambria Math" w:hAnsi="Cambria Math"/>
          </w:rPr>
          <m:t xml:space="preserve"> </m:t>
        </m:r>
        <m:r>
          <w:rPr>
            <w:rFonts w:ascii="Cambria Math" w:hAnsi="Cambria Math"/>
          </w:rPr>
          <m:t>total</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0.65 +0.01 ×Σ(</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e>
        </m:d>
      </m:oMath>
      <w:r w:rsidR="003879FC">
        <w:t xml:space="preserve">   </w:t>
      </w:r>
      <w:ins w:id="2778" w:author="Tanya Hernández" w:date="2017-05-16T23:29:00Z">
        <w:r w:rsidR="00FF2E83">
          <w:t xml:space="preserve">                             </w:t>
        </w:r>
      </w:ins>
    </w:p>
    <w:p w14:paraId="05684496" w14:textId="07EDBBEA" w:rsidR="001A0841" w:rsidRPr="003879FC" w:rsidRDefault="00CC74AB" w:rsidP="00262C61">
      <w:pPr>
        <w:pStyle w:val="Ecuaciones"/>
      </w:pPr>
      <w:bookmarkStart w:id="2779" w:name="_Toc483688404"/>
      <w:r>
        <w:t>Ecuación 2.</w:t>
      </w:r>
      <w:del w:id="2780" w:author="Tanya Hernández" w:date="2017-05-16T23:29:00Z">
        <w:r w:rsidDel="00FF2E83">
          <w:delText xml:space="preserve"> </w:delText>
        </w:r>
      </w:del>
      <w:fldSimple w:instr=" SEQ Ecuación_2. \* ARABIC ">
        <w:r w:rsidR="00823848">
          <w:t>2</w:t>
        </w:r>
        <w:bookmarkEnd w:id="2779"/>
      </w:fldSimple>
    </w:p>
    <w:p w14:paraId="2307B498" w14:textId="3EAAE24D" w:rsidR="00DF2AE9" w:rsidDel="00FF2E83" w:rsidRDefault="00716A7E">
      <w:pPr>
        <w:pStyle w:val="Ecuaciones"/>
        <w:rPr>
          <w:del w:id="2781" w:author="Tanya Hernández" w:date="2017-05-16T23:29:00Z"/>
        </w:rPr>
        <w:pPrChange w:id="2782" w:author="Tanya Hernández" w:date="2017-05-16T23:29:00Z">
          <w:pPr>
            <w:pStyle w:val="Descripcin"/>
          </w:pPr>
        </w:pPrChange>
      </w:pPr>
      <m:oMath>
        <m:r>
          <w:rPr>
            <w:rFonts w:ascii="Cambria Math" w:hAnsi="Cambria Math"/>
          </w:rPr>
          <m:t>PF</m:t>
        </m:r>
        <m:r>
          <m:rPr>
            <m:sty m:val="p"/>
          </m:rPr>
          <w:rPr>
            <w:rFonts w:ascii="Cambria Math" w:hAnsi="Cambria Math"/>
          </w:rPr>
          <m:t>=91×</m:t>
        </m:r>
        <m:d>
          <m:dPr>
            <m:begChr m:val="["/>
            <m:endChr m:val="]"/>
            <m:ctrlPr>
              <w:rPr>
                <w:rFonts w:ascii="Cambria Math" w:hAnsi="Cambria Math"/>
              </w:rPr>
            </m:ctrlPr>
          </m:dPr>
          <m:e>
            <m:r>
              <m:rPr>
                <m:sty m:val="p"/>
              </m:rPr>
              <w:rPr>
                <w:rFonts w:ascii="Cambria Math" w:hAnsi="Cambria Math"/>
              </w:rPr>
              <m:t>0.65 +0.01 ×(61)</m:t>
            </m:r>
          </m:e>
        </m:d>
        <m:r>
          <m:rPr>
            <m:sty m:val="p"/>
          </m:rPr>
          <w:rPr>
            <w:rFonts w:ascii="Cambria Math" w:hAnsi="Cambria Math"/>
          </w:rPr>
          <m:t>=114.66</m:t>
        </m:r>
      </m:oMath>
      <w:r w:rsidR="003879FC" w:rsidRPr="003879FC">
        <w:t xml:space="preserve"> </w:t>
      </w:r>
      <w:ins w:id="2783" w:author="Tanya Hernández" w:date="2017-05-16T23:29:00Z">
        <w:r w:rsidR="00FF2E83">
          <w:t xml:space="preserve">                                  </w:t>
        </w:r>
      </w:ins>
    </w:p>
    <w:p w14:paraId="2A8C92F3" w14:textId="498FDA97" w:rsidR="00CC74AB" w:rsidRPr="00CC74AB" w:rsidRDefault="00CC74AB" w:rsidP="00262C61">
      <w:pPr>
        <w:pStyle w:val="Ecuaciones"/>
      </w:pPr>
      <w:bookmarkStart w:id="2784" w:name="_Toc483688405"/>
      <w:r>
        <w:t>Ecuación 2.</w:t>
      </w:r>
      <w:del w:id="2785" w:author="Tanya Hernández" w:date="2017-05-16T23:29:00Z">
        <w:r w:rsidDel="00FF2E83">
          <w:delText xml:space="preserve"> </w:delText>
        </w:r>
      </w:del>
      <w:fldSimple w:instr=" SEQ Ecuación_2. \* ARABIC ">
        <w:r w:rsidR="00823848">
          <w:t>3</w:t>
        </w:r>
        <w:bookmarkEnd w:id="2784"/>
      </w:fldSimple>
    </w:p>
    <w:p w14:paraId="5959C83B" w14:textId="6EFD47D3" w:rsidR="00716A7E" w:rsidRDefault="00716A7E" w:rsidP="003B4F6F">
      <w:pPr>
        <w:spacing w:after="240"/>
        <w:ind w:firstLine="0"/>
        <w:rPr>
          <w:rFonts w:cs="Times New Roman"/>
          <w:szCs w:val="20"/>
        </w:rPr>
      </w:pPr>
      <w:r>
        <w:rPr>
          <w:rFonts w:cs="Times New Roman"/>
          <w:szCs w:val="20"/>
        </w:rPr>
        <w:t>Se puede notar que la cantidad</w:t>
      </w:r>
      <w:r w:rsidR="00283C01">
        <w:rPr>
          <w:rFonts w:cs="Times New Roman"/>
          <w:szCs w:val="20"/>
        </w:rPr>
        <w:t xml:space="preserve"> de funciones necesarias son 114.6</w:t>
      </w:r>
      <w:r w:rsidR="003B4F6F">
        <w:rPr>
          <w:rFonts w:cs="Times New Roman"/>
          <w:szCs w:val="20"/>
        </w:rPr>
        <w:t>6.</w:t>
      </w:r>
    </w:p>
    <w:p w14:paraId="64635E24" w14:textId="4989D782" w:rsidR="00716A7E" w:rsidRDefault="00716A7E" w:rsidP="005017B8">
      <w:pPr>
        <w:spacing w:before="240"/>
        <w:rPr>
          <w:rFonts w:cs="Times New Roman"/>
          <w:szCs w:val="20"/>
        </w:rPr>
      </w:pPr>
      <w:r>
        <w:rPr>
          <w:rFonts w:cs="Times New Roman"/>
          <w:szCs w:val="20"/>
        </w:rPr>
        <w:t xml:space="preserve">Tomando en cuenta que un estándar de líneas de código por función en un sistema embebido es de 70 LDC por función, recordando que anteriormente obtuvimos 108.36 funciones, entonces la </w:t>
      </w:r>
      <w:r w:rsidR="003D55A0">
        <w:rPr>
          <w:rFonts w:cs="Times New Roman"/>
          <w:szCs w:val="20"/>
        </w:rPr>
        <w:t xml:space="preserve">cantidad de </w:t>
      </w:r>
      <w:r w:rsidR="005017B8">
        <w:rPr>
          <w:rFonts w:cs="Times New Roman"/>
          <w:szCs w:val="20"/>
        </w:rPr>
        <w:t>miles de líneas por código (</w:t>
      </w:r>
      <w:r w:rsidR="003D55A0">
        <w:rPr>
          <w:rFonts w:cs="Times New Roman"/>
          <w:szCs w:val="20"/>
        </w:rPr>
        <w:t>KLDC</w:t>
      </w:r>
      <w:r w:rsidR="005017B8">
        <w:rPr>
          <w:rFonts w:cs="Times New Roman"/>
          <w:szCs w:val="20"/>
        </w:rPr>
        <w:t>)</w:t>
      </w:r>
      <w:r w:rsidR="003D55A0">
        <w:rPr>
          <w:rFonts w:cs="Times New Roman"/>
          <w:szCs w:val="20"/>
        </w:rPr>
        <w:t xml:space="preserve"> </w:t>
      </w:r>
      <w:r w:rsidR="005017B8">
        <w:rPr>
          <w:rFonts w:cs="Times New Roman"/>
          <w:szCs w:val="20"/>
        </w:rPr>
        <w:t>está</w:t>
      </w:r>
      <w:r w:rsidR="003D55A0">
        <w:rPr>
          <w:rFonts w:cs="Times New Roman"/>
          <w:szCs w:val="20"/>
        </w:rPr>
        <w:t xml:space="preserve"> dado por:</w:t>
      </w:r>
    </w:p>
    <w:p w14:paraId="04B57F5D" w14:textId="6132F6DF" w:rsidR="00CC74AB" w:rsidDel="00FF2E83" w:rsidRDefault="00716A7E">
      <w:pPr>
        <w:pStyle w:val="Ecuaciones"/>
        <w:rPr>
          <w:del w:id="2786" w:author="Tanya Hernández" w:date="2017-05-16T23:29:00Z"/>
        </w:rPr>
        <w:pPrChange w:id="2787" w:author="Tanya Hernández" w:date="2017-05-16T23:30:00Z">
          <w:pPr>
            <w:pStyle w:val="Descripcin"/>
          </w:pPr>
        </w:pPrChange>
      </w:pPr>
      <w:bookmarkStart w:id="2788" w:name="_GoBack"/>
      <w:bookmarkEnd w:id="2788"/>
      <w:r w:rsidRPr="003879FC">
        <w:t xml:space="preserve">Lenguaje a utilizar C++ = 70 </w:t>
      </w:r>
      <m:oMath>
        <m:f>
          <m:fPr>
            <m:ctrlPr>
              <w:rPr>
                <w:rFonts w:ascii="Cambria Math" w:hAnsi="Cambria Math"/>
              </w:rPr>
            </m:ctrlPr>
          </m:fPr>
          <m:num>
            <m:r>
              <w:rPr>
                <w:rFonts w:ascii="Cambria Math" w:hAnsi="Cambria Math"/>
              </w:rPr>
              <m:t>LDC</m:t>
            </m:r>
          </m:num>
          <m:den>
            <m:r>
              <w:rPr>
                <w:rFonts w:ascii="Cambria Math" w:hAnsi="Cambria Math"/>
              </w:rPr>
              <m:t>PF</m:t>
            </m:r>
            <m:r>
              <m:rPr>
                <m:sty m:val="p"/>
              </m:rPr>
              <w:rPr>
                <w:rFonts w:ascii="Cambria Math" w:hAnsi="Cambria Math"/>
              </w:rPr>
              <m:t>(</m:t>
            </m:r>
            <m:r>
              <w:rPr>
                <w:rFonts w:ascii="Cambria Math" w:hAnsi="Cambria Math"/>
              </w:rPr>
              <m:t>media</m:t>
            </m:r>
            <m:r>
              <m:rPr>
                <m:sty m:val="p"/>
              </m:rPr>
              <w:rPr>
                <w:rFonts w:ascii="Cambria Math" w:hAnsi="Cambria Math"/>
              </w:rPr>
              <m:t>)</m:t>
            </m:r>
          </m:den>
        </m:f>
      </m:oMath>
      <w:ins w:id="2789" w:author="Tanya Hernández" w:date="2017-05-16T23:29:00Z">
        <w:r w:rsidR="00FF2E83">
          <w:t xml:space="preserve">        </w:t>
        </w:r>
      </w:ins>
    </w:p>
    <w:p w14:paraId="531F7BB2" w14:textId="7D0C0F7F" w:rsidR="00716A7E" w:rsidRPr="003879FC" w:rsidRDefault="00CC74AB" w:rsidP="00262C61">
      <w:pPr>
        <w:pStyle w:val="Ecuaciones"/>
      </w:pPr>
      <w:bookmarkStart w:id="2790" w:name="_Toc483688406"/>
      <w:r>
        <w:t>Ecuación 2.</w:t>
      </w:r>
      <w:del w:id="2791" w:author="Tanya Hernández" w:date="2017-05-17T01:26:00Z">
        <w:r w:rsidDel="00AD2FDE">
          <w:delText xml:space="preserve"> </w:delText>
        </w:r>
      </w:del>
      <w:fldSimple w:instr=" SEQ Ecuación_2. \* ARABIC ">
        <w:r w:rsidR="00823848">
          <w:t>4</w:t>
        </w:r>
        <w:bookmarkEnd w:id="2790"/>
      </w:fldSimple>
    </w:p>
    <w:p w14:paraId="3390971A" w14:textId="7B38A37D" w:rsidR="00CC74AB" w:rsidRPr="00CC74AB" w:rsidDel="00FF2E83" w:rsidRDefault="005017B8">
      <w:pPr>
        <w:pStyle w:val="Ecuaciones"/>
        <w:rPr>
          <w:del w:id="2792" w:author="Tanya Hernández" w:date="2017-05-16T23:29:00Z"/>
        </w:rPr>
        <w:pPrChange w:id="2793" w:author="Tanya Hernández" w:date="2017-05-16T23:30:00Z">
          <w:pPr>
            <w:pStyle w:val="Descripcin"/>
          </w:pPr>
        </w:pPrChange>
      </w:pPr>
      <m:oMath>
        <m:r>
          <w:rPr>
            <w:rFonts w:ascii="Cambria Math" w:hAnsi="Cambria Math"/>
          </w:rPr>
          <m:t>LDC</m:t>
        </m:r>
        <m:r>
          <m:rPr>
            <m:sty m:val="p"/>
          </m:rPr>
          <w:rPr>
            <w:rFonts w:ascii="Cambria Math" w:hAnsi="Cambria Math"/>
          </w:rPr>
          <m:t>=</m:t>
        </m:r>
        <m:r>
          <w:rPr>
            <w:rFonts w:ascii="Cambria Math" w:hAnsi="Cambria Math"/>
          </w:rPr>
          <m:t>PF</m:t>
        </m:r>
        <m:r>
          <m:rPr>
            <m:sty m:val="p"/>
          </m:rPr>
          <w:rPr>
            <w:rFonts w:ascii="Cambria Math" w:hAnsi="Cambria Math"/>
          </w:rPr>
          <m:t xml:space="preserve"> ×</m:t>
        </m:r>
        <m:f>
          <m:fPr>
            <m:ctrlPr>
              <w:rPr>
                <w:rFonts w:ascii="Cambria Math" w:hAnsi="Cambria Math"/>
              </w:rPr>
            </m:ctrlPr>
          </m:fPr>
          <m:num>
            <m:r>
              <w:rPr>
                <w:rFonts w:ascii="Cambria Math" w:hAnsi="Cambria Math"/>
              </w:rPr>
              <m:t>LDC</m:t>
            </m:r>
          </m:num>
          <m:den>
            <m:r>
              <w:rPr>
                <w:rFonts w:ascii="Cambria Math" w:hAnsi="Cambria Math"/>
              </w:rPr>
              <m:t>PF</m:t>
            </m:r>
            <m:r>
              <m:rPr>
                <m:sty m:val="p"/>
              </m:rPr>
              <w:rPr>
                <w:rFonts w:ascii="Cambria Math" w:hAnsi="Cambria Math"/>
              </w:rPr>
              <m:t xml:space="preserve"> </m:t>
            </m:r>
            <m:d>
              <m:dPr>
                <m:ctrlPr>
                  <w:rPr>
                    <w:rFonts w:ascii="Cambria Math" w:hAnsi="Cambria Math"/>
                  </w:rPr>
                </m:ctrlPr>
              </m:dPr>
              <m:e>
                <m:r>
                  <w:rPr>
                    <w:rFonts w:ascii="Cambria Math" w:hAnsi="Cambria Math"/>
                  </w:rPr>
                  <m:t>media</m:t>
                </m:r>
              </m:e>
            </m:d>
          </m:den>
        </m:f>
      </m:oMath>
      <w:ins w:id="2794" w:author="Tanya Hernández" w:date="2017-05-16T23:29:00Z">
        <w:r w:rsidR="00FF2E83">
          <w:t xml:space="preserve">        </w:t>
        </w:r>
      </w:ins>
      <w:ins w:id="2795" w:author="Tanya Hernández" w:date="2017-05-16T23:30:00Z">
        <w:r w:rsidR="00FF2E83">
          <w:t xml:space="preserve">                         </w:t>
        </w:r>
      </w:ins>
    </w:p>
    <w:p w14:paraId="1CEF0726" w14:textId="5D10D281" w:rsidR="00716A7E" w:rsidRPr="00CC74AB" w:rsidRDefault="00CC74AB" w:rsidP="00262C61">
      <w:pPr>
        <w:pStyle w:val="Ecuaciones"/>
      </w:pPr>
      <w:bookmarkStart w:id="2796" w:name="_Toc483688407"/>
      <w:r>
        <w:t>Ecuación 2.</w:t>
      </w:r>
      <w:del w:id="2797" w:author="Tanya Hernández" w:date="2017-05-17T01:26:00Z">
        <w:r w:rsidDel="00AD2FDE">
          <w:delText xml:space="preserve"> </w:delText>
        </w:r>
      </w:del>
      <w:fldSimple w:instr=" SEQ Ecuación_2. \* ARABIC ">
        <w:r w:rsidR="00823848">
          <w:t>5</w:t>
        </w:r>
        <w:bookmarkEnd w:id="2796"/>
      </w:fldSimple>
    </w:p>
    <w:p w14:paraId="6D9039B6" w14:textId="09F47759" w:rsidR="00CC74AB" w:rsidRPr="00CC74AB" w:rsidDel="00FF2E83" w:rsidRDefault="005017B8">
      <w:pPr>
        <w:pStyle w:val="Ecuaciones"/>
        <w:rPr>
          <w:del w:id="2798" w:author="Tanya Hernández" w:date="2017-05-16T23:30:00Z"/>
          <w:rFonts w:ascii="Arial" w:hAnsi="Arial"/>
        </w:rPr>
        <w:pPrChange w:id="2799" w:author="Tanya Hernández" w:date="2017-05-16T23:30:00Z">
          <w:pPr>
            <w:pStyle w:val="Descripcin"/>
          </w:pPr>
        </w:pPrChange>
      </w:pPr>
      <m:oMath>
        <m:r>
          <w:rPr>
            <w:rFonts w:ascii="Cambria Math" w:hAnsi="Cambria Math"/>
          </w:rPr>
          <m:t>LDC</m:t>
        </m:r>
        <m:r>
          <m:rPr>
            <m:sty m:val="p"/>
          </m:rPr>
          <w:rPr>
            <w:rFonts w:ascii="Cambria Math" w:hAnsi="Cambria Math"/>
          </w:rPr>
          <m:t>=114.66×70=8,026.2 ≈8,026</m:t>
        </m:r>
      </m:oMath>
      <w:ins w:id="2800" w:author="Tanya Hernández" w:date="2017-05-16T23:30:00Z">
        <w:r w:rsidR="00FF2E83">
          <w:t xml:space="preserve">     </w:t>
        </w:r>
      </w:ins>
    </w:p>
    <w:p w14:paraId="7C5E7875" w14:textId="38E41AD2" w:rsidR="003B4F6F" w:rsidRPr="00CC74AB" w:rsidRDefault="00CC74AB" w:rsidP="00262C61">
      <w:pPr>
        <w:pStyle w:val="Ecuaciones"/>
        <w:rPr>
          <w:rFonts w:ascii="Arial" w:hAnsi="Arial"/>
        </w:rPr>
      </w:pPr>
      <w:bookmarkStart w:id="2801" w:name="_Toc483688408"/>
      <w:r>
        <w:t>Ecuación 2.</w:t>
      </w:r>
      <w:del w:id="2802" w:author="Tanya Hernández" w:date="2017-05-17T01:26:00Z">
        <w:r w:rsidDel="00AD2FDE">
          <w:delText xml:space="preserve"> </w:delText>
        </w:r>
      </w:del>
      <w:fldSimple w:instr=" SEQ Ecuación_2. \* ARABIC ">
        <w:r w:rsidR="00823848">
          <w:t>6</w:t>
        </w:r>
        <w:bookmarkEnd w:id="2801"/>
      </w:fldSimple>
    </w:p>
    <w:p w14:paraId="29EA525B" w14:textId="3C19DB78" w:rsidR="00716A7E" w:rsidRDefault="00716A7E" w:rsidP="003B4F6F">
      <w:pPr>
        <w:spacing w:after="240"/>
        <w:rPr>
          <w:rFonts w:cs="Times New Roman"/>
        </w:rPr>
      </w:pPr>
      <w:r>
        <w:rPr>
          <w:rFonts w:cs="Times New Roman"/>
        </w:rPr>
        <w:t>Teniendo esto, calculamos las KLDC, que son</w:t>
      </w:r>
      <w:r w:rsidR="003B4F6F">
        <w:rPr>
          <w:rFonts w:cs="Times New Roman"/>
        </w:rPr>
        <w:t xml:space="preserve"> </w:t>
      </w:r>
      <w:r w:rsidR="00B07902">
        <w:rPr>
          <w:rFonts w:cs="Times New Roman"/>
        </w:rPr>
        <w:t>las miles</w:t>
      </w:r>
      <w:r w:rsidR="003B4F6F">
        <w:rPr>
          <w:rFonts w:cs="Times New Roman"/>
        </w:rPr>
        <w:t xml:space="preserve"> de líneas de código:</w:t>
      </w:r>
    </w:p>
    <w:p w14:paraId="024A4A0F" w14:textId="4CF4BC38" w:rsidR="00CC74AB" w:rsidDel="00FF2E83" w:rsidRDefault="005017B8">
      <w:pPr>
        <w:pStyle w:val="Ecuaciones"/>
        <w:rPr>
          <w:del w:id="2803" w:author="Tanya Hernández" w:date="2017-05-16T23:30:00Z"/>
        </w:rPr>
        <w:pPrChange w:id="2804" w:author="Tanya Hernández" w:date="2017-05-16T23:30:00Z">
          <w:pPr>
            <w:pStyle w:val="Descripcin"/>
          </w:pPr>
        </w:pPrChange>
      </w:pPr>
      <m:oMath>
        <m:r>
          <w:rPr>
            <w:rFonts w:ascii="Cambria Math" w:hAnsi="Cambria Math"/>
          </w:rPr>
          <m:t>KLDC</m:t>
        </m:r>
        <m:r>
          <m:rPr>
            <m:sty m:val="p"/>
          </m:rPr>
          <w:rPr>
            <w:rFonts w:ascii="Cambria Math" w:hAnsi="Cambria Math"/>
          </w:rPr>
          <m:t>=</m:t>
        </m:r>
        <m:f>
          <m:fPr>
            <m:ctrlPr>
              <w:rPr>
                <w:rFonts w:ascii="Cambria Math" w:hAnsi="Cambria Math"/>
              </w:rPr>
            </m:ctrlPr>
          </m:fPr>
          <m:num>
            <m:r>
              <w:rPr>
                <w:rFonts w:ascii="Cambria Math" w:hAnsi="Cambria Math"/>
              </w:rPr>
              <m:t>LDC</m:t>
            </m:r>
          </m:num>
          <m:den>
            <m:r>
              <m:rPr>
                <m:sty m:val="p"/>
              </m:rPr>
              <w:rPr>
                <w:rFonts w:ascii="Cambria Math" w:hAnsi="Cambria Math"/>
              </w:rPr>
              <m:t>1000</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8,026.2 </m:t>
            </m:r>
          </m:num>
          <m:den>
            <m:r>
              <m:rPr>
                <m:sty m:val="p"/>
              </m:rPr>
              <w:rPr>
                <w:rFonts w:ascii="Cambria Math" w:hAnsi="Cambria Math"/>
              </w:rPr>
              <m:t>1,000</m:t>
            </m:r>
          </m:den>
        </m:f>
        <m:r>
          <m:rPr>
            <m:sty m:val="p"/>
          </m:rPr>
          <w:rPr>
            <w:rFonts w:ascii="Cambria Math" w:hAnsi="Cambria Math"/>
          </w:rPr>
          <m:t>=8.0262≈8.02</m:t>
        </m:r>
      </m:oMath>
      <w:r w:rsidR="00CB6737">
        <w:rPr>
          <w:rFonts w:ascii="Arial" w:hAnsi="Arial"/>
        </w:rPr>
        <w:t xml:space="preserve"> </w:t>
      </w:r>
      <w:ins w:id="2805" w:author="Tanya Hernández" w:date="2017-05-16T23:30:00Z">
        <w:r w:rsidR="00FF2E83">
          <w:t xml:space="preserve">    </w:t>
        </w:r>
      </w:ins>
    </w:p>
    <w:p w14:paraId="7359A9A9" w14:textId="2F5EDF90" w:rsidR="00716A7E" w:rsidRPr="003B4F6F" w:rsidRDefault="00CC74AB" w:rsidP="00262C61">
      <w:pPr>
        <w:pStyle w:val="Ecuaciones"/>
        <w:rPr>
          <w:rFonts w:ascii="Arial" w:hAnsi="Arial"/>
        </w:rPr>
      </w:pPr>
      <w:bookmarkStart w:id="2806" w:name="_Toc483688409"/>
      <w:r>
        <w:t>Ecuación 2.</w:t>
      </w:r>
      <w:del w:id="2807" w:author="Tanya Hernández" w:date="2017-05-17T01:26:00Z">
        <w:r w:rsidDel="00AD2FDE">
          <w:delText xml:space="preserve"> </w:delText>
        </w:r>
      </w:del>
      <w:fldSimple w:instr=" SEQ Ecuación_2. \* ARABIC ">
        <w:r w:rsidR="00823848">
          <w:t>7</w:t>
        </w:r>
        <w:bookmarkEnd w:id="2806"/>
      </w:fldSimple>
    </w:p>
    <w:p w14:paraId="01E01F18" w14:textId="6A9ED650" w:rsidR="00716A7E" w:rsidRPr="006E515C" w:rsidRDefault="00FD0C14" w:rsidP="00803B69">
      <w:pPr>
        <w:pStyle w:val="Ttulo3"/>
      </w:pPr>
      <w:bookmarkStart w:id="2808" w:name="_Toc480316129"/>
      <w:bookmarkStart w:id="2809" w:name="_Toc483160354"/>
      <w:r>
        <w:t xml:space="preserve">2.2.1 </w:t>
      </w:r>
      <w:r w:rsidR="003B4F6F">
        <w:t>Modelo de estimación COCOMO</w:t>
      </w:r>
      <w:bookmarkEnd w:id="2808"/>
      <w:bookmarkEnd w:id="2809"/>
    </w:p>
    <w:p w14:paraId="69ECFC50" w14:textId="6D19CCCB" w:rsidR="00716A7E" w:rsidRDefault="00716A7E" w:rsidP="00750A35">
      <w:pPr>
        <w:spacing w:after="240"/>
        <w:rPr>
          <w:rFonts w:cs="Times New Roman"/>
        </w:rPr>
      </w:pPr>
      <w:r>
        <w:rPr>
          <w:rFonts w:cs="Times New Roman"/>
          <w:szCs w:val="20"/>
        </w:rPr>
        <w:t>El</w:t>
      </w:r>
      <w:r w:rsidRPr="009C1B32">
        <w:rPr>
          <w:rFonts w:cs="Times New Roman"/>
          <w:szCs w:val="20"/>
        </w:rPr>
        <w:t xml:space="preserve"> modelo fue publicado por primera vez por el Dr. Barry Boehm en 1981</w:t>
      </w:r>
      <w:r>
        <w:rPr>
          <w:rFonts w:cs="Times New Roman"/>
          <w:szCs w:val="20"/>
        </w:rPr>
        <w:t xml:space="preserve">, </w:t>
      </w:r>
      <w:r>
        <w:rPr>
          <w:rFonts w:cs="Times New Roman"/>
        </w:rPr>
        <w:t>introduce una jerarquía de modelos de estimación de software con el nombre de COCOMO, por Constructive Cost Model (</w:t>
      </w:r>
      <w:r w:rsidR="002C623F">
        <w:rPr>
          <w:rFonts w:cs="Times New Roman"/>
        </w:rPr>
        <w:t>M</w:t>
      </w:r>
      <w:r w:rsidR="00980507">
        <w:rPr>
          <w:rFonts w:cs="Times New Roman"/>
        </w:rPr>
        <w:t>odelo Constructivo de Costo</w:t>
      </w:r>
      <w:r w:rsidR="00561400">
        <w:rPr>
          <w:rFonts w:cs="Times New Roman"/>
        </w:rPr>
        <w:t>)</w:t>
      </w:r>
      <w:r w:rsidRPr="003B4F6F">
        <w:rPr>
          <w:rFonts w:cs="Times New Roman"/>
        </w:rPr>
        <w:t>.</w:t>
      </w:r>
    </w:p>
    <w:p w14:paraId="4C66D7EE" w14:textId="161BC673" w:rsidR="00716A7E" w:rsidRDefault="00716A7E" w:rsidP="003B4F6F">
      <w:pPr>
        <w:tabs>
          <w:tab w:val="left" w:pos="709"/>
          <w:tab w:val="center" w:pos="4819"/>
          <w:tab w:val="right" w:pos="9071"/>
        </w:tabs>
        <w:overflowPunct w:val="0"/>
        <w:autoSpaceDE w:val="0"/>
        <w:autoSpaceDN w:val="0"/>
        <w:adjustRightInd w:val="0"/>
        <w:spacing w:after="240"/>
        <w:rPr>
          <w:rFonts w:cs="Times New Roman"/>
        </w:rPr>
      </w:pPr>
      <w:r>
        <w:rPr>
          <w:rFonts w:cs="Times New Roman"/>
        </w:rPr>
        <w:t xml:space="preserve">Dado que el producto está en su primera fase de construcción, se utilizará COCOMO básico, el cual calcula el esfuerzo (y el </w:t>
      </w:r>
      <w:r w:rsidR="00980507">
        <w:rPr>
          <w:rFonts w:cs="Times New Roman"/>
        </w:rPr>
        <w:t>costo</w:t>
      </w:r>
      <w:r>
        <w:rPr>
          <w:rFonts w:cs="Times New Roman"/>
        </w:rPr>
        <w:t>) del desarrollo de software en función del tamaño del programa, expresada en las lín</w:t>
      </w:r>
      <w:r w:rsidR="002C623F">
        <w:rPr>
          <w:rFonts w:cs="Times New Roman"/>
        </w:rPr>
        <w:t>e</w:t>
      </w:r>
      <w:r w:rsidR="007347CD">
        <w:rPr>
          <w:rFonts w:cs="Times New Roman"/>
        </w:rPr>
        <w:t>as estimadas de código (LDC) [43</w:t>
      </w:r>
      <w:r w:rsidR="003B4F6F">
        <w:rPr>
          <w:rFonts w:cs="Times New Roman"/>
        </w:rPr>
        <w:t>].</w:t>
      </w:r>
    </w:p>
    <w:p w14:paraId="0048EFFA" w14:textId="315342A3" w:rsidR="00716A7E" w:rsidRDefault="00716A7E" w:rsidP="003B4F6F">
      <w:pPr>
        <w:tabs>
          <w:tab w:val="left" w:pos="709"/>
          <w:tab w:val="center" w:pos="4819"/>
          <w:tab w:val="right" w:pos="9071"/>
        </w:tabs>
        <w:overflowPunct w:val="0"/>
        <w:autoSpaceDE w:val="0"/>
        <w:autoSpaceDN w:val="0"/>
        <w:adjustRightInd w:val="0"/>
        <w:spacing w:after="240"/>
        <w:rPr>
          <w:rFonts w:cs="Times New Roman"/>
        </w:rPr>
      </w:pPr>
      <w:r>
        <w:rPr>
          <w:rFonts w:cs="Times New Roman"/>
        </w:rPr>
        <w:t>Los modelos COCOMO están definido</w:t>
      </w:r>
      <w:r w:rsidR="003B4F6F">
        <w:rPr>
          <w:rFonts w:cs="Times New Roman"/>
        </w:rPr>
        <w:t>s para tres tipos de proyectos:</w:t>
      </w:r>
    </w:p>
    <w:p w14:paraId="092B0BFC" w14:textId="77777777" w:rsidR="00716A7E" w:rsidRDefault="00716A7E" w:rsidP="00FE1C9A">
      <w:pPr>
        <w:pStyle w:val="Prrafodelista"/>
        <w:numPr>
          <w:ilvl w:val="0"/>
          <w:numId w:val="23"/>
        </w:numPr>
        <w:tabs>
          <w:tab w:val="left" w:pos="709"/>
          <w:tab w:val="center" w:pos="4819"/>
          <w:tab w:val="right" w:pos="9071"/>
        </w:tabs>
        <w:overflowPunct w:val="0"/>
        <w:autoSpaceDE w:val="0"/>
        <w:autoSpaceDN w:val="0"/>
        <w:adjustRightInd w:val="0"/>
        <w:ind w:right="0"/>
        <w:rPr>
          <w:rFonts w:cs="Times New Roman"/>
        </w:rPr>
      </w:pPr>
      <w:r>
        <w:rPr>
          <w:rFonts w:cs="Times New Roman"/>
        </w:rPr>
        <w:t>Modo orgánico: Proyectos de software relativamente pequeño y sencillo.</w:t>
      </w:r>
    </w:p>
    <w:p w14:paraId="537784EF" w14:textId="77777777" w:rsidR="00716A7E" w:rsidRDefault="00716A7E" w:rsidP="00FD0C14">
      <w:pPr>
        <w:pStyle w:val="Prrafodelista"/>
        <w:numPr>
          <w:ilvl w:val="0"/>
          <w:numId w:val="23"/>
        </w:numPr>
        <w:tabs>
          <w:tab w:val="left" w:pos="709"/>
          <w:tab w:val="center" w:pos="4819"/>
          <w:tab w:val="right" w:pos="9071"/>
        </w:tabs>
        <w:overflowPunct w:val="0"/>
        <w:autoSpaceDE w:val="0"/>
        <w:autoSpaceDN w:val="0"/>
        <w:adjustRightInd w:val="0"/>
        <w:ind w:right="474"/>
        <w:rPr>
          <w:rFonts w:cs="Times New Roman"/>
        </w:rPr>
      </w:pPr>
      <w:r>
        <w:rPr>
          <w:rFonts w:cs="Times New Roman"/>
        </w:rPr>
        <w:t xml:space="preserve">Modo </w:t>
      </w:r>
      <w:r w:rsidRPr="00823B67">
        <w:rPr>
          <w:rFonts w:cs="Times New Roman"/>
        </w:rPr>
        <w:t>semiacoplado</w:t>
      </w:r>
      <w:r>
        <w:rPr>
          <w:rFonts w:cs="Times New Roman"/>
        </w:rPr>
        <w:t>: Proyectos de software intermedio, con variados niveles de experiencia, que deben satisfacer requisitos poco o medio rígido.</w:t>
      </w:r>
    </w:p>
    <w:p w14:paraId="782080FB" w14:textId="00E6A852" w:rsidR="00716A7E" w:rsidRPr="003B4F6F" w:rsidRDefault="00716A7E" w:rsidP="003B4F6F">
      <w:pPr>
        <w:pStyle w:val="Prrafodelista"/>
        <w:numPr>
          <w:ilvl w:val="0"/>
          <w:numId w:val="23"/>
        </w:numPr>
        <w:spacing w:after="240"/>
        <w:rPr>
          <w:rFonts w:cs="Times New Roman"/>
        </w:rPr>
      </w:pPr>
      <w:r w:rsidRPr="00B63C07">
        <w:rPr>
          <w:rFonts w:cs="Times New Roman"/>
        </w:rPr>
        <w:t>Modo empotrado: proyectos de software que deben ser desarrollados en un conjunto de hardware, software y restricciones operativas muy restringidas.</w:t>
      </w:r>
    </w:p>
    <w:p w14:paraId="4F97B34C" w14:textId="14FC7189" w:rsidR="00716A7E" w:rsidRDefault="00716A7E" w:rsidP="003B4F6F">
      <w:pPr>
        <w:spacing w:after="240"/>
        <w:rPr>
          <w:rFonts w:cs="Times New Roman"/>
          <w:szCs w:val="20"/>
        </w:rPr>
      </w:pPr>
      <w:r>
        <w:rPr>
          <w:rFonts w:cs="Times New Roman"/>
          <w:szCs w:val="20"/>
        </w:rPr>
        <w:lastRenderedPageBreak/>
        <w:t xml:space="preserve">De esta manera el modelo que se </w:t>
      </w:r>
      <w:r w:rsidR="00B777A8">
        <w:rPr>
          <w:rFonts w:cs="Times New Roman"/>
          <w:szCs w:val="20"/>
        </w:rPr>
        <w:t>utilizará</w:t>
      </w:r>
      <w:r>
        <w:rPr>
          <w:rFonts w:cs="Times New Roman"/>
          <w:szCs w:val="20"/>
        </w:rPr>
        <w:t xml:space="preserve"> será COCOMO básico semiaclopado, considerando que el prototipo tiene requisitos medianamente rígidos, además de contar con el desarr</w:t>
      </w:r>
      <w:r w:rsidR="003B4F6F">
        <w:rPr>
          <w:rFonts w:cs="Times New Roman"/>
          <w:szCs w:val="20"/>
        </w:rPr>
        <w:t>ollo de software y hardware.</w:t>
      </w:r>
    </w:p>
    <w:p w14:paraId="290596BC" w14:textId="3EA6E2A0" w:rsidR="00716A7E" w:rsidRPr="005017B8" w:rsidRDefault="003D3996" w:rsidP="003B4F6F">
      <w:pPr>
        <w:tabs>
          <w:tab w:val="left" w:pos="709"/>
          <w:tab w:val="center" w:pos="4819"/>
          <w:tab w:val="right" w:pos="9071"/>
        </w:tabs>
        <w:overflowPunct w:val="0"/>
        <w:autoSpaceDE w:val="0"/>
        <w:autoSpaceDN w:val="0"/>
        <w:adjustRightInd w:val="0"/>
        <w:rPr>
          <w:rFonts w:cs="Times New Roman"/>
        </w:rPr>
      </w:pPr>
      <w:r>
        <w:rPr>
          <w:rFonts w:cs="Times New Roman"/>
        </w:rPr>
        <w:t>En la T</w:t>
      </w:r>
      <w:r w:rsidR="00716A7E" w:rsidRPr="00DC6F33">
        <w:rPr>
          <w:rFonts w:cs="Times New Roman"/>
        </w:rPr>
        <w:t xml:space="preserve">abla </w:t>
      </w:r>
      <w:r>
        <w:rPr>
          <w:rFonts w:cs="Times New Roman"/>
        </w:rPr>
        <w:t xml:space="preserve">VII </w:t>
      </w:r>
      <w:r w:rsidR="00716A7E" w:rsidRPr="00DC6F33">
        <w:rPr>
          <w:rFonts w:cs="Times New Roman"/>
        </w:rPr>
        <w:t>podemos</w:t>
      </w:r>
      <w:r w:rsidR="00716A7E">
        <w:rPr>
          <w:rFonts w:cs="Times New Roman"/>
        </w:rPr>
        <w:t xml:space="preserve"> notar el uso de COCOMO básico debido</w:t>
      </w:r>
      <w:r w:rsidR="00980507">
        <w:rPr>
          <w:rFonts w:cs="Times New Roman"/>
        </w:rPr>
        <w:t xml:space="preserve"> a </w:t>
      </w:r>
      <w:r w:rsidR="00A4311F">
        <w:rPr>
          <w:rFonts w:cs="Times New Roman"/>
        </w:rPr>
        <w:t>la complejidad del trabajo.</w:t>
      </w:r>
      <w:r w:rsidR="005017B8">
        <w:rPr>
          <w:rFonts w:cs="Times New Roman"/>
        </w:rPr>
        <w:t xml:space="preserve"> Los coeficientes </w:t>
      </w:r>
      <w:r w:rsidR="005017B8" w:rsidRPr="005017B8">
        <w:rPr>
          <w:rFonts w:eastAsia="Times New Roman" w:cs="Times New Roman"/>
          <w:b/>
          <w:szCs w:val="24"/>
          <w:lang w:eastAsia="es-ES"/>
        </w:rPr>
        <w:t>a</w:t>
      </w:r>
      <w:r w:rsidR="005017B8" w:rsidRPr="005017B8">
        <w:rPr>
          <w:rFonts w:eastAsia="Times New Roman" w:cs="Times New Roman"/>
          <w:b/>
          <w:szCs w:val="24"/>
          <w:vertAlign w:val="subscript"/>
          <w:lang w:eastAsia="es-ES"/>
        </w:rPr>
        <w:t xml:space="preserve">b, </w:t>
      </w:r>
      <w:r w:rsidR="005017B8" w:rsidRPr="005017B8">
        <w:rPr>
          <w:rFonts w:eastAsia="Times New Roman" w:cs="Times New Roman"/>
          <w:b/>
          <w:szCs w:val="24"/>
          <w:lang w:eastAsia="es-ES"/>
        </w:rPr>
        <w:t>b</w:t>
      </w:r>
      <w:r w:rsidR="005017B8" w:rsidRPr="005017B8">
        <w:rPr>
          <w:rFonts w:eastAsia="Times New Roman" w:cs="Times New Roman"/>
          <w:b/>
          <w:szCs w:val="24"/>
          <w:vertAlign w:val="subscript"/>
          <w:lang w:eastAsia="es-ES"/>
        </w:rPr>
        <w:t xml:space="preserve">b, </w:t>
      </w:r>
      <w:r w:rsidR="005017B8" w:rsidRPr="005017B8">
        <w:rPr>
          <w:rFonts w:eastAsia="Times New Roman" w:cs="Times New Roman"/>
          <w:b/>
          <w:szCs w:val="24"/>
          <w:lang w:eastAsia="es-ES"/>
        </w:rPr>
        <w:t>c</w:t>
      </w:r>
      <w:r w:rsidR="005017B8" w:rsidRPr="005017B8">
        <w:rPr>
          <w:rFonts w:eastAsia="Times New Roman" w:cs="Times New Roman"/>
          <w:b/>
          <w:szCs w:val="24"/>
          <w:vertAlign w:val="subscript"/>
          <w:lang w:eastAsia="es-ES"/>
        </w:rPr>
        <w:t xml:space="preserve">b </w:t>
      </w:r>
      <w:r w:rsidR="005017B8" w:rsidRPr="005017B8">
        <w:rPr>
          <w:rFonts w:eastAsia="Times New Roman" w:cs="Times New Roman"/>
          <w:szCs w:val="24"/>
          <w:lang w:eastAsia="es-ES"/>
        </w:rPr>
        <w:t>y</w:t>
      </w:r>
      <w:r w:rsidR="005017B8">
        <w:rPr>
          <w:rFonts w:eastAsia="Times New Roman" w:cs="Times New Roman"/>
          <w:b/>
          <w:szCs w:val="24"/>
          <w:vertAlign w:val="subscript"/>
          <w:lang w:eastAsia="es-ES"/>
        </w:rPr>
        <w:t xml:space="preserve"> </w:t>
      </w:r>
      <w:r w:rsidR="005017B8" w:rsidRPr="005017B8">
        <w:rPr>
          <w:rFonts w:eastAsia="Times New Roman" w:cs="Times New Roman"/>
          <w:b/>
          <w:szCs w:val="24"/>
          <w:lang w:eastAsia="es-ES"/>
        </w:rPr>
        <w:t>d</w:t>
      </w:r>
      <w:r w:rsidR="005017B8" w:rsidRPr="005017B8">
        <w:rPr>
          <w:rFonts w:eastAsia="Times New Roman" w:cs="Times New Roman"/>
          <w:b/>
          <w:szCs w:val="24"/>
          <w:vertAlign w:val="subscript"/>
          <w:lang w:eastAsia="es-ES"/>
        </w:rPr>
        <w:t>b</w:t>
      </w:r>
      <w:r w:rsidR="005017B8">
        <w:rPr>
          <w:rFonts w:eastAsia="Times New Roman" w:cs="Times New Roman"/>
          <w:b/>
          <w:szCs w:val="24"/>
          <w:vertAlign w:val="subscript"/>
          <w:lang w:eastAsia="es-ES"/>
        </w:rPr>
        <w:t xml:space="preserve">, </w:t>
      </w:r>
      <w:r w:rsidR="009D20B1">
        <w:rPr>
          <w:rFonts w:eastAsia="Times New Roman" w:cs="Times New Roman"/>
          <w:szCs w:val="24"/>
          <w:lang w:eastAsia="es-ES"/>
        </w:rPr>
        <w:t>fueron</w:t>
      </w:r>
      <w:r w:rsidR="005017B8">
        <w:rPr>
          <w:rFonts w:eastAsia="Times New Roman" w:cs="Times New Roman"/>
          <w:szCs w:val="24"/>
          <w:lang w:eastAsia="es-ES"/>
        </w:rPr>
        <w:t xml:space="preserve"> obtenidos empíricamente</w:t>
      </w:r>
      <w:r w:rsidR="009D20B1">
        <w:rPr>
          <w:rFonts w:eastAsia="Times New Roman" w:cs="Times New Roman"/>
          <w:szCs w:val="24"/>
          <w:lang w:eastAsia="es-ES"/>
        </w:rPr>
        <w:t>.</w:t>
      </w:r>
    </w:p>
    <w:p w14:paraId="6E03CD23" w14:textId="77777777" w:rsidR="003B4F6F" w:rsidRPr="003B4F6F" w:rsidRDefault="003B4F6F" w:rsidP="003B4F6F">
      <w:pPr>
        <w:tabs>
          <w:tab w:val="left" w:pos="709"/>
          <w:tab w:val="center" w:pos="4819"/>
          <w:tab w:val="right" w:pos="9071"/>
        </w:tabs>
        <w:overflowPunct w:val="0"/>
        <w:autoSpaceDE w:val="0"/>
        <w:autoSpaceDN w:val="0"/>
        <w:adjustRightInd w:val="0"/>
        <w:rPr>
          <w:rFonts w:cs="Times New Roman"/>
        </w:rPr>
      </w:pPr>
    </w:p>
    <w:tbl>
      <w:tblPr>
        <w:tblStyle w:val="Tablanormal2"/>
        <w:tblW w:w="0" w:type="auto"/>
        <w:tblLook w:val="04A0" w:firstRow="1" w:lastRow="0" w:firstColumn="1" w:lastColumn="0" w:noHBand="0" w:noVBand="1"/>
      </w:tblPr>
      <w:tblGrid>
        <w:gridCol w:w="2989"/>
        <w:gridCol w:w="1532"/>
        <w:gridCol w:w="1676"/>
        <w:gridCol w:w="1532"/>
        <w:gridCol w:w="1676"/>
      </w:tblGrid>
      <w:tr w:rsidR="00716A7E" w:rsidRPr="00FD0C14" w14:paraId="45CE624E" w14:textId="77777777" w:rsidTr="00FD0C14">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192" w:type="dxa"/>
            <w:vAlign w:val="center"/>
            <w:hideMark/>
          </w:tcPr>
          <w:p w14:paraId="56746138" w14:textId="77777777" w:rsidR="00716A7E" w:rsidRPr="00FD0C14" w:rsidRDefault="00716A7E" w:rsidP="00FD0C14">
            <w:pPr>
              <w:overflowPunct w:val="0"/>
              <w:autoSpaceDE w:val="0"/>
              <w:autoSpaceDN w:val="0"/>
              <w:adjustRightInd w:val="0"/>
              <w:jc w:val="center"/>
              <w:rPr>
                <w:rFonts w:eastAsia="Times New Roman" w:cs="Times New Roman"/>
                <w:sz w:val="20"/>
                <w:szCs w:val="20"/>
                <w:lang w:eastAsia="es-ES"/>
              </w:rPr>
            </w:pPr>
            <w:r w:rsidRPr="00FD0C14">
              <w:rPr>
                <w:rFonts w:eastAsia="Times New Roman" w:cs="Times New Roman"/>
                <w:sz w:val="20"/>
                <w:szCs w:val="20"/>
                <w:lang w:eastAsia="es-ES"/>
              </w:rPr>
              <w:t>Modelo COCOMO</w:t>
            </w:r>
          </w:p>
        </w:tc>
        <w:tc>
          <w:tcPr>
            <w:tcW w:w="6753" w:type="dxa"/>
            <w:gridSpan w:val="4"/>
            <w:vAlign w:val="center"/>
            <w:hideMark/>
          </w:tcPr>
          <w:p w14:paraId="49C280A7" w14:textId="77777777" w:rsidR="00716A7E" w:rsidRPr="00FD0C14" w:rsidRDefault="00716A7E" w:rsidP="00FD0C14">
            <w:pPr>
              <w:overflowPunct w:val="0"/>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Básico</w:t>
            </w:r>
          </w:p>
        </w:tc>
      </w:tr>
      <w:tr w:rsidR="00716A7E" w:rsidRPr="00FD0C14" w14:paraId="70E018A5" w14:textId="77777777" w:rsidTr="00FD0C14">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3192" w:type="dxa"/>
            <w:vAlign w:val="center"/>
            <w:hideMark/>
          </w:tcPr>
          <w:p w14:paraId="199E29CC" w14:textId="77777777" w:rsidR="00716A7E" w:rsidRPr="00FD0C14" w:rsidRDefault="00716A7E" w:rsidP="00FD0C14">
            <w:pPr>
              <w:overflowPunct w:val="0"/>
              <w:autoSpaceDE w:val="0"/>
              <w:autoSpaceDN w:val="0"/>
              <w:adjustRightInd w:val="0"/>
              <w:jc w:val="center"/>
              <w:rPr>
                <w:rFonts w:eastAsia="Times New Roman" w:cs="Times New Roman"/>
                <w:sz w:val="20"/>
                <w:szCs w:val="20"/>
                <w:lang w:eastAsia="es-ES"/>
              </w:rPr>
            </w:pPr>
            <w:r w:rsidRPr="00FD0C14">
              <w:rPr>
                <w:rFonts w:eastAsia="Times New Roman" w:cs="Times New Roman"/>
                <w:sz w:val="20"/>
                <w:szCs w:val="20"/>
                <w:lang w:eastAsia="es-ES"/>
              </w:rPr>
              <w:t>Proyecto de software</w:t>
            </w:r>
          </w:p>
        </w:tc>
        <w:tc>
          <w:tcPr>
            <w:tcW w:w="1611" w:type="dxa"/>
            <w:vAlign w:val="center"/>
            <w:hideMark/>
          </w:tcPr>
          <w:p w14:paraId="63B63A51"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0"/>
                <w:szCs w:val="20"/>
                <w:lang w:eastAsia="es-ES"/>
              </w:rPr>
            </w:pPr>
            <w:r w:rsidRPr="00FD0C14">
              <w:rPr>
                <w:rFonts w:eastAsia="Times New Roman" w:cs="Times New Roman"/>
                <w:b/>
                <w:sz w:val="20"/>
                <w:szCs w:val="20"/>
                <w:lang w:eastAsia="es-ES"/>
              </w:rPr>
              <w:t>a</w:t>
            </w:r>
            <w:r w:rsidRPr="00FD0C14">
              <w:rPr>
                <w:rFonts w:eastAsia="Times New Roman" w:cs="Times New Roman"/>
                <w:b/>
                <w:sz w:val="20"/>
                <w:szCs w:val="20"/>
                <w:vertAlign w:val="subscript"/>
                <w:lang w:eastAsia="es-ES"/>
              </w:rPr>
              <w:t>b</w:t>
            </w:r>
          </w:p>
        </w:tc>
        <w:tc>
          <w:tcPr>
            <w:tcW w:w="1765" w:type="dxa"/>
            <w:vAlign w:val="center"/>
            <w:hideMark/>
          </w:tcPr>
          <w:p w14:paraId="60E83301"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0"/>
                <w:szCs w:val="20"/>
                <w:lang w:eastAsia="es-ES"/>
              </w:rPr>
            </w:pPr>
            <w:r w:rsidRPr="00FD0C14">
              <w:rPr>
                <w:rFonts w:eastAsia="Times New Roman" w:cs="Times New Roman"/>
                <w:b/>
                <w:sz w:val="20"/>
                <w:szCs w:val="20"/>
                <w:lang w:eastAsia="es-ES"/>
              </w:rPr>
              <w:t>b</w:t>
            </w:r>
            <w:r w:rsidRPr="00FD0C14">
              <w:rPr>
                <w:rFonts w:eastAsia="Times New Roman" w:cs="Times New Roman"/>
                <w:b/>
                <w:sz w:val="20"/>
                <w:szCs w:val="20"/>
                <w:vertAlign w:val="subscript"/>
                <w:lang w:eastAsia="es-ES"/>
              </w:rPr>
              <w:t>b</w:t>
            </w:r>
          </w:p>
        </w:tc>
        <w:tc>
          <w:tcPr>
            <w:tcW w:w="1611" w:type="dxa"/>
            <w:vAlign w:val="center"/>
            <w:hideMark/>
          </w:tcPr>
          <w:p w14:paraId="46F997B0"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0"/>
                <w:szCs w:val="20"/>
                <w:lang w:eastAsia="es-ES"/>
              </w:rPr>
            </w:pPr>
            <w:r w:rsidRPr="00FD0C14">
              <w:rPr>
                <w:rFonts w:eastAsia="Times New Roman" w:cs="Times New Roman"/>
                <w:b/>
                <w:sz w:val="20"/>
                <w:szCs w:val="20"/>
                <w:lang w:eastAsia="es-ES"/>
              </w:rPr>
              <w:t>c</w:t>
            </w:r>
            <w:r w:rsidRPr="00FD0C14">
              <w:rPr>
                <w:rFonts w:eastAsia="Times New Roman" w:cs="Times New Roman"/>
                <w:b/>
                <w:sz w:val="20"/>
                <w:szCs w:val="20"/>
                <w:vertAlign w:val="subscript"/>
                <w:lang w:eastAsia="es-ES"/>
              </w:rPr>
              <w:t>b</w:t>
            </w:r>
          </w:p>
        </w:tc>
        <w:tc>
          <w:tcPr>
            <w:tcW w:w="1766" w:type="dxa"/>
            <w:vAlign w:val="center"/>
            <w:hideMark/>
          </w:tcPr>
          <w:p w14:paraId="703D0B1C"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sz w:val="20"/>
                <w:szCs w:val="20"/>
                <w:lang w:eastAsia="es-ES"/>
              </w:rPr>
            </w:pPr>
            <w:r w:rsidRPr="00FD0C14">
              <w:rPr>
                <w:rFonts w:eastAsia="Times New Roman" w:cs="Times New Roman"/>
                <w:b/>
                <w:sz w:val="20"/>
                <w:szCs w:val="20"/>
                <w:lang w:eastAsia="es-ES"/>
              </w:rPr>
              <w:t>d</w:t>
            </w:r>
            <w:r w:rsidRPr="00FD0C14">
              <w:rPr>
                <w:rFonts w:eastAsia="Times New Roman" w:cs="Times New Roman"/>
                <w:b/>
                <w:sz w:val="20"/>
                <w:szCs w:val="20"/>
                <w:vertAlign w:val="subscript"/>
                <w:lang w:eastAsia="es-ES"/>
              </w:rPr>
              <w:t>b</w:t>
            </w:r>
          </w:p>
        </w:tc>
      </w:tr>
      <w:tr w:rsidR="00716A7E" w:rsidRPr="00FD0C14" w14:paraId="26FD41ED" w14:textId="77777777" w:rsidTr="00FD0C14">
        <w:trPr>
          <w:trHeight w:val="447"/>
        </w:trPr>
        <w:tc>
          <w:tcPr>
            <w:cnfStyle w:val="001000000000" w:firstRow="0" w:lastRow="0" w:firstColumn="1" w:lastColumn="0" w:oddVBand="0" w:evenVBand="0" w:oddHBand="0" w:evenHBand="0" w:firstRowFirstColumn="0" w:firstRowLastColumn="0" w:lastRowFirstColumn="0" w:lastRowLastColumn="0"/>
            <w:tcW w:w="3192" w:type="dxa"/>
            <w:vAlign w:val="center"/>
            <w:hideMark/>
          </w:tcPr>
          <w:p w14:paraId="601E6C4C" w14:textId="77777777" w:rsidR="00716A7E" w:rsidRPr="00FD0C14" w:rsidRDefault="00716A7E" w:rsidP="00FD0C14">
            <w:pPr>
              <w:overflowPunct w:val="0"/>
              <w:autoSpaceDE w:val="0"/>
              <w:autoSpaceDN w:val="0"/>
              <w:adjustRightInd w:val="0"/>
              <w:jc w:val="center"/>
              <w:rPr>
                <w:rFonts w:eastAsia="Times New Roman" w:cs="Times New Roman"/>
                <w:sz w:val="20"/>
                <w:szCs w:val="20"/>
                <w:lang w:eastAsia="es-ES"/>
              </w:rPr>
            </w:pPr>
            <w:r w:rsidRPr="00FD0C14">
              <w:rPr>
                <w:rFonts w:eastAsia="Times New Roman" w:cs="Times New Roman"/>
                <w:sz w:val="20"/>
                <w:szCs w:val="20"/>
                <w:lang w:eastAsia="es-ES"/>
              </w:rPr>
              <w:t>Orgánico</w:t>
            </w:r>
          </w:p>
        </w:tc>
        <w:tc>
          <w:tcPr>
            <w:tcW w:w="1611" w:type="dxa"/>
            <w:vAlign w:val="center"/>
            <w:hideMark/>
          </w:tcPr>
          <w:p w14:paraId="0A2D9147" w14:textId="77777777" w:rsidR="00716A7E" w:rsidRPr="00FD0C14" w:rsidRDefault="00716A7E" w:rsidP="00FD0C14">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2.4</w:t>
            </w:r>
          </w:p>
        </w:tc>
        <w:tc>
          <w:tcPr>
            <w:tcW w:w="1765" w:type="dxa"/>
            <w:vAlign w:val="center"/>
            <w:hideMark/>
          </w:tcPr>
          <w:p w14:paraId="112B1954" w14:textId="77777777" w:rsidR="00716A7E" w:rsidRPr="00FD0C14" w:rsidRDefault="00716A7E" w:rsidP="00FD0C14">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1.05</w:t>
            </w:r>
          </w:p>
        </w:tc>
        <w:tc>
          <w:tcPr>
            <w:tcW w:w="1611" w:type="dxa"/>
            <w:vAlign w:val="center"/>
            <w:hideMark/>
          </w:tcPr>
          <w:p w14:paraId="3D775866" w14:textId="77777777" w:rsidR="00716A7E" w:rsidRPr="00FD0C14" w:rsidRDefault="00716A7E" w:rsidP="00FD0C14">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2.5</w:t>
            </w:r>
          </w:p>
        </w:tc>
        <w:tc>
          <w:tcPr>
            <w:tcW w:w="1766" w:type="dxa"/>
            <w:vAlign w:val="center"/>
            <w:hideMark/>
          </w:tcPr>
          <w:p w14:paraId="26871354" w14:textId="77777777" w:rsidR="00716A7E" w:rsidRPr="00FD0C14" w:rsidRDefault="00716A7E" w:rsidP="00FD0C14">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0.38</w:t>
            </w:r>
          </w:p>
        </w:tc>
      </w:tr>
      <w:tr w:rsidR="00716A7E" w:rsidRPr="00FD0C14" w14:paraId="36A2D3F5" w14:textId="77777777" w:rsidTr="00FD0C14">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192" w:type="dxa"/>
            <w:vAlign w:val="center"/>
            <w:hideMark/>
          </w:tcPr>
          <w:p w14:paraId="5CD6F4B7" w14:textId="77777777" w:rsidR="00716A7E" w:rsidRPr="00FD0C14" w:rsidRDefault="00716A7E" w:rsidP="00FD0C14">
            <w:pPr>
              <w:overflowPunct w:val="0"/>
              <w:autoSpaceDE w:val="0"/>
              <w:autoSpaceDN w:val="0"/>
              <w:adjustRightInd w:val="0"/>
              <w:jc w:val="center"/>
              <w:rPr>
                <w:rFonts w:eastAsia="Times New Roman" w:cs="Times New Roman"/>
                <w:sz w:val="20"/>
                <w:szCs w:val="20"/>
                <w:lang w:eastAsia="es-ES"/>
              </w:rPr>
            </w:pPr>
            <w:r w:rsidRPr="00FD0C14">
              <w:rPr>
                <w:rFonts w:eastAsia="Times New Roman" w:cs="Times New Roman"/>
                <w:sz w:val="20"/>
                <w:szCs w:val="20"/>
                <w:lang w:eastAsia="es-ES"/>
              </w:rPr>
              <w:t>Semiacoplado</w:t>
            </w:r>
          </w:p>
        </w:tc>
        <w:tc>
          <w:tcPr>
            <w:tcW w:w="1611" w:type="dxa"/>
            <w:vAlign w:val="center"/>
            <w:hideMark/>
          </w:tcPr>
          <w:p w14:paraId="3D770598"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3.0</w:t>
            </w:r>
          </w:p>
        </w:tc>
        <w:tc>
          <w:tcPr>
            <w:tcW w:w="1765" w:type="dxa"/>
            <w:vAlign w:val="center"/>
            <w:hideMark/>
          </w:tcPr>
          <w:p w14:paraId="1A1E6E64"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1.12</w:t>
            </w:r>
          </w:p>
        </w:tc>
        <w:tc>
          <w:tcPr>
            <w:tcW w:w="1611" w:type="dxa"/>
            <w:vAlign w:val="center"/>
            <w:hideMark/>
          </w:tcPr>
          <w:p w14:paraId="1C7DA176"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2.5</w:t>
            </w:r>
          </w:p>
        </w:tc>
        <w:tc>
          <w:tcPr>
            <w:tcW w:w="1766" w:type="dxa"/>
            <w:vAlign w:val="center"/>
            <w:hideMark/>
          </w:tcPr>
          <w:p w14:paraId="1AA7E903" w14:textId="77777777" w:rsidR="00716A7E" w:rsidRPr="00FD0C14" w:rsidRDefault="00716A7E" w:rsidP="00FD0C14">
            <w:pPr>
              <w:overflowPunct w:val="0"/>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0.35</w:t>
            </w:r>
          </w:p>
        </w:tc>
      </w:tr>
      <w:tr w:rsidR="00716A7E" w:rsidRPr="00FD0C14" w14:paraId="6E87CADA" w14:textId="77777777" w:rsidTr="00FD0C14">
        <w:trPr>
          <w:trHeight w:val="447"/>
        </w:trPr>
        <w:tc>
          <w:tcPr>
            <w:cnfStyle w:val="001000000000" w:firstRow="0" w:lastRow="0" w:firstColumn="1" w:lastColumn="0" w:oddVBand="0" w:evenVBand="0" w:oddHBand="0" w:evenHBand="0" w:firstRowFirstColumn="0" w:firstRowLastColumn="0" w:lastRowFirstColumn="0" w:lastRowLastColumn="0"/>
            <w:tcW w:w="3192" w:type="dxa"/>
            <w:vAlign w:val="center"/>
            <w:hideMark/>
          </w:tcPr>
          <w:p w14:paraId="1FAA3CDE" w14:textId="77777777" w:rsidR="00716A7E" w:rsidRPr="00FD0C14" w:rsidRDefault="00716A7E" w:rsidP="00FD0C14">
            <w:pPr>
              <w:overflowPunct w:val="0"/>
              <w:autoSpaceDE w:val="0"/>
              <w:autoSpaceDN w:val="0"/>
              <w:adjustRightInd w:val="0"/>
              <w:jc w:val="center"/>
              <w:rPr>
                <w:rFonts w:eastAsia="Times New Roman" w:cs="Times New Roman"/>
                <w:sz w:val="20"/>
                <w:szCs w:val="20"/>
                <w:lang w:eastAsia="es-ES"/>
              </w:rPr>
            </w:pPr>
            <w:r w:rsidRPr="00FD0C14">
              <w:rPr>
                <w:rFonts w:eastAsia="Times New Roman" w:cs="Times New Roman"/>
                <w:sz w:val="20"/>
                <w:szCs w:val="20"/>
                <w:lang w:eastAsia="es-ES"/>
              </w:rPr>
              <w:t>Empotrado</w:t>
            </w:r>
          </w:p>
        </w:tc>
        <w:tc>
          <w:tcPr>
            <w:tcW w:w="1611" w:type="dxa"/>
            <w:vAlign w:val="center"/>
            <w:hideMark/>
          </w:tcPr>
          <w:p w14:paraId="60EDC279" w14:textId="77777777" w:rsidR="00716A7E" w:rsidRPr="00FD0C14" w:rsidRDefault="00716A7E" w:rsidP="00FD0C14">
            <w:pPr>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3.6</w:t>
            </w:r>
          </w:p>
        </w:tc>
        <w:tc>
          <w:tcPr>
            <w:tcW w:w="1765" w:type="dxa"/>
            <w:vAlign w:val="center"/>
            <w:hideMark/>
          </w:tcPr>
          <w:p w14:paraId="1C4A9425" w14:textId="77777777" w:rsidR="00716A7E" w:rsidRPr="00FD0C14" w:rsidRDefault="00716A7E" w:rsidP="00FD0C14">
            <w:pPr>
              <w:keepNext/>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1.20</w:t>
            </w:r>
          </w:p>
        </w:tc>
        <w:tc>
          <w:tcPr>
            <w:tcW w:w="1611" w:type="dxa"/>
            <w:vAlign w:val="center"/>
            <w:hideMark/>
          </w:tcPr>
          <w:p w14:paraId="74221067" w14:textId="77777777" w:rsidR="00716A7E" w:rsidRPr="00FD0C14" w:rsidRDefault="00716A7E" w:rsidP="00FD0C14">
            <w:pPr>
              <w:keepNext/>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2.5</w:t>
            </w:r>
          </w:p>
        </w:tc>
        <w:tc>
          <w:tcPr>
            <w:tcW w:w="1766" w:type="dxa"/>
            <w:vAlign w:val="center"/>
            <w:hideMark/>
          </w:tcPr>
          <w:p w14:paraId="59DC2BC3" w14:textId="77777777" w:rsidR="00716A7E" w:rsidRPr="00FD0C14" w:rsidRDefault="00716A7E" w:rsidP="00FD0C14">
            <w:pPr>
              <w:keepNext/>
              <w:overflowPunct w:val="0"/>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lang w:eastAsia="es-ES"/>
              </w:rPr>
            </w:pPr>
            <w:r w:rsidRPr="00FD0C14">
              <w:rPr>
                <w:rFonts w:eastAsia="Times New Roman" w:cs="Times New Roman"/>
                <w:sz w:val="20"/>
                <w:szCs w:val="20"/>
                <w:lang w:eastAsia="es-ES"/>
              </w:rPr>
              <w:t>0.32</w:t>
            </w:r>
          </w:p>
        </w:tc>
      </w:tr>
    </w:tbl>
    <w:p w14:paraId="3D1AA571" w14:textId="3FBD8081" w:rsidR="003879FC" w:rsidRPr="00AA6DCA" w:rsidDel="00AA6DCA" w:rsidRDefault="00B07902" w:rsidP="003879FC">
      <w:pPr>
        <w:spacing w:after="240"/>
        <w:ind w:firstLine="0"/>
        <w:jc w:val="center"/>
        <w:rPr>
          <w:del w:id="2810" w:author="Tanya Hernández" w:date="2017-05-21T20:14:00Z"/>
          <w:rFonts w:cs="Times New Roman"/>
          <w:b/>
          <w:sz w:val="16"/>
          <w:szCs w:val="16"/>
          <w:rPrChange w:id="2811" w:author="Tanya Hernández" w:date="2017-05-21T20:14:00Z">
            <w:rPr>
              <w:del w:id="2812" w:author="Tanya Hernández" w:date="2017-05-21T20:14:00Z"/>
              <w:rFonts w:cs="Times New Roman"/>
              <w:sz w:val="16"/>
              <w:szCs w:val="16"/>
            </w:rPr>
          </w:rPrChange>
        </w:rPr>
      </w:pPr>
      <w:bookmarkStart w:id="2813" w:name="_Toc482747393"/>
      <w:r w:rsidRPr="00B777A8">
        <w:rPr>
          <w:b/>
          <w:sz w:val="16"/>
          <w:szCs w:val="16"/>
        </w:rPr>
        <w:t>Tabla 2</w:t>
      </w:r>
      <w:r w:rsidR="003879FC" w:rsidRPr="00B777A8">
        <w:rPr>
          <w:b/>
          <w:sz w:val="16"/>
          <w:szCs w:val="16"/>
        </w:rPr>
        <w:t>.</w:t>
      </w:r>
      <w:del w:id="2814" w:author="Tanya Hernández" w:date="2017-05-16T23:30:00Z">
        <w:r w:rsidR="003879FC" w:rsidRPr="00B777A8" w:rsidDel="00FF2E83">
          <w:rPr>
            <w:b/>
            <w:sz w:val="16"/>
            <w:szCs w:val="16"/>
          </w:rPr>
          <w:delText xml:space="preserve"> </w:delText>
        </w:r>
      </w:del>
      <w:r w:rsidR="003879FC" w:rsidRPr="00B777A8">
        <w:rPr>
          <w:b/>
          <w:sz w:val="16"/>
          <w:szCs w:val="16"/>
        </w:rPr>
        <w:fldChar w:fldCharType="begin"/>
      </w:r>
      <w:r w:rsidR="003879FC" w:rsidRPr="00B777A8">
        <w:rPr>
          <w:b/>
          <w:sz w:val="16"/>
          <w:szCs w:val="16"/>
        </w:rPr>
        <w:instrText xml:space="preserve"> SEQ Tabla_II. \* ROMAN </w:instrText>
      </w:r>
      <w:r w:rsidR="003879FC" w:rsidRPr="00B777A8">
        <w:rPr>
          <w:b/>
          <w:sz w:val="16"/>
          <w:szCs w:val="16"/>
        </w:rPr>
        <w:fldChar w:fldCharType="separate"/>
      </w:r>
      <w:r w:rsidR="00604603">
        <w:rPr>
          <w:b/>
          <w:sz w:val="16"/>
          <w:szCs w:val="16"/>
        </w:rPr>
        <w:t>III</w:t>
      </w:r>
      <w:r w:rsidR="003879FC" w:rsidRPr="00B777A8">
        <w:rPr>
          <w:b/>
          <w:sz w:val="16"/>
          <w:szCs w:val="16"/>
        </w:rPr>
        <w:fldChar w:fldCharType="end"/>
      </w:r>
      <w:r w:rsidR="003879FC" w:rsidRPr="003879FC">
        <w:rPr>
          <w:sz w:val="16"/>
          <w:szCs w:val="16"/>
        </w:rPr>
        <w:t xml:space="preserve"> </w:t>
      </w:r>
      <w:r w:rsidR="003879FC" w:rsidRPr="00AA6DCA">
        <w:rPr>
          <w:rFonts w:cs="Times New Roman"/>
          <w:b/>
          <w:sz w:val="16"/>
          <w:szCs w:val="16"/>
          <w:rPrChange w:id="2815" w:author="Tanya Hernández" w:date="2017-05-21T20:14:00Z">
            <w:rPr>
              <w:rFonts w:cs="Times New Roman"/>
              <w:sz w:val="16"/>
              <w:szCs w:val="16"/>
            </w:rPr>
          </w:rPrChange>
        </w:rPr>
        <w:t>Modelo COCOMO [43].</w:t>
      </w:r>
      <w:bookmarkEnd w:id="2813"/>
    </w:p>
    <w:p w14:paraId="275DDEB5" w14:textId="75619EEB" w:rsidR="003879FC" w:rsidRPr="003879FC" w:rsidDel="00AA6DCA" w:rsidRDefault="003879FC" w:rsidP="00803B69">
      <w:pPr>
        <w:pStyle w:val="Descripcin"/>
        <w:rPr>
          <w:del w:id="2816" w:author="Tanya Hernández" w:date="2017-05-21T20:14:00Z"/>
        </w:rPr>
      </w:pPr>
    </w:p>
    <w:p w14:paraId="3EDC1161" w14:textId="77777777" w:rsidR="00B07902" w:rsidRDefault="00B07902">
      <w:pPr>
        <w:spacing w:after="240"/>
        <w:ind w:firstLine="0"/>
        <w:jc w:val="center"/>
        <w:rPr>
          <w:rFonts w:cs="Times New Roman"/>
          <w:szCs w:val="20"/>
        </w:rPr>
        <w:pPrChange w:id="2817" w:author="Tanya Hernández" w:date="2017-05-21T20:14:00Z">
          <w:pPr>
            <w:spacing w:after="240"/>
            <w:ind w:firstLine="0"/>
          </w:pPr>
        </w:pPrChange>
      </w:pPr>
    </w:p>
    <w:p w14:paraId="6200DFAA" w14:textId="51081A0C" w:rsidR="00716A7E" w:rsidRPr="003B4F6F" w:rsidRDefault="00716A7E" w:rsidP="003B4F6F">
      <w:pPr>
        <w:spacing w:after="240"/>
        <w:ind w:firstLine="0"/>
        <w:rPr>
          <w:rFonts w:cs="Times New Roman"/>
          <w:szCs w:val="20"/>
        </w:rPr>
      </w:pPr>
      <w:r>
        <w:rPr>
          <w:rFonts w:cs="Times New Roman"/>
          <w:szCs w:val="20"/>
        </w:rPr>
        <w:t>Seguidamente la ecuación de</w:t>
      </w:r>
      <w:r w:rsidR="003B4F6F">
        <w:rPr>
          <w:rFonts w:cs="Times New Roman"/>
          <w:szCs w:val="20"/>
        </w:rPr>
        <w:t xml:space="preserve"> COCOMO básico es la siguiente:</w:t>
      </w:r>
    </w:p>
    <w:p w14:paraId="23E45887" w14:textId="609262DC" w:rsidR="00716A7E" w:rsidDel="00FF2E83" w:rsidRDefault="00716A7E">
      <w:pPr>
        <w:pStyle w:val="Ecuaciones"/>
        <w:rPr>
          <w:del w:id="2818" w:author="Tanya Hernández" w:date="2017-05-16T23:30:00Z"/>
          <w:rFonts w:ascii="Arial" w:hAnsi="Arial"/>
        </w:rPr>
        <w:pPrChange w:id="2819" w:author="Tanya Hernández" w:date="2017-05-16T23:31:00Z">
          <w:pPr>
            <w:pStyle w:val="Descripcin"/>
          </w:pPr>
        </w:pPrChange>
      </w:pPr>
      <w:r w:rsidRPr="005017B8">
        <w:t>Esfuerzo (dado en persona-mes):</w:t>
      </w:r>
      <w:r w:rsidRPr="005017B8">
        <w:rPr>
          <w:rFonts w:ascii="Arial" w:hAnsi="Arial"/>
        </w:rPr>
        <w:t xml:space="preserve"> </w:t>
      </w:r>
      <m:oMath>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b</m:t>
            </m:r>
          </m:sub>
        </m:sSub>
        <m:r>
          <m:rPr>
            <m:sty m:val="p"/>
          </m:rPr>
          <w:rPr>
            <w:rFonts w:ascii="Cambria Math" w:hAnsi="Cambria Math" w:cs="Cambria Math"/>
          </w:rPr>
          <m:t>*</m:t>
        </m:r>
        <m:sSup>
          <m:sSupPr>
            <m:ctrlPr>
              <w:rPr>
                <w:rFonts w:ascii="Cambria Math" w:hAnsi="Cambria Math"/>
              </w:rPr>
            </m:ctrlPr>
          </m:sSupPr>
          <m:e>
            <m:r>
              <w:rPr>
                <w:rFonts w:ascii="Cambria Math" w:hAnsi="Cambria Math"/>
              </w:rPr>
              <m:t>KLDC</m:t>
            </m:r>
          </m:e>
          <m:sup>
            <m:r>
              <w:rPr>
                <w:rFonts w:ascii="Cambria Math" w:hAnsi="Cambria Math"/>
              </w:rPr>
              <m:t>bb</m:t>
            </m:r>
          </m:sup>
        </m:sSup>
      </m:oMath>
      <w:r w:rsidR="00AB0B49">
        <w:rPr>
          <w:rFonts w:ascii="Arial" w:hAnsi="Arial"/>
        </w:rPr>
        <w:t xml:space="preserve"> </w:t>
      </w:r>
      <w:ins w:id="2820" w:author="Tanya Hernández" w:date="2017-05-16T23:30:00Z">
        <w:r w:rsidR="00FF2E83">
          <w:t xml:space="preserve">              </w:t>
        </w:r>
      </w:ins>
    </w:p>
    <w:p w14:paraId="291BCDC0" w14:textId="1ADA2146" w:rsidR="00CC74AB" w:rsidRPr="00CC74AB" w:rsidRDefault="00CC74AB" w:rsidP="00262C61">
      <w:pPr>
        <w:pStyle w:val="Ecuaciones"/>
      </w:pPr>
      <w:bookmarkStart w:id="2821" w:name="_Toc483688410"/>
      <w:r>
        <w:t>Ecuación 2</w:t>
      </w:r>
      <w:del w:id="2822" w:author="Tanya Hernández" w:date="2017-05-16T23:32:00Z">
        <w:r w:rsidDel="00FF2E83">
          <w:delText>.</w:delText>
        </w:r>
      </w:del>
      <w:ins w:id="2823" w:author="Tanya Hernández" w:date="2017-05-16T23:32:00Z">
        <w:r w:rsidR="00FF2E83">
          <w:t>.</w:t>
        </w:r>
      </w:ins>
      <w:del w:id="2824" w:author="Tanya Hernández" w:date="2017-05-16T23:32:00Z">
        <w:r w:rsidDel="00FF2E83">
          <w:delText xml:space="preserve"> </w:delText>
        </w:r>
      </w:del>
      <w:fldSimple w:instr=" SEQ Ecuación_2. \* ARABIC ">
        <w:r w:rsidR="00823848">
          <w:t>8</w:t>
        </w:r>
        <w:bookmarkEnd w:id="2821"/>
      </w:fldSimple>
    </w:p>
    <w:p w14:paraId="476F6E2D" w14:textId="38A224D0" w:rsidR="00716A7E" w:rsidRPr="00AB0B49" w:rsidRDefault="00716A7E" w:rsidP="00AB0B49">
      <w:pPr>
        <w:spacing w:after="240"/>
        <w:rPr>
          <w:rFonts w:ascii="Arial" w:hAnsi="Arial" w:cs="Arial"/>
        </w:rPr>
      </w:pPr>
      <w:r>
        <w:rPr>
          <w:rFonts w:cs="Times New Roman"/>
        </w:rPr>
        <w:t>Sustituyendo los valores de la tabla de COCOMO básico con la ecuación anterior, se tiene:</w:t>
      </w:r>
    </w:p>
    <w:p w14:paraId="22D8FF48" w14:textId="3847D9DA" w:rsidR="00750A35" w:rsidRPr="00CC74AB" w:rsidDel="00FF2E83" w:rsidRDefault="00716A7E">
      <w:pPr>
        <w:pStyle w:val="Ecuaciones"/>
        <w:rPr>
          <w:del w:id="2825" w:author="Tanya Hernández" w:date="2017-05-16T23:31:00Z"/>
        </w:rPr>
        <w:pPrChange w:id="2826" w:author="Tanya Hernández" w:date="2017-05-16T23:31:00Z">
          <w:pPr>
            <w:pStyle w:val="Descripcin"/>
          </w:pPr>
        </w:pPrChange>
      </w:pPr>
      <m:oMath>
        <m:r>
          <w:rPr>
            <w:rFonts w:ascii="Cambria Math" w:hAnsi="Cambria Math"/>
          </w:rPr>
          <m:t>E</m:t>
        </m:r>
        <m:r>
          <m:rPr>
            <m:sty m:val="p"/>
          </m:rPr>
          <w:rPr>
            <w:rFonts w:ascii="Cambria Math" w:hAnsi="Cambria Math"/>
          </w:rPr>
          <m:t>=3.0 ×</m:t>
        </m:r>
        <m:sSup>
          <m:sSupPr>
            <m:ctrlPr>
              <w:rPr>
                <w:rFonts w:ascii="Cambria Math" w:hAnsi="Cambria Math"/>
              </w:rPr>
            </m:ctrlPr>
          </m:sSupPr>
          <m:e>
            <m:r>
              <m:rPr>
                <m:sty m:val="p"/>
              </m:rPr>
              <w:rPr>
                <w:rFonts w:ascii="Cambria Math" w:hAnsi="Cambria Math"/>
              </w:rPr>
              <m:t>8.0262</m:t>
            </m:r>
          </m:e>
          <m:sup>
            <m:r>
              <m:rPr>
                <m:sty m:val="p"/>
              </m:rPr>
              <w:rPr>
                <w:rFonts w:ascii="Cambria Math" w:hAnsi="Cambria Math"/>
              </w:rPr>
              <m:t>1.12</m:t>
            </m:r>
          </m:sup>
        </m:sSup>
        <m:r>
          <m:rPr>
            <m:sty m:val="p"/>
          </m:rPr>
          <w:rPr>
            <w:rFonts w:ascii="Cambria Math" w:hAnsi="Cambria Math"/>
          </w:rPr>
          <m:t>=30.9152</m:t>
        </m:r>
        <m:f>
          <m:fPr>
            <m:ctrlPr>
              <w:rPr>
                <w:rFonts w:ascii="Cambria Math" w:hAnsi="Cambria Math"/>
              </w:rPr>
            </m:ctrlPr>
          </m:fPr>
          <m:num>
            <m:r>
              <w:rPr>
                <w:rFonts w:ascii="Cambria Math" w:hAnsi="Cambria Math"/>
              </w:rPr>
              <m:t>persona</m:t>
            </m:r>
          </m:num>
          <m:den>
            <m:r>
              <w:rPr>
                <w:rFonts w:ascii="Cambria Math" w:hAnsi="Cambria Math"/>
              </w:rPr>
              <m:t>mes</m:t>
            </m:r>
          </m:den>
        </m:f>
      </m:oMath>
      <w:ins w:id="2827" w:author="Tanya Hernández" w:date="2017-05-16T23:31:00Z">
        <w:r w:rsidR="00FF2E83">
          <w:t xml:space="preserve">                                  </w:t>
        </w:r>
      </w:ins>
    </w:p>
    <w:p w14:paraId="0C52EC31" w14:textId="5376D69B" w:rsidR="00CC74AB" w:rsidRPr="00CC74AB" w:rsidRDefault="00CC74AB" w:rsidP="00262C61">
      <w:pPr>
        <w:pStyle w:val="Ecuaciones"/>
      </w:pPr>
      <w:bookmarkStart w:id="2828" w:name="_Toc483688411"/>
      <w:r>
        <w:t>Ecuación 2.</w:t>
      </w:r>
      <w:del w:id="2829" w:author="Tanya Hernández" w:date="2017-05-16T23:32:00Z">
        <w:r w:rsidDel="00FF2E83">
          <w:delText xml:space="preserve"> </w:delText>
        </w:r>
      </w:del>
      <w:fldSimple w:instr=" SEQ Ecuación_2. \* ARABIC ">
        <w:r w:rsidR="00823848">
          <w:t>9</w:t>
        </w:r>
        <w:bookmarkEnd w:id="2828"/>
      </w:fldSimple>
    </w:p>
    <w:p w14:paraId="6079551E" w14:textId="20A69A97" w:rsidR="00716A7E" w:rsidRDefault="00716A7E" w:rsidP="00AB0B49">
      <w:pPr>
        <w:spacing w:after="240"/>
        <w:rPr>
          <w:rFonts w:cs="Times New Roman"/>
        </w:rPr>
      </w:pPr>
      <w:r>
        <w:rPr>
          <w:rFonts w:cs="Times New Roman"/>
        </w:rPr>
        <w:t>Posteriormente se calcula el tiempo de desarrollo</w:t>
      </w:r>
      <w:r w:rsidR="00AB0B49">
        <w:rPr>
          <w:rFonts w:cs="Times New Roman"/>
        </w:rPr>
        <w:t xml:space="preserve"> mediante la siguiente fórmula:</w:t>
      </w:r>
    </w:p>
    <w:p w14:paraId="42AA4C66" w14:textId="556A2865" w:rsidR="00716A7E" w:rsidDel="00FF2E83" w:rsidRDefault="00716A7E">
      <w:pPr>
        <w:pStyle w:val="Ecuaciones"/>
        <w:rPr>
          <w:del w:id="2830" w:author="Tanya Hernández" w:date="2017-05-16T23:31:00Z"/>
          <w:rFonts w:ascii="Arial" w:hAnsi="Arial"/>
        </w:rPr>
        <w:pPrChange w:id="2831" w:author="Tanya Hernández" w:date="2017-05-16T23:31:00Z">
          <w:pPr>
            <w:pStyle w:val="Descripcin"/>
          </w:pPr>
        </w:pPrChange>
      </w:pPr>
      <w:r w:rsidRPr="005017B8">
        <w:t>Tiempo</w:t>
      </w:r>
      <w:r w:rsidR="00AB0B49" w:rsidRPr="005017B8">
        <w:t xml:space="preserve"> de desarrollo (dado en meses):</w:t>
      </w:r>
      <w:r>
        <w:rPr>
          <w:rFonts w:ascii="Arial" w:hAnsi="Arial"/>
        </w:rPr>
        <w:t xml:space="preserve"> </w:t>
      </w:r>
      <m:oMath>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b</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d</m:t>
                </m:r>
              </m:e>
              <m:sub>
                <m:r>
                  <w:rPr>
                    <w:rFonts w:ascii="Cambria Math" w:hAnsi="Cambria Math"/>
                  </w:rPr>
                  <m:t>b</m:t>
                </m:r>
              </m:sub>
            </m:sSub>
          </m:sup>
        </m:sSup>
      </m:oMath>
      <w:ins w:id="2832" w:author="Tanya Hernández" w:date="2017-05-16T23:31:00Z">
        <w:r w:rsidR="00FF2E83">
          <w:t xml:space="preserve">                 </w:t>
        </w:r>
      </w:ins>
    </w:p>
    <w:p w14:paraId="1ADED8F5" w14:textId="299CC65D" w:rsidR="00CC74AB" w:rsidRPr="00CC74AB" w:rsidRDefault="00CC74AB" w:rsidP="00262C61">
      <w:pPr>
        <w:pStyle w:val="Ecuaciones"/>
      </w:pPr>
      <w:bookmarkStart w:id="2833" w:name="_Toc483688412"/>
      <w:r>
        <w:t>Ecuación 2.</w:t>
      </w:r>
      <w:del w:id="2834" w:author="Tanya Hernández" w:date="2017-05-16T23:32:00Z">
        <w:r w:rsidDel="00FF2E83">
          <w:delText xml:space="preserve"> </w:delText>
        </w:r>
      </w:del>
      <w:fldSimple w:instr=" SEQ Ecuación_2. \* ARABIC ">
        <w:r w:rsidR="00823848">
          <w:t>10</w:t>
        </w:r>
        <w:bookmarkEnd w:id="2833"/>
      </w:fldSimple>
    </w:p>
    <w:p w14:paraId="68AF5891" w14:textId="01B59CE3" w:rsidR="00716A7E" w:rsidRDefault="00716A7E" w:rsidP="00663BDA">
      <w:r w:rsidRPr="00B777A8">
        <w:t>Sustituyendo los valores de la tabla de COCOMO básico con la ecuación anterior, se</w:t>
      </w:r>
      <w:r w:rsidR="00AB0B49" w:rsidRPr="00B777A8">
        <w:t xml:space="preserve"> tiene:</w:t>
      </w:r>
    </w:p>
    <w:p w14:paraId="7F37F696" w14:textId="3262913B" w:rsidR="00663BDA" w:rsidRPr="00B777A8" w:rsidRDefault="00663BDA" w:rsidP="00CC74AB">
      <w:pPr>
        <w:ind w:firstLine="0"/>
      </w:pPr>
    </w:p>
    <w:p w14:paraId="68E7579F" w14:textId="59BE405A" w:rsidR="00716A7E" w:rsidRPr="00CC74AB" w:rsidDel="00FF2E83" w:rsidRDefault="00273F0E">
      <w:pPr>
        <w:pStyle w:val="Ecuaciones"/>
        <w:rPr>
          <w:del w:id="2835" w:author="Tanya Hernández" w:date="2017-05-16T23:31:00Z"/>
          <w:rFonts w:ascii="Arial" w:hAnsi="Arial"/>
        </w:rPr>
        <w:pPrChange w:id="2836" w:author="Tanya Hernández" w:date="2017-05-16T23:31:00Z">
          <w:pPr>
            <w:pStyle w:val="Descripcin"/>
          </w:pPr>
        </w:pPrChange>
      </w:pPr>
      <m:oMath>
        <m:sSub>
          <m:sSubPr>
            <m:ctrlPr>
              <w:rPr>
                <w:rFonts w:ascii="Cambria Math" w:hAnsi="Cambria Math"/>
              </w:rPr>
            </m:ctrlPr>
          </m:sSubPr>
          <m:e>
            <m:r>
              <w:rPr>
                <w:rFonts w:ascii="Cambria Math" w:hAnsi="Cambria Math"/>
              </w:rPr>
              <m:t>t</m:t>
            </m:r>
          </m:e>
          <m:sub>
            <m:r>
              <w:rPr>
                <w:rFonts w:ascii="Cambria Math" w:hAnsi="Cambria Math"/>
              </w:rPr>
              <m:t>d</m:t>
            </m:r>
          </m:sub>
        </m:sSub>
        <m:r>
          <m:rPr>
            <m:sty m:val="p"/>
          </m:rPr>
          <w:rPr>
            <w:rFonts w:ascii="Cambria Math" w:hAnsi="Cambria Math"/>
          </w:rPr>
          <m:t>=2.5×</m:t>
        </m:r>
        <m:sSup>
          <m:sSupPr>
            <m:ctrlPr>
              <w:rPr>
                <w:rFonts w:ascii="Cambria Math" w:hAnsi="Cambria Math"/>
              </w:rPr>
            </m:ctrlPr>
          </m:sSupPr>
          <m:e>
            <m:r>
              <m:rPr>
                <m:sty m:val="p"/>
              </m:rPr>
              <w:rPr>
                <w:rFonts w:ascii="Cambria Math" w:hAnsi="Cambria Math"/>
              </w:rPr>
              <m:t>30.9152</m:t>
            </m:r>
          </m:e>
          <m:sup>
            <m:r>
              <m:rPr>
                <m:sty m:val="p"/>
              </m:rPr>
              <w:rPr>
                <w:rFonts w:ascii="Cambria Math" w:hAnsi="Cambria Math"/>
              </w:rPr>
              <m:t>0.35</m:t>
            </m:r>
          </m:sup>
        </m:sSup>
        <m:r>
          <m:rPr>
            <m:sty m:val="p"/>
          </m:rPr>
          <w:rPr>
            <w:rFonts w:ascii="Cambria Math" w:hAnsi="Cambria Math"/>
          </w:rPr>
          <m:t xml:space="preserve">=8.3080≈8 </m:t>
        </m:r>
        <m:r>
          <w:rPr>
            <w:rFonts w:ascii="Cambria Math" w:hAnsi="Cambria Math"/>
          </w:rPr>
          <m:t>meses</m:t>
        </m:r>
      </m:oMath>
      <w:ins w:id="2837" w:author="Tanya Hernández" w:date="2017-05-16T23:31:00Z">
        <w:r w:rsidR="00FF2E83">
          <w:t xml:space="preserve">                              </w:t>
        </w:r>
      </w:ins>
    </w:p>
    <w:p w14:paraId="176074AB" w14:textId="34929165" w:rsidR="00CC74AB" w:rsidRPr="00CC74AB" w:rsidRDefault="00CC74AB" w:rsidP="00262C61">
      <w:pPr>
        <w:pStyle w:val="Ecuaciones"/>
      </w:pPr>
      <w:bookmarkStart w:id="2838" w:name="_Toc483688413"/>
      <w:r>
        <w:t>Ecuación 2.</w:t>
      </w:r>
      <w:del w:id="2839" w:author="Tanya Hernández" w:date="2017-05-16T23:32:00Z">
        <w:r w:rsidDel="00FF2E83">
          <w:delText xml:space="preserve"> </w:delText>
        </w:r>
      </w:del>
      <w:fldSimple w:instr=" SEQ Ecuación_2. \* ARABIC ">
        <w:r w:rsidR="00823848">
          <w:t>11</w:t>
        </w:r>
        <w:bookmarkEnd w:id="2838"/>
      </w:fldSimple>
    </w:p>
    <w:p w14:paraId="7B64C937" w14:textId="4B04ECB6" w:rsidR="00716A7E" w:rsidRDefault="00716A7E" w:rsidP="00AB0B49">
      <w:pPr>
        <w:spacing w:after="240"/>
        <w:rPr>
          <w:rFonts w:cs="Times New Roman"/>
          <w:szCs w:val="24"/>
        </w:rPr>
      </w:pPr>
      <w:r>
        <w:rPr>
          <w:rFonts w:cs="Times New Roman"/>
          <w:szCs w:val="24"/>
        </w:rPr>
        <w:t>Por medio de las dos ecuaciones p</w:t>
      </w:r>
      <w:r w:rsidR="009D20B1">
        <w:rPr>
          <w:rFonts w:cs="Times New Roman"/>
          <w:szCs w:val="24"/>
        </w:rPr>
        <w:t>reviamente utilizadas, se puede</w:t>
      </w:r>
      <w:r>
        <w:rPr>
          <w:rFonts w:cs="Times New Roman"/>
          <w:szCs w:val="24"/>
        </w:rPr>
        <w:t xml:space="preserve"> obtener la cantidad de personas requer</w:t>
      </w:r>
      <w:r w:rsidR="00AB0B49">
        <w:rPr>
          <w:rFonts w:cs="Times New Roman"/>
          <w:szCs w:val="24"/>
        </w:rPr>
        <w:t>idas para realizar el proyecto:</w:t>
      </w:r>
    </w:p>
    <w:p w14:paraId="5C749D93" w14:textId="6A7FA327" w:rsidR="00716A7E" w:rsidRPr="00CC74AB" w:rsidDel="00FF2E83" w:rsidRDefault="00716A7E">
      <w:pPr>
        <w:pStyle w:val="Ecuaciones"/>
        <w:rPr>
          <w:del w:id="2840" w:author="Tanya Hernández" w:date="2017-05-16T23:32:00Z"/>
        </w:rPr>
        <w:pPrChange w:id="2841" w:author="Tanya Hernández" w:date="2017-05-16T23:32:00Z">
          <w:pPr>
            <w:pStyle w:val="Descripcin"/>
          </w:pPr>
        </w:pPrChange>
      </w:pPr>
      <w:r w:rsidRPr="005017B8">
        <w:t>Personal requerido para realizar el proyecto:</w:t>
      </w:r>
      <w:r>
        <w:t xml:space="preserve"> </w:t>
      </w:r>
      <m:oMath>
        <m:r>
          <w:rPr>
            <w:rFonts w:ascii="Cambria Math" w:hAnsi="Cambria Math"/>
          </w:rPr>
          <m:t>Personal</m:t>
        </m:r>
        <m:r>
          <m:rPr>
            <m:sty m:val="p"/>
          </m:rPr>
          <w:rPr>
            <w:rFonts w:ascii="Cambria Math" w:hAnsi="Cambria Math"/>
          </w:rPr>
          <m:t xml:space="preserve">= </m:t>
        </m:r>
        <m:f>
          <m:fPr>
            <m:ctrlPr>
              <w:rPr>
                <w:rFonts w:ascii="Cambria Math" w:hAnsi="Cambria Math"/>
              </w:rPr>
            </m:ctrlPr>
          </m:fPr>
          <m:num>
            <m:r>
              <w:rPr>
                <w:rFonts w:ascii="Cambria Math" w:hAnsi="Cambria Math"/>
              </w:rPr>
              <m:t>Esfuerzo</m:t>
            </m:r>
            <m:r>
              <m:rPr>
                <m:sty m:val="p"/>
              </m:rPr>
              <w:rPr>
                <w:rFonts w:ascii="Cambria Math" w:hAnsi="Cambria Math"/>
              </w:rPr>
              <m:t xml:space="preserve"> </m:t>
            </m:r>
            <m:d>
              <m:dPr>
                <m:ctrlPr>
                  <w:rPr>
                    <w:rFonts w:ascii="Cambria Math" w:hAnsi="Cambria Math"/>
                  </w:rPr>
                </m:ctrlPr>
              </m:dPr>
              <m:e>
                <m:r>
                  <w:rPr>
                    <w:rFonts w:ascii="Cambria Math" w:hAnsi="Cambria Math"/>
                  </w:rPr>
                  <m:t>persona</m:t>
                </m:r>
                <m:r>
                  <m:rPr>
                    <m:sty m:val="p"/>
                  </m:rPr>
                  <w:rPr>
                    <w:rFonts w:ascii="Cambria Math" w:hAnsi="Cambria Math"/>
                  </w:rPr>
                  <m:t>-</m:t>
                </m:r>
                <m:r>
                  <w:rPr>
                    <w:rFonts w:ascii="Cambria Math" w:hAnsi="Cambria Math"/>
                  </w:rPr>
                  <m:t>mes</m:t>
                </m:r>
              </m:e>
            </m:d>
          </m:num>
          <m:den>
            <m:r>
              <w:rPr>
                <w:rFonts w:ascii="Cambria Math" w:hAnsi="Cambria Math"/>
              </w:rPr>
              <m:t>Tiempo</m:t>
            </m:r>
            <m:d>
              <m:dPr>
                <m:ctrlPr>
                  <w:rPr>
                    <w:rFonts w:ascii="Cambria Math" w:hAnsi="Cambria Math"/>
                  </w:rPr>
                </m:ctrlPr>
              </m:dPr>
              <m:e>
                <m:r>
                  <w:rPr>
                    <w:rFonts w:ascii="Cambria Math" w:hAnsi="Cambria Math"/>
                  </w:rPr>
                  <m:t>mes</m:t>
                </m:r>
              </m:e>
            </m:d>
          </m:den>
        </m:f>
      </m:oMath>
      <w:ins w:id="2842" w:author="Tanya Hernández" w:date="2017-05-16T23:32:00Z">
        <w:r w:rsidR="00FF2E83">
          <w:t xml:space="preserve">     </w:t>
        </w:r>
      </w:ins>
    </w:p>
    <w:p w14:paraId="6076C155" w14:textId="7976AFA4" w:rsidR="00CC74AB" w:rsidRPr="00CC74AB" w:rsidRDefault="00CC74AB" w:rsidP="00262C61">
      <w:pPr>
        <w:pStyle w:val="Ecuaciones"/>
      </w:pPr>
      <w:bookmarkStart w:id="2843" w:name="_Toc483688414"/>
      <w:r>
        <w:t>Ecuación 2.</w:t>
      </w:r>
      <w:del w:id="2844" w:author="Tanya Hernández" w:date="2017-05-16T23:32:00Z">
        <w:r w:rsidDel="00FF2E83">
          <w:delText xml:space="preserve"> </w:delText>
        </w:r>
      </w:del>
      <w:fldSimple w:instr=" SEQ Ecuación_2. \* ARABIC ">
        <w:r w:rsidR="00823848">
          <w:t>12</w:t>
        </w:r>
        <w:bookmarkEnd w:id="2843"/>
      </w:fldSimple>
    </w:p>
    <w:p w14:paraId="7A9C9048" w14:textId="3DFCE93A" w:rsidR="00716A7E" w:rsidRPr="00AB0B49" w:rsidDel="00FF2E83" w:rsidRDefault="00B777A8">
      <w:pPr>
        <w:pStyle w:val="Ecuaciones"/>
        <w:rPr>
          <w:del w:id="2845" w:author="Tanya Hernández" w:date="2017-05-16T23:32:00Z"/>
          <w:rFonts w:ascii="Arial" w:hAnsi="Arial"/>
        </w:rPr>
        <w:pPrChange w:id="2846" w:author="Tanya Hernández" w:date="2017-05-16T23:32:00Z">
          <w:pPr>
            <w:pStyle w:val="Descripcin"/>
          </w:pPr>
        </w:pPrChange>
      </w:pPr>
      <m:oMath>
        <m:r>
          <w:rPr>
            <w:rFonts w:ascii="Cambria Math" w:hAnsi="Cambria Math"/>
          </w:rPr>
          <m:t>Personal</m:t>
        </m:r>
        <m:r>
          <m:rPr>
            <m:sty m:val="p"/>
          </m:rPr>
          <w:rPr>
            <w:rFonts w:ascii="Cambria Math" w:hAnsi="Cambria Math"/>
          </w:rPr>
          <m:t>=</m:t>
        </m:r>
        <m:f>
          <m:fPr>
            <m:ctrlPr>
              <w:rPr>
                <w:rFonts w:ascii="Cambria Math" w:hAnsi="Cambria Math"/>
              </w:rPr>
            </m:ctrlPr>
          </m:fPr>
          <m:num>
            <m:r>
              <m:rPr>
                <m:sty m:val="p"/>
              </m:rPr>
              <w:rPr>
                <w:rFonts w:ascii="Cambria Math" w:hAnsi="Cambria Math"/>
              </w:rPr>
              <m:t xml:space="preserve">30.9152 </m:t>
            </m:r>
          </m:num>
          <m:den>
            <m:r>
              <m:rPr>
                <m:sty m:val="p"/>
              </m:rPr>
              <w:rPr>
                <w:rFonts w:ascii="Cambria Math" w:hAnsi="Cambria Math"/>
              </w:rPr>
              <m:t>8.3080</m:t>
            </m:r>
          </m:den>
        </m:f>
        <m:r>
          <m:rPr>
            <m:sty m:val="p"/>
          </m:rPr>
          <w:rPr>
            <w:rFonts w:ascii="Cambria Math" w:hAnsi="Cambria Math"/>
          </w:rPr>
          <m:t xml:space="preserve">=3.72≈ 4 </m:t>
        </m:r>
        <m:r>
          <w:rPr>
            <w:rFonts w:ascii="Cambria Math" w:hAnsi="Cambria Math"/>
          </w:rPr>
          <m:t>personas</m:t>
        </m:r>
      </m:oMath>
      <w:ins w:id="2847" w:author="Tanya Hernández" w:date="2017-05-16T23:32:00Z">
        <w:r w:rsidR="00FF2E83">
          <w:t xml:space="preserve">                                    </w:t>
        </w:r>
      </w:ins>
    </w:p>
    <w:p w14:paraId="4619BF4F" w14:textId="1FF4E010" w:rsidR="00CC74AB" w:rsidRDefault="00CC74AB" w:rsidP="00262C61">
      <w:pPr>
        <w:pStyle w:val="Ecuaciones"/>
      </w:pPr>
      <w:bookmarkStart w:id="2848" w:name="_Toc483688415"/>
      <w:r>
        <w:t>Ecuación 2.</w:t>
      </w:r>
      <w:del w:id="2849" w:author="Tanya Hernández" w:date="2017-05-16T23:32:00Z">
        <w:r w:rsidDel="00FF2E83">
          <w:delText xml:space="preserve"> </w:delText>
        </w:r>
      </w:del>
      <w:fldSimple w:instr=" SEQ Ecuación_2. \* ARABIC ">
        <w:r w:rsidR="00823848">
          <w:t>13</w:t>
        </w:r>
        <w:bookmarkEnd w:id="2848"/>
      </w:fldSimple>
    </w:p>
    <w:p w14:paraId="45208255" w14:textId="3EFB347F" w:rsidR="00716A7E" w:rsidRDefault="00716A7E" w:rsidP="00AB0B49">
      <w:pPr>
        <w:spacing w:after="240"/>
        <w:rPr>
          <w:rFonts w:cs="Times New Roman"/>
        </w:rPr>
      </w:pPr>
      <w:r>
        <w:rPr>
          <w:rFonts w:cs="Times New Roman"/>
        </w:rPr>
        <w:t xml:space="preserve">Los resultados arrojan que el tiempo en el que se debe desarrollar el proyecto en 8 meses con 4 personas. Por otro </w:t>
      </w:r>
      <w:r w:rsidR="00663BDA">
        <w:rPr>
          <w:rFonts w:cs="Times New Roman"/>
        </w:rPr>
        <w:t>lado,</w:t>
      </w:r>
      <w:r>
        <w:rPr>
          <w:rFonts w:cs="Times New Roman"/>
        </w:rPr>
        <w:t xml:space="preserve"> con los resultados obtenidos se pueden obtener parámetros como la productividad, como se m</w:t>
      </w:r>
      <w:r w:rsidR="00AB0B49">
        <w:rPr>
          <w:rFonts w:cs="Times New Roman"/>
        </w:rPr>
        <w:t>uestra en la siguiente formula:</w:t>
      </w:r>
    </w:p>
    <w:p w14:paraId="5CFAE4A0" w14:textId="4DF14C9E" w:rsidR="00CC74AB" w:rsidRPr="00CC74AB" w:rsidDel="00FF2E83" w:rsidRDefault="005017B8">
      <w:pPr>
        <w:pStyle w:val="Ecuaciones"/>
        <w:rPr>
          <w:del w:id="2850" w:author="Tanya Hernández" w:date="2017-05-16T23:32:00Z"/>
        </w:rPr>
        <w:pPrChange w:id="2851" w:author="Tanya Hernández" w:date="2017-05-16T23:33:00Z">
          <w:pPr>
            <w:pStyle w:val="Descripcin"/>
          </w:pPr>
        </w:pPrChange>
      </w:pPr>
      <m:oMath>
        <m:r>
          <m:rPr>
            <m:sty m:val="p"/>
          </m:rPr>
          <w:rPr>
            <w:rFonts w:ascii="Cambria Math" w:hAnsi="Cambria Math" w:cs="Cambria Math"/>
          </w:rPr>
          <m:t>P</m:t>
        </m:r>
        <m:r>
          <w:rPr>
            <w:rFonts w:ascii="Cambria Math" w:hAnsi="Cambria Math"/>
          </w:rPr>
          <m:t>roductividad</m:t>
        </m:r>
        <m:r>
          <m:rPr>
            <m:sty m:val="p"/>
          </m:rPr>
          <w:rPr>
            <w:rFonts w:ascii="Cambria Math" w:hAnsi="Cambria Math"/>
          </w:rPr>
          <m:t>=</m:t>
        </m:r>
        <m:r>
          <w:rPr>
            <w:rFonts w:ascii="Cambria Math" w:hAnsi="Cambria Math"/>
          </w:rPr>
          <m:t>KLDC</m:t>
        </m:r>
        <m:r>
          <m:rPr>
            <m:sty m:val="p"/>
          </m:rPr>
          <w:rPr>
            <w:rFonts w:ascii="Cambria Math" w:hAnsi="Cambria Math"/>
          </w:rPr>
          <m:t xml:space="preserve"> ÷</m:t>
        </m:r>
        <m:r>
          <w:rPr>
            <w:rFonts w:ascii="Cambria Math" w:hAnsi="Cambria Math"/>
          </w:rPr>
          <m:t>Personas</m:t>
        </m:r>
      </m:oMath>
      <w:ins w:id="2852" w:author="Tanya Hernández" w:date="2017-05-16T23:32:00Z">
        <w:r w:rsidR="00FF2E83">
          <w:t xml:space="preserve">      </w:t>
        </w:r>
      </w:ins>
      <w:ins w:id="2853" w:author="Tanya Hernández" w:date="2017-05-16T23:33:00Z">
        <w:r w:rsidR="00FF2E83">
          <w:t xml:space="preserve">    </w:t>
        </w:r>
      </w:ins>
      <w:ins w:id="2854" w:author="Tanya Hernández" w:date="2017-05-16T23:32:00Z">
        <w:r w:rsidR="00FF2E83">
          <w:t xml:space="preserve">  </w:t>
        </w:r>
      </w:ins>
      <w:ins w:id="2855" w:author="Tanya Hernández" w:date="2017-05-16T23:33:00Z">
        <w:r w:rsidR="00FF2E83">
          <w:t xml:space="preserve">                             </w:t>
        </w:r>
      </w:ins>
    </w:p>
    <w:p w14:paraId="7DDAE094" w14:textId="101FC8E3" w:rsidR="00CC74AB" w:rsidRDefault="00CC74AB" w:rsidP="00262C61">
      <w:pPr>
        <w:pStyle w:val="Ecuaciones"/>
      </w:pPr>
      <w:bookmarkStart w:id="2856" w:name="_Toc483688416"/>
      <w:r>
        <w:t>Ecuación 2.</w:t>
      </w:r>
      <w:del w:id="2857" w:author="Tanya Hernández" w:date="2017-05-17T01:26:00Z">
        <w:r w:rsidDel="00AD2FDE">
          <w:delText xml:space="preserve"> </w:delText>
        </w:r>
      </w:del>
      <w:fldSimple w:instr=" SEQ Ecuación_2. \* ARABIC ">
        <w:r w:rsidR="00823848">
          <w:t>14</w:t>
        </w:r>
        <w:bookmarkEnd w:id="2856"/>
      </w:fldSimple>
    </w:p>
    <w:p w14:paraId="7DCB3540" w14:textId="27E8ED2F" w:rsidR="00CC6D33" w:rsidRPr="00CC74AB" w:rsidDel="00FF2E83" w:rsidRDefault="00B777A8">
      <w:pPr>
        <w:pStyle w:val="Ecuaciones"/>
        <w:rPr>
          <w:del w:id="2858" w:author="Tanya Hernández" w:date="2017-05-16T23:32:00Z"/>
        </w:rPr>
        <w:pPrChange w:id="2859" w:author="Tanya Hernández" w:date="2017-05-16T23:33:00Z">
          <w:pPr>
            <w:pStyle w:val="Descripcin"/>
          </w:pPr>
        </w:pPrChange>
      </w:pPr>
      <m:oMath>
        <m:r>
          <w:rPr>
            <w:rFonts w:ascii="Cambria Math" w:hAnsi="Cambria Math"/>
          </w:rPr>
          <m:t>Productividad</m:t>
        </m:r>
        <m:r>
          <m:rPr>
            <m:sty m:val="p"/>
          </m:rPr>
          <w:rPr>
            <w:rFonts w:ascii="Cambria Math" w:hAnsi="Cambria Math"/>
          </w:rPr>
          <m:t xml:space="preserve"> = 8.02 ÷ 4 </m:t>
        </m:r>
        <m:r>
          <w:rPr>
            <w:rFonts w:ascii="Cambria Math" w:hAnsi="Cambria Math"/>
          </w:rPr>
          <m:t>personas</m:t>
        </m:r>
        <m:r>
          <m:rPr>
            <m:sty m:val="p"/>
          </m:rPr>
          <w:rPr>
            <w:rFonts w:ascii="Cambria Math" w:hAnsi="Cambria Math"/>
          </w:rPr>
          <m:t>=2.00</m:t>
        </m:r>
      </m:oMath>
      <w:ins w:id="2860" w:author="Tanya Hernández" w:date="2017-05-16T23:32:00Z">
        <w:r w:rsidR="00FF2E83">
          <w:t xml:space="preserve">                          </w:t>
        </w:r>
      </w:ins>
    </w:p>
    <w:p w14:paraId="3C8F3C43" w14:textId="0B20FFB7" w:rsidR="00CC74AB" w:rsidRPr="00CC74AB" w:rsidRDefault="00CC74AB" w:rsidP="00262C61">
      <w:pPr>
        <w:pStyle w:val="Ecuaciones"/>
      </w:pPr>
      <w:bookmarkStart w:id="2861" w:name="_Toc483688417"/>
      <w:r>
        <w:t>Ecuación 2.</w:t>
      </w:r>
      <w:del w:id="2862" w:author="Tanya Hernández" w:date="2017-05-17T01:26:00Z">
        <w:r w:rsidDel="00AD2FDE">
          <w:delText xml:space="preserve"> </w:delText>
        </w:r>
      </w:del>
      <w:fldSimple w:instr=" SEQ Ecuación_2. \* ARABIC ">
        <w:r w:rsidR="00823848">
          <w:t>15</w:t>
        </w:r>
        <w:bookmarkEnd w:id="2861"/>
      </w:fldSimple>
    </w:p>
    <w:p w14:paraId="16F9ED7E" w14:textId="0D18B96B" w:rsidR="009D20B1" w:rsidRPr="009D20B1" w:rsidRDefault="004C765A" w:rsidP="00803B69">
      <w:pPr>
        <w:pStyle w:val="Ttulo2"/>
      </w:pPr>
      <w:bookmarkStart w:id="2863" w:name="_Toc480316130"/>
      <w:bookmarkStart w:id="2864" w:name="_Toc483160355"/>
      <w:r>
        <w:lastRenderedPageBreak/>
        <w:t>2.3 Análisis de requerimientos</w:t>
      </w:r>
      <w:bookmarkEnd w:id="2745"/>
      <w:bookmarkEnd w:id="2746"/>
      <w:bookmarkEnd w:id="2863"/>
      <w:bookmarkEnd w:id="2864"/>
    </w:p>
    <w:p w14:paraId="735478D5" w14:textId="62C10640" w:rsidR="00327275" w:rsidRDefault="00327275" w:rsidP="00327275">
      <w:pPr>
        <w:spacing w:before="240"/>
        <w:rPr>
          <w:rFonts w:cs="Times New Roman"/>
          <w:szCs w:val="24"/>
        </w:rPr>
      </w:pPr>
      <w:r>
        <w:rPr>
          <w:rFonts w:cs="Times New Roman"/>
          <w:szCs w:val="24"/>
        </w:rPr>
        <w:t>Los requerimientos funcionales son las soluciones que debe cumplir el prototipo para cubrir los objetivos generales.</w:t>
      </w:r>
    </w:p>
    <w:p w14:paraId="4987CD64" w14:textId="61B77918" w:rsidR="00327275" w:rsidRPr="001F7ECF" w:rsidRDefault="00716A7E" w:rsidP="00327275">
      <w:pPr>
        <w:spacing w:before="240" w:after="240"/>
        <w:rPr>
          <w:rFonts w:cs="Times New Roman"/>
          <w:szCs w:val="24"/>
        </w:rPr>
      </w:pPr>
      <w:r w:rsidRPr="001F7ECF">
        <w:rPr>
          <w:rFonts w:cs="Times New Roman"/>
          <w:szCs w:val="24"/>
        </w:rPr>
        <w:t>El origen de los requerimientos del prototipo, derivan por una parte del aumento de la población de adultos mayores, las vulnerabilidades que presentan, brindando herramientas que faciliten su cuidado y atención, sin descuidar las actividades que el jefe del hogar debe realizar para solventar los gastos, está a su vez debe tener un precio accesible.</w:t>
      </w:r>
    </w:p>
    <w:p w14:paraId="33BF7252" w14:textId="73B75F0D" w:rsidR="00663BDA" w:rsidRDefault="00716A7E" w:rsidP="00663BDA">
      <w:pPr>
        <w:spacing w:after="240"/>
        <w:rPr>
          <w:rFonts w:cs="Times New Roman"/>
          <w:szCs w:val="24"/>
        </w:rPr>
      </w:pPr>
      <w:r w:rsidRPr="001F7ECF">
        <w:rPr>
          <w:rFonts w:cs="Times New Roman"/>
          <w:szCs w:val="24"/>
        </w:rPr>
        <w:t>La problemática se identificó de informes nacionales e internacionales dedicados al estudio del núcleo familiar, aumento de la población, el riesgo y capacidades diferentes que presentan las personas de la tercera edad y el uso del tiempo de hombres y mujeres de edad avanzada. Los informes fueron obtenidos de organizaciones como OMS, INEGI y Banco Mundial.</w:t>
      </w:r>
    </w:p>
    <w:p w14:paraId="3CD562EB" w14:textId="35B5FD48" w:rsidR="00716A7E" w:rsidRPr="00EE199F" w:rsidRDefault="00716A7E" w:rsidP="009D20B1">
      <w:pPr>
        <w:pStyle w:val="Prrafodelista"/>
        <w:numPr>
          <w:ilvl w:val="0"/>
          <w:numId w:val="25"/>
        </w:numPr>
        <w:spacing w:before="240" w:after="240"/>
        <w:rPr>
          <w:rFonts w:cs="Times New Roman"/>
          <w:b/>
          <w:szCs w:val="24"/>
        </w:rPr>
      </w:pPr>
      <w:r w:rsidRPr="00EE199F">
        <w:rPr>
          <w:rFonts w:cs="Times New Roman"/>
          <w:b/>
          <w:szCs w:val="24"/>
        </w:rPr>
        <w:t>Requerimientos funcionales</w:t>
      </w:r>
      <w:r w:rsidR="00EE199F" w:rsidRPr="00EE199F">
        <w:rPr>
          <w:rFonts w:cs="Times New Roman"/>
          <w:b/>
          <w:szCs w:val="24"/>
        </w:rPr>
        <w:t>:</w:t>
      </w:r>
    </w:p>
    <w:p w14:paraId="088DEBA8" w14:textId="194E1C14" w:rsidR="009D20B1" w:rsidRPr="00327275" w:rsidRDefault="00327275" w:rsidP="009D20B1">
      <w:pPr>
        <w:ind w:firstLine="0"/>
        <w:rPr>
          <w:rFonts w:cs="Times New Roman"/>
          <w:szCs w:val="24"/>
        </w:rPr>
      </w:pPr>
      <w:r w:rsidRPr="00327275">
        <w:rPr>
          <w:rFonts w:cs="Times New Roman"/>
          <w:szCs w:val="24"/>
        </w:rPr>
        <w:t>A continuación</w:t>
      </w:r>
      <w:r w:rsidR="00B07902">
        <w:rPr>
          <w:rFonts w:cs="Times New Roman"/>
          <w:szCs w:val="24"/>
        </w:rPr>
        <w:t>,</w:t>
      </w:r>
      <w:r w:rsidRPr="00327275">
        <w:rPr>
          <w:rFonts w:cs="Times New Roman"/>
          <w:szCs w:val="24"/>
        </w:rPr>
        <w:t xml:space="preserve"> se muestran los requerimientos funcionales:</w:t>
      </w:r>
    </w:p>
    <w:p w14:paraId="2B23E383" w14:textId="77777777" w:rsidR="009D20B1" w:rsidRPr="00EE199F" w:rsidRDefault="009D20B1" w:rsidP="00EE199F">
      <w:pPr>
        <w:pStyle w:val="Prrafodelista"/>
        <w:ind w:firstLine="0"/>
        <w:rPr>
          <w:rFonts w:cs="Times New Roman"/>
          <w:szCs w:val="24"/>
        </w:rPr>
      </w:pPr>
    </w:p>
    <w:tbl>
      <w:tblPr>
        <w:tblStyle w:val="Tablaconcuadrcula"/>
        <w:tblW w:w="10031" w:type="dxa"/>
        <w:tblLook w:val="04A0" w:firstRow="1" w:lastRow="0" w:firstColumn="1" w:lastColumn="0" w:noHBand="0" w:noVBand="1"/>
      </w:tblPr>
      <w:tblGrid>
        <w:gridCol w:w="1339"/>
        <w:gridCol w:w="1933"/>
        <w:gridCol w:w="6759"/>
      </w:tblGrid>
      <w:tr w:rsidR="00716A7E" w:rsidRPr="00D62846" w14:paraId="70F746FE" w14:textId="77777777" w:rsidTr="00D62846">
        <w:trPr>
          <w:trHeight w:val="276"/>
        </w:trPr>
        <w:tc>
          <w:tcPr>
            <w:tcW w:w="0" w:type="auto"/>
            <w:vAlign w:val="center"/>
          </w:tcPr>
          <w:p w14:paraId="6140A567" w14:textId="77777777" w:rsidR="00716A7E" w:rsidRPr="00D62846" w:rsidRDefault="00716A7E" w:rsidP="00AB0B49">
            <w:pPr>
              <w:ind w:right="-36" w:firstLine="0"/>
              <w:jc w:val="center"/>
              <w:rPr>
                <w:rFonts w:cs="Times New Roman"/>
                <w:b/>
                <w:sz w:val="20"/>
                <w:szCs w:val="24"/>
              </w:rPr>
            </w:pPr>
            <w:r w:rsidRPr="00D62846">
              <w:rPr>
                <w:rFonts w:cs="Times New Roman"/>
                <w:b/>
                <w:sz w:val="20"/>
                <w:szCs w:val="24"/>
              </w:rPr>
              <w:t>Identificador</w:t>
            </w:r>
          </w:p>
        </w:tc>
        <w:tc>
          <w:tcPr>
            <w:tcW w:w="0" w:type="auto"/>
            <w:vAlign w:val="center"/>
          </w:tcPr>
          <w:p w14:paraId="08164247" w14:textId="77777777" w:rsidR="00716A7E" w:rsidRPr="00D62846" w:rsidRDefault="00716A7E" w:rsidP="00AB0B49">
            <w:pPr>
              <w:ind w:right="0" w:firstLine="0"/>
              <w:jc w:val="center"/>
              <w:rPr>
                <w:rFonts w:cs="Times New Roman"/>
                <w:b/>
                <w:sz w:val="20"/>
                <w:szCs w:val="24"/>
              </w:rPr>
            </w:pPr>
            <w:r w:rsidRPr="00D62846">
              <w:rPr>
                <w:rFonts w:cs="Times New Roman"/>
                <w:b/>
                <w:sz w:val="20"/>
                <w:szCs w:val="24"/>
              </w:rPr>
              <w:t>Nombre</w:t>
            </w:r>
          </w:p>
        </w:tc>
        <w:tc>
          <w:tcPr>
            <w:tcW w:w="0" w:type="auto"/>
            <w:vAlign w:val="center"/>
          </w:tcPr>
          <w:p w14:paraId="58F959CF" w14:textId="77777777" w:rsidR="00716A7E" w:rsidRPr="00D62846" w:rsidRDefault="00716A7E" w:rsidP="00AB0B49">
            <w:pPr>
              <w:ind w:right="0" w:firstLine="0"/>
              <w:jc w:val="center"/>
              <w:rPr>
                <w:rFonts w:cs="Times New Roman"/>
                <w:b/>
                <w:sz w:val="20"/>
                <w:szCs w:val="24"/>
              </w:rPr>
            </w:pPr>
            <w:r w:rsidRPr="00D62846">
              <w:rPr>
                <w:rFonts w:cs="Times New Roman"/>
                <w:b/>
                <w:sz w:val="20"/>
                <w:szCs w:val="24"/>
              </w:rPr>
              <w:t>Descripción</w:t>
            </w:r>
          </w:p>
        </w:tc>
      </w:tr>
      <w:tr w:rsidR="00716A7E" w:rsidRPr="00D62846" w14:paraId="4191131C" w14:textId="77777777" w:rsidTr="00D62846">
        <w:trPr>
          <w:trHeight w:val="276"/>
        </w:trPr>
        <w:tc>
          <w:tcPr>
            <w:tcW w:w="0" w:type="auto"/>
            <w:vAlign w:val="center"/>
          </w:tcPr>
          <w:p w14:paraId="596B7496"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RF1</w:t>
            </w:r>
          </w:p>
        </w:tc>
        <w:tc>
          <w:tcPr>
            <w:tcW w:w="0" w:type="auto"/>
            <w:vAlign w:val="center"/>
          </w:tcPr>
          <w:p w14:paraId="0A647124"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Alimentar el prototipo</w:t>
            </w:r>
          </w:p>
        </w:tc>
        <w:tc>
          <w:tcPr>
            <w:tcW w:w="0" w:type="auto"/>
            <w:vAlign w:val="center"/>
          </w:tcPr>
          <w:p w14:paraId="4A5532F7" w14:textId="77777777" w:rsidR="00716A7E" w:rsidRPr="00D62846" w:rsidRDefault="00716A7E" w:rsidP="00750A35">
            <w:pPr>
              <w:ind w:right="0" w:firstLine="0"/>
              <w:rPr>
                <w:rFonts w:cs="Times New Roman"/>
                <w:sz w:val="20"/>
                <w:szCs w:val="24"/>
              </w:rPr>
            </w:pPr>
            <w:r w:rsidRPr="00D62846">
              <w:rPr>
                <w:rFonts w:cs="Times New Roman"/>
                <w:sz w:val="20"/>
                <w:szCs w:val="24"/>
              </w:rPr>
              <w:t>Alimentar el prototipo con 3v o 5v.</w:t>
            </w:r>
          </w:p>
        </w:tc>
      </w:tr>
      <w:tr w:rsidR="00716A7E" w:rsidRPr="00D62846" w14:paraId="69CBA996" w14:textId="77777777" w:rsidTr="00D62846">
        <w:trPr>
          <w:trHeight w:val="1120"/>
        </w:trPr>
        <w:tc>
          <w:tcPr>
            <w:tcW w:w="0" w:type="auto"/>
            <w:vAlign w:val="center"/>
          </w:tcPr>
          <w:p w14:paraId="7596E9CB"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RF2</w:t>
            </w:r>
          </w:p>
        </w:tc>
        <w:tc>
          <w:tcPr>
            <w:tcW w:w="0" w:type="auto"/>
            <w:vAlign w:val="center"/>
          </w:tcPr>
          <w:p w14:paraId="3993FBAB"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Configuración del prototipo</w:t>
            </w:r>
          </w:p>
        </w:tc>
        <w:tc>
          <w:tcPr>
            <w:tcW w:w="0" w:type="auto"/>
            <w:vAlign w:val="center"/>
          </w:tcPr>
          <w:p w14:paraId="7D2AB0C0" w14:textId="0FD3D5E7" w:rsidR="00716A7E" w:rsidRPr="00D62846" w:rsidRDefault="00716A7E" w:rsidP="00750A35">
            <w:pPr>
              <w:ind w:right="0" w:firstLine="0"/>
              <w:rPr>
                <w:rFonts w:cs="Times New Roman"/>
                <w:sz w:val="20"/>
                <w:szCs w:val="24"/>
              </w:rPr>
            </w:pPr>
            <w:r w:rsidRPr="00D62846">
              <w:rPr>
                <w:rFonts w:cs="Times New Roman"/>
                <w:sz w:val="20"/>
                <w:szCs w:val="24"/>
              </w:rPr>
              <w:t>Configurar las características del usuario directo en el microcontrolador así como la frecuencia de lecturas que s</w:t>
            </w:r>
            <w:r w:rsidR="002C623F" w:rsidRPr="00D62846">
              <w:rPr>
                <w:rFonts w:cs="Times New Roman"/>
                <w:sz w:val="20"/>
                <w:szCs w:val="24"/>
              </w:rPr>
              <w:t>e realizaran al usuario directo</w:t>
            </w:r>
            <w:r w:rsidRPr="00D62846">
              <w:rPr>
                <w:rFonts w:cs="Times New Roman"/>
                <w:sz w:val="20"/>
                <w:szCs w:val="24"/>
              </w:rPr>
              <w:t>.</w:t>
            </w:r>
          </w:p>
        </w:tc>
      </w:tr>
      <w:tr w:rsidR="00716A7E" w:rsidRPr="00D62846" w14:paraId="4F46D76C" w14:textId="77777777" w:rsidTr="00D62846">
        <w:trPr>
          <w:trHeight w:val="842"/>
        </w:trPr>
        <w:tc>
          <w:tcPr>
            <w:tcW w:w="0" w:type="auto"/>
            <w:vAlign w:val="center"/>
          </w:tcPr>
          <w:p w14:paraId="4535D8CD"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RF3</w:t>
            </w:r>
          </w:p>
        </w:tc>
        <w:tc>
          <w:tcPr>
            <w:tcW w:w="0" w:type="auto"/>
            <w:vAlign w:val="center"/>
          </w:tcPr>
          <w:p w14:paraId="3DCB0D3C" w14:textId="77777777" w:rsidR="00716A7E" w:rsidRPr="00D62846" w:rsidRDefault="00716A7E" w:rsidP="00AB0B49">
            <w:pPr>
              <w:tabs>
                <w:tab w:val="left" w:pos="2371"/>
              </w:tabs>
              <w:ind w:right="0" w:firstLine="0"/>
              <w:jc w:val="center"/>
              <w:rPr>
                <w:rFonts w:cs="Times New Roman"/>
                <w:sz w:val="20"/>
                <w:szCs w:val="24"/>
              </w:rPr>
            </w:pPr>
            <w:r w:rsidRPr="00D62846">
              <w:rPr>
                <w:rFonts w:cs="Times New Roman"/>
                <w:sz w:val="20"/>
                <w:szCs w:val="24"/>
              </w:rPr>
              <w:t>Lectura de datos</w:t>
            </w:r>
          </w:p>
        </w:tc>
        <w:tc>
          <w:tcPr>
            <w:tcW w:w="0" w:type="auto"/>
            <w:vAlign w:val="center"/>
          </w:tcPr>
          <w:p w14:paraId="31C78BB1" w14:textId="0C1180AE" w:rsidR="00716A7E" w:rsidRPr="00D62846" w:rsidRDefault="00B07902" w:rsidP="00750A35">
            <w:pPr>
              <w:ind w:right="0" w:firstLine="0"/>
              <w:rPr>
                <w:rFonts w:cs="Times New Roman"/>
                <w:sz w:val="20"/>
                <w:szCs w:val="24"/>
              </w:rPr>
            </w:pPr>
            <w:r>
              <w:rPr>
                <w:rFonts w:cs="Times New Roman"/>
                <w:sz w:val="20"/>
                <w:szCs w:val="24"/>
              </w:rPr>
              <w:t xml:space="preserve">Obtener las magnitudes </w:t>
            </w:r>
            <w:r w:rsidR="00716A7E" w:rsidRPr="00D62846">
              <w:rPr>
                <w:rFonts w:cs="Times New Roman"/>
                <w:sz w:val="20"/>
                <w:szCs w:val="24"/>
              </w:rPr>
              <w:t>medidas por el sensor de temperatura, ritmo cardiaco y acelerómetro.</w:t>
            </w:r>
          </w:p>
        </w:tc>
      </w:tr>
      <w:tr w:rsidR="00716A7E" w:rsidRPr="00D62846" w14:paraId="08C70FD4" w14:textId="77777777" w:rsidTr="00D62846">
        <w:trPr>
          <w:trHeight w:val="842"/>
        </w:trPr>
        <w:tc>
          <w:tcPr>
            <w:tcW w:w="0" w:type="auto"/>
            <w:vAlign w:val="center"/>
          </w:tcPr>
          <w:p w14:paraId="6BC32711"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RF4</w:t>
            </w:r>
          </w:p>
        </w:tc>
        <w:tc>
          <w:tcPr>
            <w:tcW w:w="0" w:type="auto"/>
            <w:vAlign w:val="center"/>
          </w:tcPr>
          <w:p w14:paraId="38BEB967"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Evaluación de la temperatura</w:t>
            </w:r>
          </w:p>
        </w:tc>
        <w:tc>
          <w:tcPr>
            <w:tcW w:w="0" w:type="auto"/>
            <w:vAlign w:val="center"/>
          </w:tcPr>
          <w:p w14:paraId="07DB7292" w14:textId="77777777" w:rsidR="00716A7E" w:rsidRPr="00D62846" w:rsidRDefault="00716A7E" w:rsidP="00750A35">
            <w:pPr>
              <w:ind w:right="0" w:firstLine="0"/>
              <w:rPr>
                <w:rFonts w:cs="Times New Roman"/>
                <w:sz w:val="20"/>
                <w:szCs w:val="24"/>
              </w:rPr>
            </w:pPr>
            <w:r w:rsidRPr="00D62846">
              <w:rPr>
                <w:rFonts w:cs="Times New Roman"/>
                <w:sz w:val="20"/>
                <w:szCs w:val="24"/>
              </w:rPr>
              <w:t>Verificar si la temperatura del usuario directo se encuentra entre 36.5°C y 37.2°C (de acuerdo a la OMS).</w:t>
            </w:r>
          </w:p>
        </w:tc>
      </w:tr>
      <w:tr w:rsidR="00716A7E" w:rsidRPr="00D62846" w14:paraId="48D38AB4" w14:textId="77777777" w:rsidTr="00D62846">
        <w:trPr>
          <w:trHeight w:val="1120"/>
        </w:trPr>
        <w:tc>
          <w:tcPr>
            <w:tcW w:w="0" w:type="auto"/>
            <w:vAlign w:val="center"/>
          </w:tcPr>
          <w:p w14:paraId="57B6E1C0"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RF5</w:t>
            </w:r>
          </w:p>
        </w:tc>
        <w:tc>
          <w:tcPr>
            <w:tcW w:w="0" w:type="auto"/>
            <w:vAlign w:val="center"/>
          </w:tcPr>
          <w:p w14:paraId="1DFF6343"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Evaluación de ritmo cardiaco</w:t>
            </w:r>
          </w:p>
        </w:tc>
        <w:tc>
          <w:tcPr>
            <w:tcW w:w="0" w:type="auto"/>
            <w:vAlign w:val="center"/>
          </w:tcPr>
          <w:p w14:paraId="698FB304" w14:textId="2D25B5CE" w:rsidR="00716A7E" w:rsidRPr="00D62846" w:rsidRDefault="00716A7E" w:rsidP="00750A35">
            <w:pPr>
              <w:ind w:right="0" w:firstLine="0"/>
              <w:rPr>
                <w:rFonts w:cs="Times New Roman"/>
                <w:sz w:val="20"/>
                <w:szCs w:val="24"/>
              </w:rPr>
            </w:pPr>
            <w:r w:rsidRPr="00D62846">
              <w:rPr>
                <w:rFonts w:cs="Times New Roman"/>
                <w:sz w:val="20"/>
                <w:szCs w:val="24"/>
              </w:rPr>
              <w:t>Verificar el ritmo cardiaco del usuario directo se encuentra en un rango</w:t>
            </w:r>
            <w:r w:rsidR="003250A7">
              <w:rPr>
                <w:rFonts w:cs="Times New Roman"/>
                <w:sz w:val="20"/>
                <w:szCs w:val="24"/>
              </w:rPr>
              <w:t xml:space="preserve"> aceptable de acuerdo a su edad</w:t>
            </w:r>
            <w:r w:rsidRPr="00D62846">
              <w:rPr>
                <w:rFonts w:cs="Times New Roman"/>
                <w:sz w:val="20"/>
                <w:szCs w:val="24"/>
              </w:rPr>
              <w:t xml:space="preserve"> (basadas en mediciones de instituciones médicas)</w:t>
            </w:r>
            <w:r w:rsidR="00327275">
              <w:rPr>
                <w:rFonts w:cs="Times New Roman"/>
                <w:sz w:val="20"/>
                <w:szCs w:val="24"/>
              </w:rPr>
              <w:t>.</w:t>
            </w:r>
          </w:p>
        </w:tc>
      </w:tr>
      <w:tr w:rsidR="00716A7E" w:rsidRPr="00D62846" w14:paraId="4DA790BD" w14:textId="77777777" w:rsidTr="00D62846">
        <w:trPr>
          <w:trHeight w:val="831"/>
        </w:trPr>
        <w:tc>
          <w:tcPr>
            <w:tcW w:w="0" w:type="auto"/>
            <w:vAlign w:val="center"/>
          </w:tcPr>
          <w:p w14:paraId="767CE498"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RF6</w:t>
            </w:r>
          </w:p>
        </w:tc>
        <w:tc>
          <w:tcPr>
            <w:tcW w:w="0" w:type="auto"/>
            <w:vAlign w:val="center"/>
          </w:tcPr>
          <w:p w14:paraId="305A86D1"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Evaluación de la aceleración</w:t>
            </w:r>
          </w:p>
        </w:tc>
        <w:tc>
          <w:tcPr>
            <w:tcW w:w="0" w:type="auto"/>
            <w:vAlign w:val="center"/>
          </w:tcPr>
          <w:p w14:paraId="1BF2D379" w14:textId="3ED405E3" w:rsidR="00716A7E" w:rsidRPr="00D62846" w:rsidRDefault="00716A7E" w:rsidP="00750A35">
            <w:pPr>
              <w:ind w:right="0" w:firstLine="0"/>
              <w:rPr>
                <w:rFonts w:cs="Times New Roman"/>
                <w:sz w:val="20"/>
                <w:szCs w:val="24"/>
              </w:rPr>
            </w:pPr>
            <w:r w:rsidRPr="00D62846">
              <w:rPr>
                <w:rFonts w:cs="Times New Roman"/>
                <w:sz w:val="20"/>
                <w:szCs w:val="24"/>
              </w:rPr>
              <w:t>Verificar si la magnitud arrojada por el acelerómetro es normal en u</w:t>
            </w:r>
            <w:r w:rsidR="00327275">
              <w:rPr>
                <w:rFonts w:cs="Times New Roman"/>
                <w:sz w:val="20"/>
                <w:szCs w:val="24"/>
              </w:rPr>
              <w:t>na persona de la tercera edad.</w:t>
            </w:r>
          </w:p>
        </w:tc>
      </w:tr>
      <w:tr w:rsidR="00716A7E" w:rsidRPr="00D62846" w14:paraId="1AC58B52" w14:textId="77777777" w:rsidTr="00D62846">
        <w:trPr>
          <w:trHeight w:val="842"/>
        </w:trPr>
        <w:tc>
          <w:tcPr>
            <w:tcW w:w="0" w:type="auto"/>
            <w:vAlign w:val="center"/>
          </w:tcPr>
          <w:p w14:paraId="30687CF3"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RF7</w:t>
            </w:r>
          </w:p>
        </w:tc>
        <w:tc>
          <w:tcPr>
            <w:tcW w:w="0" w:type="auto"/>
            <w:vAlign w:val="center"/>
          </w:tcPr>
          <w:p w14:paraId="338E4B66"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Emisión de alertas</w:t>
            </w:r>
          </w:p>
        </w:tc>
        <w:tc>
          <w:tcPr>
            <w:tcW w:w="0" w:type="auto"/>
            <w:vAlign w:val="center"/>
          </w:tcPr>
          <w:p w14:paraId="74EF48B7" w14:textId="09445D9A" w:rsidR="00716A7E" w:rsidRPr="00D62846" w:rsidRDefault="00716A7E" w:rsidP="00750A35">
            <w:pPr>
              <w:ind w:right="0" w:firstLine="0"/>
              <w:rPr>
                <w:rFonts w:cs="Times New Roman"/>
                <w:sz w:val="20"/>
                <w:szCs w:val="24"/>
              </w:rPr>
            </w:pPr>
            <w:r w:rsidRPr="00D62846">
              <w:rPr>
                <w:rFonts w:cs="Times New Roman"/>
                <w:sz w:val="20"/>
                <w:szCs w:val="24"/>
              </w:rPr>
              <w:t>Informar al usuario indirecto si los parámetros obtenidos han sobrepasado los rangos aceptables</w:t>
            </w:r>
            <w:r w:rsidR="00327275">
              <w:rPr>
                <w:rFonts w:cs="Times New Roman"/>
                <w:sz w:val="20"/>
                <w:szCs w:val="24"/>
              </w:rPr>
              <w:t>.</w:t>
            </w:r>
          </w:p>
        </w:tc>
      </w:tr>
      <w:tr w:rsidR="00716A7E" w:rsidRPr="00D62846" w14:paraId="19E491DA" w14:textId="77777777" w:rsidTr="00D62846">
        <w:trPr>
          <w:trHeight w:val="842"/>
        </w:trPr>
        <w:tc>
          <w:tcPr>
            <w:tcW w:w="0" w:type="auto"/>
            <w:vAlign w:val="center"/>
          </w:tcPr>
          <w:p w14:paraId="277E7F90"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RF8</w:t>
            </w:r>
          </w:p>
        </w:tc>
        <w:tc>
          <w:tcPr>
            <w:tcW w:w="0" w:type="auto"/>
            <w:vAlign w:val="center"/>
          </w:tcPr>
          <w:p w14:paraId="3AF088AF"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Prueba de comunicación</w:t>
            </w:r>
          </w:p>
        </w:tc>
        <w:tc>
          <w:tcPr>
            <w:tcW w:w="0" w:type="auto"/>
            <w:vAlign w:val="center"/>
          </w:tcPr>
          <w:p w14:paraId="38B88574" w14:textId="1EC7A554" w:rsidR="00716A7E" w:rsidRPr="00D62846" w:rsidRDefault="00716A7E" w:rsidP="00750A35">
            <w:pPr>
              <w:ind w:right="0" w:firstLine="0"/>
              <w:rPr>
                <w:rFonts w:cs="Times New Roman"/>
                <w:sz w:val="20"/>
                <w:szCs w:val="24"/>
              </w:rPr>
            </w:pPr>
            <w:r w:rsidRPr="00D62846">
              <w:rPr>
                <w:rFonts w:cs="Times New Roman"/>
                <w:sz w:val="20"/>
                <w:szCs w:val="24"/>
              </w:rPr>
              <w:t>Comprobar la comunicación entre los sensores y el microcontrolador, el dispositivo y la aplicación</w:t>
            </w:r>
            <w:r w:rsidR="00327275">
              <w:rPr>
                <w:rFonts w:cs="Times New Roman"/>
                <w:sz w:val="20"/>
                <w:szCs w:val="24"/>
              </w:rPr>
              <w:t>.</w:t>
            </w:r>
          </w:p>
        </w:tc>
      </w:tr>
      <w:tr w:rsidR="00716A7E" w:rsidRPr="00D62846" w14:paraId="0C60D36C" w14:textId="77777777" w:rsidTr="00D62846">
        <w:trPr>
          <w:trHeight w:val="555"/>
        </w:trPr>
        <w:tc>
          <w:tcPr>
            <w:tcW w:w="0" w:type="auto"/>
            <w:vAlign w:val="center"/>
          </w:tcPr>
          <w:p w14:paraId="70BC2272"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t>RF9</w:t>
            </w:r>
          </w:p>
        </w:tc>
        <w:tc>
          <w:tcPr>
            <w:tcW w:w="0" w:type="auto"/>
            <w:vAlign w:val="center"/>
          </w:tcPr>
          <w:p w14:paraId="7C826FD6"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Estado del usuario directo</w:t>
            </w:r>
          </w:p>
        </w:tc>
        <w:tc>
          <w:tcPr>
            <w:tcW w:w="0" w:type="auto"/>
            <w:vAlign w:val="center"/>
          </w:tcPr>
          <w:p w14:paraId="330971D5" w14:textId="77777777" w:rsidR="00716A7E" w:rsidRPr="00D62846" w:rsidRDefault="00716A7E" w:rsidP="00750A35">
            <w:pPr>
              <w:ind w:right="0" w:firstLine="0"/>
              <w:rPr>
                <w:rFonts w:cs="Times New Roman"/>
                <w:sz w:val="20"/>
                <w:szCs w:val="24"/>
              </w:rPr>
            </w:pPr>
            <w:r w:rsidRPr="00D62846">
              <w:rPr>
                <w:rFonts w:cs="Times New Roman"/>
                <w:sz w:val="20"/>
                <w:szCs w:val="24"/>
              </w:rPr>
              <w:t>Muestra la aplicación los últimos valores obtenidos por los sensores.</w:t>
            </w:r>
          </w:p>
        </w:tc>
      </w:tr>
      <w:tr w:rsidR="00716A7E" w:rsidRPr="00D62846" w14:paraId="3D04CC31" w14:textId="77777777" w:rsidTr="00D62846">
        <w:trPr>
          <w:trHeight w:val="565"/>
        </w:trPr>
        <w:tc>
          <w:tcPr>
            <w:tcW w:w="0" w:type="auto"/>
            <w:vAlign w:val="center"/>
          </w:tcPr>
          <w:p w14:paraId="799B7DF1" w14:textId="77777777" w:rsidR="00716A7E" w:rsidRPr="00D62846" w:rsidRDefault="00716A7E" w:rsidP="00AB0B49">
            <w:pPr>
              <w:ind w:right="-36" w:firstLine="0"/>
              <w:jc w:val="center"/>
              <w:rPr>
                <w:rFonts w:cs="Times New Roman"/>
                <w:sz w:val="20"/>
                <w:szCs w:val="24"/>
              </w:rPr>
            </w:pPr>
            <w:r w:rsidRPr="00D62846">
              <w:rPr>
                <w:rFonts w:cs="Times New Roman"/>
                <w:sz w:val="20"/>
                <w:szCs w:val="24"/>
              </w:rPr>
              <w:lastRenderedPageBreak/>
              <w:t>RF10</w:t>
            </w:r>
          </w:p>
        </w:tc>
        <w:tc>
          <w:tcPr>
            <w:tcW w:w="0" w:type="auto"/>
            <w:vAlign w:val="center"/>
          </w:tcPr>
          <w:p w14:paraId="5D3B9117" w14:textId="77777777" w:rsidR="00716A7E" w:rsidRPr="00D62846" w:rsidRDefault="00716A7E" w:rsidP="00AB0B49">
            <w:pPr>
              <w:ind w:right="0" w:firstLine="0"/>
              <w:jc w:val="center"/>
              <w:rPr>
                <w:rFonts w:cs="Times New Roman"/>
                <w:sz w:val="20"/>
                <w:szCs w:val="24"/>
              </w:rPr>
            </w:pPr>
            <w:r w:rsidRPr="00D62846">
              <w:rPr>
                <w:rFonts w:cs="Times New Roman"/>
                <w:sz w:val="20"/>
                <w:szCs w:val="24"/>
              </w:rPr>
              <w:t>Historial de variables</w:t>
            </w:r>
          </w:p>
        </w:tc>
        <w:tc>
          <w:tcPr>
            <w:tcW w:w="0" w:type="auto"/>
            <w:vAlign w:val="center"/>
          </w:tcPr>
          <w:p w14:paraId="513A1A03" w14:textId="77777777" w:rsidR="00716A7E" w:rsidRPr="00D62846" w:rsidRDefault="00716A7E" w:rsidP="00750A35">
            <w:pPr>
              <w:ind w:right="0" w:firstLine="0"/>
              <w:rPr>
                <w:rFonts w:cs="Times New Roman"/>
                <w:sz w:val="20"/>
                <w:szCs w:val="24"/>
              </w:rPr>
            </w:pPr>
            <w:r w:rsidRPr="00D62846">
              <w:rPr>
                <w:rFonts w:cs="Times New Roman"/>
                <w:sz w:val="20"/>
                <w:szCs w:val="24"/>
              </w:rPr>
              <w:t>Almacenar las lecturas obtenidas por los sensores.</w:t>
            </w:r>
          </w:p>
        </w:tc>
      </w:tr>
    </w:tbl>
    <w:p w14:paraId="44BA4408" w14:textId="3B66CDC5" w:rsidR="003D721E" w:rsidRDefault="00B07902">
      <w:pPr>
        <w:pStyle w:val="Descripcin"/>
      </w:pPr>
      <w:bookmarkStart w:id="2865" w:name="_Toc482747394"/>
      <w:r w:rsidRPr="00803B69">
        <w:t>Tabla 2</w:t>
      </w:r>
      <w:r w:rsidR="003D721E" w:rsidRPr="00803B69">
        <w:t>.</w:t>
      </w:r>
      <w:del w:id="2866" w:author="Tanya Hernández" w:date="2017-05-16T23:33:00Z">
        <w:r w:rsidR="003D721E" w:rsidRPr="00803B69" w:rsidDel="00FF2E83">
          <w:delText xml:space="preserve"> </w:delText>
        </w:r>
      </w:del>
      <w:r w:rsidR="003D721E" w:rsidRPr="00904827">
        <w:fldChar w:fldCharType="begin"/>
      </w:r>
      <w:r w:rsidR="003D721E" w:rsidRPr="00AD2FDE">
        <w:instrText xml:space="preserve"> SEQ Tabla_II. \* ROMAN </w:instrText>
      </w:r>
      <w:r w:rsidR="003D721E" w:rsidRPr="00904827">
        <w:rPr>
          <w:rPrChange w:id="2867" w:author="Tanya Hernández" w:date="2017-05-17T01:29:00Z">
            <w:rPr/>
          </w:rPrChange>
        </w:rPr>
        <w:fldChar w:fldCharType="separate"/>
      </w:r>
      <w:ins w:id="2868" w:author="Tanya Hernández" w:date="2017-05-21T21:21:00Z">
        <w:r w:rsidR="00604603">
          <w:t>IV</w:t>
        </w:r>
      </w:ins>
      <w:del w:id="2869" w:author="Tanya Hernández" w:date="2017-05-17T01:33:00Z">
        <w:r w:rsidR="005B2C04" w:rsidRPr="00803B69" w:rsidDel="00262C61">
          <w:delText>IV</w:delText>
        </w:r>
      </w:del>
      <w:r w:rsidR="003D721E" w:rsidRPr="00904827">
        <w:fldChar w:fldCharType="end"/>
      </w:r>
      <w:r w:rsidR="003D721E" w:rsidRPr="007171A6">
        <w:t xml:space="preserve"> Requerimientos funcionales.</w:t>
      </w:r>
      <w:bookmarkEnd w:id="2865"/>
    </w:p>
    <w:p w14:paraId="21C271E0" w14:textId="0DCD8FE6" w:rsidR="00EE199F" w:rsidRDefault="00716A7E">
      <w:pPr>
        <w:pStyle w:val="Prrafodelista"/>
        <w:numPr>
          <w:ilvl w:val="0"/>
          <w:numId w:val="25"/>
        </w:numPr>
        <w:rPr>
          <w:rFonts w:cs="Times New Roman"/>
          <w:b/>
          <w:szCs w:val="24"/>
        </w:rPr>
        <w:pPrChange w:id="2870" w:author="Tanya Hernández" w:date="2017-05-21T21:03:00Z">
          <w:pPr>
            <w:pStyle w:val="Prrafodelista"/>
            <w:numPr>
              <w:numId w:val="25"/>
            </w:numPr>
            <w:spacing w:after="240"/>
            <w:ind w:hanging="360"/>
          </w:pPr>
        </w:pPrChange>
      </w:pPr>
      <w:r w:rsidRPr="00EE199F">
        <w:rPr>
          <w:rFonts w:cs="Times New Roman"/>
          <w:b/>
          <w:szCs w:val="24"/>
        </w:rPr>
        <w:t>Requerimientos no funcionales</w:t>
      </w:r>
      <w:r w:rsidR="00EE199F" w:rsidRPr="00EE199F">
        <w:rPr>
          <w:rFonts w:cs="Times New Roman"/>
          <w:b/>
          <w:szCs w:val="24"/>
        </w:rPr>
        <w:t>:</w:t>
      </w:r>
    </w:p>
    <w:p w14:paraId="79DF50F6" w14:textId="00A92C34" w:rsidR="00327275" w:rsidRPr="00327275" w:rsidRDefault="00327275">
      <w:pPr>
        <w:spacing w:after="240"/>
        <w:rPr>
          <w:rFonts w:cs="Times New Roman"/>
          <w:szCs w:val="24"/>
        </w:rPr>
        <w:pPrChange w:id="2871" w:author="Tanya Hernández" w:date="2017-05-21T21:02:00Z">
          <w:pPr>
            <w:spacing w:after="240"/>
            <w:ind w:firstLine="0"/>
          </w:pPr>
        </w:pPrChange>
      </w:pPr>
      <w:r w:rsidRPr="00327275">
        <w:rPr>
          <w:rFonts w:cs="Times New Roman"/>
          <w:szCs w:val="24"/>
        </w:rPr>
        <w:t>Los requerimientos no funcionales no tienen que ver con los objetivos generales de manera directa, pero no se involucran con las funciones primordiales del prototipo</w:t>
      </w:r>
      <w:r>
        <w:rPr>
          <w:rFonts w:cs="Times New Roman"/>
          <w:szCs w:val="24"/>
        </w:rPr>
        <w:t>, y se identificaron los siguientes:</w:t>
      </w:r>
    </w:p>
    <w:tbl>
      <w:tblPr>
        <w:tblStyle w:val="Tablaconcuadrcula"/>
        <w:tblW w:w="10140" w:type="dxa"/>
        <w:tblLook w:val="04A0" w:firstRow="1" w:lastRow="0" w:firstColumn="1" w:lastColumn="0" w:noHBand="0" w:noVBand="1"/>
        <w:tblPrChange w:id="2872" w:author="Tanya Hernández" w:date="2017-05-21T20:14:00Z">
          <w:tblPr>
            <w:tblStyle w:val="Tablaconcuadrcula"/>
            <w:tblW w:w="10031" w:type="dxa"/>
            <w:tblLook w:val="04A0" w:firstRow="1" w:lastRow="0" w:firstColumn="1" w:lastColumn="0" w:noHBand="0" w:noVBand="1"/>
          </w:tblPr>
        </w:tblPrChange>
      </w:tblPr>
      <w:tblGrid>
        <w:gridCol w:w="1339"/>
        <w:gridCol w:w="2046"/>
        <w:gridCol w:w="6755"/>
        <w:tblGridChange w:id="2873">
          <w:tblGrid>
            <w:gridCol w:w="1339"/>
            <w:gridCol w:w="2035"/>
            <w:gridCol w:w="6657"/>
          </w:tblGrid>
        </w:tblGridChange>
      </w:tblGrid>
      <w:tr w:rsidR="00716A7E" w:rsidRPr="00D62846" w14:paraId="7602893B" w14:textId="77777777" w:rsidTr="00AA6DCA">
        <w:trPr>
          <w:trHeight w:val="217"/>
          <w:trPrChange w:id="2874" w:author="Tanya Hernández" w:date="2017-05-21T20:14:00Z">
            <w:trPr>
              <w:trHeight w:val="229"/>
            </w:trPr>
          </w:trPrChange>
        </w:trPr>
        <w:tc>
          <w:tcPr>
            <w:tcW w:w="0" w:type="auto"/>
            <w:vAlign w:val="center"/>
            <w:tcPrChange w:id="2875" w:author="Tanya Hernández" w:date="2017-05-21T20:14:00Z">
              <w:tcPr>
                <w:tcW w:w="0" w:type="auto"/>
                <w:vAlign w:val="center"/>
              </w:tcPr>
            </w:tcPrChange>
          </w:tcPr>
          <w:p w14:paraId="0A5C5A4B" w14:textId="77777777" w:rsidR="00716A7E" w:rsidRPr="00D62846" w:rsidRDefault="00716A7E" w:rsidP="0005370A">
            <w:pPr>
              <w:ind w:right="-36" w:firstLine="0"/>
              <w:jc w:val="center"/>
              <w:rPr>
                <w:rFonts w:cs="Times New Roman"/>
                <w:b/>
                <w:sz w:val="20"/>
                <w:szCs w:val="24"/>
              </w:rPr>
            </w:pPr>
            <w:r w:rsidRPr="00D62846">
              <w:rPr>
                <w:rFonts w:cs="Times New Roman"/>
                <w:b/>
                <w:sz w:val="20"/>
                <w:szCs w:val="24"/>
              </w:rPr>
              <w:t>Identificador</w:t>
            </w:r>
          </w:p>
        </w:tc>
        <w:tc>
          <w:tcPr>
            <w:tcW w:w="0" w:type="auto"/>
            <w:vAlign w:val="center"/>
            <w:tcPrChange w:id="2876" w:author="Tanya Hernández" w:date="2017-05-21T20:14:00Z">
              <w:tcPr>
                <w:tcW w:w="0" w:type="auto"/>
                <w:vAlign w:val="center"/>
              </w:tcPr>
            </w:tcPrChange>
          </w:tcPr>
          <w:p w14:paraId="1400990F" w14:textId="77777777" w:rsidR="00716A7E" w:rsidRPr="00D62846" w:rsidRDefault="00716A7E" w:rsidP="0005370A">
            <w:pPr>
              <w:ind w:right="106" w:firstLine="0"/>
              <w:jc w:val="center"/>
              <w:rPr>
                <w:rFonts w:cs="Times New Roman"/>
                <w:b/>
                <w:sz w:val="20"/>
                <w:szCs w:val="24"/>
              </w:rPr>
            </w:pPr>
            <w:r w:rsidRPr="00D62846">
              <w:rPr>
                <w:rFonts w:cs="Times New Roman"/>
                <w:b/>
                <w:sz w:val="20"/>
                <w:szCs w:val="24"/>
              </w:rPr>
              <w:t>Nombre</w:t>
            </w:r>
          </w:p>
        </w:tc>
        <w:tc>
          <w:tcPr>
            <w:tcW w:w="0" w:type="auto"/>
            <w:vAlign w:val="center"/>
            <w:tcPrChange w:id="2877" w:author="Tanya Hernández" w:date="2017-05-21T20:14:00Z">
              <w:tcPr>
                <w:tcW w:w="0" w:type="auto"/>
                <w:vAlign w:val="center"/>
              </w:tcPr>
            </w:tcPrChange>
          </w:tcPr>
          <w:p w14:paraId="75FC958F" w14:textId="77777777" w:rsidR="00716A7E" w:rsidRPr="00D62846" w:rsidRDefault="00716A7E" w:rsidP="0005370A">
            <w:pPr>
              <w:ind w:right="150" w:firstLine="0"/>
              <w:jc w:val="center"/>
              <w:rPr>
                <w:rFonts w:cs="Times New Roman"/>
                <w:b/>
                <w:sz w:val="20"/>
                <w:szCs w:val="24"/>
              </w:rPr>
            </w:pPr>
            <w:r w:rsidRPr="00D62846">
              <w:rPr>
                <w:rFonts w:cs="Times New Roman"/>
                <w:b/>
                <w:sz w:val="20"/>
                <w:szCs w:val="24"/>
              </w:rPr>
              <w:t>Descripción</w:t>
            </w:r>
          </w:p>
        </w:tc>
      </w:tr>
      <w:tr w:rsidR="00716A7E" w:rsidRPr="00D62846" w14:paraId="0307D26E" w14:textId="77777777" w:rsidTr="00AA6DCA">
        <w:trPr>
          <w:trHeight w:val="208"/>
          <w:trPrChange w:id="2878" w:author="Tanya Hernández" w:date="2017-05-21T20:14:00Z">
            <w:trPr>
              <w:trHeight w:val="219"/>
            </w:trPr>
          </w:trPrChange>
        </w:trPr>
        <w:tc>
          <w:tcPr>
            <w:tcW w:w="0" w:type="auto"/>
            <w:vAlign w:val="center"/>
            <w:tcPrChange w:id="2879" w:author="Tanya Hernández" w:date="2017-05-21T20:14:00Z">
              <w:tcPr>
                <w:tcW w:w="0" w:type="auto"/>
                <w:vAlign w:val="center"/>
              </w:tcPr>
            </w:tcPrChange>
          </w:tcPr>
          <w:p w14:paraId="5A57870E" w14:textId="77777777" w:rsidR="00716A7E" w:rsidRPr="00D62846" w:rsidRDefault="00716A7E" w:rsidP="0005370A">
            <w:pPr>
              <w:ind w:right="-36" w:firstLine="0"/>
              <w:jc w:val="center"/>
              <w:rPr>
                <w:rFonts w:cs="Times New Roman"/>
                <w:sz w:val="20"/>
                <w:szCs w:val="24"/>
              </w:rPr>
            </w:pPr>
            <w:r w:rsidRPr="00D62846">
              <w:rPr>
                <w:rFonts w:cs="Times New Roman"/>
                <w:sz w:val="20"/>
                <w:szCs w:val="24"/>
              </w:rPr>
              <w:t>RNF1</w:t>
            </w:r>
          </w:p>
        </w:tc>
        <w:tc>
          <w:tcPr>
            <w:tcW w:w="0" w:type="auto"/>
            <w:vAlign w:val="center"/>
            <w:tcPrChange w:id="2880" w:author="Tanya Hernández" w:date="2017-05-21T20:14:00Z">
              <w:tcPr>
                <w:tcW w:w="0" w:type="auto"/>
                <w:vAlign w:val="center"/>
              </w:tcPr>
            </w:tcPrChange>
          </w:tcPr>
          <w:p w14:paraId="6AE51035" w14:textId="77777777" w:rsidR="00716A7E" w:rsidRPr="00D62846" w:rsidRDefault="00716A7E" w:rsidP="0005370A">
            <w:pPr>
              <w:ind w:right="106" w:firstLine="0"/>
              <w:jc w:val="center"/>
              <w:rPr>
                <w:rFonts w:cs="Times New Roman"/>
                <w:sz w:val="20"/>
                <w:szCs w:val="24"/>
              </w:rPr>
            </w:pPr>
            <w:r w:rsidRPr="00D62846">
              <w:rPr>
                <w:rFonts w:cs="Times New Roman"/>
                <w:sz w:val="20"/>
                <w:szCs w:val="24"/>
              </w:rPr>
              <w:t>Costo</w:t>
            </w:r>
          </w:p>
        </w:tc>
        <w:tc>
          <w:tcPr>
            <w:tcW w:w="0" w:type="auto"/>
            <w:vAlign w:val="center"/>
            <w:tcPrChange w:id="2881" w:author="Tanya Hernández" w:date="2017-05-21T20:14:00Z">
              <w:tcPr>
                <w:tcW w:w="0" w:type="auto"/>
                <w:vAlign w:val="center"/>
              </w:tcPr>
            </w:tcPrChange>
          </w:tcPr>
          <w:p w14:paraId="70AB9F36" w14:textId="77777777" w:rsidR="00716A7E" w:rsidRPr="00D62846" w:rsidRDefault="00716A7E" w:rsidP="00D62846">
            <w:pPr>
              <w:ind w:right="150" w:firstLine="0"/>
              <w:rPr>
                <w:rFonts w:cs="Times New Roman"/>
                <w:sz w:val="20"/>
                <w:szCs w:val="24"/>
              </w:rPr>
            </w:pPr>
            <w:r w:rsidRPr="00D62846">
              <w:rPr>
                <w:rFonts w:cs="Times New Roman"/>
                <w:sz w:val="20"/>
                <w:szCs w:val="24"/>
              </w:rPr>
              <w:t>El costo debe ser accesible para el usuario final.</w:t>
            </w:r>
          </w:p>
        </w:tc>
      </w:tr>
      <w:tr w:rsidR="00716A7E" w:rsidRPr="00D62846" w14:paraId="56690150" w14:textId="77777777" w:rsidTr="00AA6DCA">
        <w:trPr>
          <w:trHeight w:val="217"/>
          <w:trPrChange w:id="2882" w:author="Tanya Hernández" w:date="2017-05-21T20:14:00Z">
            <w:trPr>
              <w:trHeight w:val="229"/>
            </w:trPr>
          </w:trPrChange>
        </w:trPr>
        <w:tc>
          <w:tcPr>
            <w:tcW w:w="0" w:type="auto"/>
            <w:vAlign w:val="center"/>
            <w:tcPrChange w:id="2883" w:author="Tanya Hernández" w:date="2017-05-21T20:14:00Z">
              <w:tcPr>
                <w:tcW w:w="0" w:type="auto"/>
                <w:vAlign w:val="center"/>
              </w:tcPr>
            </w:tcPrChange>
          </w:tcPr>
          <w:p w14:paraId="5E208A85" w14:textId="77777777" w:rsidR="00716A7E" w:rsidRPr="00D62846" w:rsidRDefault="00716A7E" w:rsidP="0005370A">
            <w:pPr>
              <w:ind w:right="-36" w:firstLine="0"/>
              <w:jc w:val="center"/>
              <w:rPr>
                <w:rFonts w:cs="Times New Roman"/>
                <w:sz w:val="20"/>
                <w:szCs w:val="24"/>
              </w:rPr>
            </w:pPr>
            <w:r w:rsidRPr="00D62846">
              <w:rPr>
                <w:rFonts w:cs="Times New Roman"/>
                <w:sz w:val="20"/>
                <w:szCs w:val="24"/>
              </w:rPr>
              <w:t>RNF2</w:t>
            </w:r>
          </w:p>
        </w:tc>
        <w:tc>
          <w:tcPr>
            <w:tcW w:w="0" w:type="auto"/>
            <w:vAlign w:val="center"/>
            <w:tcPrChange w:id="2884" w:author="Tanya Hernández" w:date="2017-05-21T20:14:00Z">
              <w:tcPr>
                <w:tcW w:w="0" w:type="auto"/>
                <w:vAlign w:val="center"/>
              </w:tcPr>
            </w:tcPrChange>
          </w:tcPr>
          <w:p w14:paraId="216EF1E1" w14:textId="77777777" w:rsidR="00716A7E" w:rsidRPr="00D62846" w:rsidRDefault="00716A7E" w:rsidP="0005370A">
            <w:pPr>
              <w:ind w:right="106" w:firstLine="0"/>
              <w:jc w:val="center"/>
              <w:rPr>
                <w:rFonts w:cs="Times New Roman"/>
                <w:sz w:val="20"/>
                <w:szCs w:val="24"/>
              </w:rPr>
            </w:pPr>
            <w:r w:rsidRPr="00D62846">
              <w:rPr>
                <w:rFonts w:cs="Times New Roman"/>
                <w:sz w:val="20"/>
                <w:szCs w:val="24"/>
              </w:rPr>
              <w:t>Interfaz</w:t>
            </w:r>
          </w:p>
        </w:tc>
        <w:tc>
          <w:tcPr>
            <w:tcW w:w="0" w:type="auto"/>
            <w:vAlign w:val="center"/>
            <w:tcPrChange w:id="2885" w:author="Tanya Hernández" w:date="2017-05-21T20:14:00Z">
              <w:tcPr>
                <w:tcW w:w="0" w:type="auto"/>
                <w:vAlign w:val="center"/>
              </w:tcPr>
            </w:tcPrChange>
          </w:tcPr>
          <w:p w14:paraId="3841FBE3" w14:textId="77777777" w:rsidR="00716A7E" w:rsidRPr="00D62846" w:rsidRDefault="00716A7E" w:rsidP="00D62846">
            <w:pPr>
              <w:ind w:right="150" w:firstLine="0"/>
              <w:rPr>
                <w:rFonts w:cs="Times New Roman"/>
                <w:sz w:val="20"/>
                <w:szCs w:val="24"/>
              </w:rPr>
            </w:pPr>
            <w:r w:rsidRPr="00D62846">
              <w:rPr>
                <w:rFonts w:cs="Times New Roman"/>
                <w:sz w:val="20"/>
                <w:szCs w:val="24"/>
              </w:rPr>
              <w:t>La interfaz debe ser amigable para el usuario.</w:t>
            </w:r>
          </w:p>
        </w:tc>
      </w:tr>
      <w:tr w:rsidR="00716A7E" w:rsidRPr="00D62846" w14:paraId="6CABF256" w14:textId="77777777" w:rsidTr="00AA6DCA">
        <w:trPr>
          <w:trHeight w:val="425"/>
          <w:trPrChange w:id="2886" w:author="Tanya Hernández" w:date="2017-05-21T20:14:00Z">
            <w:trPr>
              <w:trHeight w:val="448"/>
            </w:trPr>
          </w:trPrChange>
        </w:trPr>
        <w:tc>
          <w:tcPr>
            <w:tcW w:w="0" w:type="auto"/>
            <w:vAlign w:val="center"/>
            <w:tcPrChange w:id="2887" w:author="Tanya Hernández" w:date="2017-05-21T20:14:00Z">
              <w:tcPr>
                <w:tcW w:w="0" w:type="auto"/>
                <w:vAlign w:val="center"/>
              </w:tcPr>
            </w:tcPrChange>
          </w:tcPr>
          <w:p w14:paraId="15644FB4" w14:textId="77777777" w:rsidR="00716A7E" w:rsidRPr="00D62846" w:rsidRDefault="00716A7E" w:rsidP="0005370A">
            <w:pPr>
              <w:ind w:right="-36" w:firstLine="0"/>
              <w:jc w:val="center"/>
              <w:rPr>
                <w:rFonts w:cs="Times New Roman"/>
                <w:sz w:val="20"/>
                <w:szCs w:val="24"/>
              </w:rPr>
            </w:pPr>
            <w:r w:rsidRPr="00D62846">
              <w:rPr>
                <w:rFonts w:cs="Times New Roman"/>
                <w:sz w:val="20"/>
                <w:szCs w:val="24"/>
              </w:rPr>
              <w:t>RFN3</w:t>
            </w:r>
          </w:p>
        </w:tc>
        <w:tc>
          <w:tcPr>
            <w:tcW w:w="0" w:type="auto"/>
            <w:vAlign w:val="center"/>
            <w:tcPrChange w:id="2888" w:author="Tanya Hernández" w:date="2017-05-21T20:14:00Z">
              <w:tcPr>
                <w:tcW w:w="0" w:type="auto"/>
                <w:vAlign w:val="center"/>
              </w:tcPr>
            </w:tcPrChange>
          </w:tcPr>
          <w:p w14:paraId="4452669C" w14:textId="77777777" w:rsidR="00716A7E" w:rsidRPr="00D62846" w:rsidRDefault="00716A7E" w:rsidP="0005370A">
            <w:pPr>
              <w:ind w:right="106" w:firstLine="0"/>
              <w:jc w:val="center"/>
              <w:rPr>
                <w:rFonts w:cs="Times New Roman"/>
                <w:sz w:val="20"/>
                <w:szCs w:val="24"/>
              </w:rPr>
            </w:pPr>
            <w:r w:rsidRPr="00D62846">
              <w:rPr>
                <w:rFonts w:cs="Times New Roman"/>
                <w:sz w:val="20"/>
                <w:szCs w:val="24"/>
              </w:rPr>
              <w:t>Alimentación del prototipo</w:t>
            </w:r>
          </w:p>
        </w:tc>
        <w:tc>
          <w:tcPr>
            <w:tcW w:w="0" w:type="auto"/>
            <w:vAlign w:val="center"/>
            <w:tcPrChange w:id="2889" w:author="Tanya Hernández" w:date="2017-05-21T20:14:00Z">
              <w:tcPr>
                <w:tcW w:w="0" w:type="auto"/>
                <w:vAlign w:val="center"/>
              </w:tcPr>
            </w:tcPrChange>
          </w:tcPr>
          <w:p w14:paraId="28374DAF" w14:textId="61CB45B6" w:rsidR="00716A7E" w:rsidRPr="00D62846" w:rsidRDefault="00716A7E" w:rsidP="00D62846">
            <w:pPr>
              <w:ind w:right="150" w:firstLine="0"/>
              <w:rPr>
                <w:rFonts w:cs="Times New Roman"/>
                <w:sz w:val="20"/>
                <w:szCs w:val="24"/>
              </w:rPr>
            </w:pPr>
            <w:r w:rsidRPr="00D62846">
              <w:rPr>
                <w:rFonts w:cs="Times New Roman"/>
                <w:sz w:val="20"/>
                <w:szCs w:val="24"/>
              </w:rPr>
              <w:t>El prototipo debe tener un consumo mínimo de energía</w:t>
            </w:r>
          </w:p>
        </w:tc>
      </w:tr>
      <w:tr w:rsidR="00716A7E" w:rsidRPr="00D62846" w14:paraId="1DF1269C" w14:textId="77777777" w:rsidTr="00AA6DCA">
        <w:trPr>
          <w:trHeight w:val="217"/>
          <w:trPrChange w:id="2890" w:author="Tanya Hernández" w:date="2017-05-21T20:14:00Z">
            <w:trPr>
              <w:trHeight w:val="229"/>
            </w:trPr>
          </w:trPrChange>
        </w:trPr>
        <w:tc>
          <w:tcPr>
            <w:tcW w:w="0" w:type="auto"/>
            <w:vAlign w:val="center"/>
            <w:tcPrChange w:id="2891" w:author="Tanya Hernández" w:date="2017-05-21T20:14:00Z">
              <w:tcPr>
                <w:tcW w:w="0" w:type="auto"/>
                <w:vAlign w:val="center"/>
              </w:tcPr>
            </w:tcPrChange>
          </w:tcPr>
          <w:p w14:paraId="1B7CBD30" w14:textId="77777777" w:rsidR="00716A7E" w:rsidRPr="00D62846" w:rsidRDefault="00716A7E" w:rsidP="0005370A">
            <w:pPr>
              <w:ind w:right="-36" w:firstLine="0"/>
              <w:jc w:val="center"/>
              <w:rPr>
                <w:rFonts w:cs="Times New Roman"/>
                <w:sz w:val="20"/>
                <w:szCs w:val="24"/>
              </w:rPr>
            </w:pPr>
            <w:r w:rsidRPr="00D62846">
              <w:rPr>
                <w:rFonts w:cs="Times New Roman"/>
                <w:sz w:val="20"/>
                <w:szCs w:val="24"/>
              </w:rPr>
              <w:t>RFN4</w:t>
            </w:r>
          </w:p>
        </w:tc>
        <w:tc>
          <w:tcPr>
            <w:tcW w:w="0" w:type="auto"/>
            <w:vAlign w:val="center"/>
            <w:tcPrChange w:id="2892" w:author="Tanya Hernández" w:date="2017-05-21T20:14:00Z">
              <w:tcPr>
                <w:tcW w:w="0" w:type="auto"/>
                <w:vAlign w:val="center"/>
              </w:tcPr>
            </w:tcPrChange>
          </w:tcPr>
          <w:p w14:paraId="1B729C4D" w14:textId="77777777" w:rsidR="00716A7E" w:rsidRPr="00D62846" w:rsidRDefault="00716A7E" w:rsidP="0005370A">
            <w:pPr>
              <w:ind w:right="106" w:firstLine="0"/>
              <w:jc w:val="center"/>
              <w:rPr>
                <w:rFonts w:cs="Times New Roman"/>
                <w:sz w:val="20"/>
                <w:szCs w:val="24"/>
              </w:rPr>
            </w:pPr>
            <w:r w:rsidRPr="00D62846">
              <w:rPr>
                <w:rFonts w:cs="Times New Roman"/>
                <w:sz w:val="20"/>
                <w:szCs w:val="24"/>
              </w:rPr>
              <w:t>Confort del prototipo</w:t>
            </w:r>
          </w:p>
        </w:tc>
        <w:tc>
          <w:tcPr>
            <w:tcW w:w="0" w:type="auto"/>
            <w:vAlign w:val="center"/>
            <w:tcPrChange w:id="2893" w:author="Tanya Hernández" w:date="2017-05-21T20:14:00Z">
              <w:tcPr>
                <w:tcW w:w="0" w:type="auto"/>
                <w:vAlign w:val="center"/>
              </w:tcPr>
            </w:tcPrChange>
          </w:tcPr>
          <w:p w14:paraId="16E302DA" w14:textId="77777777" w:rsidR="00716A7E" w:rsidRPr="00D62846" w:rsidRDefault="00716A7E" w:rsidP="00D62846">
            <w:pPr>
              <w:ind w:right="150" w:firstLine="0"/>
              <w:rPr>
                <w:rFonts w:cs="Times New Roman"/>
                <w:sz w:val="20"/>
                <w:szCs w:val="24"/>
              </w:rPr>
            </w:pPr>
            <w:r w:rsidRPr="00D62846">
              <w:rPr>
                <w:rFonts w:cs="Times New Roman"/>
                <w:sz w:val="20"/>
                <w:szCs w:val="24"/>
              </w:rPr>
              <w:t>El dispositivo no debe ser incómodo para el usuario directo.</w:t>
            </w:r>
          </w:p>
        </w:tc>
      </w:tr>
      <w:tr w:rsidR="00716A7E" w:rsidRPr="00D62846" w14:paraId="6F7321C0" w14:textId="77777777" w:rsidTr="00AA6DCA">
        <w:trPr>
          <w:trHeight w:val="425"/>
          <w:trPrChange w:id="2894" w:author="Tanya Hernández" w:date="2017-05-21T20:14:00Z">
            <w:trPr>
              <w:trHeight w:val="448"/>
            </w:trPr>
          </w:trPrChange>
        </w:trPr>
        <w:tc>
          <w:tcPr>
            <w:tcW w:w="0" w:type="auto"/>
            <w:vAlign w:val="center"/>
            <w:tcPrChange w:id="2895" w:author="Tanya Hernández" w:date="2017-05-21T20:14:00Z">
              <w:tcPr>
                <w:tcW w:w="0" w:type="auto"/>
                <w:vAlign w:val="center"/>
              </w:tcPr>
            </w:tcPrChange>
          </w:tcPr>
          <w:p w14:paraId="4762F81A" w14:textId="77777777" w:rsidR="00716A7E" w:rsidRPr="00D62846" w:rsidRDefault="00716A7E" w:rsidP="0005370A">
            <w:pPr>
              <w:ind w:right="-36" w:firstLine="0"/>
              <w:jc w:val="center"/>
              <w:rPr>
                <w:rFonts w:cs="Times New Roman"/>
                <w:sz w:val="20"/>
                <w:szCs w:val="24"/>
              </w:rPr>
            </w:pPr>
            <w:r w:rsidRPr="00D62846">
              <w:rPr>
                <w:rFonts w:cs="Times New Roman"/>
                <w:sz w:val="20"/>
                <w:szCs w:val="24"/>
              </w:rPr>
              <w:t>RFN5</w:t>
            </w:r>
          </w:p>
        </w:tc>
        <w:tc>
          <w:tcPr>
            <w:tcW w:w="0" w:type="auto"/>
            <w:vAlign w:val="center"/>
            <w:tcPrChange w:id="2896" w:author="Tanya Hernández" w:date="2017-05-21T20:14:00Z">
              <w:tcPr>
                <w:tcW w:w="0" w:type="auto"/>
                <w:vAlign w:val="center"/>
              </w:tcPr>
            </w:tcPrChange>
          </w:tcPr>
          <w:p w14:paraId="3AD4D796" w14:textId="77777777" w:rsidR="00716A7E" w:rsidRPr="00D62846" w:rsidRDefault="00716A7E" w:rsidP="0005370A">
            <w:pPr>
              <w:ind w:right="106" w:firstLine="0"/>
              <w:jc w:val="center"/>
              <w:rPr>
                <w:rFonts w:cs="Times New Roman"/>
                <w:sz w:val="20"/>
                <w:szCs w:val="24"/>
              </w:rPr>
            </w:pPr>
            <w:r w:rsidRPr="00D62846">
              <w:rPr>
                <w:rFonts w:cs="Times New Roman"/>
                <w:sz w:val="20"/>
                <w:szCs w:val="24"/>
              </w:rPr>
              <w:t>Estabilidad</w:t>
            </w:r>
          </w:p>
        </w:tc>
        <w:tc>
          <w:tcPr>
            <w:tcW w:w="0" w:type="auto"/>
            <w:vAlign w:val="center"/>
            <w:tcPrChange w:id="2897" w:author="Tanya Hernández" w:date="2017-05-21T20:14:00Z">
              <w:tcPr>
                <w:tcW w:w="0" w:type="auto"/>
                <w:vAlign w:val="center"/>
              </w:tcPr>
            </w:tcPrChange>
          </w:tcPr>
          <w:p w14:paraId="125F5CAD" w14:textId="77777777" w:rsidR="00716A7E" w:rsidRPr="00D62846" w:rsidRDefault="00716A7E" w:rsidP="00D62846">
            <w:pPr>
              <w:ind w:right="150" w:firstLine="0"/>
              <w:rPr>
                <w:rFonts w:cs="Times New Roman"/>
                <w:sz w:val="20"/>
                <w:szCs w:val="24"/>
              </w:rPr>
            </w:pPr>
            <w:r w:rsidRPr="00D62846">
              <w:rPr>
                <w:rFonts w:cs="Times New Roman"/>
                <w:sz w:val="20"/>
                <w:szCs w:val="24"/>
              </w:rPr>
              <w:t>El prototipo debe ser constante al tiempo que debe emitir las mediciones, conforme se haya configurado la frecuencia de estás.</w:t>
            </w:r>
          </w:p>
        </w:tc>
      </w:tr>
    </w:tbl>
    <w:p w14:paraId="2EE2B8D7" w14:textId="05EAB6B4" w:rsidR="00716A7E" w:rsidRPr="0005370A" w:rsidRDefault="00B07902">
      <w:pPr>
        <w:pStyle w:val="Descripcin"/>
      </w:pPr>
      <w:bookmarkStart w:id="2898" w:name="_Toc482747395"/>
      <w:r w:rsidRPr="00803B69">
        <w:t>Tabla 2</w:t>
      </w:r>
      <w:r w:rsidR="007C1511" w:rsidRPr="00803B69">
        <w:t>.</w:t>
      </w:r>
      <w:del w:id="2899" w:author="Tanya Hernández" w:date="2017-05-16T23:33:00Z">
        <w:r w:rsidR="007C1511" w:rsidRPr="00803B69" w:rsidDel="00FF2E83">
          <w:delText xml:space="preserve"> </w:delText>
        </w:r>
      </w:del>
      <w:r w:rsidR="007C1511" w:rsidRPr="00904827">
        <w:fldChar w:fldCharType="begin"/>
      </w:r>
      <w:r w:rsidR="007C1511" w:rsidRPr="00AD2FDE">
        <w:instrText xml:space="preserve"> SEQ Tabla_II. \* ROMAN </w:instrText>
      </w:r>
      <w:r w:rsidR="007C1511" w:rsidRPr="00904827">
        <w:rPr>
          <w:rPrChange w:id="2900" w:author="Tanya Hernández" w:date="2017-05-17T01:30:00Z">
            <w:rPr/>
          </w:rPrChange>
        </w:rPr>
        <w:fldChar w:fldCharType="separate"/>
      </w:r>
      <w:ins w:id="2901" w:author="Tanya Hernández" w:date="2017-05-21T21:21:00Z">
        <w:r w:rsidR="00604603">
          <w:t>V</w:t>
        </w:r>
      </w:ins>
      <w:del w:id="2902" w:author="Tanya Hernández" w:date="2017-05-17T01:33:00Z">
        <w:r w:rsidR="005B2C04" w:rsidRPr="00803B69" w:rsidDel="00262C61">
          <w:delText>V</w:delText>
        </w:r>
      </w:del>
      <w:r w:rsidR="007C1511" w:rsidRPr="00904827">
        <w:fldChar w:fldCharType="end"/>
      </w:r>
      <w:r w:rsidR="007C1511" w:rsidRPr="003B6440">
        <w:t xml:space="preserve"> Requerimientos no funcionales.</w:t>
      </w:r>
      <w:bookmarkEnd w:id="2898"/>
    </w:p>
    <w:p w14:paraId="76C412FC" w14:textId="524F2802" w:rsidR="00EE199F" w:rsidRPr="0005370A" w:rsidRDefault="00EE199F" w:rsidP="0005370A">
      <w:pPr>
        <w:pStyle w:val="Prrafodelista"/>
        <w:numPr>
          <w:ilvl w:val="0"/>
          <w:numId w:val="25"/>
        </w:numPr>
        <w:spacing w:after="240"/>
        <w:rPr>
          <w:rFonts w:cs="Times New Roman"/>
          <w:b/>
          <w:szCs w:val="24"/>
        </w:rPr>
      </w:pPr>
      <w:r w:rsidRPr="00EE199F">
        <w:rPr>
          <w:rFonts w:cs="Times New Roman"/>
          <w:b/>
          <w:szCs w:val="24"/>
        </w:rPr>
        <w:t>Actores del sistema:</w:t>
      </w:r>
    </w:p>
    <w:p w14:paraId="7F84A6A4" w14:textId="77777777" w:rsidR="00EE199F" w:rsidRPr="00EE199F" w:rsidRDefault="00EE199F" w:rsidP="00EE199F">
      <w:pPr>
        <w:rPr>
          <w:rFonts w:cs="Times New Roman"/>
          <w:szCs w:val="24"/>
        </w:rPr>
      </w:pPr>
      <w:r w:rsidRPr="00EE199F">
        <w:rPr>
          <w:rFonts w:cs="Times New Roman"/>
          <w:szCs w:val="24"/>
        </w:rPr>
        <w:t>1.</w:t>
      </w:r>
      <w:r w:rsidRPr="00EE199F">
        <w:rPr>
          <w:rFonts w:cs="Times New Roman"/>
          <w:szCs w:val="24"/>
        </w:rPr>
        <w:tab/>
      </w:r>
      <w:r w:rsidRPr="0005370A">
        <w:rPr>
          <w:rFonts w:cs="Times New Roman"/>
          <w:b/>
          <w:szCs w:val="24"/>
        </w:rPr>
        <w:t>Usuario Directo</w:t>
      </w:r>
      <w:r w:rsidRPr="00EE199F">
        <w:rPr>
          <w:rFonts w:cs="Times New Roman"/>
          <w:szCs w:val="24"/>
        </w:rPr>
        <w:t>: es la persona portadora del dispositivo, a la cual se estará monitoreando y de quien se obtendrán las lecturas de: temperatura, ritmo cardiaco y caídas.</w:t>
      </w:r>
    </w:p>
    <w:p w14:paraId="0AB42F68" w14:textId="41BEB0C7" w:rsidR="00716A7E" w:rsidRPr="0005370A" w:rsidRDefault="00EE199F" w:rsidP="0005370A">
      <w:pPr>
        <w:spacing w:after="240"/>
        <w:rPr>
          <w:rFonts w:cs="Times New Roman"/>
          <w:szCs w:val="24"/>
        </w:rPr>
      </w:pPr>
      <w:r w:rsidRPr="00EE199F">
        <w:rPr>
          <w:rFonts w:cs="Times New Roman"/>
          <w:szCs w:val="24"/>
        </w:rPr>
        <w:t>2.</w:t>
      </w:r>
      <w:r w:rsidRPr="00EE199F">
        <w:rPr>
          <w:rFonts w:cs="Times New Roman"/>
          <w:szCs w:val="24"/>
        </w:rPr>
        <w:tab/>
      </w:r>
      <w:r w:rsidRPr="0005370A">
        <w:rPr>
          <w:rFonts w:cs="Times New Roman"/>
          <w:b/>
          <w:szCs w:val="24"/>
        </w:rPr>
        <w:t>Usuario Indirecto</w:t>
      </w:r>
      <w:r w:rsidRPr="00EE199F">
        <w:rPr>
          <w:rFonts w:cs="Times New Roman"/>
          <w:szCs w:val="24"/>
        </w:rPr>
        <w:t>: es la persona que tendrá acceso a la aplicación móvil y a quien se le harán las notificaciones en caso de que el usuario directo necesite algún tipo de ayuda.</w:t>
      </w:r>
    </w:p>
    <w:p w14:paraId="528324AC" w14:textId="77777777" w:rsidR="004C765A" w:rsidRDefault="004C765A" w:rsidP="00803B69">
      <w:pPr>
        <w:pStyle w:val="Ttulo2"/>
      </w:pPr>
      <w:bookmarkStart w:id="2903" w:name="_Toc462693457"/>
      <w:bookmarkStart w:id="2904" w:name="_Toc462913308"/>
      <w:bookmarkStart w:id="2905" w:name="_Toc480316131"/>
      <w:bookmarkStart w:id="2906" w:name="_Toc483160356"/>
      <w:r>
        <w:t>2.4 Reglas de negocio</w:t>
      </w:r>
      <w:bookmarkEnd w:id="2903"/>
      <w:bookmarkEnd w:id="2904"/>
      <w:bookmarkEnd w:id="2905"/>
      <w:bookmarkEnd w:id="2906"/>
    </w:p>
    <w:p w14:paraId="1B76AF53" w14:textId="60819ADB" w:rsidR="00E22AF9" w:rsidRPr="001F7ECF" w:rsidRDefault="005404FA" w:rsidP="00D62846">
      <w:pPr>
        <w:rPr>
          <w:rFonts w:cs="Times New Roman"/>
          <w:szCs w:val="24"/>
        </w:rPr>
      </w:pPr>
      <w:r w:rsidRPr="000D36F0">
        <w:rPr>
          <w:rFonts w:cs="Times New Roman"/>
          <w:szCs w:val="24"/>
        </w:rPr>
        <w:t>Al identificar</w:t>
      </w:r>
      <w:r w:rsidR="00E22AF9" w:rsidRPr="000D36F0">
        <w:rPr>
          <w:rFonts w:cs="Times New Roman"/>
          <w:szCs w:val="24"/>
        </w:rPr>
        <w:t xml:space="preserve"> las reglas de negocio que el proyecto</w:t>
      </w:r>
      <w:r w:rsidRPr="000D36F0">
        <w:rPr>
          <w:rFonts w:cs="Times New Roman"/>
          <w:szCs w:val="24"/>
        </w:rPr>
        <w:t xml:space="preserve"> pretende cumplir, entendiéndolas y poniéndolas en marcha se irán cubriendo los aspectos principales de dicho proyecto y de esta manera se lograr</w:t>
      </w:r>
      <w:r w:rsidR="009D20B1">
        <w:rPr>
          <w:rFonts w:cs="Times New Roman"/>
          <w:szCs w:val="24"/>
        </w:rPr>
        <w:t>á</w:t>
      </w:r>
      <w:r w:rsidRPr="000D36F0">
        <w:rPr>
          <w:rFonts w:cs="Times New Roman"/>
          <w:szCs w:val="24"/>
        </w:rPr>
        <w:t xml:space="preserve"> el </w:t>
      </w:r>
      <w:r w:rsidR="00CC6D33" w:rsidRPr="000D36F0">
        <w:rPr>
          <w:rFonts w:cs="Times New Roman"/>
          <w:szCs w:val="24"/>
        </w:rPr>
        <w:t>objetivo principal</w:t>
      </w:r>
      <w:r w:rsidR="00E22AF9" w:rsidRPr="000D36F0">
        <w:rPr>
          <w:rFonts w:cs="Times New Roman"/>
          <w:szCs w:val="24"/>
        </w:rPr>
        <w:t>.</w:t>
      </w:r>
    </w:p>
    <w:p w14:paraId="08782CA1"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Informar cuando la magnitud de temperatura del usuario directo salga del rango comprendido entre 36.5°C a 37.2°C.</w:t>
      </w:r>
    </w:p>
    <w:p w14:paraId="0554D404"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Notificar cuando el usuario presente una caída.</w:t>
      </w:r>
    </w:p>
    <w:p w14:paraId="2256416C"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Comunicar si el usuario directo presenta una frecuencia cardíaca que ponga en riesgo su salud.</w:t>
      </w:r>
    </w:p>
    <w:p w14:paraId="621886E7"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El prototipo debe Identificar cuando las variables medidas salgan del rango estimado.</w:t>
      </w:r>
    </w:p>
    <w:p w14:paraId="61FC2E5F"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El prototipo no debe ser invasivo para el usuario directo.</w:t>
      </w:r>
    </w:p>
    <w:p w14:paraId="228BE647"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La respuesta del prototipo hacia el usuario indirecto debe ser en tiempo real.</w:t>
      </w:r>
    </w:p>
    <w:p w14:paraId="6C0DFD9E"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La comunicación debe ser inalámbrica entre el dispositivo y la aplicación.</w:t>
      </w:r>
    </w:p>
    <w:p w14:paraId="6FC78FB4"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El dispositivo a utilizar por el usuario directo debe ser lo más pequeño posible.</w:t>
      </w:r>
    </w:p>
    <w:p w14:paraId="55E0EF97"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La aplicación móvil deberá estar disponible para cualquier sistema operativo móvil.</w:t>
      </w:r>
    </w:p>
    <w:p w14:paraId="31544FCB" w14:textId="77777777" w:rsidR="00716A7E" w:rsidRPr="001F7ECF"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El costo del prototipo debe ser accesible para el usuario.</w:t>
      </w:r>
    </w:p>
    <w:p w14:paraId="0FBEED6F" w14:textId="23E06402" w:rsidR="007D45EA" w:rsidRPr="0005370A" w:rsidRDefault="00716A7E" w:rsidP="00D62846">
      <w:pPr>
        <w:pStyle w:val="Prrafodelista"/>
        <w:numPr>
          <w:ilvl w:val="0"/>
          <w:numId w:val="24"/>
        </w:numPr>
        <w:spacing w:after="160" w:line="259" w:lineRule="auto"/>
        <w:ind w:firstLine="284"/>
        <w:rPr>
          <w:rFonts w:cs="Times New Roman"/>
          <w:b/>
          <w:szCs w:val="24"/>
        </w:rPr>
      </w:pPr>
      <w:r w:rsidRPr="001F7ECF">
        <w:rPr>
          <w:rFonts w:cs="Times New Roman"/>
          <w:szCs w:val="24"/>
        </w:rPr>
        <w:t>Los sensores utilizados en el dispositivo deben</w:t>
      </w:r>
      <w:r w:rsidR="0005370A">
        <w:rPr>
          <w:rFonts w:cs="Times New Roman"/>
          <w:szCs w:val="24"/>
        </w:rPr>
        <w:t xml:space="preserve"> tener una resolución aceptable.</w:t>
      </w:r>
    </w:p>
    <w:p w14:paraId="2AABE2FB" w14:textId="314CE258" w:rsidR="004C765A" w:rsidRDefault="00517176" w:rsidP="00803B69">
      <w:pPr>
        <w:pStyle w:val="Ttulo2"/>
      </w:pPr>
      <w:bookmarkStart w:id="2907" w:name="_Toc462693459"/>
      <w:bookmarkStart w:id="2908" w:name="_Toc462913310"/>
      <w:bookmarkStart w:id="2909" w:name="_Toc480316132"/>
      <w:bookmarkStart w:id="2910" w:name="_Toc483160357"/>
      <w:r>
        <w:lastRenderedPageBreak/>
        <w:t>2.5</w:t>
      </w:r>
      <w:r w:rsidR="004C765A">
        <w:t xml:space="preserve"> Análisis de factibilidad</w:t>
      </w:r>
      <w:bookmarkEnd w:id="2907"/>
      <w:bookmarkEnd w:id="2908"/>
      <w:bookmarkEnd w:id="2909"/>
      <w:bookmarkEnd w:id="2910"/>
    </w:p>
    <w:p w14:paraId="00F5B806" w14:textId="67047683" w:rsidR="0052295E" w:rsidRPr="0005370A" w:rsidRDefault="009A0CF9" w:rsidP="0005370A">
      <w:pPr>
        <w:spacing w:after="240"/>
        <w:rPr>
          <w:rFonts w:cs="Times New Roman"/>
          <w:szCs w:val="24"/>
        </w:rPr>
      </w:pPr>
      <w:r w:rsidRPr="000D36F0">
        <w:rPr>
          <w:rFonts w:cs="Times New Roman"/>
          <w:szCs w:val="24"/>
        </w:rPr>
        <w:t>A continuación</w:t>
      </w:r>
      <w:r w:rsidR="00B07902">
        <w:rPr>
          <w:rFonts w:cs="Times New Roman"/>
          <w:szCs w:val="24"/>
        </w:rPr>
        <w:t>,</w:t>
      </w:r>
      <w:r w:rsidRPr="000D36F0">
        <w:rPr>
          <w:rFonts w:cs="Times New Roman"/>
          <w:szCs w:val="24"/>
        </w:rPr>
        <w:t xml:space="preserve"> se describen los e</w:t>
      </w:r>
      <w:r w:rsidR="001D5E25" w:rsidRPr="000D36F0">
        <w:rPr>
          <w:rFonts w:cs="Times New Roman"/>
          <w:szCs w:val="24"/>
        </w:rPr>
        <w:t xml:space="preserve">studios de factibilidad: técnica, operacional y económica, </w:t>
      </w:r>
      <w:r w:rsidRPr="000D36F0">
        <w:rPr>
          <w:rFonts w:cs="Times New Roman"/>
          <w:szCs w:val="24"/>
        </w:rPr>
        <w:t xml:space="preserve">para </w:t>
      </w:r>
      <w:r w:rsidR="001D5E25" w:rsidRPr="000D36F0">
        <w:rPr>
          <w:rFonts w:cs="Times New Roman"/>
          <w:szCs w:val="24"/>
        </w:rPr>
        <w:t xml:space="preserve">contemplar los recursos humanos y materiales </w:t>
      </w:r>
      <w:r w:rsidRPr="000D36F0">
        <w:rPr>
          <w:rFonts w:cs="Times New Roman"/>
          <w:szCs w:val="24"/>
        </w:rPr>
        <w:t>necesarios para que dicho proyecto pueda desarrollarse e implantarse</w:t>
      </w:r>
      <w:r w:rsidR="00CC6D33" w:rsidRPr="000D36F0">
        <w:rPr>
          <w:rFonts w:cs="Times New Roman"/>
          <w:szCs w:val="24"/>
        </w:rPr>
        <w:t xml:space="preserve"> de igual manera se obtendrá </w:t>
      </w:r>
      <w:r w:rsidRPr="000D36F0">
        <w:rPr>
          <w:rFonts w:cs="Times New Roman"/>
          <w:szCs w:val="24"/>
        </w:rPr>
        <w:t xml:space="preserve">una estimación </w:t>
      </w:r>
      <w:r w:rsidR="001D5E25" w:rsidRPr="000D36F0">
        <w:rPr>
          <w:rFonts w:cs="Times New Roman"/>
          <w:szCs w:val="24"/>
        </w:rPr>
        <w:t>d</w:t>
      </w:r>
      <w:r w:rsidRPr="000D36F0">
        <w:rPr>
          <w:rFonts w:cs="Times New Roman"/>
          <w:szCs w:val="24"/>
        </w:rPr>
        <w:t>el costo real del proyecto para que pueda realizarse durante</w:t>
      </w:r>
      <w:r w:rsidR="00CC6D33" w:rsidRPr="000D36F0">
        <w:rPr>
          <w:rFonts w:cs="Times New Roman"/>
          <w:szCs w:val="24"/>
        </w:rPr>
        <w:t xml:space="preserve"> un periodo de</w:t>
      </w:r>
      <w:r w:rsidR="000D36F0" w:rsidRPr="000D36F0">
        <w:rPr>
          <w:rFonts w:cs="Times New Roman"/>
          <w:szCs w:val="24"/>
        </w:rPr>
        <w:t xml:space="preserve"> 10</w:t>
      </w:r>
      <w:r w:rsidRPr="000D36F0">
        <w:rPr>
          <w:rFonts w:cs="Times New Roman"/>
          <w:szCs w:val="24"/>
        </w:rPr>
        <w:t xml:space="preserve"> meses.</w:t>
      </w:r>
    </w:p>
    <w:p w14:paraId="7751D117" w14:textId="18CF69FA" w:rsidR="0005370A" w:rsidRPr="00CD7931" w:rsidRDefault="00517176" w:rsidP="00803B69">
      <w:pPr>
        <w:pStyle w:val="Ttulo3"/>
      </w:pPr>
      <w:bookmarkStart w:id="2911" w:name="_Toc480316133"/>
      <w:bookmarkStart w:id="2912" w:name="_Toc483160358"/>
      <w:r>
        <w:t>2.5</w:t>
      </w:r>
      <w:r w:rsidR="00E22AF9">
        <w:t>.</w:t>
      </w:r>
      <w:r w:rsidR="00CD7931">
        <w:t>1</w:t>
      </w:r>
      <w:r w:rsidR="00E22AF9">
        <w:t xml:space="preserve"> </w:t>
      </w:r>
      <w:r w:rsidR="00CD7931">
        <w:t>Análisis de factibilidad técnica.</w:t>
      </w:r>
      <w:bookmarkEnd w:id="2911"/>
      <w:bookmarkEnd w:id="2912"/>
    </w:p>
    <w:p w14:paraId="54CB53D2" w14:textId="0CB0BE5D" w:rsidR="00FF2E83" w:rsidRPr="00872FB5" w:rsidRDefault="007D45EA">
      <w:pPr>
        <w:rPr>
          <w:rFonts w:cs="Times New Roman"/>
          <w:szCs w:val="24"/>
        </w:rPr>
      </w:pPr>
      <w:r w:rsidRPr="007D45EA">
        <w:rPr>
          <w:rFonts w:cs="Times New Roman"/>
          <w:szCs w:val="24"/>
        </w:rPr>
        <w:t>En este apartado abordaremos los recursos de hardware y software necesarios para que el proyecto pueda desarrollarse e implantarse, tomando en cuenta que dichos recursos son necesarios para que el proyecto pueda funcionar de manera correcta.</w:t>
      </w:r>
    </w:p>
    <w:p w14:paraId="2B649D1A" w14:textId="77777777" w:rsidR="0052295E" w:rsidRDefault="0052295E">
      <w:pPr>
        <w:pStyle w:val="indicetablas"/>
      </w:pPr>
    </w:p>
    <w:tbl>
      <w:tblPr>
        <w:tblStyle w:val="TableNormal"/>
        <w:tblW w:w="967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ook w:val="04A0" w:firstRow="1" w:lastRow="0" w:firstColumn="1" w:lastColumn="0" w:noHBand="0" w:noVBand="1"/>
        <w:tblPrChange w:id="2913" w:author="Tanya Hernández" w:date="2017-05-21T21:03:00Z">
          <w:tblPr>
            <w:tblStyle w:val="TableNormal"/>
            <w:tblW w:w="9677"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ook w:val="04A0" w:firstRow="1" w:lastRow="0" w:firstColumn="1" w:lastColumn="0" w:noHBand="0" w:noVBand="1"/>
          </w:tblPr>
        </w:tblPrChange>
      </w:tblPr>
      <w:tblGrid>
        <w:gridCol w:w="4319"/>
        <w:gridCol w:w="1415"/>
        <w:gridCol w:w="3943"/>
        <w:tblGridChange w:id="2914">
          <w:tblGrid>
            <w:gridCol w:w="4072"/>
            <w:gridCol w:w="1415"/>
            <w:gridCol w:w="4190"/>
          </w:tblGrid>
        </w:tblGridChange>
      </w:tblGrid>
      <w:tr w:rsidR="0052295E" w:rsidRPr="00F51238" w14:paraId="08BE5579" w14:textId="77777777" w:rsidTr="00902924">
        <w:trPr>
          <w:trHeight w:val="260"/>
          <w:jc w:val="center"/>
          <w:trPrChange w:id="2915" w:author="Tanya Hernández" w:date="2017-05-21T21:03:00Z">
            <w:trPr>
              <w:trHeight w:val="260"/>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16"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DEBB3C1" w14:textId="35AF54E1" w:rsidR="0052295E" w:rsidRPr="00F51238" w:rsidRDefault="0052295E">
            <w:pPr>
              <w:pStyle w:val="indicetablas"/>
            </w:pPr>
            <w:r w:rsidRPr="00F51238">
              <w:rPr>
                <w:rStyle w:val="apple-converted-space"/>
                <w:b/>
                <w:bCs/>
                <w:sz w:val="20"/>
                <w:szCs w:val="24"/>
                <w:lang w:val="es-ES_tradnl"/>
              </w:rPr>
              <w:t>Recurso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17"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665BCDA0" w14:textId="77777777" w:rsidR="0052295E" w:rsidRPr="00F51238" w:rsidRDefault="0052295E">
            <w:pPr>
              <w:pStyle w:val="indicetablas"/>
            </w:pPr>
            <w:r w:rsidRPr="00F51238">
              <w:rPr>
                <w:rStyle w:val="apple-converted-space"/>
                <w:b/>
                <w:bCs/>
                <w:sz w:val="20"/>
                <w:szCs w:val="24"/>
                <w:lang w:val="es-ES_tradnl"/>
              </w:rPr>
              <w:t>Cantidad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18"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6AEC5D25" w14:textId="77777777" w:rsidR="0052295E" w:rsidRPr="00F51238" w:rsidRDefault="0052295E">
            <w:pPr>
              <w:pStyle w:val="indicetablas"/>
            </w:pPr>
            <w:r w:rsidRPr="00F51238">
              <w:t>Especificaciones</w:t>
            </w:r>
          </w:p>
        </w:tc>
      </w:tr>
      <w:tr w:rsidR="005C5A9D" w:rsidRPr="00F51238" w14:paraId="445FA3E9" w14:textId="77777777" w:rsidTr="00902924">
        <w:trPr>
          <w:trHeight w:val="521"/>
          <w:jc w:val="center"/>
          <w:trPrChange w:id="2919"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0"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13DAECBD" w14:textId="0FB0065D" w:rsidR="005C5A9D" w:rsidRPr="00F51238" w:rsidRDefault="005C5A9D">
            <w:pPr>
              <w:pStyle w:val="indicetablas"/>
              <w:rPr>
                <w:u w:val="single"/>
              </w:rPr>
            </w:pPr>
            <w:r w:rsidRPr="00F51238">
              <w:t>Dispositivo móvil, preferentemente Smartphone</w:t>
            </w:r>
            <w:r w:rsidR="002710FA" w:rsidRPr="00F51238">
              <w:t xml:space="preserve">, con acceso a internet y </w:t>
            </w:r>
            <w:r w:rsidR="009D20B1" w:rsidRPr="00F51238">
              <w:t>con sistema operativo Android.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1"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50B8D4F1" w14:textId="2ABDA4CD" w:rsidR="005C5A9D" w:rsidRPr="00F51238" w:rsidRDefault="009D20B1">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2"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5DCE09ED" w14:textId="7FEA3E9D" w:rsidR="005C5A9D" w:rsidRPr="00F51238" w:rsidRDefault="005C5A9D"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 xml:space="preserve">Este dispositivo se utilizará para </w:t>
            </w:r>
            <w:r w:rsidR="006425A2" w:rsidRPr="00F51238">
              <w:rPr>
                <w:rFonts w:eastAsia="Calibri" w:cs="Calibri"/>
                <w:color w:val="000000"/>
                <w:sz w:val="20"/>
                <w:szCs w:val="24"/>
                <w:u w:color="000000"/>
              </w:rPr>
              <w:t>recibir las alarmas o alertas en caso de que haya algún problema con el usuario directo.</w:t>
            </w:r>
          </w:p>
        </w:tc>
      </w:tr>
      <w:tr w:rsidR="00AF0764" w:rsidRPr="00F51238" w14:paraId="2AB63D4D" w14:textId="77777777" w:rsidTr="00902924">
        <w:trPr>
          <w:trHeight w:val="521"/>
          <w:jc w:val="center"/>
          <w:trPrChange w:id="2923"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4"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FE3FDDB" w14:textId="100A8E9D" w:rsidR="00AF0764" w:rsidRPr="00F51238" w:rsidRDefault="008C263A">
            <w:pPr>
              <w:pStyle w:val="indicetablas"/>
            </w:pPr>
            <w:r w:rsidRPr="00F51238">
              <w:t xml:space="preserve">Dispositivo </w:t>
            </w:r>
            <w:r w:rsidR="00AF0764" w:rsidRPr="00F51238">
              <w:t>Programador NOMADA.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5"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788E9179" w14:textId="6D625E49" w:rsidR="00AF0764" w:rsidRPr="00F51238" w:rsidRDefault="00AF0764">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6"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106FC3C6" w14:textId="72C748C4" w:rsidR="00AF0764" w:rsidRPr="00F51238" w:rsidRDefault="00AF0764"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Este programador se utilizará para programar el microcontrolador.</w:t>
            </w:r>
          </w:p>
        </w:tc>
      </w:tr>
      <w:tr w:rsidR="00AF0764" w:rsidRPr="00F51238" w14:paraId="5806C861" w14:textId="77777777" w:rsidTr="00902924">
        <w:trPr>
          <w:trHeight w:val="521"/>
          <w:jc w:val="center"/>
          <w:trPrChange w:id="2927"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8"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C88FBD9" w14:textId="61A825A9" w:rsidR="00AF0764" w:rsidRPr="00F51238" w:rsidRDefault="00564E83">
            <w:pPr>
              <w:pStyle w:val="indicetablas"/>
            </w:pPr>
            <w:r w:rsidRPr="00F51238">
              <w:t>Computadora</w:t>
            </w:r>
            <w:r w:rsidR="00AF0764" w:rsidRPr="00F51238">
              <w:t xml:space="preserve"> portátil</w:t>
            </w:r>
            <w:r w:rsidR="00312965" w:rsidRPr="00F51238">
              <w:t xml:space="preserve"> con procesador Intel Core i5, 8GB de Memoria RAM, disco duro de 1TB y pantalla LED de 14.0".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29"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3E3297A3" w14:textId="6E027295" w:rsidR="00AF0764" w:rsidRPr="00F51238" w:rsidRDefault="00AF0764">
            <w:pPr>
              <w:pStyle w:val="indicetablas"/>
              <w:rPr>
                <w:rStyle w:val="apple-converted-space"/>
                <w:sz w:val="20"/>
                <w:szCs w:val="24"/>
                <w:bdr w:val="none" w:sz="0" w:space="0" w:color="auto"/>
                <w:lang w:val="es-ES_tradnl"/>
              </w:rPr>
            </w:pPr>
            <w:r w:rsidRPr="00F51238">
              <w:rPr>
                <w:rStyle w:val="apple-converted-space"/>
                <w:sz w:val="20"/>
                <w:szCs w:val="24"/>
                <w:lang w:val="es-ES_tradnl"/>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0"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35F01FF5" w14:textId="4DB4210B" w:rsidR="00AF0764" w:rsidRPr="00F51238" w:rsidRDefault="00564E83"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Las computadoras serán utilizada</w:t>
            </w:r>
            <w:r w:rsidR="00AF0764" w:rsidRPr="00F51238">
              <w:rPr>
                <w:rFonts w:eastAsia="Calibri" w:cs="Calibri"/>
                <w:color w:val="000000"/>
                <w:sz w:val="20"/>
                <w:szCs w:val="24"/>
                <w:u w:color="000000"/>
              </w:rPr>
              <w:t>s por los desarrolladores para crear y programar las aplicaciones necesarias para el proyecto.</w:t>
            </w:r>
          </w:p>
        </w:tc>
      </w:tr>
      <w:tr w:rsidR="009D20B1" w:rsidRPr="00F51238" w14:paraId="5D1EBF69" w14:textId="77777777" w:rsidTr="00902924">
        <w:trPr>
          <w:trHeight w:val="521"/>
          <w:jc w:val="center"/>
          <w:trPrChange w:id="2931"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2"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60F6B23D" w14:textId="3C4551B2" w:rsidR="009D20B1" w:rsidRPr="00F51238" w:rsidRDefault="009D20B1">
            <w:pPr>
              <w:pStyle w:val="indicetablas"/>
            </w:pPr>
            <w:r w:rsidRPr="00F51238">
              <w:t xml:space="preserve">Sensor de temperatura </w:t>
            </w:r>
            <w:r w:rsidR="00805626" w:rsidRPr="00F51238">
              <w:rPr>
                <w:rFonts w:cs="Times New Roman"/>
              </w:rPr>
              <w:t>MLX9061.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3"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7320C1C6" w14:textId="6DFA054C" w:rsidR="009D20B1" w:rsidRPr="00F51238" w:rsidRDefault="009D20B1">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4"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AB6AD2F" w14:textId="2FFBB0AE" w:rsidR="009D20B1" w:rsidRPr="00F51238" w:rsidRDefault="009D20B1"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 xml:space="preserve">Este sensor se </w:t>
            </w:r>
            <w:r w:rsidR="00F51238" w:rsidRPr="00F51238">
              <w:rPr>
                <w:rFonts w:eastAsia="Calibri" w:cs="Calibri"/>
                <w:color w:val="000000"/>
                <w:sz w:val="20"/>
                <w:szCs w:val="24"/>
                <w:u w:color="000000"/>
              </w:rPr>
              <w:t>utilizará</w:t>
            </w:r>
            <w:r w:rsidRPr="00F51238">
              <w:rPr>
                <w:rFonts w:eastAsia="Calibri" w:cs="Calibri"/>
                <w:color w:val="000000"/>
                <w:sz w:val="20"/>
                <w:szCs w:val="24"/>
                <w:u w:color="000000"/>
              </w:rPr>
              <w:t>, para medir la temperatura del usuario.</w:t>
            </w:r>
          </w:p>
        </w:tc>
      </w:tr>
      <w:tr w:rsidR="009D20B1" w:rsidRPr="00F51238" w14:paraId="11C50CB0" w14:textId="77777777" w:rsidTr="00902924">
        <w:trPr>
          <w:trHeight w:val="521"/>
          <w:jc w:val="center"/>
          <w:trPrChange w:id="2935"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6"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1CA7EB96" w14:textId="38FCB41D" w:rsidR="009D20B1" w:rsidRPr="00F51238" w:rsidRDefault="009D20B1">
            <w:pPr>
              <w:pStyle w:val="indicetablas"/>
            </w:pPr>
            <w:r w:rsidRPr="00F51238">
              <w:t xml:space="preserve">Sensor acelerómetro </w:t>
            </w:r>
            <w:r w:rsidR="00805626" w:rsidRPr="00F51238">
              <w:rPr>
                <w:rFonts w:cs="Times New Roman"/>
              </w:rPr>
              <w:t>MPU-6050.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7"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71058DA4" w14:textId="7DC65262" w:rsidR="009D20B1" w:rsidRPr="00F51238" w:rsidRDefault="009D20B1">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38"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7D17B699" w14:textId="4BC4E707" w:rsidR="009D20B1" w:rsidRPr="00F51238" w:rsidRDefault="00805626"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 xml:space="preserve">Este sensor se </w:t>
            </w:r>
            <w:r w:rsidR="00F51238" w:rsidRPr="00F51238">
              <w:rPr>
                <w:rFonts w:eastAsia="Calibri" w:cs="Calibri"/>
                <w:color w:val="000000"/>
                <w:sz w:val="20"/>
                <w:szCs w:val="24"/>
                <w:u w:color="000000"/>
              </w:rPr>
              <w:t>utilizará</w:t>
            </w:r>
            <w:r w:rsidRPr="00F51238">
              <w:rPr>
                <w:rFonts w:eastAsia="Calibri" w:cs="Calibri"/>
                <w:color w:val="000000"/>
                <w:sz w:val="20"/>
                <w:szCs w:val="24"/>
                <w:u w:color="000000"/>
              </w:rPr>
              <w:t>, para medir las caídas que pueda sufrir del usuario.</w:t>
            </w:r>
          </w:p>
        </w:tc>
      </w:tr>
      <w:tr w:rsidR="00805626" w:rsidRPr="00F51238" w14:paraId="6C58E927" w14:textId="77777777" w:rsidTr="00902924">
        <w:trPr>
          <w:trHeight w:val="521"/>
          <w:jc w:val="center"/>
          <w:trPrChange w:id="2939"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0"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55B27B3" w14:textId="19335120" w:rsidR="00805626" w:rsidRPr="00F51238" w:rsidRDefault="00805626">
            <w:pPr>
              <w:pStyle w:val="indicetablas"/>
            </w:pPr>
            <w:r w:rsidRPr="00F51238">
              <w:t>Sensor de frecuencia cardiaca MAX30100.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1"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550EE4E7" w14:textId="3C53845F" w:rsidR="00805626" w:rsidRPr="00F51238" w:rsidRDefault="00805626">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2"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37705AD2" w14:textId="28BBA9DA" w:rsidR="00805626" w:rsidRPr="00F51238" w:rsidRDefault="00805626"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 xml:space="preserve">Este sensor se </w:t>
            </w:r>
            <w:r w:rsidR="00F51238" w:rsidRPr="00F51238">
              <w:rPr>
                <w:rFonts w:eastAsia="Calibri" w:cs="Calibri"/>
                <w:color w:val="000000"/>
                <w:sz w:val="20"/>
                <w:szCs w:val="24"/>
                <w:u w:color="000000"/>
              </w:rPr>
              <w:t>utilizará</w:t>
            </w:r>
            <w:r w:rsidRPr="00F51238">
              <w:rPr>
                <w:rFonts w:eastAsia="Calibri" w:cs="Calibri"/>
                <w:color w:val="000000"/>
                <w:sz w:val="20"/>
                <w:szCs w:val="24"/>
                <w:u w:color="000000"/>
              </w:rPr>
              <w:t>, para medir la frecuencia cardiaca del usuario.</w:t>
            </w:r>
          </w:p>
        </w:tc>
      </w:tr>
      <w:tr w:rsidR="00805626" w:rsidRPr="00F51238" w14:paraId="5C8FFA67" w14:textId="77777777" w:rsidTr="00902924">
        <w:trPr>
          <w:trHeight w:val="521"/>
          <w:jc w:val="center"/>
          <w:trPrChange w:id="2943"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4"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0DD900BA" w14:textId="06F19558" w:rsidR="00805626" w:rsidRPr="00F51238" w:rsidRDefault="00805626">
            <w:pPr>
              <w:pStyle w:val="indicetablas"/>
            </w:pPr>
            <w:r w:rsidRPr="00F51238">
              <w:t xml:space="preserve">Microcontrolador </w:t>
            </w:r>
            <w:r w:rsidR="00883882" w:rsidRPr="00F51238">
              <w:t xml:space="preserve">ATMega </w:t>
            </w:r>
            <w:r w:rsidRPr="00F51238">
              <w:t>328-PB.</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5"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58FD8E2D" w14:textId="5DBB6043" w:rsidR="00805626" w:rsidRPr="00F51238" w:rsidRDefault="00805626">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6"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12442D71" w14:textId="3FFE3693" w:rsidR="00805626" w:rsidRPr="00F51238" w:rsidRDefault="00805626"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Este dispositivo se utilizará, para recibir las señales de los sensores y enviar la información a la aplicación móvil.</w:t>
            </w:r>
          </w:p>
        </w:tc>
      </w:tr>
      <w:tr w:rsidR="00805626" w:rsidRPr="00F51238" w14:paraId="5CF356A2" w14:textId="77777777" w:rsidTr="00902924">
        <w:trPr>
          <w:trHeight w:val="521"/>
          <w:jc w:val="center"/>
          <w:trPrChange w:id="2947" w:author="Tanya Hernández" w:date="2017-05-21T21:03:00Z">
            <w:trPr>
              <w:trHeight w:val="521"/>
              <w:jc w:val="center"/>
            </w:trPr>
          </w:trPrChange>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8"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19075A61" w14:textId="4BA754D6" w:rsidR="00805626" w:rsidRPr="00F51238" w:rsidRDefault="00805626">
            <w:pPr>
              <w:pStyle w:val="indicetablas"/>
            </w:pPr>
            <w:r w:rsidRPr="00F51238">
              <w:t xml:space="preserve">Módulo Wifi </w:t>
            </w:r>
            <w:r w:rsidR="008F408B" w:rsidRPr="00F51238">
              <w:t>ESP8266</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49"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4A230963" w14:textId="7868E06C" w:rsidR="00805626" w:rsidRPr="00F51238" w:rsidRDefault="00805626">
            <w:pPr>
              <w:pStyle w:val="indicetablas"/>
              <w:rPr>
                <w:rStyle w:val="apple-converted-space"/>
                <w:sz w:val="20"/>
                <w:szCs w:val="24"/>
                <w:bdr w:val="none" w:sz="0" w:space="0" w:color="auto"/>
                <w:lang w:val="es-ES_tradnl"/>
              </w:rPr>
            </w:pPr>
            <w:r w:rsidRPr="00F51238">
              <w:rPr>
                <w:rStyle w:val="apple-converted-space"/>
                <w:sz w:val="20"/>
                <w:szCs w:val="24"/>
                <w:lang w:val="es-ES_trad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Change w:id="2950" w:author="Tanya Hernández" w:date="2017-05-21T21:03:00Z">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tcPrChange>
          </w:tcPr>
          <w:p w14:paraId="3D2C061D" w14:textId="77A4073F" w:rsidR="00805626" w:rsidRPr="00F51238" w:rsidRDefault="00805626" w:rsidP="00805626">
            <w:pPr>
              <w:ind w:right="-350"/>
              <w:jc w:val="both"/>
              <w:rPr>
                <w:rFonts w:eastAsia="Calibri" w:cs="Calibri"/>
                <w:color w:val="000000"/>
                <w:sz w:val="20"/>
                <w:szCs w:val="24"/>
                <w:u w:color="000000"/>
              </w:rPr>
            </w:pPr>
            <w:r w:rsidRPr="00F51238">
              <w:rPr>
                <w:rFonts w:eastAsia="Calibri" w:cs="Calibri"/>
                <w:color w:val="000000"/>
                <w:sz w:val="20"/>
                <w:szCs w:val="24"/>
                <w:u w:color="000000"/>
              </w:rPr>
              <w:t>Este dispositivo se utilizará, para la comunicación entre el micro</w:t>
            </w:r>
            <w:r w:rsidRPr="00F51238">
              <w:rPr>
                <w:sz w:val="20"/>
                <w:szCs w:val="24"/>
                <w:lang w:val="es-ES_tradnl"/>
              </w:rPr>
              <w:t>controlador y la aplicación móvil.</w:t>
            </w:r>
          </w:p>
        </w:tc>
      </w:tr>
    </w:tbl>
    <w:p w14:paraId="42A49515" w14:textId="4267F975" w:rsidR="00883882" w:rsidRDefault="00B07902">
      <w:pPr>
        <w:pStyle w:val="Descripcin"/>
      </w:pPr>
      <w:bookmarkStart w:id="2951" w:name="_Toc482747396"/>
      <w:r w:rsidRPr="00297BF4">
        <w:t>Tabla 2</w:t>
      </w:r>
      <w:r w:rsidR="007C1511" w:rsidRPr="00297BF4">
        <w:t>.</w:t>
      </w:r>
      <w:del w:id="2952" w:author="Tanya Hernández" w:date="2017-05-16T23:33:00Z">
        <w:r w:rsidR="007C1511" w:rsidRPr="006A3085" w:rsidDel="00FF2E83">
          <w:delText xml:space="preserve"> </w:delText>
        </w:r>
      </w:del>
      <w:r w:rsidR="00713A0C">
        <w:fldChar w:fldCharType="begin"/>
      </w:r>
      <w:r w:rsidR="00713A0C">
        <w:instrText xml:space="preserve"> SEQ Tabla_II. \* ROMAN </w:instrText>
      </w:r>
      <w:r w:rsidR="00713A0C">
        <w:fldChar w:fldCharType="separate"/>
      </w:r>
      <w:r w:rsidR="00604603">
        <w:t>VI</w:t>
      </w:r>
      <w:r w:rsidR="00713A0C">
        <w:fldChar w:fldCharType="end"/>
      </w:r>
      <w:r w:rsidR="007C1511">
        <w:t xml:space="preserve"> </w:t>
      </w:r>
      <w:r w:rsidR="007C1511" w:rsidRPr="00E86FD1">
        <w:t>Recursos de hardware.</w:t>
      </w:r>
      <w:bookmarkEnd w:id="2951"/>
    </w:p>
    <w:tbl>
      <w:tblPr>
        <w:tblStyle w:val="TableNormal"/>
        <w:tblW w:w="968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ook w:val="04A0" w:firstRow="1" w:lastRow="0" w:firstColumn="1" w:lastColumn="0" w:noHBand="0" w:noVBand="1"/>
      </w:tblPr>
      <w:tblGrid>
        <w:gridCol w:w="3069"/>
        <w:gridCol w:w="1280"/>
        <w:gridCol w:w="5331"/>
      </w:tblGrid>
      <w:tr w:rsidR="0052295E" w:rsidRPr="00F51238" w14:paraId="4D18025C" w14:textId="77777777" w:rsidTr="00F51238">
        <w:trPr>
          <w:trHeight w:val="296"/>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4AFB5479" w14:textId="77777777" w:rsidR="0052295E" w:rsidRPr="00F51238" w:rsidRDefault="0052295E">
            <w:pPr>
              <w:pStyle w:val="indicetablas"/>
            </w:pPr>
            <w:r w:rsidRPr="00F51238">
              <w:rPr>
                <w:rStyle w:val="apple-converted-space"/>
                <w:b/>
                <w:bCs/>
                <w:sz w:val="20"/>
                <w:szCs w:val="24"/>
                <w:lang w:val="es-ES_tradnl"/>
              </w:rPr>
              <w:t>Recurso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6E483B2" w14:textId="77777777" w:rsidR="0052295E" w:rsidRPr="00F51238" w:rsidRDefault="0052295E" w:rsidP="00F51238">
            <w:pPr>
              <w:ind w:right="-549" w:hanging="180"/>
              <w:jc w:val="center"/>
              <w:rPr>
                <w:sz w:val="20"/>
              </w:rPr>
            </w:pPr>
            <w:r w:rsidRPr="00F51238">
              <w:rPr>
                <w:rFonts w:eastAsia="Calibri" w:cs="Calibri"/>
                <w:b/>
                <w:bCs/>
                <w:color w:val="000000"/>
                <w:sz w:val="20"/>
                <w:szCs w:val="24"/>
                <w:u w:color="000000"/>
              </w:rPr>
              <w:t>Cantidad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79D000F" w14:textId="77777777" w:rsidR="0052295E" w:rsidRPr="00F51238" w:rsidRDefault="0052295E">
            <w:pPr>
              <w:pStyle w:val="indicetablas"/>
            </w:pPr>
            <w:r w:rsidRPr="00F51238">
              <w:t>Especificación</w:t>
            </w:r>
          </w:p>
        </w:tc>
      </w:tr>
      <w:tr w:rsidR="0052295E" w:rsidRPr="00F51238" w14:paraId="152C4B34" w14:textId="77777777" w:rsidTr="00F0215F">
        <w:trPr>
          <w:trHeight w:val="42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D1F6521" w14:textId="3E0BC165" w:rsidR="0052295E" w:rsidRPr="00F51238" w:rsidRDefault="00741369">
            <w:pPr>
              <w:pStyle w:val="indicetablas"/>
            </w:pPr>
            <w:r w:rsidRPr="00F51238">
              <w:t>JAVA</w:t>
            </w:r>
            <w:r w:rsidR="0052295E" w:rsidRPr="00F51238">
              <w:t xml:space="preserve"> 8.0 o posterior.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877776F" w14:textId="77777777" w:rsidR="0052295E" w:rsidRPr="00F51238" w:rsidRDefault="0052295E" w:rsidP="002A25B1">
            <w:pPr>
              <w:ind w:right="-549" w:hanging="180"/>
              <w:jc w:val="center"/>
              <w:rPr>
                <w:sz w:val="20"/>
              </w:rPr>
            </w:pPr>
            <w:r w:rsidRPr="00F51238">
              <w:rPr>
                <w:rFonts w:eastAsia="Calibri" w:cs="Calibri"/>
                <w:color w:val="000000"/>
                <w:sz w:val="20"/>
                <w:szCs w:val="24"/>
                <w:u w:color="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0A2DAC01" w14:textId="77777777" w:rsidR="0052295E" w:rsidRPr="00F51238" w:rsidRDefault="0052295E" w:rsidP="002A25B1">
            <w:pPr>
              <w:ind w:right="-294" w:firstLine="63"/>
              <w:jc w:val="both"/>
              <w:rPr>
                <w:sz w:val="20"/>
              </w:rPr>
            </w:pPr>
            <w:r w:rsidRPr="00F51238">
              <w:rPr>
                <w:rFonts w:eastAsia="Calibri" w:cs="Calibri"/>
                <w:color w:val="000000"/>
                <w:sz w:val="20"/>
                <w:szCs w:val="24"/>
                <w:u w:color="000000"/>
              </w:rPr>
              <w:t>Lenguaje de programación para el desarrollo de la aplicación móvil.</w:t>
            </w:r>
          </w:p>
        </w:tc>
      </w:tr>
      <w:tr w:rsidR="002710FA" w:rsidRPr="00F51238" w14:paraId="61386DD3" w14:textId="77777777" w:rsidTr="00F0215F">
        <w:trPr>
          <w:trHeight w:val="50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5F4DBD24" w14:textId="2C442982" w:rsidR="002710FA" w:rsidRPr="00F51238" w:rsidRDefault="002710FA">
            <w:pPr>
              <w:pStyle w:val="indicetablas"/>
            </w:pPr>
            <w:r w:rsidRPr="00F51238">
              <w:rPr>
                <w:rStyle w:val="apple-converted-space"/>
                <w:sz w:val="20"/>
                <w:szCs w:val="24"/>
              </w:rPr>
              <w:t>AVR Studio 7</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445DF135" w14:textId="58585D34" w:rsidR="002710FA" w:rsidRPr="00F51238" w:rsidRDefault="002710FA" w:rsidP="002A25B1">
            <w:pPr>
              <w:ind w:right="-549" w:hanging="180"/>
              <w:jc w:val="center"/>
              <w:rPr>
                <w:sz w:val="20"/>
              </w:rPr>
            </w:pPr>
            <w:r w:rsidRPr="00F51238">
              <w:rPr>
                <w:sz w:val="2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62FB6401" w14:textId="0510339A" w:rsidR="002710FA" w:rsidRPr="00F51238" w:rsidRDefault="002710FA" w:rsidP="002A25B1">
            <w:pPr>
              <w:ind w:right="-294" w:firstLine="63"/>
              <w:jc w:val="both"/>
              <w:rPr>
                <w:sz w:val="20"/>
              </w:rPr>
            </w:pPr>
            <w:r w:rsidRPr="00F51238">
              <w:rPr>
                <w:rStyle w:val="apple-converted-space"/>
                <w:sz w:val="20"/>
                <w:szCs w:val="24"/>
              </w:rPr>
              <w:t>Herramienta de desarrollo para programar el microcontrolador AVR.</w:t>
            </w:r>
          </w:p>
        </w:tc>
      </w:tr>
      <w:tr w:rsidR="002710FA" w:rsidRPr="00F51238" w14:paraId="0EC9C97F" w14:textId="77777777" w:rsidTr="00F0215F">
        <w:trPr>
          <w:trHeight w:val="547"/>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3957A632" w14:textId="4DF9338C" w:rsidR="002710FA" w:rsidRPr="00F51238" w:rsidRDefault="002710FA">
            <w:pPr>
              <w:pStyle w:val="indicetablas"/>
              <w:rPr>
                <w:lang w:val="es-ES_tradnl"/>
              </w:rPr>
            </w:pPr>
            <w:r w:rsidRPr="00F51238">
              <w:rPr>
                <w:rStyle w:val="apple-converted-space"/>
                <w:sz w:val="20"/>
                <w:szCs w:val="24"/>
              </w:rPr>
              <w:lastRenderedPageBreak/>
              <w:t>IDE NETBEANS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728F9BE3" w14:textId="50FC66FC" w:rsidR="002710FA" w:rsidRPr="00F51238" w:rsidRDefault="002710FA"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0A5C377F" w14:textId="5998461A" w:rsidR="002710FA" w:rsidRPr="00F51238" w:rsidRDefault="002710FA" w:rsidP="002A25B1">
            <w:pPr>
              <w:ind w:right="-294" w:firstLine="63"/>
              <w:jc w:val="both"/>
              <w:rPr>
                <w:rFonts w:eastAsia="Calibri" w:cs="Calibri"/>
                <w:color w:val="000000"/>
                <w:sz w:val="20"/>
                <w:szCs w:val="24"/>
                <w:u w:color="000000"/>
              </w:rPr>
            </w:pPr>
            <w:r w:rsidRPr="00F51238">
              <w:rPr>
                <w:rStyle w:val="apple-converted-space"/>
                <w:sz w:val="20"/>
                <w:szCs w:val="24"/>
              </w:rPr>
              <w:t>Herramienta de desarrollo para programar aplicaciones móviles.</w:t>
            </w:r>
          </w:p>
        </w:tc>
      </w:tr>
      <w:tr w:rsidR="002710FA" w:rsidRPr="00F51238" w14:paraId="2D65AB47" w14:textId="77777777" w:rsidTr="00F0215F">
        <w:trPr>
          <w:trHeight w:val="52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3BF270BB" w14:textId="4628B88D" w:rsidR="002710FA" w:rsidRPr="00F51238" w:rsidRDefault="002710FA">
            <w:pPr>
              <w:pStyle w:val="indicetablas"/>
              <w:rPr>
                <w:lang w:val="es-ES_tradnl"/>
              </w:rPr>
            </w:pPr>
            <w:r w:rsidRPr="00F51238">
              <w:rPr>
                <w:rStyle w:val="apple-converted-space"/>
                <w:sz w:val="20"/>
                <w:szCs w:val="24"/>
              </w:rPr>
              <w:t>STAR</w:t>
            </w:r>
            <w:r w:rsidR="003D55A0" w:rsidRPr="00F51238">
              <w:rPr>
                <w:rStyle w:val="apple-converted-space"/>
                <w:sz w:val="20"/>
                <w:szCs w:val="24"/>
              </w:rPr>
              <w:t>T</w:t>
            </w:r>
            <w:r w:rsidRPr="00F51238">
              <w:rPr>
                <w:rStyle w:val="apple-converted-space"/>
                <w:sz w:val="20"/>
                <w:szCs w:val="24"/>
              </w:rPr>
              <w:t xml:space="preserve"> UML</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5EDB96AA" w14:textId="7E07BC3E" w:rsidR="002710FA" w:rsidRPr="00F51238" w:rsidRDefault="002710FA"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92FE4B5" w14:textId="41C64543" w:rsidR="002710FA" w:rsidRPr="00F51238" w:rsidRDefault="002710FA" w:rsidP="002A25B1">
            <w:pPr>
              <w:ind w:right="-294" w:firstLine="63"/>
              <w:jc w:val="both"/>
              <w:rPr>
                <w:rFonts w:eastAsia="Calibri" w:cs="Calibri"/>
                <w:color w:val="000000"/>
                <w:sz w:val="20"/>
                <w:szCs w:val="24"/>
                <w:u w:color="000000"/>
              </w:rPr>
            </w:pPr>
            <w:r w:rsidRPr="00F51238">
              <w:rPr>
                <w:rStyle w:val="apple-converted-space"/>
                <w:sz w:val="20"/>
                <w:szCs w:val="24"/>
              </w:rPr>
              <w:t>Herramienta de modelado de diagramas UML, para desarrollo del reporte técnico.</w:t>
            </w:r>
          </w:p>
        </w:tc>
      </w:tr>
      <w:tr w:rsidR="002710FA" w:rsidRPr="00F51238" w14:paraId="2BBE3862" w14:textId="77777777" w:rsidTr="00F0215F">
        <w:trPr>
          <w:trHeight w:val="411"/>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1AF9172B" w14:textId="3C22B4BC" w:rsidR="002710FA" w:rsidRPr="00F51238" w:rsidRDefault="002710FA">
            <w:pPr>
              <w:pStyle w:val="indicetablas"/>
              <w:rPr>
                <w:lang w:val="es-ES_tradnl"/>
              </w:rPr>
            </w:pPr>
            <w:r w:rsidRPr="00F51238">
              <w:rPr>
                <w:rStyle w:val="apple-converted-space"/>
                <w:sz w:val="20"/>
                <w:szCs w:val="24"/>
              </w:rPr>
              <w:t>Microsoft Office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60FA8916" w14:textId="09CD898B" w:rsidR="002710FA" w:rsidRPr="00F51238" w:rsidRDefault="002710FA"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066A013D" w14:textId="6E5BF1CE" w:rsidR="002710FA" w:rsidRPr="00F51238" w:rsidRDefault="002710FA" w:rsidP="002A25B1">
            <w:pPr>
              <w:ind w:right="-294" w:firstLine="63"/>
              <w:jc w:val="both"/>
              <w:rPr>
                <w:rFonts w:eastAsia="Calibri" w:cs="Calibri"/>
                <w:color w:val="000000"/>
                <w:sz w:val="20"/>
                <w:szCs w:val="24"/>
                <w:u w:color="000000"/>
              </w:rPr>
            </w:pPr>
            <w:r w:rsidRPr="00F51238">
              <w:rPr>
                <w:rStyle w:val="apple-converted-space"/>
                <w:sz w:val="20"/>
                <w:szCs w:val="24"/>
              </w:rPr>
              <w:t>Herramienta para el desarrollo del reporte técnico.</w:t>
            </w:r>
          </w:p>
        </w:tc>
      </w:tr>
      <w:tr w:rsidR="002710FA" w:rsidRPr="00F51238" w14:paraId="45F6FDFC" w14:textId="77777777" w:rsidTr="00F0215F">
        <w:trPr>
          <w:trHeight w:val="391"/>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096800CC" w14:textId="309C4FA2" w:rsidR="002710FA" w:rsidRPr="00F51238" w:rsidRDefault="002710FA">
            <w:pPr>
              <w:pStyle w:val="indicetablas"/>
            </w:pPr>
            <w:r w:rsidRPr="00F51238">
              <w:t>Sistema Operativo Linux Fedora 24 Server.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75F337A5" w14:textId="77A7BD0F" w:rsidR="002710FA" w:rsidRPr="00F51238" w:rsidRDefault="002710FA"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0EAAB539" w14:textId="790CE607" w:rsidR="002710FA" w:rsidRPr="00F51238" w:rsidRDefault="002710FA" w:rsidP="002A25B1">
            <w:pPr>
              <w:ind w:right="-294" w:firstLine="63"/>
              <w:jc w:val="both"/>
              <w:rPr>
                <w:rFonts w:eastAsia="Calibri" w:cs="Calibri"/>
                <w:color w:val="000000"/>
                <w:sz w:val="20"/>
                <w:szCs w:val="24"/>
                <w:u w:color="000000"/>
              </w:rPr>
            </w:pPr>
            <w:r w:rsidRPr="00F51238">
              <w:rPr>
                <w:rFonts w:eastAsia="Calibri" w:cs="Calibri"/>
                <w:color w:val="000000"/>
                <w:sz w:val="20"/>
                <w:szCs w:val="24"/>
                <w:u w:color="000000"/>
              </w:rPr>
              <w:t>Sistema operativo en el cual se recomienda este alojada la aplicación móvil para su correcto funcionamiento.</w:t>
            </w:r>
          </w:p>
        </w:tc>
      </w:tr>
      <w:tr w:rsidR="00B96251" w:rsidRPr="00F51238" w14:paraId="30CED077" w14:textId="77777777" w:rsidTr="00F0215F">
        <w:trPr>
          <w:trHeight w:val="329"/>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125D6B12" w14:textId="3C9A530B" w:rsidR="00B96251" w:rsidRPr="00F51238" w:rsidRDefault="00B96251">
            <w:pPr>
              <w:pStyle w:val="indicetablas"/>
            </w:pPr>
            <w:r w:rsidRPr="00F51238">
              <w:t>Eagle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4E13BCD" w14:textId="70BA77FF" w:rsidR="00B96251" w:rsidRPr="00F51238" w:rsidRDefault="00B96251"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6FBFEC08" w14:textId="77777777" w:rsidR="00B96251" w:rsidRPr="00F51238" w:rsidRDefault="00B96251" w:rsidP="002A25B1">
            <w:pPr>
              <w:ind w:right="-294" w:firstLine="63"/>
              <w:jc w:val="both"/>
              <w:rPr>
                <w:rFonts w:eastAsia="Calibri" w:cs="Calibri"/>
                <w:color w:val="000000"/>
                <w:sz w:val="20"/>
                <w:szCs w:val="24"/>
                <w:u w:color="000000"/>
              </w:rPr>
            </w:pPr>
          </w:p>
        </w:tc>
      </w:tr>
      <w:tr w:rsidR="002710FA" w:rsidRPr="00F51238" w14:paraId="20A1AE3A" w14:textId="77777777" w:rsidTr="00F0215F">
        <w:trPr>
          <w:trHeight w:val="336"/>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71C971CE" w14:textId="4141462C" w:rsidR="002710FA" w:rsidRPr="00F51238" w:rsidRDefault="002710FA">
            <w:pPr>
              <w:pStyle w:val="indicetablas"/>
            </w:pPr>
            <w:r w:rsidRPr="00F51238">
              <w:t>Sistema Operativo Windows 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581FEF09" w14:textId="002DD39D" w:rsidR="002710FA" w:rsidRPr="00F51238" w:rsidRDefault="002710FA" w:rsidP="002A25B1">
            <w:pPr>
              <w:ind w:right="-549" w:hanging="180"/>
              <w:jc w:val="center"/>
              <w:rPr>
                <w:rFonts w:eastAsia="Calibri" w:cs="Calibri"/>
                <w:color w:val="000000"/>
                <w:sz w:val="20"/>
                <w:szCs w:val="24"/>
                <w:u w:color="000000"/>
              </w:rPr>
            </w:pPr>
            <w:r w:rsidRPr="00F51238">
              <w:rPr>
                <w:rFonts w:eastAsia="Calibri" w:cs="Calibri"/>
                <w:color w:val="000000"/>
                <w:sz w:val="20"/>
                <w:szCs w:val="24"/>
                <w:u w:color="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5C220835" w14:textId="23DC28F3" w:rsidR="002710FA" w:rsidRPr="00F51238" w:rsidRDefault="002710FA" w:rsidP="00980507">
            <w:pPr>
              <w:ind w:right="-294" w:firstLine="63"/>
              <w:jc w:val="both"/>
              <w:rPr>
                <w:rFonts w:eastAsia="Calibri" w:cs="Calibri"/>
                <w:color w:val="000000"/>
                <w:sz w:val="20"/>
                <w:szCs w:val="24"/>
                <w:u w:color="000000"/>
              </w:rPr>
            </w:pPr>
            <w:r w:rsidRPr="00F51238">
              <w:rPr>
                <w:rFonts w:eastAsia="Calibri" w:cs="Calibri"/>
                <w:color w:val="000000"/>
                <w:sz w:val="20"/>
                <w:szCs w:val="24"/>
                <w:u w:color="000000"/>
              </w:rPr>
              <w:t>Sistema operati</w:t>
            </w:r>
            <w:r w:rsidR="009B454E" w:rsidRPr="00F51238">
              <w:rPr>
                <w:rFonts w:eastAsia="Calibri" w:cs="Calibri"/>
                <w:color w:val="000000"/>
                <w:sz w:val="20"/>
                <w:szCs w:val="24"/>
                <w:u w:color="000000"/>
              </w:rPr>
              <w:t>vo con los que deberán contar la</w:t>
            </w:r>
            <w:r w:rsidRPr="00F51238">
              <w:rPr>
                <w:rFonts w:eastAsia="Calibri" w:cs="Calibri"/>
                <w:color w:val="000000"/>
                <w:sz w:val="20"/>
                <w:szCs w:val="24"/>
                <w:u w:color="000000"/>
              </w:rPr>
              <w:t xml:space="preserve">s </w:t>
            </w:r>
            <w:r w:rsidR="00594DC7" w:rsidRPr="00F51238">
              <w:rPr>
                <w:rFonts w:eastAsia="Calibri" w:cs="Calibri"/>
                <w:color w:val="000000"/>
                <w:sz w:val="20"/>
                <w:szCs w:val="24"/>
                <w:u w:color="000000"/>
              </w:rPr>
              <w:t>compu</w:t>
            </w:r>
            <w:r w:rsidR="00980507" w:rsidRPr="00F51238">
              <w:rPr>
                <w:rFonts w:eastAsia="Calibri" w:cs="Calibri"/>
                <w:color w:val="000000"/>
                <w:sz w:val="20"/>
                <w:szCs w:val="24"/>
                <w:u w:color="000000"/>
              </w:rPr>
              <w:t>tadoras</w:t>
            </w:r>
            <w:r w:rsidRPr="00F51238">
              <w:rPr>
                <w:rFonts w:eastAsia="Calibri" w:cs="Calibri"/>
                <w:color w:val="000000"/>
                <w:sz w:val="20"/>
                <w:szCs w:val="24"/>
                <w:u w:color="000000"/>
              </w:rPr>
              <w:t xml:space="preserve"> para desarrollo.</w:t>
            </w:r>
          </w:p>
        </w:tc>
      </w:tr>
    </w:tbl>
    <w:p w14:paraId="3E803BCD" w14:textId="5AD0AEB2" w:rsidR="00D6317E" w:rsidRPr="0005370A" w:rsidRDefault="00B07902">
      <w:pPr>
        <w:pStyle w:val="Descripcin"/>
      </w:pPr>
      <w:bookmarkStart w:id="2953" w:name="_Toc482747397"/>
      <w:r w:rsidRPr="00803B69">
        <w:t>Tabla 2</w:t>
      </w:r>
      <w:r w:rsidR="007C1511" w:rsidRPr="00803B69">
        <w:t>.</w:t>
      </w:r>
      <w:del w:id="2954" w:author="Tanya Hernández" w:date="2017-05-16T23:34:00Z">
        <w:r w:rsidR="007C1511" w:rsidRPr="00803B69" w:rsidDel="00FF2E83">
          <w:delText xml:space="preserve"> </w:delText>
        </w:r>
      </w:del>
      <w:r w:rsidR="007C1511" w:rsidRPr="00904827">
        <w:fldChar w:fldCharType="begin"/>
      </w:r>
      <w:r w:rsidR="007C1511" w:rsidRPr="00AD2FDE">
        <w:instrText xml:space="preserve"> SEQ Tabla_II. \* ROMAN </w:instrText>
      </w:r>
      <w:r w:rsidR="007C1511" w:rsidRPr="00904827">
        <w:rPr>
          <w:rPrChange w:id="2955" w:author="Tanya Hernández" w:date="2017-05-17T01:30:00Z">
            <w:rPr/>
          </w:rPrChange>
        </w:rPr>
        <w:fldChar w:fldCharType="separate"/>
      </w:r>
      <w:ins w:id="2956" w:author="Tanya Hernández" w:date="2017-05-21T21:21:00Z">
        <w:r w:rsidR="00604603">
          <w:t>VII</w:t>
        </w:r>
      </w:ins>
      <w:del w:id="2957" w:author="Tanya Hernández" w:date="2017-05-17T01:33:00Z">
        <w:r w:rsidR="005B2C04" w:rsidRPr="00803B69" w:rsidDel="00262C61">
          <w:delText>VII</w:delText>
        </w:r>
      </w:del>
      <w:r w:rsidR="007C1511" w:rsidRPr="00904827">
        <w:fldChar w:fldCharType="end"/>
      </w:r>
      <w:r w:rsidR="007C1511">
        <w:t xml:space="preserve"> </w:t>
      </w:r>
      <w:r w:rsidR="007C1511" w:rsidRPr="00E714DA">
        <w:t>Recursos de software.</w:t>
      </w:r>
      <w:bookmarkEnd w:id="2953"/>
    </w:p>
    <w:p w14:paraId="586D05FB" w14:textId="16AD8AE1" w:rsidR="007D45EA" w:rsidRPr="007D45EA" w:rsidRDefault="00086B36" w:rsidP="00904827">
      <w:pPr>
        <w:pStyle w:val="Ttulo3"/>
      </w:pPr>
      <w:bookmarkStart w:id="2958" w:name="_Toc480316134"/>
      <w:bookmarkStart w:id="2959" w:name="_Toc483160359"/>
      <w:r>
        <w:t xml:space="preserve">2.5.2 </w:t>
      </w:r>
      <w:r w:rsidR="0052295E" w:rsidRPr="0052295E">
        <w:t>Análisis de factibilidad operativa.</w:t>
      </w:r>
      <w:bookmarkEnd w:id="2958"/>
      <w:bookmarkEnd w:id="2959"/>
    </w:p>
    <w:p w14:paraId="22865EE7" w14:textId="3974D5B3" w:rsidR="00600B00" w:rsidRDefault="007D45EA">
      <w:pPr>
        <w:pStyle w:val="indicetablas"/>
        <w:rPr>
          <w:ins w:id="2960" w:author="Tanya Hernández" w:date="2017-05-21T20:15:00Z"/>
        </w:rPr>
      </w:pPr>
      <w:r>
        <w:t xml:space="preserve">A continuación mencionaremos los requisitos y habilidades con los </w:t>
      </w:r>
      <w:r w:rsidR="00015B4E">
        <w:t xml:space="preserve">que debe contar el personal, quienes </w:t>
      </w:r>
      <w:r>
        <w:t>desarrollará</w:t>
      </w:r>
      <w:r w:rsidR="00015B4E">
        <w:t>n</w:t>
      </w:r>
      <w:r w:rsidR="00D62846">
        <w:t xml:space="preserve"> el proyecto.</w:t>
      </w:r>
    </w:p>
    <w:p w14:paraId="5236F4D7" w14:textId="055E04C9" w:rsidR="00AA6DCA" w:rsidRDefault="00AA6DCA">
      <w:pPr>
        <w:pStyle w:val="indicetablas"/>
        <w:rPr>
          <w:ins w:id="2961" w:author="Tanya Hernández" w:date="2017-05-21T20:15:00Z"/>
        </w:rPr>
      </w:pPr>
    </w:p>
    <w:p w14:paraId="02EA4E98" w14:textId="77777777" w:rsidR="00AA6DCA" w:rsidRPr="00D62846" w:rsidRDefault="00AA6DCA">
      <w:pPr>
        <w:pStyle w:val="indicetablas"/>
      </w:pPr>
    </w:p>
    <w:p w14:paraId="7834FFEF" w14:textId="77777777" w:rsidR="007D45EA" w:rsidRDefault="007D45EA">
      <w:pPr>
        <w:pStyle w:val="indicetablas"/>
      </w:pPr>
    </w:p>
    <w:tbl>
      <w:tblPr>
        <w:tblStyle w:val="TableNormal"/>
        <w:tblW w:w="997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913"/>
        <w:gridCol w:w="1913"/>
        <w:gridCol w:w="6149"/>
      </w:tblGrid>
      <w:tr w:rsidR="007935B8" w:rsidRPr="00F51238" w14:paraId="57D2391C" w14:textId="77777777" w:rsidTr="00F51238">
        <w:trPr>
          <w:trHeight w:val="187"/>
        </w:trPr>
        <w:tc>
          <w:tcPr>
            <w:tcW w:w="1913" w:type="dxa"/>
            <w:tcBorders>
              <w:top w:val="single" w:sz="4" w:space="0" w:color="000000"/>
              <w:left w:val="single" w:sz="4" w:space="0" w:color="000000"/>
              <w:bottom w:val="single" w:sz="4" w:space="0" w:color="000000"/>
              <w:right w:val="single" w:sz="4" w:space="0" w:color="000000"/>
            </w:tcBorders>
            <w:vAlign w:val="center"/>
          </w:tcPr>
          <w:p w14:paraId="57DDB41C" w14:textId="73203C9A" w:rsidR="007935B8" w:rsidRPr="00F51238" w:rsidRDefault="007935B8">
            <w:pPr>
              <w:pStyle w:val="indicetablas"/>
            </w:pPr>
            <w:r w:rsidRPr="00F51238">
              <w:rPr>
                <w:rStyle w:val="apple-converted-space"/>
                <w:b/>
                <w:bCs/>
                <w:sz w:val="20"/>
                <w:szCs w:val="24"/>
                <w:lang w:val="es-ES_tradnl"/>
              </w:rPr>
              <w:t>Recurso</w:t>
            </w:r>
          </w:p>
        </w:tc>
        <w:tc>
          <w:tcPr>
            <w:tcW w:w="19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44B70E2" w14:textId="2FE908D4" w:rsidR="007935B8" w:rsidRPr="00F51238" w:rsidRDefault="007935B8">
            <w:pPr>
              <w:pStyle w:val="indicetablas"/>
            </w:pPr>
            <w:r w:rsidRPr="00F51238">
              <w:rPr>
                <w:rStyle w:val="apple-converted-space"/>
                <w:b/>
                <w:bCs/>
                <w:sz w:val="20"/>
                <w:szCs w:val="24"/>
                <w:lang w:val="es-ES_tradnl"/>
              </w:rPr>
              <w:t>Cantidad</w:t>
            </w:r>
          </w:p>
        </w:tc>
        <w:tc>
          <w:tcPr>
            <w:tcW w:w="61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266A51D6" w14:textId="77777777" w:rsidR="007935B8" w:rsidRPr="00F51238" w:rsidRDefault="007935B8">
            <w:pPr>
              <w:pStyle w:val="indicetablas"/>
            </w:pPr>
            <w:r w:rsidRPr="00F51238">
              <w:t>Habilidades</w:t>
            </w:r>
            <w:r w:rsidRPr="00F51238">
              <w:rPr>
                <w:rStyle w:val="apple-converted-space"/>
                <w:b/>
                <w:bCs/>
                <w:sz w:val="20"/>
                <w:szCs w:val="24"/>
                <w:lang w:val="es-ES_tradnl"/>
              </w:rPr>
              <w:t xml:space="preserve"> y características</w:t>
            </w:r>
          </w:p>
        </w:tc>
      </w:tr>
      <w:tr w:rsidR="007935B8" w:rsidRPr="00F51238" w14:paraId="69F13C5D" w14:textId="77777777" w:rsidTr="00F51238">
        <w:trPr>
          <w:trHeight w:val="1126"/>
        </w:trPr>
        <w:tc>
          <w:tcPr>
            <w:tcW w:w="1913" w:type="dxa"/>
            <w:tcBorders>
              <w:top w:val="single" w:sz="4" w:space="0" w:color="000000"/>
              <w:left w:val="single" w:sz="4" w:space="0" w:color="000000"/>
              <w:bottom w:val="single" w:sz="4" w:space="0" w:color="000000"/>
              <w:right w:val="single" w:sz="4" w:space="0" w:color="000000"/>
            </w:tcBorders>
            <w:vAlign w:val="center"/>
          </w:tcPr>
          <w:p w14:paraId="7155B9BB" w14:textId="582698A1" w:rsidR="007935B8" w:rsidRPr="00F51238" w:rsidRDefault="007935B8">
            <w:pPr>
              <w:pStyle w:val="indicetablas"/>
              <w:rPr>
                <w:rStyle w:val="apple-converted-space"/>
                <w:rFonts w:eastAsiaTheme="minorEastAsia" w:cstheme="minorBidi"/>
                <w:color w:val="auto"/>
                <w:sz w:val="20"/>
                <w:szCs w:val="24"/>
                <w:bdr w:val="none" w:sz="0" w:space="0" w:color="auto"/>
                <w:lang w:val="es-ES_tradnl" w:eastAsia="zh-CN"/>
              </w:rPr>
            </w:pPr>
            <w:r w:rsidRPr="00F51238">
              <w:rPr>
                <w:rStyle w:val="apple-converted-space"/>
                <w:sz w:val="20"/>
                <w:szCs w:val="24"/>
                <w:lang w:val="es-ES_tradnl"/>
              </w:rPr>
              <w:t>Ingenieros en Sistemas.</w:t>
            </w:r>
          </w:p>
        </w:tc>
        <w:tc>
          <w:tcPr>
            <w:tcW w:w="191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36E5D41E" w14:textId="1A04679D" w:rsidR="007935B8" w:rsidRPr="00F51238" w:rsidRDefault="007935B8">
            <w:pPr>
              <w:pStyle w:val="indicetablas"/>
              <w:rPr>
                <w:rStyle w:val="apple-converted-space"/>
                <w:sz w:val="20"/>
                <w:szCs w:val="24"/>
                <w:bdr w:val="none" w:sz="0" w:space="0" w:color="auto"/>
                <w:lang w:val="es-ES_tradnl"/>
              </w:rPr>
            </w:pPr>
            <w:r w:rsidRPr="00F51238">
              <w:rPr>
                <w:rStyle w:val="apple-converted-space"/>
                <w:sz w:val="20"/>
                <w:szCs w:val="24"/>
                <w:lang w:val="es-ES_tradnl"/>
              </w:rPr>
              <w:t>3</w:t>
            </w:r>
          </w:p>
        </w:tc>
        <w:tc>
          <w:tcPr>
            <w:tcW w:w="61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534" w:type="dxa"/>
            </w:tcMar>
            <w:vAlign w:val="center"/>
          </w:tcPr>
          <w:p w14:paraId="7818C958" w14:textId="615D0289" w:rsidR="007935B8" w:rsidRPr="00F51238" w:rsidRDefault="007935B8">
            <w:pPr>
              <w:pStyle w:val="indicetablas"/>
            </w:pPr>
            <w:r w:rsidRPr="00F51238">
              <w:rPr>
                <w:rStyle w:val="apple-converted-space"/>
                <w:sz w:val="20"/>
                <w:szCs w:val="24"/>
                <w:lang w:val="es-ES_tradnl"/>
              </w:rPr>
              <w:t>Persona que cuente con habilidades de programación en aplicaciones móviles, construcción de circuitos, desarrollo de aplicaciones en c/c++, modelado y creación de reportes técnicos, trabajo en equipo y alta disponibilidad.</w:t>
            </w:r>
          </w:p>
        </w:tc>
      </w:tr>
    </w:tbl>
    <w:p w14:paraId="10074220" w14:textId="6DC5983D" w:rsidR="005C5A9D" w:rsidRPr="0005370A" w:rsidRDefault="00B07902">
      <w:pPr>
        <w:pStyle w:val="Descripcin"/>
      </w:pPr>
      <w:bookmarkStart w:id="2962" w:name="_Toc482747398"/>
      <w:r w:rsidRPr="00803B69">
        <w:t>Tabla 2</w:t>
      </w:r>
      <w:r w:rsidR="00B777A8" w:rsidRPr="00803B69">
        <w:t>.</w:t>
      </w:r>
      <w:del w:id="2963" w:author="Tanya Hernández" w:date="2017-05-16T23:34:00Z">
        <w:r w:rsidR="007C1511" w:rsidRPr="00803B69" w:rsidDel="00FF2E83">
          <w:delText xml:space="preserve"> </w:delText>
        </w:r>
      </w:del>
      <w:r w:rsidR="007C1511" w:rsidRPr="00904827">
        <w:fldChar w:fldCharType="begin"/>
      </w:r>
      <w:r w:rsidR="007C1511" w:rsidRPr="00AD2FDE">
        <w:instrText xml:space="preserve"> SEQ Tabla_II. \* ROMAN </w:instrText>
      </w:r>
      <w:r w:rsidR="007C1511" w:rsidRPr="00904827">
        <w:rPr>
          <w:rPrChange w:id="2964" w:author="Tanya Hernández" w:date="2017-05-17T01:30:00Z">
            <w:rPr/>
          </w:rPrChange>
        </w:rPr>
        <w:fldChar w:fldCharType="separate"/>
      </w:r>
      <w:ins w:id="2965" w:author="Tanya Hernández" w:date="2017-05-21T21:21:00Z">
        <w:r w:rsidR="00604603">
          <w:t>VIII</w:t>
        </w:r>
      </w:ins>
      <w:del w:id="2966" w:author="Tanya Hernández" w:date="2017-05-17T01:33:00Z">
        <w:r w:rsidR="005B2C04" w:rsidRPr="00904827" w:rsidDel="00262C61">
          <w:delText>VIII</w:delText>
        </w:r>
      </w:del>
      <w:r w:rsidR="007C1511" w:rsidRPr="00904827">
        <w:fldChar w:fldCharType="end"/>
      </w:r>
      <w:r w:rsidR="007C1511">
        <w:t xml:space="preserve"> </w:t>
      </w:r>
      <w:r w:rsidR="007C1511" w:rsidRPr="00F75512">
        <w:t>Recursos humanos.</w:t>
      </w:r>
      <w:bookmarkEnd w:id="2962"/>
    </w:p>
    <w:p w14:paraId="52826AD7" w14:textId="111D1BC2" w:rsidR="005868CB" w:rsidRPr="00A077E8" w:rsidRDefault="00517176" w:rsidP="00904827">
      <w:pPr>
        <w:pStyle w:val="Ttulo3"/>
      </w:pPr>
      <w:bookmarkStart w:id="2967" w:name="_Toc480316135"/>
      <w:bookmarkStart w:id="2968" w:name="_Toc483160360"/>
      <w:r w:rsidRPr="00A077E8">
        <w:t>2.5</w:t>
      </w:r>
      <w:r w:rsidR="0052295E" w:rsidRPr="00A077E8">
        <w:t>.3</w:t>
      </w:r>
      <w:r w:rsidR="00CD7931" w:rsidRPr="00A077E8">
        <w:t xml:space="preserve"> Análisis de factibilidad económica.</w:t>
      </w:r>
      <w:bookmarkEnd w:id="2967"/>
      <w:bookmarkEnd w:id="2968"/>
    </w:p>
    <w:p w14:paraId="19C6463A" w14:textId="7BDBE607" w:rsidR="000523B5" w:rsidRPr="00D064CD" w:rsidRDefault="00CD7931">
      <w:pPr>
        <w:pStyle w:val="indicetablas"/>
        <w:jc w:val="both"/>
        <w:pPrChange w:id="2969" w:author="Tanya Hernández" w:date="2017-05-22T17:26:00Z">
          <w:pPr>
            <w:pStyle w:val="indicetablas"/>
          </w:pPr>
        </w:pPrChange>
      </w:pPr>
      <w:r w:rsidRPr="005C5A9D">
        <w:t>En este apartado se c</w:t>
      </w:r>
      <w:r w:rsidR="00DC3467">
        <w:t>alcula el costo estimado de</w:t>
      </w:r>
      <w:r w:rsidRPr="005C5A9D">
        <w:t xml:space="preserve"> </w:t>
      </w:r>
      <w:r w:rsidRPr="007C1511">
        <w:t>desarrollo</w:t>
      </w:r>
      <w:r w:rsidRPr="005C5A9D">
        <w:t xml:space="preserve"> del proyecto que se</w:t>
      </w:r>
      <w:r w:rsidR="000D36F0">
        <w:t>rá elaborado en un periodo</w:t>
      </w:r>
      <w:ins w:id="2970" w:author="Tanya Hernández" w:date="2017-05-22T17:26:00Z">
        <w:r w:rsidR="00DB64B9">
          <w:t xml:space="preserve"> </w:t>
        </w:r>
      </w:ins>
      <w:del w:id="2971" w:author="Tanya Hernández" w:date="2017-05-22T17:26:00Z">
        <w:r w:rsidR="000D36F0" w:rsidDel="00DB64B9">
          <w:delText xml:space="preserve"> </w:delText>
        </w:r>
      </w:del>
      <w:r w:rsidR="000D36F0">
        <w:t>de 10</w:t>
      </w:r>
      <w:r w:rsidRPr="005C5A9D">
        <w:t xml:space="preserve"> meses</w:t>
      </w:r>
      <w:r w:rsidR="00D064CD">
        <w:t xml:space="preserve"> y se hará un p</w:t>
      </w:r>
      <w:r w:rsidR="000523B5" w:rsidRPr="00D064CD">
        <w:t>resupuesto de costos y gastos del proyecto</w:t>
      </w:r>
      <w:r w:rsidR="00D064CD">
        <w:t xml:space="preserve"> detallado en las siguientes tablas.</w:t>
      </w:r>
    </w:p>
    <w:p w14:paraId="21B10D22" w14:textId="205FC8C1" w:rsidR="000523B5" w:rsidRPr="005B6875" w:rsidRDefault="000523B5" w:rsidP="00D6317E">
      <w:pPr>
        <w:ind w:firstLine="0"/>
        <w:rPr>
          <w:rFonts w:eastAsia="Calibri" w:cs="Calibri"/>
          <w:color w:val="000000"/>
          <w:szCs w:val="24"/>
          <w:u w:color="000000"/>
          <w:lang w:val="es-ES_tradnl" w:eastAsia="es-ES"/>
        </w:rPr>
      </w:pPr>
    </w:p>
    <w:tbl>
      <w:tblPr>
        <w:tblW w:w="4609" w:type="pct"/>
        <w:jc w:val="center"/>
        <w:tblCellMar>
          <w:left w:w="0" w:type="dxa"/>
          <w:right w:w="0" w:type="dxa"/>
        </w:tblCellMar>
        <w:tblLook w:val="0000" w:firstRow="0" w:lastRow="0" w:firstColumn="0" w:lastColumn="0" w:noHBand="0" w:noVBand="0"/>
      </w:tblPr>
      <w:tblGrid>
        <w:gridCol w:w="714"/>
        <w:gridCol w:w="2623"/>
        <w:gridCol w:w="824"/>
        <w:gridCol w:w="1399"/>
        <w:gridCol w:w="1919"/>
        <w:gridCol w:w="1181"/>
      </w:tblGrid>
      <w:tr w:rsidR="005B6875" w:rsidRPr="00D62846" w14:paraId="41F1B763" w14:textId="77777777" w:rsidTr="00D62846">
        <w:trPr>
          <w:trHeight w:val="179"/>
          <w:jc w:val="center"/>
        </w:trPr>
        <w:tc>
          <w:tcPr>
            <w:tcW w:w="5000" w:type="pct"/>
            <w:gridSpan w:val="6"/>
            <w:tcBorders>
              <w:top w:val="single" w:sz="4" w:space="0" w:color="auto"/>
              <w:left w:val="single" w:sz="4" w:space="0" w:color="auto"/>
              <w:bottom w:val="single" w:sz="4" w:space="0" w:color="auto"/>
              <w:right w:val="single" w:sz="4" w:space="0" w:color="auto"/>
            </w:tcBorders>
            <w:vAlign w:val="center"/>
          </w:tcPr>
          <w:p w14:paraId="12758811" w14:textId="3A7AD36D" w:rsidR="005B6875" w:rsidRPr="00D62846" w:rsidRDefault="0005370A" w:rsidP="0005370A">
            <w:pPr>
              <w:ind w:right="137" w:firstLine="0"/>
              <w:jc w:val="center"/>
              <w:rPr>
                <w:rFonts w:cs="Times New Roman"/>
                <w:b/>
                <w:sz w:val="20"/>
              </w:rPr>
            </w:pPr>
            <w:r w:rsidRPr="00D62846">
              <w:rPr>
                <w:rFonts w:cs="Times New Roman"/>
                <w:b/>
                <w:sz w:val="20"/>
              </w:rPr>
              <w:t>Costos y gastos de recursos humanos del proyecto</w:t>
            </w:r>
          </w:p>
        </w:tc>
      </w:tr>
      <w:tr w:rsidR="00D62846" w:rsidRPr="00D62846" w14:paraId="7D8D91F6" w14:textId="370A8817" w:rsidTr="00F71DF0">
        <w:trPr>
          <w:trHeight w:val="242"/>
          <w:jc w:val="center"/>
        </w:trPr>
        <w:tc>
          <w:tcPr>
            <w:tcW w:w="436" w:type="pct"/>
            <w:tcBorders>
              <w:top w:val="single" w:sz="4" w:space="0" w:color="auto"/>
              <w:left w:val="single" w:sz="4" w:space="0" w:color="auto"/>
              <w:bottom w:val="single" w:sz="4" w:space="0" w:color="auto"/>
              <w:right w:val="single" w:sz="4" w:space="0" w:color="auto"/>
            </w:tcBorders>
            <w:vAlign w:val="center"/>
          </w:tcPr>
          <w:p w14:paraId="4C35245D" w14:textId="53AB741F" w:rsidR="009D63D3" w:rsidRPr="00D62846" w:rsidRDefault="0005370A" w:rsidP="0005370A">
            <w:pPr>
              <w:tabs>
                <w:tab w:val="left" w:pos="137"/>
              </w:tabs>
              <w:ind w:right="70" w:firstLine="0"/>
              <w:jc w:val="center"/>
              <w:rPr>
                <w:rFonts w:cs="Times New Roman"/>
                <w:b/>
                <w:sz w:val="20"/>
              </w:rPr>
            </w:pPr>
            <w:r w:rsidRPr="00D62846">
              <w:rPr>
                <w:rFonts w:cs="Times New Roman"/>
                <w:b/>
                <w:bCs/>
                <w:sz w:val="20"/>
              </w:rPr>
              <w:t>N°</w:t>
            </w:r>
          </w:p>
        </w:tc>
        <w:tc>
          <w:tcPr>
            <w:tcW w:w="1398" w:type="pct"/>
            <w:tcBorders>
              <w:top w:val="single" w:sz="4" w:space="0" w:color="auto"/>
              <w:left w:val="nil"/>
              <w:bottom w:val="single" w:sz="4" w:space="0" w:color="auto"/>
              <w:right w:val="single" w:sz="4" w:space="0" w:color="auto"/>
            </w:tcBorders>
            <w:shd w:val="clear" w:color="auto" w:fill="auto"/>
            <w:noWrap/>
            <w:vAlign w:val="center"/>
          </w:tcPr>
          <w:p w14:paraId="5D2AFF3E" w14:textId="54EA8326" w:rsidR="009D63D3" w:rsidRPr="00D62846" w:rsidRDefault="0005370A" w:rsidP="0005370A">
            <w:pPr>
              <w:ind w:right="2" w:firstLine="0"/>
              <w:jc w:val="center"/>
              <w:rPr>
                <w:rFonts w:cs="Times New Roman"/>
                <w:b/>
                <w:sz w:val="20"/>
              </w:rPr>
            </w:pPr>
            <w:r w:rsidRPr="00D62846">
              <w:rPr>
                <w:rFonts w:cs="Times New Roman"/>
                <w:b/>
                <w:sz w:val="20"/>
              </w:rPr>
              <w:t>Puesto</w:t>
            </w:r>
          </w:p>
        </w:tc>
        <w:tc>
          <w:tcPr>
            <w:tcW w:w="499" w:type="pct"/>
            <w:tcBorders>
              <w:top w:val="single" w:sz="4" w:space="0" w:color="auto"/>
              <w:left w:val="nil"/>
              <w:bottom w:val="single" w:sz="4" w:space="0" w:color="auto"/>
              <w:right w:val="single" w:sz="4" w:space="0" w:color="auto"/>
            </w:tcBorders>
            <w:vAlign w:val="center"/>
          </w:tcPr>
          <w:p w14:paraId="4B634719" w14:textId="3F5E6E77" w:rsidR="009D63D3" w:rsidRPr="00D62846" w:rsidRDefault="0005370A" w:rsidP="0005370A">
            <w:pPr>
              <w:ind w:right="0" w:firstLine="0"/>
              <w:jc w:val="center"/>
              <w:rPr>
                <w:rFonts w:cs="Times New Roman"/>
                <w:b/>
                <w:sz w:val="20"/>
              </w:rPr>
            </w:pPr>
            <w:r w:rsidRPr="00D62846">
              <w:rPr>
                <w:rFonts w:cs="Times New Roman"/>
                <w:b/>
                <w:sz w:val="20"/>
              </w:rPr>
              <w:t>Cantidad</w:t>
            </w:r>
          </w:p>
        </w:tc>
        <w:tc>
          <w:tcPr>
            <w:tcW w:w="83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0059D90" w14:textId="0C27E51F" w:rsidR="009D63D3" w:rsidRPr="00D62846" w:rsidRDefault="0005370A" w:rsidP="0005370A">
            <w:pPr>
              <w:ind w:right="0" w:firstLine="0"/>
              <w:jc w:val="center"/>
              <w:rPr>
                <w:rFonts w:cs="Times New Roman"/>
                <w:b/>
                <w:sz w:val="20"/>
              </w:rPr>
            </w:pPr>
            <w:r w:rsidRPr="00D62846">
              <w:rPr>
                <w:rFonts w:cs="Times New Roman"/>
                <w:b/>
                <w:sz w:val="20"/>
              </w:rPr>
              <w:t>Sueldo mensual</w:t>
            </w:r>
          </w:p>
        </w:tc>
        <w:tc>
          <w:tcPr>
            <w:tcW w:w="1131" w:type="pct"/>
            <w:tcBorders>
              <w:top w:val="single" w:sz="4" w:space="0" w:color="auto"/>
              <w:left w:val="nil"/>
              <w:bottom w:val="single" w:sz="4" w:space="0" w:color="auto"/>
              <w:right w:val="single" w:sz="4" w:space="0" w:color="auto"/>
            </w:tcBorders>
            <w:shd w:val="clear" w:color="auto" w:fill="auto"/>
            <w:noWrap/>
            <w:vAlign w:val="center"/>
          </w:tcPr>
          <w:p w14:paraId="2AB50500" w14:textId="580AB90C" w:rsidR="009D63D3" w:rsidRPr="00D62846" w:rsidRDefault="0005370A" w:rsidP="0005370A">
            <w:pPr>
              <w:tabs>
                <w:tab w:val="left" w:pos="901"/>
              </w:tabs>
              <w:ind w:right="0" w:firstLine="0"/>
              <w:jc w:val="center"/>
              <w:rPr>
                <w:rFonts w:cs="Times New Roman"/>
                <w:b/>
                <w:sz w:val="20"/>
              </w:rPr>
            </w:pPr>
            <w:r w:rsidRPr="00D62846">
              <w:rPr>
                <w:rFonts w:cs="Times New Roman"/>
                <w:b/>
                <w:sz w:val="20"/>
              </w:rPr>
              <w:t>Sueldo para 10 meses</w:t>
            </w:r>
          </w:p>
        </w:tc>
        <w:tc>
          <w:tcPr>
            <w:tcW w:w="706" w:type="pct"/>
            <w:tcBorders>
              <w:top w:val="single" w:sz="4" w:space="0" w:color="auto"/>
              <w:left w:val="nil"/>
              <w:bottom w:val="single" w:sz="4" w:space="0" w:color="auto"/>
              <w:right w:val="single" w:sz="4" w:space="0" w:color="auto"/>
            </w:tcBorders>
            <w:vAlign w:val="center"/>
          </w:tcPr>
          <w:p w14:paraId="2A13A24A" w14:textId="2E72808B" w:rsidR="009D63D3" w:rsidRPr="00D62846" w:rsidRDefault="0005370A" w:rsidP="0005370A">
            <w:pPr>
              <w:ind w:right="-4" w:firstLine="0"/>
              <w:jc w:val="center"/>
              <w:rPr>
                <w:rFonts w:cs="Times New Roman"/>
                <w:b/>
                <w:sz w:val="20"/>
              </w:rPr>
            </w:pPr>
            <w:r w:rsidRPr="00D62846">
              <w:rPr>
                <w:rFonts w:cs="Times New Roman"/>
                <w:b/>
                <w:sz w:val="20"/>
              </w:rPr>
              <w:t>Total</w:t>
            </w:r>
          </w:p>
        </w:tc>
      </w:tr>
      <w:tr w:rsidR="00D62846" w:rsidRPr="00D62846" w14:paraId="37B9F8F1" w14:textId="4E45B2BF" w:rsidTr="00F71DF0">
        <w:trPr>
          <w:trHeight w:val="415"/>
          <w:jc w:val="center"/>
        </w:trPr>
        <w:tc>
          <w:tcPr>
            <w:tcW w:w="436" w:type="pct"/>
            <w:tcBorders>
              <w:top w:val="single" w:sz="4" w:space="0" w:color="auto"/>
              <w:left w:val="single" w:sz="4" w:space="0" w:color="auto"/>
              <w:bottom w:val="single" w:sz="4" w:space="0" w:color="auto"/>
              <w:right w:val="single" w:sz="4" w:space="0" w:color="auto"/>
            </w:tcBorders>
            <w:vAlign w:val="center"/>
          </w:tcPr>
          <w:p w14:paraId="5D5EB9A3" w14:textId="3372C47D" w:rsidR="009D63D3" w:rsidRPr="00D62846" w:rsidRDefault="009D63D3" w:rsidP="0005370A">
            <w:pPr>
              <w:ind w:right="0" w:firstLine="0"/>
              <w:jc w:val="center"/>
              <w:rPr>
                <w:rFonts w:cs="Times New Roman"/>
                <w:sz w:val="20"/>
              </w:rPr>
            </w:pPr>
            <w:r w:rsidRPr="00D62846">
              <w:rPr>
                <w:rFonts w:cs="Times New Roman"/>
                <w:sz w:val="20"/>
              </w:rPr>
              <w:t>1.-</w:t>
            </w:r>
          </w:p>
        </w:tc>
        <w:tc>
          <w:tcPr>
            <w:tcW w:w="1398" w:type="pct"/>
            <w:tcBorders>
              <w:top w:val="nil"/>
              <w:left w:val="nil"/>
              <w:bottom w:val="single" w:sz="4" w:space="0" w:color="auto"/>
              <w:right w:val="single" w:sz="4" w:space="0" w:color="auto"/>
            </w:tcBorders>
            <w:shd w:val="clear" w:color="auto" w:fill="auto"/>
            <w:noWrap/>
            <w:vAlign w:val="center"/>
          </w:tcPr>
          <w:p w14:paraId="27481722" w14:textId="1F3F7445" w:rsidR="009D63D3" w:rsidRPr="00D62846" w:rsidRDefault="008F408B" w:rsidP="0005370A">
            <w:pPr>
              <w:tabs>
                <w:tab w:val="left" w:pos="1631"/>
              </w:tabs>
              <w:ind w:right="2" w:firstLine="0"/>
              <w:jc w:val="center"/>
              <w:rPr>
                <w:rFonts w:cs="Times New Roman"/>
                <w:sz w:val="20"/>
              </w:rPr>
            </w:pPr>
            <w:r>
              <w:rPr>
                <w:rFonts w:cs="Times New Roman"/>
                <w:sz w:val="20"/>
              </w:rPr>
              <w:t xml:space="preserve">Líder de </w:t>
            </w:r>
            <w:r w:rsidR="009D63D3" w:rsidRPr="00D62846">
              <w:rPr>
                <w:rFonts w:cs="Times New Roman"/>
                <w:sz w:val="20"/>
              </w:rPr>
              <w:t>proyecto / programador</w:t>
            </w:r>
          </w:p>
        </w:tc>
        <w:tc>
          <w:tcPr>
            <w:tcW w:w="499" w:type="pct"/>
            <w:tcBorders>
              <w:top w:val="single" w:sz="4" w:space="0" w:color="auto"/>
              <w:left w:val="nil"/>
              <w:bottom w:val="single" w:sz="4" w:space="0" w:color="auto"/>
              <w:right w:val="single" w:sz="4" w:space="0" w:color="auto"/>
            </w:tcBorders>
            <w:vAlign w:val="center"/>
          </w:tcPr>
          <w:p w14:paraId="5A229D8E" w14:textId="4574E47E" w:rsidR="009D63D3" w:rsidRPr="00D62846" w:rsidRDefault="009D63D3" w:rsidP="0005370A">
            <w:pPr>
              <w:ind w:right="0" w:hanging="2"/>
              <w:jc w:val="center"/>
              <w:rPr>
                <w:rFonts w:cs="Times New Roman"/>
                <w:sz w:val="20"/>
              </w:rPr>
            </w:pPr>
            <w:r w:rsidRPr="00D62846">
              <w:rPr>
                <w:rFonts w:cs="Times New Roman"/>
                <w:sz w:val="20"/>
              </w:rPr>
              <w:t>3</w:t>
            </w:r>
          </w:p>
        </w:tc>
        <w:tc>
          <w:tcPr>
            <w:tcW w:w="83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A14DD83" w14:textId="79BA32FA" w:rsidR="009D63D3" w:rsidRPr="00D62846" w:rsidRDefault="009D63D3" w:rsidP="0005370A">
            <w:pPr>
              <w:ind w:right="0" w:firstLine="0"/>
              <w:jc w:val="center"/>
              <w:rPr>
                <w:rFonts w:cs="Times New Roman"/>
                <w:sz w:val="20"/>
              </w:rPr>
            </w:pPr>
            <w:r w:rsidRPr="00D62846">
              <w:rPr>
                <w:rFonts w:cs="Times New Roman"/>
                <w:sz w:val="20"/>
              </w:rPr>
              <w:t>$15,000.00</w:t>
            </w:r>
          </w:p>
        </w:tc>
        <w:tc>
          <w:tcPr>
            <w:tcW w:w="1131" w:type="pct"/>
            <w:tcBorders>
              <w:top w:val="nil"/>
              <w:left w:val="nil"/>
              <w:bottom w:val="single" w:sz="4" w:space="0" w:color="auto"/>
              <w:right w:val="single" w:sz="4" w:space="0" w:color="auto"/>
            </w:tcBorders>
            <w:shd w:val="clear" w:color="auto" w:fill="auto"/>
            <w:noWrap/>
            <w:vAlign w:val="center"/>
          </w:tcPr>
          <w:p w14:paraId="713FCD75" w14:textId="7742A2E5" w:rsidR="009D63D3" w:rsidRPr="00D62846" w:rsidRDefault="009D63D3" w:rsidP="0005370A">
            <w:pPr>
              <w:ind w:right="0" w:firstLine="0"/>
              <w:jc w:val="center"/>
              <w:rPr>
                <w:rFonts w:cs="Times New Roman"/>
                <w:sz w:val="20"/>
              </w:rPr>
            </w:pPr>
            <w:r w:rsidRPr="00D62846">
              <w:rPr>
                <w:rFonts w:cs="Times New Roman"/>
                <w:sz w:val="20"/>
              </w:rPr>
              <w:t>$150,000.00</w:t>
            </w:r>
          </w:p>
        </w:tc>
        <w:tc>
          <w:tcPr>
            <w:tcW w:w="706" w:type="pct"/>
            <w:tcBorders>
              <w:top w:val="nil"/>
              <w:left w:val="nil"/>
              <w:bottom w:val="single" w:sz="4" w:space="0" w:color="auto"/>
              <w:right w:val="single" w:sz="4" w:space="0" w:color="auto"/>
            </w:tcBorders>
            <w:vAlign w:val="center"/>
          </w:tcPr>
          <w:p w14:paraId="62E71643" w14:textId="0635A18B" w:rsidR="009D63D3" w:rsidRPr="00D62846" w:rsidRDefault="009D63D3" w:rsidP="0005370A">
            <w:pPr>
              <w:ind w:right="137" w:firstLine="0"/>
              <w:jc w:val="center"/>
              <w:rPr>
                <w:rFonts w:cs="Times New Roman"/>
                <w:b/>
                <w:sz w:val="20"/>
              </w:rPr>
            </w:pPr>
            <w:r w:rsidRPr="00D62846">
              <w:rPr>
                <w:rFonts w:cs="Times New Roman"/>
                <w:b/>
                <w:sz w:val="20"/>
              </w:rPr>
              <w:t>$450,000.00</w:t>
            </w:r>
          </w:p>
        </w:tc>
      </w:tr>
    </w:tbl>
    <w:p w14:paraId="487CC3D9" w14:textId="6C06DA6B" w:rsidR="005F7A71" w:rsidRPr="007D45EA" w:rsidDel="00FF2E83" w:rsidRDefault="00B07902">
      <w:pPr>
        <w:pStyle w:val="Descripcin"/>
        <w:rPr>
          <w:del w:id="2972" w:author="Tanya Hernández" w:date="2017-05-16T23:35:00Z"/>
        </w:rPr>
      </w:pPr>
      <w:bookmarkStart w:id="2973" w:name="_Toc482747399"/>
      <w:r w:rsidRPr="00262C61">
        <w:t>Tabla 2</w:t>
      </w:r>
      <w:r w:rsidR="007C1511" w:rsidRPr="00262C61">
        <w:t>.</w:t>
      </w:r>
      <w:del w:id="2974" w:author="Tanya Hernández" w:date="2017-05-16T23:34:00Z">
        <w:r w:rsidR="007C1511" w:rsidRPr="00262C61" w:rsidDel="00FF2E83">
          <w:delText xml:space="preserve"> </w:delText>
        </w:r>
      </w:del>
      <w:r w:rsidR="007C1511" w:rsidRPr="005E6164">
        <w:rPr>
          <w:b w:val="0"/>
        </w:rPr>
        <w:fldChar w:fldCharType="begin"/>
      </w:r>
      <w:r w:rsidR="007C1511" w:rsidRPr="00AD2FDE">
        <w:instrText xml:space="preserve"> SEQ Tabla_II. \* ROMAN </w:instrText>
      </w:r>
      <w:r w:rsidR="007C1511" w:rsidRPr="005E6164">
        <w:rPr>
          <w:b w:val="0"/>
          <w:rPrChange w:id="2975" w:author="Tanya Hernández" w:date="2017-05-17T01:30:00Z">
            <w:rPr>
              <w:b w:val="0"/>
            </w:rPr>
          </w:rPrChange>
        </w:rPr>
        <w:fldChar w:fldCharType="separate"/>
      </w:r>
      <w:ins w:id="2976" w:author="Tanya Hernández" w:date="2017-05-21T21:21:00Z">
        <w:r w:rsidR="00604603">
          <w:t>IX</w:t>
        </w:r>
      </w:ins>
      <w:del w:id="2977" w:author="Tanya Hernández" w:date="2017-05-17T01:33:00Z">
        <w:r w:rsidR="005B2C04" w:rsidRPr="00262C61" w:rsidDel="00262C61">
          <w:delText>I</w:delText>
        </w:r>
        <w:r w:rsidR="005B2C04" w:rsidRPr="00AD2FDE" w:rsidDel="00262C61">
          <w:delText>X</w:delText>
        </w:r>
      </w:del>
      <w:r w:rsidR="007C1511" w:rsidRPr="005E6164">
        <w:rPr>
          <w:b w:val="0"/>
        </w:rPr>
        <w:fldChar w:fldCharType="end"/>
      </w:r>
      <w:r w:rsidR="007C1511" w:rsidRPr="007C1511">
        <w:t xml:space="preserve"> </w:t>
      </w:r>
      <w:r w:rsidR="007C1511" w:rsidRPr="00B74054">
        <w:t>Costos y gastos de recursos humanos.</w:t>
      </w:r>
      <w:bookmarkEnd w:id="2973"/>
    </w:p>
    <w:p w14:paraId="4D147DB3" w14:textId="77777777" w:rsidR="009D63D3" w:rsidRDefault="009D63D3">
      <w:pPr>
        <w:pStyle w:val="Descripcin"/>
        <w:pPrChange w:id="2978" w:author="Tanya Hernández" w:date="2017-05-28T00:21:00Z">
          <w:pPr>
            <w:ind w:firstLine="0"/>
          </w:pPr>
        </w:pPrChange>
      </w:pPr>
    </w:p>
    <w:tbl>
      <w:tblPr>
        <w:tblW w:w="9695" w:type="dxa"/>
        <w:jc w:val="center"/>
        <w:tblCellMar>
          <w:left w:w="70" w:type="dxa"/>
          <w:right w:w="70" w:type="dxa"/>
        </w:tblCellMar>
        <w:tblLook w:val="0000" w:firstRow="0" w:lastRow="0" w:firstColumn="0" w:lastColumn="0" w:noHBand="0" w:noVBand="0"/>
      </w:tblPr>
      <w:tblGrid>
        <w:gridCol w:w="846"/>
        <w:gridCol w:w="3880"/>
        <w:gridCol w:w="1671"/>
        <w:gridCol w:w="1642"/>
        <w:gridCol w:w="1656"/>
      </w:tblGrid>
      <w:tr w:rsidR="005F7A71" w14:paraId="3C53C434" w14:textId="77777777" w:rsidTr="00D62846">
        <w:trPr>
          <w:trHeight w:val="232"/>
          <w:jc w:val="center"/>
        </w:trPr>
        <w:tc>
          <w:tcPr>
            <w:tcW w:w="9695"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70670C67" w14:textId="151BCE14" w:rsidR="005F7A71" w:rsidRPr="00D62846" w:rsidRDefault="0005370A" w:rsidP="00635E10">
            <w:pPr>
              <w:ind w:right="54" w:firstLine="0"/>
              <w:jc w:val="center"/>
              <w:rPr>
                <w:rFonts w:cs="Times New Roman"/>
                <w:b/>
                <w:sz w:val="20"/>
              </w:rPr>
            </w:pPr>
            <w:r w:rsidRPr="00D62846">
              <w:rPr>
                <w:rFonts w:cs="Times New Roman"/>
                <w:b/>
                <w:sz w:val="20"/>
              </w:rPr>
              <w:t>Costos y gastos de recursos materiales de hardware</w:t>
            </w:r>
          </w:p>
        </w:tc>
      </w:tr>
      <w:tr w:rsidR="00C3334D" w14:paraId="7FDC820A" w14:textId="77777777" w:rsidTr="00F71DF0">
        <w:trPr>
          <w:trHeight w:val="232"/>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8282C9" w14:textId="56A6AF99" w:rsidR="00C3334D" w:rsidRPr="00D62846" w:rsidRDefault="0005370A" w:rsidP="00635E10">
            <w:pPr>
              <w:ind w:right="0" w:firstLine="0"/>
              <w:jc w:val="center"/>
              <w:rPr>
                <w:rFonts w:cs="Times New Roman"/>
                <w:b/>
                <w:sz w:val="20"/>
              </w:rPr>
            </w:pPr>
            <w:r w:rsidRPr="00D62846">
              <w:rPr>
                <w:rFonts w:cs="Times New Roman"/>
                <w:b/>
                <w:sz w:val="20"/>
              </w:rPr>
              <w:t>N°</w:t>
            </w:r>
          </w:p>
        </w:tc>
        <w:tc>
          <w:tcPr>
            <w:tcW w:w="3880" w:type="dxa"/>
            <w:tcBorders>
              <w:top w:val="single" w:sz="4" w:space="0" w:color="auto"/>
              <w:left w:val="nil"/>
              <w:bottom w:val="single" w:sz="4" w:space="0" w:color="auto"/>
              <w:right w:val="single" w:sz="4" w:space="0" w:color="auto"/>
            </w:tcBorders>
            <w:shd w:val="clear" w:color="auto" w:fill="auto"/>
            <w:noWrap/>
            <w:vAlign w:val="center"/>
          </w:tcPr>
          <w:p w14:paraId="77E0127D" w14:textId="66D0B615" w:rsidR="00C3334D" w:rsidRPr="00D62846" w:rsidRDefault="0005370A" w:rsidP="00635E10">
            <w:pPr>
              <w:ind w:right="0" w:firstLine="0"/>
              <w:jc w:val="center"/>
              <w:rPr>
                <w:rFonts w:cs="Times New Roman"/>
                <w:b/>
                <w:sz w:val="20"/>
              </w:rPr>
            </w:pPr>
            <w:r w:rsidRPr="00D62846">
              <w:rPr>
                <w:rFonts w:cs="Times New Roman"/>
                <w:b/>
                <w:sz w:val="20"/>
              </w:rPr>
              <w:t>Concepto</w:t>
            </w:r>
          </w:p>
        </w:tc>
        <w:tc>
          <w:tcPr>
            <w:tcW w:w="1671" w:type="dxa"/>
            <w:tcBorders>
              <w:top w:val="single" w:sz="4" w:space="0" w:color="auto"/>
              <w:left w:val="nil"/>
              <w:bottom w:val="single" w:sz="4" w:space="0" w:color="auto"/>
              <w:right w:val="single" w:sz="4" w:space="0" w:color="auto"/>
            </w:tcBorders>
            <w:vAlign w:val="center"/>
          </w:tcPr>
          <w:p w14:paraId="3C0CFA36" w14:textId="6CD6D5CD" w:rsidR="00C3334D" w:rsidRPr="00D62846" w:rsidRDefault="0005370A" w:rsidP="00635E10">
            <w:pPr>
              <w:ind w:right="-55" w:firstLine="0"/>
              <w:jc w:val="center"/>
              <w:rPr>
                <w:rFonts w:cs="Times New Roman"/>
                <w:b/>
                <w:sz w:val="20"/>
              </w:rPr>
            </w:pPr>
            <w:r w:rsidRPr="00D62846">
              <w:rPr>
                <w:rFonts w:cs="Times New Roman"/>
                <w:b/>
                <w:sz w:val="20"/>
              </w:rPr>
              <w:t>Cantidad</w:t>
            </w:r>
          </w:p>
        </w:tc>
        <w:tc>
          <w:tcPr>
            <w:tcW w:w="16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322B76" w14:textId="726F11C8" w:rsidR="00C3334D" w:rsidRPr="00D62846" w:rsidRDefault="0005370A" w:rsidP="00635E10">
            <w:pPr>
              <w:ind w:right="-7" w:firstLine="0"/>
              <w:jc w:val="center"/>
              <w:rPr>
                <w:rFonts w:cs="Times New Roman"/>
                <w:b/>
                <w:sz w:val="20"/>
              </w:rPr>
            </w:pPr>
            <w:r w:rsidRPr="00D62846">
              <w:rPr>
                <w:rFonts w:cs="Times New Roman"/>
                <w:b/>
                <w:sz w:val="20"/>
              </w:rPr>
              <w:t>Costo unitario</w:t>
            </w:r>
          </w:p>
        </w:tc>
        <w:tc>
          <w:tcPr>
            <w:tcW w:w="1656" w:type="dxa"/>
            <w:tcBorders>
              <w:top w:val="single" w:sz="4" w:space="0" w:color="auto"/>
              <w:left w:val="nil"/>
              <w:bottom w:val="single" w:sz="4" w:space="0" w:color="auto"/>
              <w:right w:val="single" w:sz="4" w:space="0" w:color="auto"/>
            </w:tcBorders>
            <w:shd w:val="clear" w:color="auto" w:fill="auto"/>
            <w:noWrap/>
            <w:vAlign w:val="center"/>
          </w:tcPr>
          <w:p w14:paraId="21BA36FE" w14:textId="664E4639" w:rsidR="00C3334D" w:rsidRPr="00D62846" w:rsidRDefault="0005370A" w:rsidP="00635E10">
            <w:pPr>
              <w:ind w:right="0" w:firstLine="0"/>
              <w:jc w:val="center"/>
              <w:rPr>
                <w:rFonts w:cs="Times New Roman"/>
                <w:b/>
                <w:sz w:val="20"/>
              </w:rPr>
            </w:pPr>
            <w:r w:rsidRPr="00D62846">
              <w:rPr>
                <w:rFonts w:cs="Times New Roman"/>
                <w:b/>
                <w:sz w:val="20"/>
              </w:rPr>
              <w:t>Costo total</w:t>
            </w:r>
          </w:p>
        </w:tc>
      </w:tr>
      <w:tr w:rsidR="00C3334D" w14:paraId="2C2268A3"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4975BCAF" w14:textId="77777777" w:rsidR="00C3334D" w:rsidRPr="00D62846" w:rsidRDefault="00C3334D" w:rsidP="00635E10">
            <w:pPr>
              <w:ind w:right="0" w:firstLine="0"/>
              <w:jc w:val="center"/>
              <w:rPr>
                <w:rFonts w:cs="Times New Roman"/>
                <w:sz w:val="20"/>
              </w:rPr>
            </w:pPr>
            <w:r w:rsidRPr="00D62846">
              <w:rPr>
                <w:rFonts w:cs="Times New Roman"/>
                <w:sz w:val="20"/>
              </w:rPr>
              <w:t>1.-</w:t>
            </w:r>
          </w:p>
        </w:tc>
        <w:tc>
          <w:tcPr>
            <w:tcW w:w="3880" w:type="dxa"/>
            <w:tcBorders>
              <w:top w:val="nil"/>
              <w:left w:val="nil"/>
              <w:bottom w:val="single" w:sz="4" w:space="0" w:color="auto"/>
              <w:right w:val="single" w:sz="4" w:space="0" w:color="auto"/>
            </w:tcBorders>
            <w:shd w:val="clear" w:color="auto" w:fill="auto"/>
            <w:noWrap/>
            <w:vAlign w:val="center"/>
          </w:tcPr>
          <w:p w14:paraId="44D45393" w14:textId="522923C6" w:rsidR="00C3334D" w:rsidRPr="00D62846" w:rsidRDefault="00C3334D" w:rsidP="00635E10">
            <w:pPr>
              <w:ind w:right="0" w:firstLine="0"/>
              <w:jc w:val="center"/>
              <w:rPr>
                <w:rFonts w:cs="Times New Roman"/>
                <w:sz w:val="20"/>
              </w:rPr>
            </w:pPr>
            <w:r w:rsidRPr="00D62846">
              <w:rPr>
                <w:rFonts w:cs="Times New Roman"/>
                <w:sz w:val="20"/>
              </w:rPr>
              <w:t>Dispositivo móvil</w:t>
            </w:r>
          </w:p>
        </w:tc>
        <w:tc>
          <w:tcPr>
            <w:tcW w:w="1671" w:type="dxa"/>
            <w:tcBorders>
              <w:top w:val="single" w:sz="4" w:space="0" w:color="auto"/>
              <w:left w:val="nil"/>
              <w:bottom w:val="single" w:sz="4" w:space="0" w:color="auto"/>
              <w:right w:val="single" w:sz="4" w:space="0" w:color="auto"/>
            </w:tcBorders>
            <w:vAlign w:val="center"/>
          </w:tcPr>
          <w:p w14:paraId="503C1A6A" w14:textId="6E70A2A7" w:rsidR="00C3334D" w:rsidRPr="00D62846" w:rsidRDefault="00327275" w:rsidP="00635E10">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20970B9E" w14:textId="2B7F3AB0" w:rsidR="00C3334D" w:rsidRPr="00D62846" w:rsidRDefault="00635E10" w:rsidP="00635E10">
            <w:pPr>
              <w:ind w:right="-7" w:firstLine="0"/>
              <w:jc w:val="center"/>
              <w:rPr>
                <w:rFonts w:cs="Times New Roman"/>
                <w:sz w:val="20"/>
              </w:rPr>
            </w:pPr>
            <w:r w:rsidRPr="00D62846">
              <w:rPr>
                <w:rFonts w:cs="Times New Roman"/>
                <w:sz w:val="20"/>
              </w:rPr>
              <w:t>$</w:t>
            </w:r>
            <w:r w:rsidR="00547448" w:rsidRPr="00D62846">
              <w:rPr>
                <w:rFonts w:cs="Times New Roman"/>
                <w:sz w:val="20"/>
              </w:rPr>
              <w:t>7,999</w:t>
            </w:r>
            <w:r w:rsidR="00C3334D" w:rsidRPr="00D62846">
              <w:rPr>
                <w:rFonts w:cs="Times New Roman"/>
                <w:sz w:val="20"/>
              </w:rPr>
              <w:t>.00</w:t>
            </w:r>
          </w:p>
        </w:tc>
        <w:tc>
          <w:tcPr>
            <w:tcW w:w="1656" w:type="dxa"/>
            <w:tcBorders>
              <w:top w:val="nil"/>
              <w:left w:val="nil"/>
              <w:bottom w:val="single" w:sz="4" w:space="0" w:color="auto"/>
              <w:right w:val="single" w:sz="4" w:space="0" w:color="auto"/>
            </w:tcBorders>
            <w:shd w:val="clear" w:color="auto" w:fill="auto"/>
            <w:noWrap/>
            <w:vAlign w:val="center"/>
          </w:tcPr>
          <w:p w14:paraId="5DA55E60" w14:textId="0AD4CD57" w:rsidR="00C3334D" w:rsidRPr="00D62846" w:rsidRDefault="00635E10" w:rsidP="00883882">
            <w:pPr>
              <w:ind w:right="0" w:firstLine="0"/>
              <w:jc w:val="center"/>
              <w:rPr>
                <w:rFonts w:cs="Times New Roman"/>
                <w:sz w:val="20"/>
              </w:rPr>
            </w:pPr>
            <w:r w:rsidRPr="00D62846">
              <w:rPr>
                <w:rFonts w:cs="Times New Roman"/>
                <w:sz w:val="20"/>
              </w:rPr>
              <w:t>$</w:t>
            </w:r>
            <w:r w:rsidR="00883882">
              <w:rPr>
                <w:rFonts w:cs="Times New Roman"/>
                <w:sz w:val="20"/>
              </w:rPr>
              <w:t>7,999</w:t>
            </w:r>
            <w:r w:rsidR="006416D8" w:rsidRPr="00D62846">
              <w:rPr>
                <w:rFonts w:cs="Times New Roman"/>
                <w:sz w:val="20"/>
              </w:rPr>
              <w:t>.00</w:t>
            </w:r>
          </w:p>
        </w:tc>
      </w:tr>
      <w:tr w:rsidR="00C3334D" w14:paraId="60A06208"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3F14EDF0" w14:textId="4AFB4F00" w:rsidR="00C3334D" w:rsidRPr="00D62846" w:rsidRDefault="00C3334D" w:rsidP="00635E10">
            <w:pPr>
              <w:ind w:right="0" w:firstLine="0"/>
              <w:jc w:val="center"/>
              <w:rPr>
                <w:rFonts w:cs="Times New Roman"/>
                <w:sz w:val="20"/>
              </w:rPr>
            </w:pPr>
            <w:r w:rsidRPr="00D62846">
              <w:rPr>
                <w:rFonts w:cs="Times New Roman"/>
                <w:sz w:val="20"/>
              </w:rPr>
              <w:t>2.-</w:t>
            </w:r>
          </w:p>
        </w:tc>
        <w:tc>
          <w:tcPr>
            <w:tcW w:w="3880" w:type="dxa"/>
            <w:tcBorders>
              <w:top w:val="nil"/>
              <w:left w:val="nil"/>
              <w:bottom w:val="single" w:sz="4" w:space="0" w:color="auto"/>
              <w:right w:val="single" w:sz="4" w:space="0" w:color="auto"/>
            </w:tcBorders>
            <w:shd w:val="clear" w:color="auto" w:fill="auto"/>
            <w:noWrap/>
            <w:vAlign w:val="center"/>
          </w:tcPr>
          <w:p w14:paraId="20F8D6EC" w14:textId="6A31B571" w:rsidR="00C3334D" w:rsidRPr="00D62846" w:rsidRDefault="008C263A" w:rsidP="00635E10">
            <w:pPr>
              <w:ind w:right="0" w:firstLine="0"/>
              <w:jc w:val="center"/>
              <w:rPr>
                <w:rFonts w:cs="Times New Roman"/>
                <w:sz w:val="20"/>
              </w:rPr>
            </w:pPr>
            <w:r w:rsidRPr="00D62846">
              <w:rPr>
                <w:rFonts w:cs="Times New Roman"/>
                <w:sz w:val="20"/>
              </w:rPr>
              <w:t>Dispositivo p</w:t>
            </w:r>
            <w:r w:rsidR="00C3334D" w:rsidRPr="00D62846">
              <w:rPr>
                <w:rFonts w:cs="Times New Roman"/>
                <w:sz w:val="20"/>
              </w:rPr>
              <w:t>rogramador</w:t>
            </w:r>
            <w:r w:rsidRPr="00D62846">
              <w:rPr>
                <w:rFonts w:cs="Times New Roman"/>
                <w:sz w:val="20"/>
              </w:rPr>
              <w:t xml:space="preserve"> para microcontrolador.</w:t>
            </w:r>
          </w:p>
        </w:tc>
        <w:tc>
          <w:tcPr>
            <w:tcW w:w="1671" w:type="dxa"/>
            <w:tcBorders>
              <w:top w:val="single" w:sz="4" w:space="0" w:color="auto"/>
              <w:left w:val="nil"/>
              <w:bottom w:val="single" w:sz="4" w:space="0" w:color="auto"/>
              <w:right w:val="single" w:sz="4" w:space="0" w:color="auto"/>
            </w:tcBorders>
            <w:vAlign w:val="center"/>
          </w:tcPr>
          <w:p w14:paraId="7D4D9892" w14:textId="19C2EF65" w:rsidR="00C3334D" w:rsidRPr="00D62846" w:rsidRDefault="00C3334D" w:rsidP="00635E10">
            <w:pPr>
              <w:ind w:right="-55" w:firstLine="0"/>
              <w:jc w:val="center"/>
              <w:rPr>
                <w:rFonts w:cs="Times New Roman"/>
                <w:sz w:val="20"/>
              </w:rPr>
            </w:pPr>
            <w:r w:rsidRPr="00D62846">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0559E132" w14:textId="26127D68" w:rsidR="00C3334D" w:rsidRPr="00D62846" w:rsidRDefault="00635E10" w:rsidP="00635E10">
            <w:pPr>
              <w:ind w:right="-7" w:firstLine="0"/>
              <w:jc w:val="center"/>
              <w:rPr>
                <w:rFonts w:cs="Times New Roman"/>
                <w:sz w:val="20"/>
              </w:rPr>
            </w:pPr>
            <w:r w:rsidRPr="00D62846">
              <w:rPr>
                <w:rFonts w:cs="Times New Roman"/>
                <w:sz w:val="20"/>
              </w:rPr>
              <w:t>$</w:t>
            </w:r>
            <w:r w:rsidR="00547448" w:rsidRPr="00D62846">
              <w:rPr>
                <w:rFonts w:cs="Times New Roman"/>
                <w:sz w:val="20"/>
              </w:rPr>
              <w:t>420</w:t>
            </w:r>
            <w:r w:rsidR="00C3334D" w:rsidRPr="00D62846">
              <w:rPr>
                <w:rFonts w:cs="Times New Roman"/>
                <w:sz w:val="20"/>
              </w:rPr>
              <w:t>.00</w:t>
            </w:r>
          </w:p>
        </w:tc>
        <w:tc>
          <w:tcPr>
            <w:tcW w:w="1656" w:type="dxa"/>
            <w:tcBorders>
              <w:top w:val="nil"/>
              <w:left w:val="nil"/>
              <w:bottom w:val="single" w:sz="4" w:space="0" w:color="auto"/>
              <w:right w:val="single" w:sz="4" w:space="0" w:color="auto"/>
            </w:tcBorders>
            <w:shd w:val="clear" w:color="auto" w:fill="auto"/>
            <w:noWrap/>
            <w:vAlign w:val="center"/>
          </w:tcPr>
          <w:p w14:paraId="6420FD40" w14:textId="2E61C06B" w:rsidR="00C3334D" w:rsidRPr="00D62846" w:rsidRDefault="00635E10" w:rsidP="00635E10">
            <w:pPr>
              <w:ind w:right="0" w:firstLine="0"/>
              <w:jc w:val="center"/>
              <w:rPr>
                <w:rFonts w:cs="Times New Roman"/>
                <w:sz w:val="20"/>
              </w:rPr>
            </w:pPr>
            <w:r w:rsidRPr="00D62846">
              <w:rPr>
                <w:rFonts w:cs="Times New Roman"/>
                <w:sz w:val="20"/>
              </w:rPr>
              <w:t>$</w:t>
            </w:r>
            <w:r w:rsidR="006416D8" w:rsidRPr="00D62846">
              <w:rPr>
                <w:rFonts w:cs="Times New Roman"/>
                <w:sz w:val="20"/>
              </w:rPr>
              <w:t>420</w:t>
            </w:r>
            <w:r w:rsidR="00C3334D" w:rsidRPr="00D62846">
              <w:rPr>
                <w:rFonts w:cs="Times New Roman"/>
                <w:sz w:val="20"/>
              </w:rPr>
              <w:t>.00</w:t>
            </w:r>
          </w:p>
        </w:tc>
      </w:tr>
      <w:tr w:rsidR="00C3334D" w14:paraId="20F1F462"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3DDA853" w14:textId="771FA734" w:rsidR="00C3334D" w:rsidRPr="00D62846" w:rsidRDefault="00C3334D" w:rsidP="00635E10">
            <w:pPr>
              <w:ind w:right="0" w:firstLine="0"/>
              <w:jc w:val="center"/>
              <w:rPr>
                <w:rFonts w:cs="Times New Roman"/>
                <w:sz w:val="20"/>
              </w:rPr>
            </w:pPr>
            <w:r w:rsidRPr="00D62846">
              <w:rPr>
                <w:rFonts w:cs="Times New Roman"/>
                <w:sz w:val="20"/>
              </w:rPr>
              <w:t>3.-</w:t>
            </w:r>
          </w:p>
        </w:tc>
        <w:tc>
          <w:tcPr>
            <w:tcW w:w="3880" w:type="dxa"/>
            <w:tcBorders>
              <w:top w:val="nil"/>
              <w:left w:val="nil"/>
              <w:bottom w:val="single" w:sz="4" w:space="0" w:color="auto"/>
              <w:right w:val="single" w:sz="4" w:space="0" w:color="auto"/>
            </w:tcBorders>
            <w:shd w:val="clear" w:color="auto" w:fill="auto"/>
            <w:noWrap/>
            <w:vAlign w:val="center"/>
          </w:tcPr>
          <w:p w14:paraId="698F1C57" w14:textId="656E7C8A" w:rsidR="00C3334D" w:rsidRPr="00D62846" w:rsidRDefault="00087559" w:rsidP="00635E10">
            <w:pPr>
              <w:ind w:right="0" w:firstLine="0"/>
              <w:jc w:val="center"/>
              <w:rPr>
                <w:rFonts w:cs="Times New Roman"/>
                <w:sz w:val="20"/>
              </w:rPr>
            </w:pPr>
            <w:r>
              <w:rPr>
                <w:rFonts w:cs="Times New Roman"/>
                <w:sz w:val="20"/>
              </w:rPr>
              <w:t>Computadora</w:t>
            </w:r>
            <w:r w:rsidR="00C3334D" w:rsidRPr="00D62846">
              <w:rPr>
                <w:rFonts w:cs="Times New Roman"/>
                <w:sz w:val="20"/>
              </w:rPr>
              <w:t xml:space="preserve"> portátil</w:t>
            </w:r>
          </w:p>
        </w:tc>
        <w:tc>
          <w:tcPr>
            <w:tcW w:w="1671" w:type="dxa"/>
            <w:tcBorders>
              <w:top w:val="single" w:sz="4" w:space="0" w:color="auto"/>
              <w:left w:val="nil"/>
              <w:bottom w:val="single" w:sz="4" w:space="0" w:color="auto"/>
              <w:right w:val="single" w:sz="4" w:space="0" w:color="auto"/>
            </w:tcBorders>
            <w:vAlign w:val="center"/>
          </w:tcPr>
          <w:p w14:paraId="3449D3EE" w14:textId="792DC500" w:rsidR="00C3334D" w:rsidRPr="00D62846" w:rsidRDefault="00C3334D" w:rsidP="00635E10">
            <w:pPr>
              <w:ind w:right="-55" w:firstLine="0"/>
              <w:jc w:val="center"/>
              <w:rPr>
                <w:rFonts w:cs="Times New Roman"/>
                <w:sz w:val="20"/>
              </w:rPr>
            </w:pPr>
            <w:r w:rsidRPr="00D62846">
              <w:rPr>
                <w:rFonts w:cs="Times New Roman"/>
                <w:sz w:val="20"/>
              </w:rPr>
              <w:t>3</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323F2B8B" w14:textId="145E6A08" w:rsidR="00C3334D" w:rsidRPr="00D62846" w:rsidRDefault="00635E10" w:rsidP="00635E10">
            <w:pPr>
              <w:ind w:right="-7" w:firstLine="0"/>
              <w:jc w:val="center"/>
              <w:rPr>
                <w:rFonts w:cs="Times New Roman"/>
                <w:sz w:val="20"/>
              </w:rPr>
            </w:pPr>
            <w:r w:rsidRPr="00D62846">
              <w:rPr>
                <w:rFonts w:cs="Times New Roman"/>
                <w:sz w:val="20"/>
              </w:rPr>
              <w:t>$</w:t>
            </w:r>
            <w:r w:rsidR="00547448" w:rsidRPr="00D62846">
              <w:rPr>
                <w:rFonts w:cs="Times New Roman"/>
                <w:sz w:val="20"/>
              </w:rPr>
              <w:t>13,146</w:t>
            </w:r>
            <w:r w:rsidR="00C3334D" w:rsidRPr="00D62846">
              <w:rPr>
                <w:rFonts w:cs="Times New Roman"/>
                <w:sz w:val="20"/>
              </w:rPr>
              <w:t>.00</w:t>
            </w:r>
          </w:p>
        </w:tc>
        <w:tc>
          <w:tcPr>
            <w:tcW w:w="1656" w:type="dxa"/>
            <w:tcBorders>
              <w:top w:val="nil"/>
              <w:left w:val="nil"/>
              <w:bottom w:val="single" w:sz="4" w:space="0" w:color="auto"/>
              <w:right w:val="single" w:sz="4" w:space="0" w:color="auto"/>
            </w:tcBorders>
            <w:shd w:val="clear" w:color="auto" w:fill="auto"/>
            <w:noWrap/>
            <w:vAlign w:val="center"/>
          </w:tcPr>
          <w:p w14:paraId="3C764997" w14:textId="05167D5E" w:rsidR="00C3334D" w:rsidRPr="00D62846" w:rsidRDefault="00635E10" w:rsidP="00635E10">
            <w:pPr>
              <w:ind w:right="0" w:firstLine="0"/>
              <w:jc w:val="center"/>
              <w:rPr>
                <w:rFonts w:cs="Times New Roman"/>
                <w:sz w:val="20"/>
              </w:rPr>
            </w:pPr>
            <w:r w:rsidRPr="00D62846">
              <w:rPr>
                <w:rFonts w:cs="Times New Roman"/>
                <w:sz w:val="20"/>
              </w:rPr>
              <w:t>$</w:t>
            </w:r>
            <w:r w:rsidR="006416D8" w:rsidRPr="00D62846">
              <w:rPr>
                <w:rFonts w:cs="Times New Roman"/>
                <w:sz w:val="20"/>
              </w:rPr>
              <w:t>39,438</w:t>
            </w:r>
            <w:r w:rsidR="00C3334D" w:rsidRPr="00D62846">
              <w:rPr>
                <w:rFonts w:cs="Times New Roman"/>
                <w:sz w:val="20"/>
              </w:rPr>
              <w:t>.00</w:t>
            </w:r>
          </w:p>
        </w:tc>
      </w:tr>
      <w:tr w:rsidR="00327275" w14:paraId="13E84E7A"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49A43597" w14:textId="2941C21D" w:rsidR="00327275" w:rsidRPr="00D62846" w:rsidRDefault="00AB30CD" w:rsidP="00327275">
            <w:pPr>
              <w:ind w:right="0" w:firstLine="0"/>
              <w:jc w:val="center"/>
              <w:rPr>
                <w:rFonts w:cs="Times New Roman"/>
                <w:sz w:val="20"/>
              </w:rPr>
            </w:pPr>
            <w:r>
              <w:rPr>
                <w:rFonts w:cs="Times New Roman"/>
                <w:sz w:val="20"/>
              </w:rPr>
              <w:t>4.-</w:t>
            </w:r>
          </w:p>
        </w:tc>
        <w:tc>
          <w:tcPr>
            <w:tcW w:w="3880" w:type="dxa"/>
            <w:tcBorders>
              <w:top w:val="nil"/>
              <w:left w:val="nil"/>
              <w:bottom w:val="single" w:sz="4" w:space="0" w:color="auto"/>
              <w:right w:val="single" w:sz="4" w:space="0" w:color="auto"/>
            </w:tcBorders>
            <w:shd w:val="clear" w:color="auto" w:fill="auto"/>
            <w:noWrap/>
            <w:vAlign w:val="center"/>
          </w:tcPr>
          <w:p w14:paraId="3BA8CB35" w14:textId="3E3A43E8" w:rsidR="00327275" w:rsidRPr="00883882" w:rsidRDefault="00327275" w:rsidP="00327275">
            <w:pPr>
              <w:ind w:right="0" w:firstLine="0"/>
              <w:jc w:val="center"/>
              <w:rPr>
                <w:rFonts w:cs="Times New Roman"/>
                <w:sz w:val="20"/>
              </w:rPr>
            </w:pPr>
            <w:r w:rsidRPr="00883882">
              <w:rPr>
                <w:sz w:val="20"/>
                <w:szCs w:val="24"/>
                <w:lang w:val="es-ES_tradnl"/>
              </w:rPr>
              <w:t xml:space="preserve">Sensor de temperatura </w:t>
            </w:r>
            <w:r w:rsidRPr="00883882">
              <w:rPr>
                <w:rFonts w:cs="Times New Roman"/>
                <w:sz w:val="20"/>
              </w:rPr>
              <w:t>MLX9061.</w:t>
            </w:r>
          </w:p>
        </w:tc>
        <w:tc>
          <w:tcPr>
            <w:tcW w:w="1671" w:type="dxa"/>
            <w:tcBorders>
              <w:top w:val="single" w:sz="4" w:space="0" w:color="auto"/>
              <w:left w:val="nil"/>
              <w:bottom w:val="single" w:sz="4" w:space="0" w:color="auto"/>
              <w:right w:val="single" w:sz="4" w:space="0" w:color="auto"/>
            </w:tcBorders>
            <w:vAlign w:val="center"/>
          </w:tcPr>
          <w:p w14:paraId="55887291" w14:textId="572DDECE" w:rsidR="00327275" w:rsidRPr="00D62846" w:rsidRDefault="00883882" w:rsidP="00327275">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6E9FF4FF" w14:textId="580A7117" w:rsidR="00327275" w:rsidRPr="00D62846" w:rsidRDefault="00883882" w:rsidP="00327275">
            <w:pPr>
              <w:ind w:right="-7" w:firstLine="0"/>
              <w:jc w:val="center"/>
              <w:rPr>
                <w:rFonts w:cs="Times New Roman"/>
                <w:sz w:val="20"/>
              </w:rPr>
            </w:pPr>
            <w:r>
              <w:rPr>
                <w:rFonts w:cs="Times New Roman"/>
                <w:sz w:val="20"/>
              </w:rPr>
              <w:t>$280.00</w:t>
            </w:r>
          </w:p>
        </w:tc>
        <w:tc>
          <w:tcPr>
            <w:tcW w:w="1656" w:type="dxa"/>
            <w:tcBorders>
              <w:top w:val="nil"/>
              <w:left w:val="nil"/>
              <w:bottom w:val="single" w:sz="4" w:space="0" w:color="auto"/>
              <w:right w:val="single" w:sz="4" w:space="0" w:color="auto"/>
            </w:tcBorders>
            <w:shd w:val="clear" w:color="auto" w:fill="auto"/>
            <w:noWrap/>
            <w:vAlign w:val="center"/>
          </w:tcPr>
          <w:p w14:paraId="0986D00E" w14:textId="15010510" w:rsidR="00327275" w:rsidRPr="00D62846" w:rsidRDefault="00883882" w:rsidP="00327275">
            <w:pPr>
              <w:ind w:right="0" w:firstLine="0"/>
              <w:jc w:val="center"/>
              <w:rPr>
                <w:rFonts w:cs="Times New Roman"/>
                <w:sz w:val="20"/>
              </w:rPr>
            </w:pPr>
            <w:r>
              <w:rPr>
                <w:rFonts w:cs="Times New Roman"/>
                <w:sz w:val="20"/>
              </w:rPr>
              <w:t>$280.00</w:t>
            </w:r>
          </w:p>
        </w:tc>
      </w:tr>
      <w:tr w:rsidR="00883882" w14:paraId="16470329"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3190176B" w14:textId="5AC092BF" w:rsidR="00883882" w:rsidRPr="00D62846" w:rsidRDefault="00AB30CD" w:rsidP="00883882">
            <w:pPr>
              <w:ind w:right="0" w:firstLine="0"/>
              <w:jc w:val="center"/>
              <w:rPr>
                <w:rFonts w:cs="Times New Roman"/>
                <w:sz w:val="20"/>
              </w:rPr>
            </w:pPr>
            <w:r>
              <w:rPr>
                <w:rFonts w:cs="Times New Roman"/>
                <w:sz w:val="20"/>
              </w:rPr>
              <w:t>5.-</w:t>
            </w:r>
          </w:p>
        </w:tc>
        <w:tc>
          <w:tcPr>
            <w:tcW w:w="3880" w:type="dxa"/>
            <w:tcBorders>
              <w:top w:val="nil"/>
              <w:left w:val="nil"/>
              <w:bottom w:val="single" w:sz="4" w:space="0" w:color="auto"/>
              <w:right w:val="single" w:sz="4" w:space="0" w:color="auto"/>
            </w:tcBorders>
            <w:shd w:val="clear" w:color="auto" w:fill="auto"/>
            <w:noWrap/>
            <w:vAlign w:val="center"/>
          </w:tcPr>
          <w:p w14:paraId="7FDF4294" w14:textId="47CBE574" w:rsidR="00883882" w:rsidRDefault="00883882" w:rsidP="00883882">
            <w:pPr>
              <w:ind w:right="0" w:firstLine="0"/>
              <w:jc w:val="center"/>
              <w:rPr>
                <w:rFonts w:cs="Times New Roman"/>
                <w:sz w:val="20"/>
              </w:rPr>
            </w:pPr>
            <w:r>
              <w:rPr>
                <w:rFonts w:cs="Times New Roman"/>
                <w:sz w:val="20"/>
              </w:rPr>
              <w:t>Sensor acelerómetro MPU-6050</w:t>
            </w:r>
          </w:p>
        </w:tc>
        <w:tc>
          <w:tcPr>
            <w:tcW w:w="1671" w:type="dxa"/>
            <w:tcBorders>
              <w:top w:val="single" w:sz="4" w:space="0" w:color="auto"/>
              <w:left w:val="nil"/>
              <w:bottom w:val="single" w:sz="4" w:space="0" w:color="auto"/>
              <w:right w:val="single" w:sz="4" w:space="0" w:color="auto"/>
            </w:tcBorders>
            <w:vAlign w:val="center"/>
          </w:tcPr>
          <w:p w14:paraId="330A1862" w14:textId="15C97275" w:rsidR="00883882" w:rsidRPr="00D62846" w:rsidRDefault="00883882" w:rsidP="00883882">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255641BE" w14:textId="32AC28FA" w:rsidR="00883882" w:rsidRPr="00D62846" w:rsidRDefault="00883882" w:rsidP="00883882">
            <w:pPr>
              <w:ind w:right="-7" w:firstLine="0"/>
              <w:jc w:val="center"/>
              <w:rPr>
                <w:rFonts w:cs="Times New Roman"/>
                <w:sz w:val="20"/>
              </w:rPr>
            </w:pPr>
            <w:r>
              <w:rPr>
                <w:rFonts w:cs="Times New Roman"/>
                <w:sz w:val="20"/>
              </w:rPr>
              <w:t>$90.00</w:t>
            </w:r>
          </w:p>
        </w:tc>
        <w:tc>
          <w:tcPr>
            <w:tcW w:w="1656" w:type="dxa"/>
            <w:tcBorders>
              <w:top w:val="nil"/>
              <w:left w:val="nil"/>
              <w:bottom w:val="single" w:sz="4" w:space="0" w:color="auto"/>
              <w:right w:val="single" w:sz="4" w:space="0" w:color="auto"/>
            </w:tcBorders>
            <w:shd w:val="clear" w:color="auto" w:fill="auto"/>
            <w:noWrap/>
            <w:vAlign w:val="center"/>
          </w:tcPr>
          <w:p w14:paraId="7924DD34" w14:textId="3778E580" w:rsidR="00883882" w:rsidRPr="00D62846" w:rsidRDefault="00883882" w:rsidP="00883882">
            <w:pPr>
              <w:ind w:right="0" w:firstLine="0"/>
              <w:jc w:val="center"/>
              <w:rPr>
                <w:rFonts w:cs="Times New Roman"/>
                <w:sz w:val="20"/>
              </w:rPr>
            </w:pPr>
            <w:r>
              <w:rPr>
                <w:rFonts w:cs="Times New Roman"/>
                <w:sz w:val="20"/>
              </w:rPr>
              <w:t>$90.00</w:t>
            </w:r>
          </w:p>
        </w:tc>
      </w:tr>
      <w:tr w:rsidR="00883882" w14:paraId="74F04257"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4BB30264" w14:textId="28CA9CC7" w:rsidR="00883882" w:rsidRPr="00D62846" w:rsidRDefault="00AB30CD" w:rsidP="00883882">
            <w:pPr>
              <w:ind w:right="0" w:firstLine="0"/>
              <w:jc w:val="center"/>
              <w:rPr>
                <w:rFonts w:cs="Times New Roman"/>
                <w:sz w:val="20"/>
              </w:rPr>
            </w:pPr>
            <w:r>
              <w:rPr>
                <w:rFonts w:cs="Times New Roman"/>
                <w:sz w:val="20"/>
              </w:rPr>
              <w:lastRenderedPageBreak/>
              <w:t>6.-</w:t>
            </w:r>
          </w:p>
        </w:tc>
        <w:tc>
          <w:tcPr>
            <w:tcW w:w="3880" w:type="dxa"/>
            <w:tcBorders>
              <w:top w:val="nil"/>
              <w:left w:val="nil"/>
              <w:bottom w:val="single" w:sz="4" w:space="0" w:color="auto"/>
              <w:right w:val="single" w:sz="4" w:space="0" w:color="auto"/>
            </w:tcBorders>
            <w:shd w:val="clear" w:color="auto" w:fill="auto"/>
            <w:noWrap/>
            <w:vAlign w:val="center"/>
          </w:tcPr>
          <w:p w14:paraId="2D6F8B00" w14:textId="38C7105F" w:rsidR="00883882" w:rsidRDefault="00883882" w:rsidP="00883882">
            <w:pPr>
              <w:ind w:right="0" w:firstLine="0"/>
              <w:jc w:val="center"/>
              <w:rPr>
                <w:rFonts w:cs="Times New Roman"/>
                <w:sz w:val="20"/>
              </w:rPr>
            </w:pPr>
            <w:r>
              <w:rPr>
                <w:rFonts w:cs="Times New Roman"/>
                <w:sz w:val="20"/>
              </w:rPr>
              <w:t>Sensor frecuencia cardiaca MAX30100</w:t>
            </w:r>
          </w:p>
        </w:tc>
        <w:tc>
          <w:tcPr>
            <w:tcW w:w="1671" w:type="dxa"/>
            <w:tcBorders>
              <w:top w:val="single" w:sz="4" w:space="0" w:color="auto"/>
              <w:left w:val="nil"/>
              <w:bottom w:val="single" w:sz="4" w:space="0" w:color="auto"/>
              <w:right w:val="single" w:sz="4" w:space="0" w:color="auto"/>
            </w:tcBorders>
            <w:vAlign w:val="center"/>
          </w:tcPr>
          <w:p w14:paraId="2B343C38" w14:textId="6C38C260" w:rsidR="00883882" w:rsidRPr="00D62846" w:rsidRDefault="00883882" w:rsidP="00883882">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0DF6F32F" w14:textId="11ACDB82" w:rsidR="00883882" w:rsidRPr="00D62846" w:rsidRDefault="00883882" w:rsidP="00883882">
            <w:pPr>
              <w:ind w:right="-7" w:firstLine="0"/>
              <w:jc w:val="center"/>
              <w:rPr>
                <w:rFonts w:cs="Times New Roman"/>
                <w:sz w:val="20"/>
              </w:rPr>
            </w:pPr>
            <w:r>
              <w:rPr>
                <w:rFonts w:cs="Times New Roman"/>
                <w:sz w:val="20"/>
              </w:rPr>
              <w:t>$460.00</w:t>
            </w:r>
          </w:p>
        </w:tc>
        <w:tc>
          <w:tcPr>
            <w:tcW w:w="1656" w:type="dxa"/>
            <w:tcBorders>
              <w:top w:val="nil"/>
              <w:left w:val="nil"/>
              <w:bottom w:val="single" w:sz="4" w:space="0" w:color="auto"/>
              <w:right w:val="single" w:sz="4" w:space="0" w:color="auto"/>
            </w:tcBorders>
            <w:shd w:val="clear" w:color="auto" w:fill="auto"/>
            <w:noWrap/>
            <w:vAlign w:val="center"/>
          </w:tcPr>
          <w:p w14:paraId="55DC0673" w14:textId="5D549988" w:rsidR="00883882" w:rsidRPr="00D62846" w:rsidRDefault="00883882" w:rsidP="00883882">
            <w:pPr>
              <w:ind w:right="0" w:firstLine="0"/>
              <w:jc w:val="center"/>
              <w:rPr>
                <w:rFonts w:cs="Times New Roman"/>
                <w:sz w:val="20"/>
              </w:rPr>
            </w:pPr>
            <w:r>
              <w:rPr>
                <w:rFonts w:cs="Times New Roman"/>
                <w:sz w:val="20"/>
              </w:rPr>
              <w:t>$460.00</w:t>
            </w:r>
          </w:p>
        </w:tc>
      </w:tr>
      <w:tr w:rsidR="00883882" w14:paraId="2CFEB079"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15480B6" w14:textId="7FED4DA3" w:rsidR="00883882" w:rsidRPr="00D62846" w:rsidRDefault="00AB30CD" w:rsidP="00883882">
            <w:pPr>
              <w:ind w:right="0" w:firstLine="0"/>
              <w:jc w:val="center"/>
              <w:rPr>
                <w:rFonts w:cs="Times New Roman"/>
                <w:sz w:val="20"/>
              </w:rPr>
            </w:pPr>
            <w:r>
              <w:rPr>
                <w:rFonts w:cs="Times New Roman"/>
                <w:sz w:val="20"/>
              </w:rPr>
              <w:t>7.-</w:t>
            </w:r>
          </w:p>
        </w:tc>
        <w:tc>
          <w:tcPr>
            <w:tcW w:w="3880" w:type="dxa"/>
            <w:tcBorders>
              <w:top w:val="nil"/>
              <w:left w:val="nil"/>
              <w:bottom w:val="single" w:sz="4" w:space="0" w:color="auto"/>
              <w:right w:val="single" w:sz="4" w:space="0" w:color="auto"/>
            </w:tcBorders>
            <w:shd w:val="clear" w:color="auto" w:fill="auto"/>
            <w:noWrap/>
            <w:vAlign w:val="center"/>
          </w:tcPr>
          <w:p w14:paraId="71DA8115" w14:textId="60325B9E" w:rsidR="00883882" w:rsidRDefault="00883882" w:rsidP="00883882">
            <w:pPr>
              <w:ind w:right="0" w:firstLine="0"/>
              <w:jc w:val="center"/>
              <w:rPr>
                <w:rFonts w:cs="Times New Roman"/>
                <w:sz w:val="20"/>
              </w:rPr>
            </w:pPr>
            <w:r>
              <w:rPr>
                <w:rFonts w:cs="Times New Roman"/>
                <w:sz w:val="20"/>
              </w:rPr>
              <w:t>Microcontrolador ATMega 328-PB</w:t>
            </w:r>
          </w:p>
        </w:tc>
        <w:tc>
          <w:tcPr>
            <w:tcW w:w="1671" w:type="dxa"/>
            <w:tcBorders>
              <w:top w:val="single" w:sz="4" w:space="0" w:color="auto"/>
              <w:left w:val="nil"/>
              <w:bottom w:val="single" w:sz="4" w:space="0" w:color="auto"/>
              <w:right w:val="single" w:sz="4" w:space="0" w:color="auto"/>
            </w:tcBorders>
            <w:vAlign w:val="center"/>
          </w:tcPr>
          <w:p w14:paraId="669700F5" w14:textId="5885CED7" w:rsidR="00883882" w:rsidRPr="00D62846" w:rsidRDefault="00883882" w:rsidP="00883882">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4A0C9A6F" w14:textId="2F6DD827" w:rsidR="00883882" w:rsidRPr="00D62846" w:rsidRDefault="00883882" w:rsidP="00883882">
            <w:pPr>
              <w:ind w:right="-7" w:firstLine="0"/>
              <w:jc w:val="center"/>
              <w:rPr>
                <w:rFonts w:cs="Times New Roman"/>
                <w:sz w:val="20"/>
              </w:rPr>
            </w:pPr>
            <w:r>
              <w:rPr>
                <w:rFonts w:cs="Times New Roman"/>
                <w:sz w:val="20"/>
              </w:rPr>
              <w:t>$400.00</w:t>
            </w:r>
          </w:p>
        </w:tc>
        <w:tc>
          <w:tcPr>
            <w:tcW w:w="1656" w:type="dxa"/>
            <w:tcBorders>
              <w:top w:val="nil"/>
              <w:left w:val="nil"/>
              <w:bottom w:val="single" w:sz="4" w:space="0" w:color="auto"/>
              <w:right w:val="single" w:sz="4" w:space="0" w:color="auto"/>
            </w:tcBorders>
            <w:shd w:val="clear" w:color="auto" w:fill="auto"/>
            <w:noWrap/>
            <w:vAlign w:val="center"/>
          </w:tcPr>
          <w:p w14:paraId="608D6F96" w14:textId="49C4619E" w:rsidR="00883882" w:rsidRPr="00D62846" w:rsidRDefault="00883882" w:rsidP="00883882">
            <w:pPr>
              <w:ind w:right="0" w:firstLine="0"/>
              <w:jc w:val="center"/>
              <w:rPr>
                <w:rFonts w:cs="Times New Roman"/>
                <w:sz w:val="20"/>
              </w:rPr>
            </w:pPr>
            <w:r>
              <w:rPr>
                <w:rFonts w:cs="Times New Roman"/>
                <w:sz w:val="20"/>
              </w:rPr>
              <w:t>$400.00</w:t>
            </w:r>
          </w:p>
        </w:tc>
      </w:tr>
      <w:tr w:rsidR="00883882" w14:paraId="62D0E7B5" w14:textId="77777777" w:rsidTr="00F71DF0">
        <w:trPr>
          <w:trHeight w:val="232"/>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6406658" w14:textId="4DC87421" w:rsidR="00883882" w:rsidRPr="00D62846" w:rsidRDefault="00AB30CD" w:rsidP="00883882">
            <w:pPr>
              <w:ind w:right="0" w:firstLine="0"/>
              <w:jc w:val="center"/>
              <w:rPr>
                <w:rFonts w:cs="Times New Roman"/>
                <w:sz w:val="20"/>
              </w:rPr>
            </w:pPr>
            <w:r>
              <w:rPr>
                <w:rFonts w:cs="Times New Roman"/>
                <w:sz w:val="20"/>
              </w:rPr>
              <w:t>8.-</w:t>
            </w:r>
          </w:p>
        </w:tc>
        <w:tc>
          <w:tcPr>
            <w:tcW w:w="3880" w:type="dxa"/>
            <w:tcBorders>
              <w:top w:val="nil"/>
              <w:left w:val="nil"/>
              <w:bottom w:val="single" w:sz="4" w:space="0" w:color="auto"/>
              <w:right w:val="single" w:sz="4" w:space="0" w:color="auto"/>
            </w:tcBorders>
            <w:shd w:val="clear" w:color="auto" w:fill="auto"/>
            <w:noWrap/>
            <w:vAlign w:val="center"/>
          </w:tcPr>
          <w:p w14:paraId="1FA3363B" w14:textId="3E46BF01" w:rsidR="00883882" w:rsidRDefault="00883882" w:rsidP="00883882">
            <w:pPr>
              <w:ind w:right="0" w:firstLine="0"/>
              <w:jc w:val="center"/>
              <w:rPr>
                <w:rFonts w:cs="Times New Roman"/>
                <w:sz w:val="20"/>
              </w:rPr>
            </w:pPr>
            <w:r>
              <w:rPr>
                <w:rFonts w:cs="Times New Roman"/>
                <w:sz w:val="20"/>
              </w:rPr>
              <w:t xml:space="preserve">Módulo </w:t>
            </w:r>
            <w:r w:rsidR="008F408B">
              <w:rPr>
                <w:rFonts w:cs="Times New Roman"/>
                <w:sz w:val="20"/>
              </w:rPr>
              <w:t>W</w:t>
            </w:r>
            <w:r>
              <w:rPr>
                <w:rFonts w:cs="Times New Roman"/>
                <w:sz w:val="20"/>
              </w:rPr>
              <w:t>ifi</w:t>
            </w:r>
            <w:r w:rsidR="008F408B">
              <w:rPr>
                <w:rFonts w:cs="Times New Roman"/>
                <w:sz w:val="20"/>
              </w:rPr>
              <w:t xml:space="preserve"> ESP8266</w:t>
            </w:r>
          </w:p>
        </w:tc>
        <w:tc>
          <w:tcPr>
            <w:tcW w:w="1671" w:type="dxa"/>
            <w:tcBorders>
              <w:top w:val="single" w:sz="4" w:space="0" w:color="auto"/>
              <w:left w:val="nil"/>
              <w:bottom w:val="single" w:sz="4" w:space="0" w:color="auto"/>
              <w:right w:val="single" w:sz="4" w:space="0" w:color="auto"/>
            </w:tcBorders>
            <w:vAlign w:val="center"/>
          </w:tcPr>
          <w:p w14:paraId="53643D70" w14:textId="205CF296" w:rsidR="00883882" w:rsidRPr="00D62846" w:rsidRDefault="00883882" w:rsidP="00883882">
            <w:pPr>
              <w:ind w:right="-55" w:firstLine="0"/>
              <w:jc w:val="center"/>
              <w:rPr>
                <w:rFonts w:cs="Times New Roman"/>
                <w:sz w:val="20"/>
              </w:rPr>
            </w:pPr>
            <w:r>
              <w:rPr>
                <w:rFonts w:cs="Times New Roman"/>
                <w:sz w:val="20"/>
              </w:rPr>
              <w:t>1</w:t>
            </w: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4795E0E2" w14:textId="240A266A" w:rsidR="00883882" w:rsidRPr="00D62846" w:rsidRDefault="00883882" w:rsidP="00883882">
            <w:pPr>
              <w:ind w:right="-7" w:firstLine="0"/>
              <w:jc w:val="center"/>
              <w:rPr>
                <w:rFonts w:cs="Times New Roman"/>
                <w:sz w:val="20"/>
              </w:rPr>
            </w:pPr>
            <w:r>
              <w:rPr>
                <w:rFonts w:cs="Times New Roman"/>
                <w:sz w:val="20"/>
              </w:rPr>
              <w:t>$120.00</w:t>
            </w:r>
          </w:p>
        </w:tc>
        <w:tc>
          <w:tcPr>
            <w:tcW w:w="1656" w:type="dxa"/>
            <w:tcBorders>
              <w:top w:val="nil"/>
              <w:left w:val="nil"/>
              <w:bottom w:val="single" w:sz="4" w:space="0" w:color="auto"/>
              <w:right w:val="single" w:sz="4" w:space="0" w:color="auto"/>
            </w:tcBorders>
            <w:shd w:val="clear" w:color="auto" w:fill="auto"/>
            <w:noWrap/>
            <w:vAlign w:val="center"/>
          </w:tcPr>
          <w:p w14:paraId="5BE106DB" w14:textId="28B68F65" w:rsidR="00883882" w:rsidRPr="00D62846" w:rsidRDefault="00883882" w:rsidP="00883882">
            <w:pPr>
              <w:ind w:right="0" w:firstLine="0"/>
              <w:jc w:val="center"/>
              <w:rPr>
                <w:rFonts w:cs="Times New Roman"/>
                <w:sz w:val="20"/>
              </w:rPr>
            </w:pPr>
            <w:r>
              <w:rPr>
                <w:rFonts w:cs="Times New Roman"/>
                <w:sz w:val="20"/>
              </w:rPr>
              <w:t>$120.00</w:t>
            </w:r>
          </w:p>
        </w:tc>
      </w:tr>
      <w:tr w:rsidR="00AB30CD" w14:paraId="3A63C1B4" w14:textId="77777777" w:rsidTr="004C4B60">
        <w:trPr>
          <w:trHeight w:val="232"/>
          <w:jc w:val="center"/>
        </w:trPr>
        <w:tc>
          <w:tcPr>
            <w:tcW w:w="4726" w:type="dxa"/>
            <w:gridSpan w:val="2"/>
            <w:tcBorders>
              <w:top w:val="nil"/>
              <w:left w:val="single" w:sz="4" w:space="0" w:color="auto"/>
              <w:bottom w:val="single" w:sz="4" w:space="0" w:color="auto"/>
              <w:right w:val="single" w:sz="4" w:space="0" w:color="auto"/>
            </w:tcBorders>
            <w:shd w:val="clear" w:color="auto" w:fill="auto"/>
            <w:noWrap/>
            <w:vAlign w:val="center"/>
          </w:tcPr>
          <w:p w14:paraId="11E24425" w14:textId="78CA8405" w:rsidR="00AB30CD" w:rsidRPr="00D62846" w:rsidRDefault="00AB30CD" w:rsidP="00883882">
            <w:pPr>
              <w:ind w:right="0" w:firstLine="0"/>
              <w:jc w:val="center"/>
              <w:rPr>
                <w:rFonts w:cs="Times New Roman"/>
                <w:b/>
                <w:sz w:val="20"/>
              </w:rPr>
            </w:pPr>
            <w:r w:rsidRPr="00D62846">
              <w:rPr>
                <w:rFonts w:cs="Times New Roman"/>
                <w:b/>
                <w:sz w:val="20"/>
              </w:rPr>
              <w:t>Totales</w:t>
            </w:r>
          </w:p>
        </w:tc>
        <w:tc>
          <w:tcPr>
            <w:tcW w:w="1671" w:type="dxa"/>
            <w:tcBorders>
              <w:top w:val="single" w:sz="4" w:space="0" w:color="auto"/>
              <w:left w:val="nil"/>
              <w:bottom w:val="single" w:sz="4" w:space="0" w:color="auto"/>
              <w:right w:val="single" w:sz="4" w:space="0" w:color="auto"/>
            </w:tcBorders>
            <w:vAlign w:val="center"/>
          </w:tcPr>
          <w:p w14:paraId="2AD19D5D" w14:textId="77777777" w:rsidR="00AB30CD" w:rsidRPr="00D62846" w:rsidRDefault="00AB30CD" w:rsidP="00883882">
            <w:pPr>
              <w:ind w:right="-55" w:firstLine="0"/>
              <w:jc w:val="center"/>
              <w:rPr>
                <w:rFonts w:cs="Times New Roman"/>
                <w:b/>
                <w:sz w:val="20"/>
              </w:rPr>
            </w:pPr>
          </w:p>
        </w:tc>
        <w:tc>
          <w:tcPr>
            <w:tcW w:w="1642" w:type="dxa"/>
            <w:tcBorders>
              <w:top w:val="nil"/>
              <w:left w:val="single" w:sz="4" w:space="0" w:color="auto"/>
              <w:bottom w:val="single" w:sz="4" w:space="0" w:color="auto"/>
              <w:right w:val="single" w:sz="4" w:space="0" w:color="auto"/>
            </w:tcBorders>
            <w:shd w:val="clear" w:color="auto" w:fill="auto"/>
            <w:noWrap/>
            <w:vAlign w:val="center"/>
          </w:tcPr>
          <w:p w14:paraId="305CFB9C" w14:textId="4A54D425" w:rsidR="00AB30CD" w:rsidRPr="00D62846" w:rsidRDefault="00AB30CD" w:rsidP="00883882">
            <w:pPr>
              <w:ind w:right="-7" w:firstLine="0"/>
              <w:jc w:val="center"/>
              <w:rPr>
                <w:rFonts w:cs="Times New Roman"/>
                <w:b/>
                <w:sz w:val="20"/>
              </w:rPr>
            </w:pPr>
          </w:p>
        </w:tc>
        <w:tc>
          <w:tcPr>
            <w:tcW w:w="1656" w:type="dxa"/>
            <w:tcBorders>
              <w:top w:val="nil"/>
              <w:left w:val="nil"/>
              <w:bottom w:val="single" w:sz="4" w:space="0" w:color="auto"/>
              <w:right w:val="single" w:sz="4" w:space="0" w:color="auto"/>
            </w:tcBorders>
            <w:shd w:val="clear" w:color="auto" w:fill="auto"/>
            <w:noWrap/>
            <w:vAlign w:val="center"/>
          </w:tcPr>
          <w:p w14:paraId="7A2D640A" w14:textId="0CB5E2B6" w:rsidR="00AB30CD" w:rsidRPr="00D62846" w:rsidRDefault="00AB30CD" w:rsidP="00883882">
            <w:pPr>
              <w:ind w:right="0" w:firstLine="0"/>
              <w:jc w:val="center"/>
              <w:rPr>
                <w:rFonts w:cs="Times New Roman"/>
                <w:b/>
                <w:sz w:val="20"/>
              </w:rPr>
            </w:pPr>
            <w:r w:rsidRPr="00D62846">
              <w:rPr>
                <w:rFonts w:cs="Times New Roman"/>
                <w:b/>
                <w:sz w:val="20"/>
              </w:rPr>
              <w:t>$</w:t>
            </w:r>
            <w:r>
              <w:rPr>
                <w:rFonts w:cs="Times New Roman"/>
                <w:b/>
                <w:sz w:val="20"/>
              </w:rPr>
              <w:t>49,207.00</w:t>
            </w:r>
          </w:p>
        </w:tc>
      </w:tr>
    </w:tbl>
    <w:p w14:paraId="42C741DC" w14:textId="3C7B0CCC" w:rsidR="005F7A71" w:rsidRPr="000D36F0" w:rsidDel="00FF2E83" w:rsidRDefault="00B07902">
      <w:pPr>
        <w:pStyle w:val="Descripcin"/>
        <w:rPr>
          <w:del w:id="2979" w:author="Tanya Hernández" w:date="2017-05-16T23:34:00Z"/>
        </w:rPr>
      </w:pPr>
      <w:bookmarkStart w:id="2980" w:name="_Toc482747400"/>
      <w:r w:rsidRPr="00262C61">
        <w:t>Tabla 2</w:t>
      </w:r>
      <w:r w:rsidR="007C1511" w:rsidRPr="00262C61">
        <w:t>.</w:t>
      </w:r>
      <w:del w:id="2981" w:author="Tanya Hernández" w:date="2017-05-16T23:34:00Z">
        <w:r w:rsidR="007C1511" w:rsidRPr="00262C61" w:rsidDel="00FF2E83">
          <w:delText xml:space="preserve"> </w:delText>
        </w:r>
      </w:del>
      <w:r w:rsidR="007C1511" w:rsidRPr="005E6164">
        <w:rPr>
          <w:b w:val="0"/>
        </w:rPr>
        <w:fldChar w:fldCharType="begin"/>
      </w:r>
      <w:r w:rsidR="007C1511" w:rsidRPr="00FF2E83">
        <w:instrText xml:space="preserve"> SEQ Tabla_II. \* ROMAN </w:instrText>
      </w:r>
      <w:r w:rsidR="007C1511" w:rsidRPr="005E6164">
        <w:rPr>
          <w:b w:val="0"/>
          <w:rPrChange w:id="2982" w:author="Tanya Hernández" w:date="2017-05-16T23:34:00Z">
            <w:rPr>
              <w:b w:val="0"/>
            </w:rPr>
          </w:rPrChange>
        </w:rPr>
        <w:fldChar w:fldCharType="separate"/>
      </w:r>
      <w:ins w:id="2983" w:author="Tanya Hernández" w:date="2017-05-21T21:21:00Z">
        <w:r w:rsidR="00604603">
          <w:t>X</w:t>
        </w:r>
      </w:ins>
      <w:del w:id="2984" w:author="Tanya Hernández" w:date="2017-05-17T01:33:00Z">
        <w:r w:rsidR="005B2C04" w:rsidRPr="00262C61" w:rsidDel="00262C61">
          <w:delText>X</w:delText>
        </w:r>
      </w:del>
      <w:r w:rsidR="007C1511" w:rsidRPr="005E6164">
        <w:rPr>
          <w:b w:val="0"/>
        </w:rPr>
        <w:fldChar w:fldCharType="end"/>
      </w:r>
      <w:r w:rsidR="007C1511">
        <w:t xml:space="preserve"> </w:t>
      </w:r>
      <w:r w:rsidR="007C1511" w:rsidRPr="0084199B">
        <w:t>Costos y gastos de recursos materiales de hardware.</w:t>
      </w:r>
      <w:bookmarkEnd w:id="2980"/>
    </w:p>
    <w:p w14:paraId="4FD9A54C" w14:textId="77777777" w:rsidR="005F7A71" w:rsidRDefault="005F7A71">
      <w:pPr>
        <w:pStyle w:val="Descripcin"/>
        <w:pPrChange w:id="2985" w:author="Tanya Hernández" w:date="2017-05-28T00:21:00Z">
          <w:pPr>
            <w:tabs>
              <w:tab w:val="left" w:pos="708"/>
            </w:tabs>
            <w:ind w:firstLine="0"/>
          </w:pPr>
        </w:pPrChange>
      </w:pPr>
    </w:p>
    <w:tbl>
      <w:tblPr>
        <w:tblW w:w="8431" w:type="dxa"/>
        <w:jc w:val="center"/>
        <w:tblCellMar>
          <w:left w:w="70" w:type="dxa"/>
          <w:right w:w="70" w:type="dxa"/>
        </w:tblCellMar>
        <w:tblLook w:val="0000" w:firstRow="0" w:lastRow="0" w:firstColumn="0" w:lastColumn="0" w:noHBand="0" w:noVBand="0"/>
      </w:tblPr>
      <w:tblGrid>
        <w:gridCol w:w="846"/>
        <w:gridCol w:w="4109"/>
        <w:gridCol w:w="1752"/>
        <w:gridCol w:w="1724"/>
      </w:tblGrid>
      <w:tr w:rsidR="005F7A71" w:rsidRPr="00D62846" w14:paraId="5580F210" w14:textId="77777777" w:rsidTr="00D62846">
        <w:trPr>
          <w:trHeight w:val="248"/>
          <w:jc w:val="center"/>
        </w:trPr>
        <w:tc>
          <w:tcPr>
            <w:tcW w:w="8431"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61317B2" w14:textId="516F0537" w:rsidR="005F7A71" w:rsidRPr="00D62846" w:rsidRDefault="00635E10" w:rsidP="00635E10">
            <w:pPr>
              <w:ind w:right="-7" w:firstLine="0"/>
              <w:jc w:val="center"/>
              <w:rPr>
                <w:rFonts w:cs="Times New Roman"/>
                <w:b/>
                <w:sz w:val="20"/>
              </w:rPr>
            </w:pPr>
            <w:r w:rsidRPr="00D62846">
              <w:rPr>
                <w:rFonts w:cs="Times New Roman"/>
                <w:b/>
                <w:sz w:val="20"/>
              </w:rPr>
              <w:t>Costos y gastos de recursos materiales de software</w:t>
            </w:r>
          </w:p>
        </w:tc>
      </w:tr>
      <w:tr w:rsidR="006416D8" w:rsidRPr="00D62846" w14:paraId="6F34C892" w14:textId="77777777" w:rsidTr="00F71DF0">
        <w:trPr>
          <w:trHeight w:val="248"/>
          <w:jc w:val="center"/>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C9C84B" w14:textId="3351729D" w:rsidR="006416D8" w:rsidRPr="00D62846" w:rsidRDefault="00635E10" w:rsidP="00635E10">
            <w:pPr>
              <w:ind w:right="0" w:firstLine="0"/>
              <w:jc w:val="center"/>
              <w:rPr>
                <w:rFonts w:cs="Times New Roman"/>
                <w:b/>
                <w:sz w:val="20"/>
              </w:rPr>
            </w:pPr>
            <w:r w:rsidRPr="00D62846">
              <w:rPr>
                <w:rFonts w:cs="Times New Roman"/>
                <w:b/>
                <w:sz w:val="20"/>
              </w:rPr>
              <w:t>N°</w:t>
            </w:r>
          </w:p>
        </w:tc>
        <w:tc>
          <w:tcPr>
            <w:tcW w:w="4109" w:type="dxa"/>
            <w:tcBorders>
              <w:top w:val="single" w:sz="4" w:space="0" w:color="auto"/>
              <w:left w:val="nil"/>
              <w:bottom w:val="single" w:sz="4" w:space="0" w:color="auto"/>
              <w:right w:val="single" w:sz="4" w:space="0" w:color="auto"/>
            </w:tcBorders>
            <w:shd w:val="clear" w:color="auto" w:fill="auto"/>
            <w:noWrap/>
            <w:vAlign w:val="center"/>
          </w:tcPr>
          <w:p w14:paraId="6E159E6A" w14:textId="60911782" w:rsidR="006416D8" w:rsidRPr="00D62846" w:rsidRDefault="00635E10" w:rsidP="00635E10">
            <w:pPr>
              <w:ind w:right="0" w:firstLine="0"/>
              <w:jc w:val="center"/>
              <w:rPr>
                <w:rFonts w:cs="Times New Roman"/>
                <w:b/>
                <w:sz w:val="20"/>
              </w:rPr>
            </w:pPr>
            <w:r w:rsidRPr="00D62846">
              <w:rPr>
                <w:rFonts w:cs="Times New Roman"/>
                <w:b/>
                <w:sz w:val="20"/>
              </w:rPr>
              <w:t>Concepto</w:t>
            </w:r>
          </w:p>
        </w:tc>
        <w:tc>
          <w:tcPr>
            <w:tcW w:w="1752" w:type="dxa"/>
            <w:tcBorders>
              <w:top w:val="single" w:sz="4" w:space="0" w:color="auto"/>
              <w:left w:val="nil"/>
              <w:bottom w:val="single" w:sz="4" w:space="0" w:color="auto"/>
              <w:right w:val="single" w:sz="4" w:space="0" w:color="auto"/>
            </w:tcBorders>
            <w:vAlign w:val="center"/>
          </w:tcPr>
          <w:p w14:paraId="02787AF9" w14:textId="5BE4E740" w:rsidR="006416D8" w:rsidRPr="00D62846" w:rsidRDefault="00635E10" w:rsidP="00635E10">
            <w:pPr>
              <w:ind w:right="-55" w:firstLine="0"/>
              <w:jc w:val="center"/>
              <w:rPr>
                <w:rFonts w:cs="Times New Roman"/>
                <w:b/>
                <w:sz w:val="20"/>
              </w:rPr>
            </w:pPr>
            <w:r w:rsidRPr="00D62846">
              <w:rPr>
                <w:rFonts w:cs="Times New Roman"/>
                <w:b/>
                <w:sz w:val="20"/>
              </w:rPr>
              <w:t>Cantidad</w:t>
            </w:r>
          </w:p>
        </w:tc>
        <w:tc>
          <w:tcPr>
            <w:tcW w:w="17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124E5D" w14:textId="482FEE46" w:rsidR="006416D8" w:rsidRPr="00D62846" w:rsidRDefault="00635E10" w:rsidP="00635E10">
            <w:pPr>
              <w:ind w:right="-7" w:firstLine="0"/>
              <w:jc w:val="center"/>
              <w:rPr>
                <w:rFonts w:cs="Times New Roman"/>
                <w:b/>
                <w:sz w:val="20"/>
              </w:rPr>
            </w:pPr>
            <w:r w:rsidRPr="00D62846">
              <w:rPr>
                <w:rFonts w:cs="Times New Roman"/>
                <w:b/>
                <w:sz w:val="20"/>
              </w:rPr>
              <w:t>Costo total</w:t>
            </w:r>
          </w:p>
        </w:tc>
      </w:tr>
      <w:tr w:rsidR="006416D8" w:rsidRPr="00D62846" w14:paraId="10A8EC50" w14:textId="77777777" w:rsidTr="00F71DF0">
        <w:trPr>
          <w:trHeight w:val="248"/>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56FF7516" w14:textId="77777777" w:rsidR="006416D8" w:rsidRPr="00D62846" w:rsidRDefault="006416D8" w:rsidP="00635E10">
            <w:pPr>
              <w:ind w:right="0" w:firstLine="0"/>
              <w:jc w:val="center"/>
              <w:rPr>
                <w:rFonts w:cs="Times New Roman"/>
                <w:sz w:val="20"/>
              </w:rPr>
            </w:pPr>
            <w:r w:rsidRPr="00D62846">
              <w:rPr>
                <w:rFonts w:cs="Times New Roman"/>
                <w:sz w:val="20"/>
              </w:rPr>
              <w:t>1.-</w:t>
            </w:r>
          </w:p>
        </w:tc>
        <w:tc>
          <w:tcPr>
            <w:tcW w:w="4109" w:type="dxa"/>
            <w:tcBorders>
              <w:top w:val="nil"/>
              <w:left w:val="nil"/>
              <w:bottom w:val="single" w:sz="4" w:space="0" w:color="auto"/>
              <w:right w:val="single" w:sz="4" w:space="0" w:color="auto"/>
            </w:tcBorders>
            <w:shd w:val="clear" w:color="auto" w:fill="auto"/>
            <w:noWrap/>
            <w:vAlign w:val="center"/>
          </w:tcPr>
          <w:p w14:paraId="213BA423" w14:textId="6C7060D2" w:rsidR="006416D8" w:rsidRPr="00D62846" w:rsidRDefault="006416D8" w:rsidP="00635E10">
            <w:pPr>
              <w:ind w:right="0" w:firstLine="0"/>
              <w:jc w:val="center"/>
              <w:rPr>
                <w:rFonts w:cs="Times New Roman"/>
                <w:sz w:val="20"/>
              </w:rPr>
            </w:pPr>
            <w:r w:rsidRPr="00D62846">
              <w:rPr>
                <w:rFonts w:cs="Times New Roman"/>
                <w:sz w:val="20"/>
              </w:rPr>
              <w:t>Microsoft Office</w:t>
            </w:r>
          </w:p>
        </w:tc>
        <w:tc>
          <w:tcPr>
            <w:tcW w:w="1752" w:type="dxa"/>
            <w:tcBorders>
              <w:top w:val="single" w:sz="4" w:space="0" w:color="auto"/>
              <w:left w:val="nil"/>
              <w:bottom w:val="single" w:sz="4" w:space="0" w:color="auto"/>
              <w:right w:val="single" w:sz="4" w:space="0" w:color="auto"/>
            </w:tcBorders>
            <w:vAlign w:val="center"/>
          </w:tcPr>
          <w:p w14:paraId="08148FB6" w14:textId="77777777" w:rsidR="006416D8" w:rsidRPr="00D62846" w:rsidRDefault="006416D8" w:rsidP="00635E10">
            <w:pPr>
              <w:ind w:right="-55" w:firstLine="0"/>
              <w:jc w:val="center"/>
              <w:rPr>
                <w:rFonts w:cs="Times New Roman"/>
                <w:sz w:val="20"/>
              </w:rPr>
            </w:pPr>
            <w:r w:rsidRPr="00D62846">
              <w:rPr>
                <w:rFonts w:cs="Times New Roman"/>
                <w:sz w:val="20"/>
              </w:rPr>
              <w:t>3</w:t>
            </w:r>
          </w:p>
        </w:tc>
        <w:tc>
          <w:tcPr>
            <w:tcW w:w="1724" w:type="dxa"/>
            <w:tcBorders>
              <w:top w:val="nil"/>
              <w:left w:val="single" w:sz="4" w:space="0" w:color="auto"/>
              <w:bottom w:val="single" w:sz="4" w:space="0" w:color="auto"/>
              <w:right w:val="single" w:sz="4" w:space="0" w:color="auto"/>
            </w:tcBorders>
            <w:shd w:val="clear" w:color="auto" w:fill="auto"/>
            <w:noWrap/>
            <w:vAlign w:val="center"/>
          </w:tcPr>
          <w:p w14:paraId="17D9E70D" w14:textId="2E3F4A1B" w:rsidR="006416D8" w:rsidRPr="00D62846" w:rsidRDefault="00635E10" w:rsidP="00635E10">
            <w:pPr>
              <w:ind w:right="-7" w:firstLine="0"/>
              <w:jc w:val="center"/>
              <w:rPr>
                <w:rFonts w:cs="Times New Roman"/>
                <w:sz w:val="20"/>
              </w:rPr>
            </w:pPr>
            <w:r w:rsidRPr="00D62846">
              <w:rPr>
                <w:rFonts w:cs="Times New Roman"/>
                <w:sz w:val="20"/>
              </w:rPr>
              <w:t>$</w:t>
            </w:r>
            <w:r w:rsidR="006416D8" w:rsidRPr="00D62846">
              <w:rPr>
                <w:rFonts w:cs="Times New Roman"/>
                <w:sz w:val="20"/>
              </w:rPr>
              <w:t>1,099.00</w:t>
            </w:r>
          </w:p>
        </w:tc>
      </w:tr>
      <w:tr w:rsidR="006F454B" w:rsidRPr="00D62846" w14:paraId="66980C19" w14:textId="77777777" w:rsidTr="004C4B60">
        <w:trPr>
          <w:trHeight w:val="248"/>
          <w:jc w:val="center"/>
        </w:trPr>
        <w:tc>
          <w:tcPr>
            <w:tcW w:w="4955" w:type="dxa"/>
            <w:gridSpan w:val="2"/>
            <w:tcBorders>
              <w:top w:val="nil"/>
              <w:left w:val="single" w:sz="4" w:space="0" w:color="auto"/>
              <w:bottom w:val="single" w:sz="4" w:space="0" w:color="auto"/>
              <w:right w:val="single" w:sz="4" w:space="0" w:color="auto"/>
            </w:tcBorders>
            <w:shd w:val="clear" w:color="auto" w:fill="auto"/>
            <w:noWrap/>
            <w:vAlign w:val="center"/>
          </w:tcPr>
          <w:p w14:paraId="068E0DF3" w14:textId="0B8EA4D8" w:rsidR="006F454B" w:rsidRPr="00D62846" w:rsidRDefault="006F454B" w:rsidP="00635E10">
            <w:pPr>
              <w:ind w:right="0" w:firstLine="0"/>
              <w:jc w:val="center"/>
              <w:rPr>
                <w:rFonts w:cs="Times New Roman"/>
                <w:b/>
                <w:sz w:val="20"/>
              </w:rPr>
            </w:pPr>
            <w:r w:rsidRPr="00D62846">
              <w:rPr>
                <w:rFonts w:cs="Times New Roman"/>
                <w:b/>
                <w:sz w:val="20"/>
              </w:rPr>
              <w:t>Totales</w:t>
            </w:r>
          </w:p>
        </w:tc>
        <w:tc>
          <w:tcPr>
            <w:tcW w:w="1752" w:type="dxa"/>
            <w:tcBorders>
              <w:top w:val="single" w:sz="4" w:space="0" w:color="auto"/>
              <w:left w:val="nil"/>
              <w:bottom w:val="single" w:sz="4" w:space="0" w:color="auto"/>
              <w:right w:val="single" w:sz="4" w:space="0" w:color="auto"/>
            </w:tcBorders>
            <w:vAlign w:val="center"/>
          </w:tcPr>
          <w:p w14:paraId="12B9E511" w14:textId="77777777" w:rsidR="006F454B" w:rsidRPr="00D62846" w:rsidRDefault="006F454B" w:rsidP="00635E10">
            <w:pPr>
              <w:ind w:right="-55" w:firstLine="0"/>
              <w:jc w:val="center"/>
              <w:rPr>
                <w:rFonts w:cs="Times New Roman"/>
                <w:b/>
                <w:sz w:val="20"/>
              </w:rPr>
            </w:pPr>
          </w:p>
        </w:tc>
        <w:tc>
          <w:tcPr>
            <w:tcW w:w="1724" w:type="dxa"/>
            <w:tcBorders>
              <w:top w:val="nil"/>
              <w:left w:val="single" w:sz="4" w:space="0" w:color="auto"/>
              <w:bottom w:val="single" w:sz="4" w:space="0" w:color="auto"/>
              <w:right w:val="single" w:sz="4" w:space="0" w:color="auto"/>
            </w:tcBorders>
            <w:shd w:val="clear" w:color="auto" w:fill="auto"/>
            <w:noWrap/>
            <w:vAlign w:val="center"/>
          </w:tcPr>
          <w:p w14:paraId="00958317" w14:textId="311B82AB" w:rsidR="006F454B" w:rsidRPr="00D62846" w:rsidRDefault="006F454B" w:rsidP="00635E10">
            <w:pPr>
              <w:ind w:right="-7" w:firstLine="0"/>
              <w:jc w:val="center"/>
              <w:rPr>
                <w:rFonts w:cs="Times New Roman"/>
                <w:b/>
                <w:sz w:val="20"/>
              </w:rPr>
            </w:pPr>
            <w:r w:rsidRPr="00D62846">
              <w:rPr>
                <w:rFonts w:cs="Times New Roman"/>
                <w:b/>
                <w:sz w:val="20"/>
              </w:rPr>
              <w:t>$1,099.00</w:t>
            </w:r>
          </w:p>
        </w:tc>
      </w:tr>
    </w:tbl>
    <w:p w14:paraId="631752E2" w14:textId="436AF746" w:rsidR="00C3334D" w:rsidDel="00FF2E83" w:rsidRDefault="00B07902">
      <w:pPr>
        <w:pStyle w:val="Descripcin"/>
        <w:rPr>
          <w:del w:id="2986" w:author="Tanya Hernández" w:date="2017-05-16T23:34:00Z"/>
          <w:rFonts w:ascii="Arial" w:hAnsi="Arial"/>
        </w:rPr>
      </w:pPr>
      <w:bookmarkStart w:id="2987" w:name="_Toc482747401"/>
      <w:r w:rsidRPr="00262C61">
        <w:t>Tabla 2</w:t>
      </w:r>
      <w:del w:id="2988" w:author="Tanya Hernández" w:date="2017-05-16T23:34:00Z">
        <w:r w:rsidR="00786B49" w:rsidRPr="00262C61" w:rsidDel="00FF2E83">
          <w:delText>.</w:delText>
        </w:r>
      </w:del>
      <w:ins w:id="2989" w:author="Tanya Hernández" w:date="2017-05-16T23:34:00Z">
        <w:r w:rsidR="00FF2E83" w:rsidRPr="00262C61">
          <w:t>.</w:t>
        </w:r>
      </w:ins>
      <w:del w:id="2990" w:author="Tanya Hernández" w:date="2017-05-16T23:34:00Z">
        <w:r w:rsidR="00786B49" w:rsidRPr="00262C61" w:rsidDel="00FF2E83">
          <w:delText xml:space="preserve"> </w:delText>
        </w:r>
      </w:del>
      <w:r w:rsidR="00786B49" w:rsidRPr="005E6164">
        <w:rPr>
          <w:b w:val="0"/>
        </w:rPr>
        <w:fldChar w:fldCharType="begin"/>
      </w:r>
      <w:r w:rsidR="00786B49" w:rsidRPr="00FF2E83">
        <w:instrText xml:space="preserve"> SEQ Tabla_II. \* ROMAN </w:instrText>
      </w:r>
      <w:r w:rsidR="00786B49" w:rsidRPr="005E6164">
        <w:rPr>
          <w:b w:val="0"/>
          <w:rPrChange w:id="2991" w:author="Tanya Hernández" w:date="2017-05-16T23:34:00Z">
            <w:rPr>
              <w:b w:val="0"/>
            </w:rPr>
          </w:rPrChange>
        </w:rPr>
        <w:fldChar w:fldCharType="separate"/>
      </w:r>
      <w:ins w:id="2992" w:author="Tanya Hernández" w:date="2017-05-21T21:21:00Z">
        <w:r w:rsidR="00604603">
          <w:t>XI</w:t>
        </w:r>
      </w:ins>
      <w:del w:id="2993" w:author="Tanya Hernández" w:date="2017-05-17T01:33:00Z">
        <w:r w:rsidR="005B2C04" w:rsidRPr="00FF2E83" w:rsidDel="00262C61">
          <w:delText>XI</w:delText>
        </w:r>
      </w:del>
      <w:r w:rsidR="00786B49" w:rsidRPr="005E6164">
        <w:rPr>
          <w:b w:val="0"/>
        </w:rPr>
        <w:fldChar w:fldCharType="end"/>
      </w:r>
      <w:r w:rsidR="00786B49">
        <w:t xml:space="preserve"> </w:t>
      </w:r>
      <w:r w:rsidR="00786B49" w:rsidRPr="00DE4D14">
        <w:t>Costos y gastos de recursos materiales de software.</w:t>
      </w:r>
      <w:ins w:id="2994" w:author="Tanya Hernández" w:date="2017-05-16T23:34:00Z">
        <w:r w:rsidR="00FF2E83">
          <w:t>¿</w:t>
        </w:r>
      </w:ins>
      <w:bookmarkEnd w:id="2987"/>
    </w:p>
    <w:p w14:paraId="64D9C2A3" w14:textId="77777777" w:rsidR="00D6317E" w:rsidRDefault="00D6317E">
      <w:pPr>
        <w:pStyle w:val="Descripcin"/>
        <w:pPrChange w:id="2995" w:author="Tanya Hernández" w:date="2017-05-28T00:21:00Z">
          <w:pPr>
            <w:ind w:firstLine="0"/>
          </w:pPr>
        </w:pPrChange>
      </w:pPr>
    </w:p>
    <w:tbl>
      <w:tblPr>
        <w:tblW w:w="8506" w:type="dxa"/>
        <w:jc w:val="center"/>
        <w:tblCellMar>
          <w:left w:w="70" w:type="dxa"/>
          <w:right w:w="70" w:type="dxa"/>
        </w:tblCellMar>
        <w:tblLook w:val="0000" w:firstRow="0" w:lastRow="0" w:firstColumn="0" w:lastColumn="0" w:noHBand="0" w:noVBand="0"/>
      </w:tblPr>
      <w:tblGrid>
        <w:gridCol w:w="846"/>
        <w:gridCol w:w="4221"/>
        <w:gridCol w:w="1662"/>
        <w:gridCol w:w="1777"/>
      </w:tblGrid>
      <w:tr w:rsidR="009D63D3" w:rsidRPr="00D62846" w14:paraId="79030480" w14:textId="77777777" w:rsidTr="00D62846">
        <w:trPr>
          <w:trHeight w:val="277"/>
          <w:jc w:val="center"/>
        </w:trPr>
        <w:tc>
          <w:tcPr>
            <w:tcW w:w="8506"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47F40F7D" w14:textId="483C5E71" w:rsidR="009D63D3" w:rsidRPr="00D62846" w:rsidRDefault="00635E10" w:rsidP="00635E10">
            <w:pPr>
              <w:ind w:firstLine="0"/>
              <w:jc w:val="center"/>
              <w:rPr>
                <w:rFonts w:cs="Times New Roman"/>
                <w:b/>
                <w:sz w:val="20"/>
              </w:rPr>
            </w:pPr>
            <w:r w:rsidRPr="00D62846">
              <w:rPr>
                <w:rFonts w:cs="Times New Roman"/>
                <w:b/>
                <w:sz w:val="20"/>
              </w:rPr>
              <w:t>Costos y gastos de recursos materiales del proyecto</w:t>
            </w:r>
          </w:p>
        </w:tc>
      </w:tr>
      <w:tr w:rsidR="009D63D3" w:rsidRPr="00D62846" w14:paraId="56C646AC" w14:textId="77777777" w:rsidTr="00F71DF0">
        <w:trPr>
          <w:trHeight w:val="200"/>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3D09764" w14:textId="62C82572" w:rsidR="009D63D3" w:rsidRPr="00D62846" w:rsidRDefault="00635E10" w:rsidP="00635E10">
            <w:pPr>
              <w:ind w:right="0" w:firstLine="0"/>
              <w:jc w:val="center"/>
              <w:rPr>
                <w:rFonts w:cs="Times New Roman"/>
                <w:b/>
                <w:sz w:val="20"/>
              </w:rPr>
            </w:pPr>
            <w:r w:rsidRPr="00D62846">
              <w:rPr>
                <w:rFonts w:cs="Times New Roman"/>
                <w:b/>
                <w:sz w:val="20"/>
              </w:rPr>
              <w:t>N°</w:t>
            </w:r>
          </w:p>
        </w:tc>
        <w:tc>
          <w:tcPr>
            <w:tcW w:w="4221" w:type="dxa"/>
            <w:tcBorders>
              <w:top w:val="nil"/>
              <w:left w:val="nil"/>
              <w:bottom w:val="single" w:sz="4" w:space="0" w:color="auto"/>
              <w:right w:val="single" w:sz="4" w:space="0" w:color="auto"/>
            </w:tcBorders>
            <w:shd w:val="clear" w:color="auto" w:fill="auto"/>
            <w:noWrap/>
            <w:vAlign w:val="center"/>
          </w:tcPr>
          <w:p w14:paraId="744C9896" w14:textId="4ED74C69" w:rsidR="009D63D3" w:rsidRPr="00D62846" w:rsidRDefault="00635E10" w:rsidP="00635E10">
            <w:pPr>
              <w:ind w:right="-27" w:firstLine="0"/>
              <w:jc w:val="center"/>
              <w:rPr>
                <w:rFonts w:cs="Times New Roman"/>
                <w:b/>
                <w:sz w:val="20"/>
              </w:rPr>
            </w:pPr>
            <w:r w:rsidRPr="00D62846">
              <w:rPr>
                <w:rFonts w:cs="Times New Roman"/>
                <w:b/>
                <w:sz w:val="20"/>
              </w:rPr>
              <w:t>Concepto</w:t>
            </w:r>
          </w:p>
        </w:tc>
        <w:tc>
          <w:tcPr>
            <w:tcW w:w="1662" w:type="dxa"/>
            <w:tcBorders>
              <w:top w:val="nil"/>
              <w:left w:val="nil"/>
              <w:bottom w:val="single" w:sz="4" w:space="0" w:color="auto"/>
              <w:right w:val="single" w:sz="4" w:space="0" w:color="auto"/>
            </w:tcBorders>
            <w:shd w:val="clear" w:color="auto" w:fill="auto"/>
            <w:noWrap/>
            <w:vAlign w:val="center"/>
          </w:tcPr>
          <w:p w14:paraId="3986BAB6" w14:textId="448DF78B" w:rsidR="009D63D3" w:rsidRPr="00D62846" w:rsidRDefault="00635E10" w:rsidP="00635E10">
            <w:pPr>
              <w:ind w:right="0" w:firstLine="0"/>
              <w:jc w:val="center"/>
              <w:rPr>
                <w:rFonts w:cs="Times New Roman"/>
                <w:b/>
                <w:sz w:val="20"/>
              </w:rPr>
            </w:pPr>
            <w:r w:rsidRPr="00D62846">
              <w:rPr>
                <w:rFonts w:cs="Times New Roman"/>
                <w:b/>
                <w:sz w:val="20"/>
              </w:rPr>
              <w:t>Valor mes</w:t>
            </w:r>
          </w:p>
        </w:tc>
        <w:tc>
          <w:tcPr>
            <w:tcW w:w="1777" w:type="dxa"/>
            <w:tcBorders>
              <w:top w:val="nil"/>
              <w:left w:val="nil"/>
              <w:bottom w:val="single" w:sz="4" w:space="0" w:color="auto"/>
              <w:right w:val="single" w:sz="4" w:space="0" w:color="auto"/>
            </w:tcBorders>
            <w:shd w:val="clear" w:color="auto" w:fill="auto"/>
            <w:noWrap/>
            <w:vAlign w:val="center"/>
          </w:tcPr>
          <w:p w14:paraId="00B5BAA7" w14:textId="5F55786F" w:rsidR="009D63D3" w:rsidRPr="00D62846" w:rsidRDefault="00635E10" w:rsidP="00635E10">
            <w:pPr>
              <w:tabs>
                <w:tab w:val="left" w:pos="1036"/>
              </w:tabs>
              <w:ind w:right="0" w:firstLine="0"/>
              <w:jc w:val="center"/>
              <w:rPr>
                <w:rFonts w:cs="Times New Roman"/>
                <w:b/>
                <w:sz w:val="20"/>
              </w:rPr>
            </w:pPr>
            <w:r w:rsidRPr="00D62846">
              <w:rPr>
                <w:rFonts w:cs="Times New Roman"/>
                <w:b/>
                <w:sz w:val="20"/>
              </w:rPr>
              <w:t>Valor por 10 meses</w:t>
            </w:r>
          </w:p>
        </w:tc>
      </w:tr>
      <w:tr w:rsidR="00F65604" w:rsidRPr="00D62846" w14:paraId="4C747A1D" w14:textId="77777777" w:rsidTr="00F71DF0">
        <w:trPr>
          <w:trHeight w:val="248"/>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F92228F" w14:textId="77777777" w:rsidR="00F65604" w:rsidRPr="00D62846" w:rsidRDefault="00F65604" w:rsidP="00635E10">
            <w:pPr>
              <w:ind w:right="0" w:firstLine="0"/>
              <w:jc w:val="center"/>
              <w:rPr>
                <w:rFonts w:cs="Times New Roman"/>
                <w:sz w:val="20"/>
              </w:rPr>
            </w:pPr>
            <w:r w:rsidRPr="00D62846">
              <w:rPr>
                <w:rFonts w:cs="Times New Roman"/>
                <w:sz w:val="20"/>
              </w:rPr>
              <w:t>1.-</w:t>
            </w:r>
          </w:p>
        </w:tc>
        <w:tc>
          <w:tcPr>
            <w:tcW w:w="4221" w:type="dxa"/>
            <w:tcBorders>
              <w:top w:val="nil"/>
              <w:left w:val="nil"/>
              <w:bottom w:val="single" w:sz="4" w:space="0" w:color="auto"/>
              <w:right w:val="single" w:sz="4" w:space="0" w:color="auto"/>
            </w:tcBorders>
            <w:shd w:val="clear" w:color="auto" w:fill="auto"/>
            <w:noWrap/>
            <w:vAlign w:val="center"/>
          </w:tcPr>
          <w:p w14:paraId="7444805E" w14:textId="6DADDE3F" w:rsidR="00F65604" w:rsidRPr="00D62846" w:rsidRDefault="00F65604" w:rsidP="00635E10">
            <w:pPr>
              <w:ind w:right="-27" w:firstLine="0"/>
              <w:jc w:val="center"/>
              <w:rPr>
                <w:rFonts w:cs="Times New Roman"/>
                <w:sz w:val="20"/>
              </w:rPr>
            </w:pPr>
            <w:r w:rsidRPr="00D62846">
              <w:rPr>
                <w:rFonts w:cs="Times New Roman"/>
                <w:sz w:val="20"/>
              </w:rPr>
              <w:t>Papelería</w:t>
            </w:r>
          </w:p>
        </w:tc>
        <w:tc>
          <w:tcPr>
            <w:tcW w:w="1662" w:type="dxa"/>
            <w:tcBorders>
              <w:top w:val="nil"/>
              <w:left w:val="nil"/>
              <w:bottom w:val="single" w:sz="4" w:space="0" w:color="auto"/>
              <w:right w:val="single" w:sz="4" w:space="0" w:color="auto"/>
            </w:tcBorders>
            <w:shd w:val="clear" w:color="auto" w:fill="auto"/>
            <w:noWrap/>
            <w:vAlign w:val="center"/>
          </w:tcPr>
          <w:p w14:paraId="02FD8DBD" w14:textId="2BCB91B8" w:rsidR="00F65604" w:rsidRPr="00D62846" w:rsidRDefault="00635E10" w:rsidP="00635E10">
            <w:pPr>
              <w:ind w:right="0" w:firstLine="0"/>
              <w:jc w:val="center"/>
              <w:rPr>
                <w:rFonts w:cs="Times New Roman"/>
                <w:sz w:val="20"/>
              </w:rPr>
            </w:pPr>
            <w:r w:rsidRPr="00D62846">
              <w:rPr>
                <w:rFonts w:cs="Times New Roman"/>
                <w:sz w:val="20"/>
              </w:rPr>
              <w:t>$1</w:t>
            </w:r>
            <w:r w:rsidR="00F65604" w:rsidRPr="00D62846">
              <w:rPr>
                <w:rFonts w:cs="Times New Roman"/>
                <w:sz w:val="20"/>
              </w:rPr>
              <w:t>,000.00</w:t>
            </w:r>
          </w:p>
        </w:tc>
        <w:tc>
          <w:tcPr>
            <w:tcW w:w="1777" w:type="dxa"/>
            <w:tcBorders>
              <w:top w:val="nil"/>
              <w:left w:val="nil"/>
              <w:bottom w:val="single" w:sz="4" w:space="0" w:color="auto"/>
              <w:right w:val="single" w:sz="4" w:space="0" w:color="auto"/>
            </w:tcBorders>
            <w:shd w:val="clear" w:color="auto" w:fill="auto"/>
            <w:noWrap/>
            <w:vAlign w:val="center"/>
          </w:tcPr>
          <w:p w14:paraId="54333B3D" w14:textId="3BA2077A" w:rsidR="00F65604" w:rsidRPr="00D62846" w:rsidRDefault="00635E10" w:rsidP="00635E10">
            <w:pPr>
              <w:tabs>
                <w:tab w:val="left" w:pos="1036"/>
              </w:tabs>
              <w:ind w:right="0" w:firstLine="0"/>
              <w:jc w:val="center"/>
              <w:rPr>
                <w:rFonts w:cs="Times New Roman"/>
                <w:sz w:val="20"/>
              </w:rPr>
            </w:pPr>
            <w:r w:rsidRPr="00D62846">
              <w:rPr>
                <w:rFonts w:cs="Times New Roman"/>
                <w:sz w:val="20"/>
              </w:rPr>
              <w:t>$</w:t>
            </w:r>
            <w:r w:rsidR="00F65604" w:rsidRPr="00D62846">
              <w:rPr>
                <w:rFonts w:cs="Times New Roman"/>
                <w:sz w:val="20"/>
              </w:rPr>
              <w:t>10,000.00</w:t>
            </w:r>
          </w:p>
        </w:tc>
      </w:tr>
      <w:tr w:rsidR="009D63D3" w:rsidRPr="00D62846" w14:paraId="2BFAE0EA" w14:textId="77777777" w:rsidTr="00F71DF0">
        <w:trPr>
          <w:trHeight w:val="248"/>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B7D8B0B" w14:textId="52059FAC" w:rsidR="009D63D3" w:rsidRPr="00D62846" w:rsidRDefault="009D63D3" w:rsidP="00635E10">
            <w:pPr>
              <w:ind w:right="0" w:firstLine="0"/>
              <w:jc w:val="center"/>
              <w:rPr>
                <w:rFonts w:cs="Times New Roman"/>
                <w:sz w:val="20"/>
              </w:rPr>
            </w:pPr>
            <w:r w:rsidRPr="00D62846">
              <w:rPr>
                <w:rFonts w:cs="Times New Roman"/>
                <w:sz w:val="20"/>
              </w:rPr>
              <w:t>2.-</w:t>
            </w:r>
          </w:p>
        </w:tc>
        <w:tc>
          <w:tcPr>
            <w:tcW w:w="4221" w:type="dxa"/>
            <w:tcBorders>
              <w:top w:val="nil"/>
              <w:left w:val="nil"/>
              <w:bottom w:val="single" w:sz="4" w:space="0" w:color="auto"/>
              <w:right w:val="single" w:sz="4" w:space="0" w:color="auto"/>
            </w:tcBorders>
            <w:shd w:val="clear" w:color="auto" w:fill="auto"/>
            <w:noWrap/>
            <w:vAlign w:val="center"/>
          </w:tcPr>
          <w:p w14:paraId="0A4BFD0A" w14:textId="6B6888FE" w:rsidR="009D63D3" w:rsidRPr="00D62846" w:rsidRDefault="00F65604" w:rsidP="00635E10">
            <w:pPr>
              <w:ind w:right="-27" w:firstLine="0"/>
              <w:jc w:val="center"/>
              <w:rPr>
                <w:rFonts w:cs="Times New Roman"/>
                <w:sz w:val="20"/>
              </w:rPr>
            </w:pPr>
            <w:r w:rsidRPr="00D62846">
              <w:rPr>
                <w:rFonts w:cs="Times New Roman"/>
                <w:sz w:val="20"/>
              </w:rPr>
              <w:t>Otros</w:t>
            </w:r>
          </w:p>
        </w:tc>
        <w:tc>
          <w:tcPr>
            <w:tcW w:w="1662" w:type="dxa"/>
            <w:tcBorders>
              <w:top w:val="nil"/>
              <w:left w:val="nil"/>
              <w:bottom w:val="single" w:sz="4" w:space="0" w:color="auto"/>
              <w:right w:val="single" w:sz="4" w:space="0" w:color="auto"/>
            </w:tcBorders>
            <w:shd w:val="clear" w:color="auto" w:fill="auto"/>
            <w:noWrap/>
            <w:vAlign w:val="center"/>
          </w:tcPr>
          <w:p w14:paraId="20372C85" w14:textId="3CCB66D8" w:rsidR="009D63D3" w:rsidRPr="00D62846" w:rsidRDefault="00F65604" w:rsidP="00635E10">
            <w:pPr>
              <w:ind w:right="0" w:firstLine="0"/>
              <w:jc w:val="center"/>
              <w:rPr>
                <w:rFonts w:cs="Times New Roman"/>
                <w:sz w:val="20"/>
              </w:rPr>
            </w:pPr>
            <w:r w:rsidRPr="00D62846">
              <w:rPr>
                <w:rFonts w:cs="Times New Roman"/>
                <w:sz w:val="20"/>
              </w:rPr>
              <w:t>$1,000</w:t>
            </w:r>
            <w:r w:rsidR="009D63D3" w:rsidRPr="00D62846">
              <w:rPr>
                <w:rFonts w:cs="Times New Roman"/>
                <w:sz w:val="20"/>
              </w:rPr>
              <w:t>.00</w:t>
            </w:r>
          </w:p>
        </w:tc>
        <w:tc>
          <w:tcPr>
            <w:tcW w:w="1777" w:type="dxa"/>
            <w:tcBorders>
              <w:top w:val="nil"/>
              <w:left w:val="nil"/>
              <w:bottom w:val="single" w:sz="4" w:space="0" w:color="auto"/>
              <w:right w:val="single" w:sz="4" w:space="0" w:color="auto"/>
            </w:tcBorders>
            <w:shd w:val="clear" w:color="auto" w:fill="auto"/>
            <w:noWrap/>
            <w:vAlign w:val="center"/>
          </w:tcPr>
          <w:p w14:paraId="7FB3B385" w14:textId="623552BE" w:rsidR="009D63D3" w:rsidRPr="00D62846" w:rsidRDefault="00635E10" w:rsidP="00635E10">
            <w:pPr>
              <w:tabs>
                <w:tab w:val="left" w:pos="1036"/>
              </w:tabs>
              <w:ind w:right="0" w:firstLine="0"/>
              <w:jc w:val="center"/>
              <w:rPr>
                <w:rFonts w:cs="Times New Roman"/>
                <w:sz w:val="20"/>
              </w:rPr>
            </w:pPr>
            <w:r w:rsidRPr="00D62846">
              <w:rPr>
                <w:rFonts w:cs="Times New Roman"/>
                <w:sz w:val="20"/>
              </w:rPr>
              <w:t>$</w:t>
            </w:r>
            <w:r w:rsidR="00F65604" w:rsidRPr="00D62846">
              <w:rPr>
                <w:rFonts w:cs="Times New Roman"/>
                <w:sz w:val="20"/>
              </w:rPr>
              <w:t>10,0</w:t>
            </w:r>
            <w:r w:rsidR="009D63D3" w:rsidRPr="00D62846">
              <w:rPr>
                <w:rFonts w:cs="Times New Roman"/>
                <w:sz w:val="20"/>
              </w:rPr>
              <w:t>00.00</w:t>
            </w:r>
          </w:p>
        </w:tc>
      </w:tr>
      <w:tr w:rsidR="006F454B" w:rsidRPr="00D62846" w14:paraId="568360DA" w14:textId="77777777" w:rsidTr="004C4B60">
        <w:trPr>
          <w:trHeight w:val="248"/>
          <w:jc w:val="center"/>
        </w:trPr>
        <w:tc>
          <w:tcPr>
            <w:tcW w:w="5067" w:type="dxa"/>
            <w:gridSpan w:val="2"/>
            <w:tcBorders>
              <w:top w:val="nil"/>
              <w:left w:val="single" w:sz="4" w:space="0" w:color="auto"/>
              <w:bottom w:val="single" w:sz="4" w:space="0" w:color="auto"/>
              <w:right w:val="single" w:sz="4" w:space="0" w:color="auto"/>
            </w:tcBorders>
            <w:shd w:val="clear" w:color="auto" w:fill="auto"/>
            <w:noWrap/>
            <w:vAlign w:val="center"/>
          </w:tcPr>
          <w:p w14:paraId="583FEAAA" w14:textId="147B98E4" w:rsidR="006F454B" w:rsidRPr="00D62846" w:rsidRDefault="006F454B" w:rsidP="00635E10">
            <w:pPr>
              <w:ind w:right="-27" w:firstLine="0"/>
              <w:jc w:val="center"/>
              <w:rPr>
                <w:rFonts w:cs="Times New Roman"/>
                <w:b/>
                <w:sz w:val="20"/>
              </w:rPr>
            </w:pPr>
            <w:r w:rsidRPr="00D62846">
              <w:rPr>
                <w:rFonts w:cs="Times New Roman"/>
                <w:b/>
                <w:sz w:val="20"/>
              </w:rPr>
              <w:t>Totales</w:t>
            </w:r>
          </w:p>
        </w:tc>
        <w:tc>
          <w:tcPr>
            <w:tcW w:w="1662" w:type="dxa"/>
            <w:tcBorders>
              <w:top w:val="nil"/>
              <w:left w:val="nil"/>
              <w:bottom w:val="single" w:sz="4" w:space="0" w:color="auto"/>
              <w:right w:val="single" w:sz="4" w:space="0" w:color="auto"/>
            </w:tcBorders>
            <w:shd w:val="clear" w:color="auto" w:fill="auto"/>
            <w:noWrap/>
            <w:vAlign w:val="center"/>
          </w:tcPr>
          <w:p w14:paraId="271A6209" w14:textId="482ABDC0" w:rsidR="006F454B" w:rsidRPr="00D62846" w:rsidRDefault="006F454B" w:rsidP="00635E10">
            <w:pPr>
              <w:ind w:right="0" w:firstLine="0"/>
              <w:jc w:val="center"/>
              <w:rPr>
                <w:rFonts w:cs="Times New Roman"/>
                <w:b/>
                <w:sz w:val="20"/>
              </w:rPr>
            </w:pPr>
            <w:r w:rsidRPr="00D62846">
              <w:rPr>
                <w:rFonts w:cs="Times New Roman"/>
                <w:b/>
                <w:sz w:val="20"/>
              </w:rPr>
              <w:t>$2,000.00</w:t>
            </w:r>
          </w:p>
        </w:tc>
        <w:tc>
          <w:tcPr>
            <w:tcW w:w="1777" w:type="dxa"/>
            <w:tcBorders>
              <w:top w:val="nil"/>
              <w:left w:val="nil"/>
              <w:bottom w:val="single" w:sz="4" w:space="0" w:color="auto"/>
              <w:right w:val="single" w:sz="4" w:space="0" w:color="auto"/>
            </w:tcBorders>
            <w:shd w:val="clear" w:color="auto" w:fill="auto"/>
            <w:noWrap/>
            <w:vAlign w:val="center"/>
          </w:tcPr>
          <w:p w14:paraId="3A2FCAC9" w14:textId="2ABE54CE" w:rsidR="006F454B" w:rsidRPr="00D62846" w:rsidRDefault="006F454B" w:rsidP="00635E10">
            <w:pPr>
              <w:tabs>
                <w:tab w:val="left" w:pos="1036"/>
              </w:tabs>
              <w:ind w:right="0" w:firstLine="0"/>
              <w:jc w:val="center"/>
              <w:rPr>
                <w:rFonts w:cs="Times New Roman"/>
                <w:b/>
                <w:sz w:val="20"/>
              </w:rPr>
            </w:pPr>
            <w:r w:rsidRPr="00D62846">
              <w:rPr>
                <w:rFonts w:cs="Times New Roman"/>
                <w:b/>
                <w:sz w:val="20"/>
              </w:rPr>
              <w:t>$20,000.00</w:t>
            </w:r>
          </w:p>
        </w:tc>
      </w:tr>
    </w:tbl>
    <w:p w14:paraId="69608DED" w14:textId="5FC591D2" w:rsidR="005F7A71" w:rsidDel="00AA6DCA" w:rsidRDefault="00B07902">
      <w:pPr>
        <w:pStyle w:val="Descripcin"/>
        <w:rPr>
          <w:del w:id="2996" w:author="Tanya Hernández" w:date="2017-05-21T20:15:00Z"/>
          <w:rFonts w:ascii="Arial" w:hAnsi="Arial"/>
        </w:rPr>
      </w:pPr>
      <w:bookmarkStart w:id="2997" w:name="_Toc482747402"/>
      <w:r w:rsidRPr="00262C61">
        <w:t>Tabla 2</w:t>
      </w:r>
      <w:r w:rsidR="00786B49" w:rsidRPr="00262C61">
        <w:t>.</w:t>
      </w:r>
      <w:del w:id="2998" w:author="Tanya Hernández" w:date="2017-05-16T23:34:00Z">
        <w:r w:rsidR="00786B49" w:rsidRPr="00262C61" w:rsidDel="00FF2E83">
          <w:delText xml:space="preserve"> </w:delText>
        </w:r>
      </w:del>
      <w:r w:rsidR="00786B49" w:rsidRPr="005E6164">
        <w:rPr>
          <w:b w:val="0"/>
        </w:rPr>
        <w:fldChar w:fldCharType="begin"/>
      </w:r>
      <w:r w:rsidR="00786B49" w:rsidRPr="00FF2E83">
        <w:instrText xml:space="preserve"> SEQ Tabla_II. \* ROMAN </w:instrText>
      </w:r>
      <w:r w:rsidR="00786B49" w:rsidRPr="005E6164">
        <w:rPr>
          <w:b w:val="0"/>
          <w:rPrChange w:id="2999" w:author="Tanya Hernández" w:date="2017-05-16T23:34:00Z">
            <w:rPr>
              <w:b w:val="0"/>
            </w:rPr>
          </w:rPrChange>
        </w:rPr>
        <w:fldChar w:fldCharType="separate"/>
      </w:r>
      <w:ins w:id="3000" w:author="Tanya Hernández" w:date="2017-05-21T21:21:00Z">
        <w:r w:rsidR="00604603">
          <w:t>XII</w:t>
        </w:r>
      </w:ins>
      <w:del w:id="3001" w:author="Tanya Hernández" w:date="2017-05-17T01:33:00Z">
        <w:r w:rsidR="005B2C04" w:rsidRPr="00262C61" w:rsidDel="00262C61">
          <w:delText>XII</w:delText>
        </w:r>
      </w:del>
      <w:r w:rsidR="00786B49" w:rsidRPr="005E6164">
        <w:rPr>
          <w:b w:val="0"/>
        </w:rPr>
        <w:fldChar w:fldCharType="end"/>
      </w:r>
      <w:r w:rsidR="00786B49" w:rsidRPr="0041489B">
        <w:t xml:space="preserve"> Resumen de recursos materiales de proyecto.</w:t>
      </w:r>
      <w:bookmarkEnd w:id="2997"/>
    </w:p>
    <w:p w14:paraId="0098A7CA" w14:textId="77777777" w:rsidR="000D36F0" w:rsidRPr="005B6875" w:rsidRDefault="000D36F0">
      <w:pPr>
        <w:pStyle w:val="Descripcin"/>
        <w:pPrChange w:id="3002" w:author="Tanya Hernández" w:date="2017-05-28T00:21:00Z">
          <w:pPr>
            <w:ind w:firstLine="0"/>
          </w:pPr>
        </w:pPrChange>
      </w:pPr>
    </w:p>
    <w:tbl>
      <w:tblPr>
        <w:tblW w:w="8604" w:type="dxa"/>
        <w:jc w:val="center"/>
        <w:tblCellMar>
          <w:left w:w="70" w:type="dxa"/>
          <w:right w:w="70" w:type="dxa"/>
        </w:tblCellMar>
        <w:tblLook w:val="0000" w:firstRow="0" w:lastRow="0" w:firstColumn="0" w:lastColumn="0" w:noHBand="0" w:noVBand="0"/>
      </w:tblPr>
      <w:tblGrid>
        <w:gridCol w:w="1138"/>
        <w:gridCol w:w="3634"/>
        <w:gridCol w:w="1834"/>
        <w:gridCol w:w="1998"/>
      </w:tblGrid>
      <w:tr w:rsidR="000523B5" w:rsidRPr="00D62846" w14:paraId="0D82FD91" w14:textId="77777777" w:rsidTr="009C4935">
        <w:trPr>
          <w:trHeight w:val="255"/>
          <w:jc w:val="center"/>
        </w:trPr>
        <w:tc>
          <w:tcPr>
            <w:tcW w:w="8604"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tcPr>
          <w:p w14:paraId="6287C44F" w14:textId="5C0C282B" w:rsidR="000523B5" w:rsidRPr="00D62846" w:rsidRDefault="00635E10" w:rsidP="00635E10">
            <w:pPr>
              <w:ind w:right="0" w:firstLine="0"/>
              <w:jc w:val="center"/>
              <w:rPr>
                <w:rFonts w:cs="Times New Roman"/>
                <w:b/>
                <w:sz w:val="20"/>
              </w:rPr>
            </w:pPr>
            <w:r w:rsidRPr="00D62846">
              <w:rPr>
                <w:rFonts w:cs="Times New Roman"/>
                <w:b/>
                <w:sz w:val="20"/>
              </w:rPr>
              <w:t>Gastos generales del proyecto</w:t>
            </w:r>
          </w:p>
        </w:tc>
      </w:tr>
      <w:tr w:rsidR="000523B5" w:rsidRPr="00D62846" w14:paraId="42DC958E"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7546689B" w14:textId="0DC32A7B" w:rsidR="000523B5" w:rsidRPr="00D62846" w:rsidRDefault="00635E10" w:rsidP="00635E10">
            <w:pPr>
              <w:ind w:right="0" w:firstLine="0"/>
              <w:jc w:val="center"/>
              <w:rPr>
                <w:rFonts w:cs="Times New Roman"/>
                <w:b/>
                <w:sz w:val="20"/>
              </w:rPr>
            </w:pPr>
            <w:r w:rsidRPr="00D62846">
              <w:rPr>
                <w:rFonts w:cs="Times New Roman"/>
                <w:b/>
                <w:sz w:val="20"/>
              </w:rPr>
              <w:t>N°</w:t>
            </w:r>
          </w:p>
        </w:tc>
        <w:tc>
          <w:tcPr>
            <w:tcW w:w="3634" w:type="dxa"/>
            <w:tcBorders>
              <w:top w:val="nil"/>
              <w:left w:val="nil"/>
              <w:bottom w:val="single" w:sz="4" w:space="0" w:color="auto"/>
              <w:right w:val="single" w:sz="4" w:space="0" w:color="auto"/>
            </w:tcBorders>
            <w:shd w:val="clear" w:color="auto" w:fill="auto"/>
            <w:noWrap/>
            <w:vAlign w:val="center"/>
          </w:tcPr>
          <w:p w14:paraId="292806B5" w14:textId="5124AE1D" w:rsidR="000523B5" w:rsidRPr="00D62846" w:rsidRDefault="00635E10" w:rsidP="00635E10">
            <w:pPr>
              <w:ind w:right="0" w:firstLine="0"/>
              <w:jc w:val="center"/>
              <w:rPr>
                <w:rFonts w:cs="Times New Roman"/>
                <w:b/>
                <w:sz w:val="20"/>
              </w:rPr>
            </w:pPr>
            <w:r w:rsidRPr="00D62846">
              <w:rPr>
                <w:rFonts w:cs="Times New Roman"/>
                <w:b/>
                <w:sz w:val="20"/>
              </w:rPr>
              <w:t>Concepto</w:t>
            </w:r>
          </w:p>
        </w:tc>
        <w:tc>
          <w:tcPr>
            <w:tcW w:w="1834" w:type="dxa"/>
            <w:tcBorders>
              <w:top w:val="nil"/>
              <w:left w:val="nil"/>
              <w:bottom w:val="single" w:sz="4" w:space="0" w:color="auto"/>
              <w:right w:val="single" w:sz="4" w:space="0" w:color="auto"/>
            </w:tcBorders>
            <w:shd w:val="clear" w:color="auto" w:fill="auto"/>
            <w:noWrap/>
            <w:vAlign w:val="center"/>
          </w:tcPr>
          <w:p w14:paraId="7F962617" w14:textId="1C142503" w:rsidR="000523B5" w:rsidRPr="00D62846" w:rsidRDefault="00635E10" w:rsidP="00635E10">
            <w:pPr>
              <w:ind w:right="-43" w:firstLine="0"/>
              <w:jc w:val="center"/>
              <w:rPr>
                <w:rFonts w:cs="Times New Roman"/>
                <w:b/>
                <w:sz w:val="20"/>
              </w:rPr>
            </w:pPr>
            <w:r w:rsidRPr="00D62846">
              <w:rPr>
                <w:rFonts w:cs="Times New Roman"/>
                <w:b/>
                <w:sz w:val="20"/>
              </w:rPr>
              <w:t>Valor mes</w:t>
            </w:r>
          </w:p>
        </w:tc>
        <w:tc>
          <w:tcPr>
            <w:tcW w:w="1998" w:type="dxa"/>
            <w:tcBorders>
              <w:top w:val="nil"/>
              <w:left w:val="nil"/>
              <w:bottom w:val="single" w:sz="4" w:space="0" w:color="auto"/>
              <w:right w:val="single" w:sz="4" w:space="0" w:color="auto"/>
            </w:tcBorders>
            <w:shd w:val="clear" w:color="auto" w:fill="auto"/>
            <w:noWrap/>
            <w:vAlign w:val="center"/>
          </w:tcPr>
          <w:p w14:paraId="3E40467A" w14:textId="432EA6ED" w:rsidR="000523B5" w:rsidRPr="00D62846" w:rsidRDefault="00635E10" w:rsidP="00635E10">
            <w:pPr>
              <w:ind w:right="-67" w:firstLine="0"/>
              <w:jc w:val="center"/>
              <w:rPr>
                <w:rFonts w:cs="Times New Roman"/>
                <w:b/>
                <w:sz w:val="20"/>
              </w:rPr>
            </w:pPr>
            <w:r w:rsidRPr="00D62846">
              <w:rPr>
                <w:rFonts w:cs="Times New Roman"/>
                <w:b/>
                <w:sz w:val="20"/>
              </w:rPr>
              <w:t>Valor por 10 meses</w:t>
            </w:r>
          </w:p>
        </w:tc>
      </w:tr>
      <w:tr w:rsidR="000523B5" w:rsidRPr="00D62846" w14:paraId="7F0C5839"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23623D42" w14:textId="77777777" w:rsidR="000523B5" w:rsidRPr="00D62846" w:rsidRDefault="000523B5" w:rsidP="00635E10">
            <w:pPr>
              <w:ind w:right="0" w:firstLine="0"/>
              <w:jc w:val="center"/>
              <w:rPr>
                <w:rFonts w:cs="Times New Roman"/>
                <w:sz w:val="20"/>
              </w:rPr>
            </w:pPr>
            <w:r w:rsidRPr="00D62846">
              <w:rPr>
                <w:rFonts w:cs="Times New Roman"/>
                <w:sz w:val="20"/>
              </w:rPr>
              <w:t>1.-</w:t>
            </w:r>
          </w:p>
        </w:tc>
        <w:tc>
          <w:tcPr>
            <w:tcW w:w="3634" w:type="dxa"/>
            <w:tcBorders>
              <w:top w:val="nil"/>
              <w:left w:val="nil"/>
              <w:bottom w:val="single" w:sz="4" w:space="0" w:color="auto"/>
              <w:right w:val="single" w:sz="4" w:space="0" w:color="auto"/>
            </w:tcBorders>
            <w:shd w:val="clear" w:color="auto" w:fill="auto"/>
            <w:noWrap/>
            <w:vAlign w:val="center"/>
          </w:tcPr>
          <w:p w14:paraId="0AD4CA32" w14:textId="71D201EB" w:rsidR="000523B5" w:rsidRPr="00D62846" w:rsidRDefault="0026755D" w:rsidP="00635E10">
            <w:pPr>
              <w:ind w:right="0" w:firstLine="0"/>
              <w:jc w:val="center"/>
              <w:rPr>
                <w:rFonts w:cs="Times New Roman"/>
                <w:sz w:val="20"/>
              </w:rPr>
            </w:pPr>
            <w:r w:rsidRPr="00D62846">
              <w:rPr>
                <w:rFonts w:cs="Times New Roman"/>
                <w:sz w:val="20"/>
              </w:rPr>
              <w:t>Electricidad Á</w:t>
            </w:r>
            <w:r w:rsidR="005B6875" w:rsidRPr="00D62846">
              <w:rPr>
                <w:rFonts w:cs="Times New Roman"/>
                <w:sz w:val="20"/>
              </w:rPr>
              <w:t>reas Comunes</w:t>
            </w:r>
          </w:p>
        </w:tc>
        <w:tc>
          <w:tcPr>
            <w:tcW w:w="1834" w:type="dxa"/>
            <w:tcBorders>
              <w:top w:val="nil"/>
              <w:left w:val="nil"/>
              <w:bottom w:val="single" w:sz="4" w:space="0" w:color="auto"/>
              <w:right w:val="single" w:sz="4" w:space="0" w:color="auto"/>
            </w:tcBorders>
            <w:shd w:val="clear" w:color="auto" w:fill="auto"/>
            <w:noWrap/>
            <w:vAlign w:val="center"/>
          </w:tcPr>
          <w:p w14:paraId="205DA301" w14:textId="0A816954" w:rsidR="000523B5"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5</w:t>
            </w:r>
            <w:r w:rsidR="000523B5" w:rsidRPr="00D62846">
              <w:rPr>
                <w:rFonts w:cs="Times New Roman"/>
                <w:sz w:val="20"/>
              </w:rPr>
              <w:t>00.00</w:t>
            </w:r>
          </w:p>
        </w:tc>
        <w:tc>
          <w:tcPr>
            <w:tcW w:w="1998" w:type="dxa"/>
            <w:tcBorders>
              <w:top w:val="nil"/>
              <w:left w:val="nil"/>
              <w:bottom w:val="single" w:sz="4" w:space="0" w:color="auto"/>
              <w:right w:val="single" w:sz="4" w:space="0" w:color="auto"/>
            </w:tcBorders>
            <w:shd w:val="clear" w:color="auto" w:fill="auto"/>
            <w:noWrap/>
            <w:vAlign w:val="center"/>
          </w:tcPr>
          <w:p w14:paraId="434311BD" w14:textId="17978372"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5</w:t>
            </w:r>
            <w:r w:rsidR="000523B5" w:rsidRPr="00D62846">
              <w:rPr>
                <w:rFonts w:cs="Times New Roman"/>
                <w:sz w:val="20"/>
              </w:rPr>
              <w:t>,000.00</w:t>
            </w:r>
          </w:p>
        </w:tc>
      </w:tr>
      <w:tr w:rsidR="000523B5" w:rsidRPr="00D62846" w14:paraId="1706AF4D"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17A17760" w14:textId="77777777" w:rsidR="000523B5" w:rsidRPr="00D62846" w:rsidRDefault="000523B5" w:rsidP="00635E10">
            <w:pPr>
              <w:ind w:right="0" w:firstLine="0"/>
              <w:jc w:val="center"/>
              <w:rPr>
                <w:rFonts w:cs="Times New Roman"/>
                <w:sz w:val="20"/>
              </w:rPr>
            </w:pPr>
            <w:r w:rsidRPr="00D62846">
              <w:rPr>
                <w:rFonts w:cs="Times New Roman"/>
                <w:sz w:val="20"/>
              </w:rPr>
              <w:t>2.-</w:t>
            </w:r>
          </w:p>
        </w:tc>
        <w:tc>
          <w:tcPr>
            <w:tcW w:w="3634" w:type="dxa"/>
            <w:tcBorders>
              <w:top w:val="nil"/>
              <w:left w:val="nil"/>
              <w:bottom w:val="single" w:sz="4" w:space="0" w:color="auto"/>
              <w:right w:val="single" w:sz="4" w:space="0" w:color="auto"/>
            </w:tcBorders>
            <w:shd w:val="clear" w:color="auto" w:fill="auto"/>
            <w:noWrap/>
            <w:vAlign w:val="center"/>
          </w:tcPr>
          <w:p w14:paraId="286D4A4F" w14:textId="26DF2FA2" w:rsidR="000523B5" w:rsidRPr="00D62846" w:rsidRDefault="0026755D" w:rsidP="00635E10">
            <w:pPr>
              <w:ind w:right="0" w:firstLine="0"/>
              <w:jc w:val="center"/>
              <w:rPr>
                <w:rFonts w:cs="Times New Roman"/>
                <w:sz w:val="20"/>
              </w:rPr>
            </w:pPr>
            <w:r w:rsidRPr="00D62846">
              <w:rPr>
                <w:rFonts w:cs="Times New Roman"/>
                <w:sz w:val="20"/>
              </w:rPr>
              <w:t>Agua Á</w:t>
            </w:r>
            <w:r w:rsidR="005B6875" w:rsidRPr="00D62846">
              <w:rPr>
                <w:rFonts w:cs="Times New Roman"/>
                <w:sz w:val="20"/>
              </w:rPr>
              <w:t>reas Comunes Y Oficinas</w:t>
            </w:r>
          </w:p>
        </w:tc>
        <w:tc>
          <w:tcPr>
            <w:tcW w:w="1834" w:type="dxa"/>
            <w:tcBorders>
              <w:top w:val="nil"/>
              <w:left w:val="nil"/>
              <w:bottom w:val="single" w:sz="4" w:space="0" w:color="auto"/>
              <w:right w:val="single" w:sz="4" w:space="0" w:color="auto"/>
            </w:tcBorders>
            <w:shd w:val="clear" w:color="auto" w:fill="auto"/>
            <w:noWrap/>
            <w:vAlign w:val="center"/>
          </w:tcPr>
          <w:p w14:paraId="03C88787" w14:textId="294715DC" w:rsidR="000523B5" w:rsidRPr="00D62846" w:rsidRDefault="00635E10" w:rsidP="00635E10">
            <w:pPr>
              <w:ind w:right="-43" w:firstLine="0"/>
              <w:jc w:val="center"/>
              <w:rPr>
                <w:rFonts w:cs="Times New Roman"/>
                <w:sz w:val="20"/>
              </w:rPr>
            </w:pPr>
            <w:r w:rsidRPr="00D62846">
              <w:rPr>
                <w:rFonts w:cs="Times New Roman"/>
                <w:sz w:val="20"/>
              </w:rPr>
              <w:t>$</w:t>
            </w:r>
            <w:r w:rsidR="006416D8" w:rsidRPr="00D62846">
              <w:rPr>
                <w:rFonts w:cs="Times New Roman"/>
                <w:sz w:val="20"/>
              </w:rPr>
              <w:t>13</w:t>
            </w:r>
            <w:r w:rsidR="000523B5" w:rsidRPr="00D62846">
              <w:rPr>
                <w:rFonts w:cs="Times New Roman"/>
                <w:sz w:val="20"/>
              </w:rPr>
              <w:t>0.00</w:t>
            </w:r>
          </w:p>
        </w:tc>
        <w:tc>
          <w:tcPr>
            <w:tcW w:w="1998" w:type="dxa"/>
            <w:tcBorders>
              <w:top w:val="nil"/>
              <w:left w:val="nil"/>
              <w:bottom w:val="single" w:sz="4" w:space="0" w:color="auto"/>
              <w:right w:val="single" w:sz="4" w:space="0" w:color="auto"/>
            </w:tcBorders>
            <w:shd w:val="clear" w:color="auto" w:fill="auto"/>
            <w:noWrap/>
            <w:vAlign w:val="center"/>
          </w:tcPr>
          <w:p w14:paraId="3F03FCD1" w14:textId="3B445EFA"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1,3</w:t>
            </w:r>
            <w:r w:rsidR="000523B5" w:rsidRPr="00D62846">
              <w:rPr>
                <w:rFonts w:cs="Times New Roman"/>
                <w:sz w:val="20"/>
              </w:rPr>
              <w:t>00.00</w:t>
            </w:r>
          </w:p>
        </w:tc>
      </w:tr>
      <w:tr w:rsidR="000523B5" w:rsidRPr="00D62846" w14:paraId="539C7D07"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767FDA7C" w14:textId="77777777" w:rsidR="000523B5" w:rsidRPr="00D62846" w:rsidRDefault="000523B5" w:rsidP="00635E10">
            <w:pPr>
              <w:ind w:right="0" w:firstLine="0"/>
              <w:jc w:val="center"/>
              <w:rPr>
                <w:rFonts w:cs="Times New Roman"/>
                <w:sz w:val="20"/>
              </w:rPr>
            </w:pPr>
            <w:r w:rsidRPr="00D62846">
              <w:rPr>
                <w:rFonts w:cs="Times New Roman"/>
                <w:sz w:val="20"/>
              </w:rPr>
              <w:t>3.-</w:t>
            </w:r>
          </w:p>
        </w:tc>
        <w:tc>
          <w:tcPr>
            <w:tcW w:w="3634" w:type="dxa"/>
            <w:tcBorders>
              <w:top w:val="nil"/>
              <w:left w:val="nil"/>
              <w:bottom w:val="single" w:sz="4" w:space="0" w:color="auto"/>
              <w:right w:val="single" w:sz="4" w:space="0" w:color="auto"/>
            </w:tcBorders>
            <w:shd w:val="clear" w:color="auto" w:fill="auto"/>
            <w:noWrap/>
            <w:vAlign w:val="center"/>
          </w:tcPr>
          <w:p w14:paraId="21EDCC1F" w14:textId="5E81CEAA" w:rsidR="000523B5" w:rsidRPr="00D62846" w:rsidRDefault="0026755D" w:rsidP="00635E10">
            <w:pPr>
              <w:ind w:right="0" w:firstLine="0"/>
              <w:jc w:val="center"/>
              <w:rPr>
                <w:rFonts w:cs="Times New Roman"/>
                <w:sz w:val="20"/>
              </w:rPr>
            </w:pPr>
            <w:r w:rsidRPr="00D62846">
              <w:rPr>
                <w:rFonts w:cs="Times New Roman"/>
                <w:sz w:val="20"/>
              </w:rPr>
              <w:t>Servicio Telé</w:t>
            </w:r>
            <w:r w:rsidR="005B6875" w:rsidRPr="00D62846">
              <w:rPr>
                <w:rFonts w:cs="Times New Roman"/>
                <w:sz w:val="20"/>
              </w:rPr>
              <w:t>fono Oficinas</w:t>
            </w:r>
          </w:p>
        </w:tc>
        <w:tc>
          <w:tcPr>
            <w:tcW w:w="1834" w:type="dxa"/>
            <w:tcBorders>
              <w:top w:val="nil"/>
              <w:left w:val="nil"/>
              <w:bottom w:val="single" w:sz="4" w:space="0" w:color="auto"/>
              <w:right w:val="single" w:sz="4" w:space="0" w:color="auto"/>
            </w:tcBorders>
            <w:shd w:val="clear" w:color="auto" w:fill="auto"/>
            <w:noWrap/>
            <w:vAlign w:val="center"/>
          </w:tcPr>
          <w:p w14:paraId="3ABC8B84" w14:textId="36CE424E" w:rsidR="000523B5"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200</w:t>
            </w:r>
            <w:r w:rsidR="000523B5" w:rsidRPr="00D62846">
              <w:rPr>
                <w:rFonts w:cs="Times New Roman"/>
                <w:sz w:val="20"/>
              </w:rPr>
              <w:t>.00</w:t>
            </w:r>
          </w:p>
        </w:tc>
        <w:tc>
          <w:tcPr>
            <w:tcW w:w="1998" w:type="dxa"/>
            <w:tcBorders>
              <w:top w:val="nil"/>
              <w:left w:val="nil"/>
              <w:bottom w:val="single" w:sz="4" w:space="0" w:color="auto"/>
              <w:right w:val="single" w:sz="4" w:space="0" w:color="auto"/>
            </w:tcBorders>
            <w:shd w:val="clear" w:color="auto" w:fill="auto"/>
            <w:noWrap/>
            <w:vAlign w:val="center"/>
          </w:tcPr>
          <w:p w14:paraId="6E412104" w14:textId="02A8B427"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2</w:t>
            </w:r>
            <w:r w:rsidR="000523B5" w:rsidRPr="00D62846">
              <w:rPr>
                <w:rFonts w:cs="Times New Roman"/>
                <w:sz w:val="20"/>
              </w:rPr>
              <w:t>,000.00</w:t>
            </w:r>
          </w:p>
        </w:tc>
      </w:tr>
      <w:tr w:rsidR="000523B5" w:rsidRPr="00D62846" w14:paraId="202D23C6"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35756902" w14:textId="77777777" w:rsidR="000523B5" w:rsidRPr="00D62846" w:rsidRDefault="000523B5" w:rsidP="00635E10">
            <w:pPr>
              <w:ind w:right="0" w:firstLine="0"/>
              <w:jc w:val="center"/>
              <w:rPr>
                <w:rFonts w:cs="Times New Roman"/>
                <w:sz w:val="20"/>
              </w:rPr>
            </w:pPr>
            <w:r w:rsidRPr="00D62846">
              <w:rPr>
                <w:rFonts w:cs="Times New Roman"/>
                <w:sz w:val="20"/>
              </w:rPr>
              <w:t>4.-</w:t>
            </w:r>
          </w:p>
        </w:tc>
        <w:tc>
          <w:tcPr>
            <w:tcW w:w="3634" w:type="dxa"/>
            <w:tcBorders>
              <w:top w:val="nil"/>
              <w:left w:val="nil"/>
              <w:bottom w:val="single" w:sz="4" w:space="0" w:color="auto"/>
              <w:right w:val="single" w:sz="4" w:space="0" w:color="auto"/>
            </w:tcBorders>
            <w:shd w:val="clear" w:color="auto" w:fill="auto"/>
            <w:noWrap/>
            <w:vAlign w:val="center"/>
          </w:tcPr>
          <w:p w14:paraId="744A480B" w14:textId="5731839A" w:rsidR="000523B5" w:rsidRPr="00D62846" w:rsidRDefault="005B6875" w:rsidP="00635E10">
            <w:pPr>
              <w:ind w:right="0" w:firstLine="0"/>
              <w:jc w:val="center"/>
              <w:rPr>
                <w:rFonts w:cs="Times New Roman"/>
                <w:sz w:val="20"/>
              </w:rPr>
            </w:pPr>
            <w:r w:rsidRPr="00D62846">
              <w:rPr>
                <w:rFonts w:cs="Times New Roman"/>
                <w:sz w:val="20"/>
              </w:rPr>
              <w:t>Servicio Internet Oficinas</w:t>
            </w:r>
          </w:p>
        </w:tc>
        <w:tc>
          <w:tcPr>
            <w:tcW w:w="1834" w:type="dxa"/>
            <w:tcBorders>
              <w:top w:val="nil"/>
              <w:left w:val="nil"/>
              <w:bottom w:val="single" w:sz="4" w:space="0" w:color="auto"/>
              <w:right w:val="single" w:sz="4" w:space="0" w:color="auto"/>
            </w:tcBorders>
            <w:shd w:val="clear" w:color="auto" w:fill="auto"/>
            <w:noWrap/>
            <w:vAlign w:val="center"/>
          </w:tcPr>
          <w:p w14:paraId="60BAB16D" w14:textId="0354D695" w:rsidR="000523B5"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7</w:t>
            </w:r>
            <w:r w:rsidR="000523B5" w:rsidRPr="00D62846">
              <w:rPr>
                <w:rFonts w:cs="Times New Roman"/>
                <w:sz w:val="20"/>
              </w:rPr>
              <w:t>00.00</w:t>
            </w:r>
          </w:p>
        </w:tc>
        <w:tc>
          <w:tcPr>
            <w:tcW w:w="1998" w:type="dxa"/>
            <w:tcBorders>
              <w:top w:val="nil"/>
              <w:left w:val="nil"/>
              <w:bottom w:val="single" w:sz="4" w:space="0" w:color="auto"/>
              <w:right w:val="single" w:sz="4" w:space="0" w:color="auto"/>
            </w:tcBorders>
            <w:shd w:val="clear" w:color="auto" w:fill="auto"/>
            <w:noWrap/>
            <w:vAlign w:val="center"/>
          </w:tcPr>
          <w:p w14:paraId="75357DEF" w14:textId="6EBD38E5"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7</w:t>
            </w:r>
            <w:r w:rsidR="000523B5" w:rsidRPr="00D62846">
              <w:rPr>
                <w:rFonts w:cs="Times New Roman"/>
                <w:sz w:val="20"/>
              </w:rPr>
              <w:t>,000.00</w:t>
            </w:r>
          </w:p>
        </w:tc>
      </w:tr>
      <w:tr w:rsidR="000523B5" w:rsidRPr="00D62846" w14:paraId="00C794BE"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7EC236C5" w14:textId="77777777" w:rsidR="000523B5" w:rsidRPr="00D62846" w:rsidRDefault="000523B5" w:rsidP="00635E10">
            <w:pPr>
              <w:ind w:right="0" w:firstLine="0"/>
              <w:jc w:val="center"/>
              <w:rPr>
                <w:rFonts w:cs="Times New Roman"/>
                <w:sz w:val="20"/>
              </w:rPr>
            </w:pPr>
            <w:r w:rsidRPr="00D62846">
              <w:rPr>
                <w:rFonts w:cs="Times New Roman"/>
                <w:sz w:val="20"/>
              </w:rPr>
              <w:t>5.-</w:t>
            </w:r>
          </w:p>
        </w:tc>
        <w:tc>
          <w:tcPr>
            <w:tcW w:w="3634" w:type="dxa"/>
            <w:tcBorders>
              <w:top w:val="nil"/>
              <w:left w:val="nil"/>
              <w:bottom w:val="single" w:sz="4" w:space="0" w:color="auto"/>
              <w:right w:val="single" w:sz="4" w:space="0" w:color="auto"/>
            </w:tcBorders>
            <w:shd w:val="clear" w:color="auto" w:fill="auto"/>
            <w:noWrap/>
            <w:vAlign w:val="center"/>
          </w:tcPr>
          <w:p w14:paraId="7BBC2D95" w14:textId="0BC95288" w:rsidR="000523B5" w:rsidRPr="00D62846" w:rsidRDefault="005B6875" w:rsidP="00635E10">
            <w:pPr>
              <w:ind w:right="0" w:firstLine="0"/>
              <w:jc w:val="center"/>
              <w:rPr>
                <w:rFonts w:cs="Times New Roman"/>
                <w:sz w:val="20"/>
              </w:rPr>
            </w:pPr>
            <w:r w:rsidRPr="00D62846">
              <w:rPr>
                <w:rFonts w:cs="Times New Roman"/>
                <w:sz w:val="20"/>
              </w:rPr>
              <w:t>Servicio De Hosting Y Dominio</w:t>
            </w:r>
          </w:p>
        </w:tc>
        <w:tc>
          <w:tcPr>
            <w:tcW w:w="1834" w:type="dxa"/>
            <w:tcBorders>
              <w:top w:val="nil"/>
              <w:left w:val="nil"/>
              <w:bottom w:val="single" w:sz="4" w:space="0" w:color="auto"/>
              <w:right w:val="single" w:sz="4" w:space="0" w:color="auto"/>
            </w:tcBorders>
            <w:shd w:val="clear" w:color="auto" w:fill="auto"/>
            <w:noWrap/>
            <w:vAlign w:val="center"/>
          </w:tcPr>
          <w:p w14:paraId="7D2D9D71" w14:textId="7AD4FCBF" w:rsidR="000523B5"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146.99</w:t>
            </w:r>
          </w:p>
        </w:tc>
        <w:tc>
          <w:tcPr>
            <w:tcW w:w="1998" w:type="dxa"/>
            <w:tcBorders>
              <w:top w:val="nil"/>
              <w:left w:val="nil"/>
              <w:bottom w:val="single" w:sz="4" w:space="0" w:color="auto"/>
              <w:right w:val="single" w:sz="4" w:space="0" w:color="auto"/>
            </w:tcBorders>
            <w:shd w:val="clear" w:color="auto" w:fill="auto"/>
            <w:noWrap/>
            <w:vAlign w:val="center"/>
          </w:tcPr>
          <w:p w14:paraId="59FE030B" w14:textId="18194E05"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1,469.9</w:t>
            </w:r>
            <w:r w:rsidR="000523B5" w:rsidRPr="00D62846">
              <w:rPr>
                <w:rFonts w:cs="Times New Roman"/>
                <w:sz w:val="20"/>
              </w:rPr>
              <w:t>0</w:t>
            </w:r>
          </w:p>
        </w:tc>
      </w:tr>
      <w:tr w:rsidR="000523B5" w:rsidRPr="00D62846" w14:paraId="31816D4D"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03A1E50A" w14:textId="77777777" w:rsidR="000523B5" w:rsidRPr="00D62846" w:rsidRDefault="000523B5" w:rsidP="00635E10">
            <w:pPr>
              <w:ind w:right="0" w:firstLine="0"/>
              <w:jc w:val="center"/>
              <w:rPr>
                <w:rFonts w:cs="Times New Roman"/>
                <w:sz w:val="20"/>
              </w:rPr>
            </w:pPr>
            <w:r w:rsidRPr="00D62846">
              <w:rPr>
                <w:rFonts w:cs="Times New Roman"/>
                <w:sz w:val="20"/>
              </w:rPr>
              <w:t>6.-</w:t>
            </w:r>
          </w:p>
        </w:tc>
        <w:tc>
          <w:tcPr>
            <w:tcW w:w="3634" w:type="dxa"/>
            <w:tcBorders>
              <w:top w:val="nil"/>
              <w:left w:val="nil"/>
              <w:bottom w:val="single" w:sz="4" w:space="0" w:color="auto"/>
              <w:right w:val="single" w:sz="4" w:space="0" w:color="auto"/>
            </w:tcBorders>
            <w:shd w:val="clear" w:color="auto" w:fill="auto"/>
            <w:noWrap/>
            <w:vAlign w:val="center"/>
          </w:tcPr>
          <w:p w14:paraId="74DC63F5" w14:textId="728C55D4" w:rsidR="000523B5" w:rsidRPr="00D62846" w:rsidRDefault="005B6875" w:rsidP="00635E10">
            <w:pPr>
              <w:ind w:right="0" w:firstLine="0"/>
              <w:jc w:val="center"/>
              <w:rPr>
                <w:rFonts w:cs="Times New Roman"/>
                <w:sz w:val="20"/>
              </w:rPr>
            </w:pPr>
            <w:r w:rsidRPr="00D62846">
              <w:rPr>
                <w:rFonts w:cs="Times New Roman"/>
                <w:sz w:val="20"/>
              </w:rPr>
              <w:t>Renta Del Lugar De Trabajo Oficinal</w:t>
            </w:r>
          </w:p>
        </w:tc>
        <w:tc>
          <w:tcPr>
            <w:tcW w:w="1834" w:type="dxa"/>
            <w:tcBorders>
              <w:top w:val="nil"/>
              <w:left w:val="nil"/>
              <w:bottom w:val="single" w:sz="4" w:space="0" w:color="auto"/>
              <w:right w:val="single" w:sz="4" w:space="0" w:color="auto"/>
            </w:tcBorders>
            <w:shd w:val="clear" w:color="auto" w:fill="auto"/>
            <w:noWrap/>
            <w:vAlign w:val="center"/>
          </w:tcPr>
          <w:p w14:paraId="45F3A399" w14:textId="374E150F" w:rsidR="000523B5"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5</w:t>
            </w:r>
            <w:r w:rsidR="000523B5" w:rsidRPr="00D62846">
              <w:rPr>
                <w:rFonts w:cs="Times New Roman"/>
                <w:sz w:val="20"/>
              </w:rPr>
              <w:t>,000.00</w:t>
            </w:r>
          </w:p>
        </w:tc>
        <w:tc>
          <w:tcPr>
            <w:tcW w:w="1998" w:type="dxa"/>
            <w:tcBorders>
              <w:top w:val="nil"/>
              <w:left w:val="nil"/>
              <w:bottom w:val="single" w:sz="4" w:space="0" w:color="auto"/>
              <w:right w:val="single" w:sz="4" w:space="0" w:color="auto"/>
            </w:tcBorders>
            <w:shd w:val="clear" w:color="auto" w:fill="auto"/>
            <w:noWrap/>
            <w:vAlign w:val="center"/>
          </w:tcPr>
          <w:p w14:paraId="2ED80D42" w14:textId="0DAFB8D3" w:rsidR="000523B5"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50</w:t>
            </w:r>
            <w:r w:rsidR="000523B5" w:rsidRPr="00D62846">
              <w:rPr>
                <w:rFonts w:cs="Times New Roman"/>
                <w:sz w:val="20"/>
              </w:rPr>
              <w:t>,000.00</w:t>
            </w:r>
          </w:p>
        </w:tc>
      </w:tr>
      <w:tr w:rsidR="009D63D3" w:rsidRPr="00D62846" w14:paraId="67B6E7E1" w14:textId="77777777" w:rsidTr="006F454B">
        <w:trPr>
          <w:trHeight w:val="255"/>
          <w:jc w:val="center"/>
        </w:trPr>
        <w:tc>
          <w:tcPr>
            <w:tcW w:w="1138" w:type="dxa"/>
            <w:tcBorders>
              <w:top w:val="nil"/>
              <w:left w:val="single" w:sz="4" w:space="0" w:color="auto"/>
              <w:bottom w:val="single" w:sz="4" w:space="0" w:color="auto"/>
              <w:right w:val="single" w:sz="4" w:space="0" w:color="auto"/>
            </w:tcBorders>
            <w:shd w:val="clear" w:color="auto" w:fill="auto"/>
            <w:noWrap/>
            <w:vAlign w:val="center"/>
          </w:tcPr>
          <w:p w14:paraId="3F92733E" w14:textId="42AFDFDF" w:rsidR="009D63D3" w:rsidRPr="00D62846" w:rsidRDefault="009D63D3" w:rsidP="00635E10">
            <w:pPr>
              <w:ind w:right="0" w:firstLine="0"/>
              <w:jc w:val="center"/>
              <w:rPr>
                <w:rFonts w:cs="Times New Roman"/>
                <w:sz w:val="20"/>
              </w:rPr>
            </w:pPr>
            <w:r w:rsidRPr="00D62846">
              <w:rPr>
                <w:rFonts w:cs="Times New Roman"/>
                <w:sz w:val="20"/>
              </w:rPr>
              <w:t>7.-</w:t>
            </w:r>
          </w:p>
        </w:tc>
        <w:tc>
          <w:tcPr>
            <w:tcW w:w="3634" w:type="dxa"/>
            <w:tcBorders>
              <w:top w:val="nil"/>
              <w:left w:val="nil"/>
              <w:bottom w:val="single" w:sz="4" w:space="0" w:color="auto"/>
              <w:right w:val="single" w:sz="4" w:space="0" w:color="auto"/>
            </w:tcBorders>
            <w:shd w:val="clear" w:color="auto" w:fill="auto"/>
            <w:noWrap/>
            <w:vAlign w:val="center"/>
          </w:tcPr>
          <w:p w14:paraId="705BE3DE" w14:textId="1264881A" w:rsidR="009D63D3" w:rsidRPr="00D62846" w:rsidRDefault="005B6875" w:rsidP="00635E10">
            <w:pPr>
              <w:ind w:right="0" w:firstLine="0"/>
              <w:jc w:val="center"/>
              <w:rPr>
                <w:rFonts w:cs="Times New Roman"/>
                <w:sz w:val="20"/>
              </w:rPr>
            </w:pPr>
            <w:r w:rsidRPr="00D62846">
              <w:rPr>
                <w:rFonts w:cs="Times New Roman"/>
                <w:sz w:val="20"/>
              </w:rPr>
              <w:t>Servicio De Limpieza</w:t>
            </w:r>
          </w:p>
        </w:tc>
        <w:tc>
          <w:tcPr>
            <w:tcW w:w="1834" w:type="dxa"/>
            <w:tcBorders>
              <w:top w:val="nil"/>
              <w:left w:val="nil"/>
              <w:bottom w:val="single" w:sz="4" w:space="0" w:color="auto"/>
              <w:right w:val="single" w:sz="4" w:space="0" w:color="auto"/>
            </w:tcBorders>
            <w:shd w:val="clear" w:color="auto" w:fill="auto"/>
            <w:noWrap/>
            <w:vAlign w:val="center"/>
          </w:tcPr>
          <w:p w14:paraId="1041AD65" w14:textId="200C891A" w:rsidR="009D63D3" w:rsidRPr="00D62846" w:rsidRDefault="00635E10" w:rsidP="00635E10">
            <w:pPr>
              <w:ind w:right="-43" w:firstLine="0"/>
              <w:jc w:val="center"/>
              <w:rPr>
                <w:rFonts w:cs="Times New Roman"/>
                <w:sz w:val="20"/>
              </w:rPr>
            </w:pPr>
            <w:r w:rsidRPr="00D62846">
              <w:rPr>
                <w:rFonts w:cs="Times New Roman"/>
                <w:sz w:val="20"/>
              </w:rPr>
              <w:t>$</w:t>
            </w:r>
            <w:r w:rsidR="00C37CAD" w:rsidRPr="00D62846">
              <w:rPr>
                <w:rFonts w:cs="Times New Roman"/>
                <w:sz w:val="20"/>
              </w:rPr>
              <w:t>2,5</w:t>
            </w:r>
            <w:r w:rsidR="009D63D3" w:rsidRPr="00D62846">
              <w:rPr>
                <w:rFonts w:cs="Times New Roman"/>
                <w:sz w:val="20"/>
              </w:rPr>
              <w:t>00.00</w:t>
            </w:r>
          </w:p>
        </w:tc>
        <w:tc>
          <w:tcPr>
            <w:tcW w:w="1998" w:type="dxa"/>
            <w:tcBorders>
              <w:top w:val="nil"/>
              <w:left w:val="nil"/>
              <w:bottom w:val="single" w:sz="4" w:space="0" w:color="auto"/>
              <w:right w:val="single" w:sz="4" w:space="0" w:color="auto"/>
            </w:tcBorders>
            <w:shd w:val="clear" w:color="auto" w:fill="auto"/>
            <w:noWrap/>
            <w:vAlign w:val="center"/>
          </w:tcPr>
          <w:p w14:paraId="42A5A4FA" w14:textId="5F8366C2" w:rsidR="009D63D3" w:rsidRPr="00D62846" w:rsidRDefault="00635E10" w:rsidP="00635E10">
            <w:pPr>
              <w:ind w:right="-67" w:firstLine="0"/>
              <w:jc w:val="center"/>
              <w:rPr>
                <w:rFonts w:cs="Times New Roman"/>
                <w:sz w:val="20"/>
              </w:rPr>
            </w:pPr>
            <w:r w:rsidRPr="00D62846">
              <w:rPr>
                <w:rFonts w:cs="Times New Roman"/>
                <w:sz w:val="20"/>
              </w:rPr>
              <w:t>$</w:t>
            </w:r>
            <w:r w:rsidR="00C37CAD" w:rsidRPr="00D62846">
              <w:rPr>
                <w:rFonts w:cs="Times New Roman"/>
                <w:sz w:val="20"/>
              </w:rPr>
              <w:t>25</w:t>
            </w:r>
            <w:r w:rsidR="009D63D3" w:rsidRPr="00D62846">
              <w:rPr>
                <w:rFonts w:cs="Times New Roman"/>
                <w:sz w:val="20"/>
              </w:rPr>
              <w:t>,000.00</w:t>
            </w:r>
          </w:p>
        </w:tc>
      </w:tr>
      <w:tr w:rsidR="006F454B" w:rsidRPr="00D62846" w14:paraId="2DCB3F60" w14:textId="77777777" w:rsidTr="006F454B">
        <w:trPr>
          <w:trHeight w:val="255"/>
          <w:jc w:val="center"/>
        </w:trPr>
        <w:tc>
          <w:tcPr>
            <w:tcW w:w="4772" w:type="dxa"/>
            <w:gridSpan w:val="2"/>
            <w:tcBorders>
              <w:top w:val="nil"/>
              <w:left w:val="single" w:sz="4" w:space="0" w:color="auto"/>
              <w:bottom w:val="single" w:sz="4" w:space="0" w:color="auto"/>
              <w:right w:val="single" w:sz="4" w:space="0" w:color="auto"/>
            </w:tcBorders>
            <w:shd w:val="clear" w:color="auto" w:fill="auto"/>
            <w:noWrap/>
            <w:vAlign w:val="center"/>
          </w:tcPr>
          <w:p w14:paraId="4F339BDB" w14:textId="7EC7DBF0" w:rsidR="006F454B" w:rsidRPr="00D62846" w:rsidRDefault="006F454B" w:rsidP="00635E10">
            <w:pPr>
              <w:ind w:right="0" w:firstLine="0"/>
              <w:jc w:val="center"/>
              <w:rPr>
                <w:rFonts w:cs="Times New Roman"/>
                <w:b/>
                <w:sz w:val="20"/>
              </w:rPr>
            </w:pPr>
            <w:r w:rsidRPr="00D62846">
              <w:rPr>
                <w:rFonts w:cs="Times New Roman"/>
                <w:b/>
                <w:sz w:val="20"/>
              </w:rPr>
              <w:t>Totales</w:t>
            </w:r>
          </w:p>
        </w:tc>
        <w:tc>
          <w:tcPr>
            <w:tcW w:w="1834" w:type="dxa"/>
            <w:tcBorders>
              <w:top w:val="nil"/>
              <w:left w:val="nil"/>
              <w:bottom w:val="single" w:sz="4" w:space="0" w:color="auto"/>
              <w:right w:val="single" w:sz="4" w:space="0" w:color="auto"/>
            </w:tcBorders>
            <w:shd w:val="clear" w:color="auto" w:fill="auto"/>
            <w:noWrap/>
            <w:vAlign w:val="center"/>
          </w:tcPr>
          <w:p w14:paraId="09EF0BEF" w14:textId="77013374" w:rsidR="006F454B" w:rsidRPr="00D62846" w:rsidRDefault="006F454B" w:rsidP="00635E10">
            <w:pPr>
              <w:ind w:right="-43" w:firstLine="0"/>
              <w:jc w:val="center"/>
              <w:rPr>
                <w:rFonts w:cs="Times New Roman"/>
                <w:b/>
                <w:sz w:val="20"/>
              </w:rPr>
            </w:pPr>
            <w:r w:rsidRPr="00D62846">
              <w:rPr>
                <w:rFonts w:cs="Times New Roman"/>
                <w:b/>
                <w:sz w:val="20"/>
              </w:rPr>
              <w:t>$9,176.99</w:t>
            </w:r>
          </w:p>
        </w:tc>
        <w:tc>
          <w:tcPr>
            <w:tcW w:w="1998" w:type="dxa"/>
            <w:tcBorders>
              <w:top w:val="nil"/>
              <w:left w:val="nil"/>
              <w:bottom w:val="single" w:sz="4" w:space="0" w:color="auto"/>
              <w:right w:val="single" w:sz="4" w:space="0" w:color="auto"/>
            </w:tcBorders>
            <w:shd w:val="clear" w:color="auto" w:fill="auto"/>
            <w:noWrap/>
            <w:vAlign w:val="center"/>
          </w:tcPr>
          <w:p w14:paraId="32A98E77" w14:textId="6D2C17D2" w:rsidR="006F454B" w:rsidRPr="00D62846" w:rsidRDefault="006F454B" w:rsidP="00635E10">
            <w:pPr>
              <w:ind w:right="-67" w:firstLine="0"/>
              <w:jc w:val="center"/>
              <w:rPr>
                <w:rFonts w:cs="Times New Roman"/>
                <w:b/>
                <w:sz w:val="20"/>
              </w:rPr>
            </w:pPr>
            <w:r w:rsidRPr="00D62846">
              <w:rPr>
                <w:rFonts w:cs="Times New Roman"/>
                <w:b/>
                <w:sz w:val="20"/>
              </w:rPr>
              <w:t>$91,769.90</w:t>
            </w:r>
          </w:p>
        </w:tc>
      </w:tr>
    </w:tbl>
    <w:p w14:paraId="3F0FEF3F" w14:textId="569AA2F8" w:rsidR="00F65604" w:rsidRPr="000D36F0" w:rsidRDefault="00B07902">
      <w:pPr>
        <w:pStyle w:val="Descripcin"/>
        <w:rPr>
          <w:rFonts w:ascii="Arial" w:hAnsi="Arial"/>
        </w:rPr>
      </w:pPr>
      <w:bookmarkStart w:id="3003" w:name="_Toc482747403"/>
      <w:r w:rsidRPr="00262C61">
        <w:t>Tabla 2</w:t>
      </w:r>
      <w:r w:rsidR="00786B49" w:rsidRPr="00262C61">
        <w:t>.</w:t>
      </w:r>
      <w:del w:id="3004" w:author="Tanya Hernández" w:date="2017-05-16T23:35:00Z">
        <w:r w:rsidR="00786B49" w:rsidRPr="00262C61" w:rsidDel="00FF2E83">
          <w:delText xml:space="preserve"> </w:delText>
        </w:r>
      </w:del>
      <w:r w:rsidR="00786B49" w:rsidRPr="005E6164">
        <w:fldChar w:fldCharType="begin"/>
      </w:r>
      <w:r w:rsidR="00786B49" w:rsidRPr="00FF2E83">
        <w:instrText xml:space="preserve"> SEQ Tabla_II. \* ROMAN </w:instrText>
      </w:r>
      <w:r w:rsidR="00786B49" w:rsidRPr="005E6164">
        <w:rPr>
          <w:rPrChange w:id="3005" w:author="Tanya Hernández" w:date="2017-05-16T23:35:00Z">
            <w:rPr/>
          </w:rPrChange>
        </w:rPr>
        <w:fldChar w:fldCharType="separate"/>
      </w:r>
      <w:ins w:id="3006" w:author="Tanya Hernández" w:date="2017-05-21T21:21:00Z">
        <w:r w:rsidR="00604603">
          <w:t>XIII</w:t>
        </w:r>
      </w:ins>
      <w:del w:id="3007" w:author="Tanya Hernández" w:date="2017-05-17T01:33:00Z">
        <w:r w:rsidR="005B2C04" w:rsidRPr="00262C61" w:rsidDel="00262C61">
          <w:delText>XIII</w:delText>
        </w:r>
      </w:del>
      <w:r w:rsidR="00786B49" w:rsidRPr="005E6164">
        <w:fldChar w:fldCharType="end"/>
      </w:r>
      <w:r w:rsidR="00786B49">
        <w:t xml:space="preserve"> </w:t>
      </w:r>
      <w:r w:rsidR="00786B49" w:rsidRPr="00004CA7">
        <w:t>Resumen de recursos materiales de proyecto.</w:t>
      </w:r>
      <w:bookmarkEnd w:id="3003"/>
    </w:p>
    <w:p w14:paraId="44EDA95A" w14:textId="41FBA1B1" w:rsidR="000523B5" w:rsidDel="00AA6DCA" w:rsidRDefault="000523B5" w:rsidP="00872FB5">
      <w:pPr>
        <w:ind w:firstLine="0"/>
        <w:rPr>
          <w:del w:id="3008" w:author="Tanya Hernández" w:date="2017-05-21T20:15:00Z"/>
          <w:rFonts w:ascii="Arial" w:hAnsi="Arial" w:cs="Arial"/>
        </w:rPr>
      </w:pPr>
    </w:p>
    <w:tbl>
      <w:tblPr>
        <w:tblW w:w="8622" w:type="dxa"/>
        <w:jc w:val="center"/>
        <w:tblCellMar>
          <w:left w:w="70" w:type="dxa"/>
          <w:right w:w="70" w:type="dxa"/>
        </w:tblCellMar>
        <w:tblLook w:val="0000" w:firstRow="0" w:lastRow="0" w:firstColumn="0" w:lastColumn="0" w:noHBand="0" w:noVBand="0"/>
      </w:tblPr>
      <w:tblGrid>
        <w:gridCol w:w="3412"/>
        <w:gridCol w:w="2386"/>
        <w:gridCol w:w="2824"/>
      </w:tblGrid>
      <w:tr w:rsidR="00F65604" w:rsidRPr="00046E5F" w14:paraId="1CBCE4D9" w14:textId="77777777" w:rsidTr="009C4935">
        <w:trPr>
          <w:trHeight w:val="229"/>
          <w:jc w:val="center"/>
        </w:trPr>
        <w:tc>
          <w:tcPr>
            <w:tcW w:w="341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F05E12" w14:textId="7C995EB4" w:rsidR="00F65604" w:rsidRPr="00046E5F" w:rsidRDefault="00635E10" w:rsidP="009C4935">
            <w:pPr>
              <w:ind w:right="0"/>
              <w:jc w:val="center"/>
              <w:rPr>
                <w:rFonts w:cs="Times New Roman"/>
                <w:b/>
                <w:sz w:val="20"/>
                <w:szCs w:val="20"/>
              </w:rPr>
            </w:pPr>
            <w:r w:rsidRPr="00046E5F">
              <w:rPr>
                <w:rFonts w:cs="Times New Roman"/>
                <w:b/>
                <w:sz w:val="20"/>
                <w:szCs w:val="20"/>
              </w:rPr>
              <w:t>Concepto</w:t>
            </w:r>
          </w:p>
        </w:tc>
        <w:tc>
          <w:tcPr>
            <w:tcW w:w="2386" w:type="dxa"/>
            <w:tcBorders>
              <w:top w:val="single" w:sz="4" w:space="0" w:color="auto"/>
              <w:left w:val="nil"/>
              <w:bottom w:val="single" w:sz="4" w:space="0" w:color="auto"/>
              <w:right w:val="single" w:sz="4" w:space="0" w:color="auto"/>
            </w:tcBorders>
            <w:shd w:val="clear" w:color="auto" w:fill="auto"/>
            <w:noWrap/>
            <w:vAlign w:val="center"/>
          </w:tcPr>
          <w:p w14:paraId="2355D200" w14:textId="14E664A2" w:rsidR="00F65604" w:rsidRPr="00046E5F" w:rsidRDefault="00635E10" w:rsidP="009C4935">
            <w:pPr>
              <w:ind w:right="-23" w:firstLine="0"/>
              <w:jc w:val="center"/>
              <w:rPr>
                <w:rFonts w:cs="Times New Roman"/>
                <w:b/>
                <w:sz w:val="20"/>
                <w:szCs w:val="20"/>
              </w:rPr>
            </w:pPr>
            <w:r w:rsidRPr="00046E5F">
              <w:rPr>
                <w:rFonts w:cs="Times New Roman"/>
                <w:b/>
                <w:sz w:val="20"/>
                <w:szCs w:val="20"/>
              </w:rPr>
              <w:t>Mensual</w:t>
            </w:r>
          </w:p>
        </w:tc>
        <w:tc>
          <w:tcPr>
            <w:tcW w:w="2824" w:type="dxa"/>
            <w:tcBorders>
              <w:top w:val="single" w:sz="4" w:space="0" w:color="auto"/>
              <w:left w:val="nil"/>
              <w:bottom w:val="single" w:sz="4" w:space="0" w:color="auto"/>
              <w:right w:val="single" w:sz="4" w:space="0" w:color="auto"/>
            </w:tcBorders>
            <w:shd w:val="clear" w:color="auto" w:fill="auto"/>
            <w:noWrap/>
            <w:vAlign w:val="center"/>
          </w:tcPr>
          <w:p w14:paraId="2E660E56" w14:textId="105CE9B3" w:rsidR="00F65604" w:rsidRPr="00046E5F" w:rsidRDefault="00635E10" w:rsidP="009C4935">
            <w:pPr>
              <w:ind w:right="-86" w:firstLine="0"/>
              <w:jc w:val="center"/>
              <w:rPr>
                <w:rFonts w:cs="Times New Roman"/>
                <w:b/>
                <w:sz w:val="20"/>
                <w:szCs w:val="20"/>
              </w:rPr>
            </w:pPr>
            <w:r w:rsidRPr="00046E5F">
              <w:rPr>
                <w:rFonts w:cs="Times New Roman"/>
                <w:b/>
                <w:sz w:val="20"/>
                <w:szCs w:val="20"/>
              </w:rPr>
              <w:t>En 10 meses</w:t>
            </w:r>
          </w:p>
        </w:tc>
      </w:tr>
      <w:tr w:rsidR="00F65604" w:rsidRPr="00046E5F" w14:paraId="73C9FCB4"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15A415AD" w14:textId="13911426" w:rsidR="00F65604" w:rsidRPr="00046E5F" w:rsidRDefault="00F65604" w:rsidP="009C4935">
            <w:pPr>
              <w:ind w:right="0" w:firstLine="0"/>
              <w:jc w:val="center"/>
              <w:rPr>
                <w:rFonts w:cs="Times New Roman"/>
                <w:sz w:val="20"/>
                <w:szCs w:val="20"/>
              </w:rPr>
            </w:pPr>
            <w:r w:rsidRPr="00046E5F">
              <w:rPr>
                <w:rFonts w:cs="Times New Roman"/>
                <w:sz w:val="20"/>
                <w:szCs w:val="20"/>
              </w:rPr>
              <w:t>Nómina mensual.</w:t>
            </w:r>
          </w:p>
        </w:tc>
        <w:tc>
          <w:tcPr>
            <w:tcW w:w="2386" w:type="dxa"/>
            <w:tcBorders>
              <w:top w:val="nil"/>
              <w:left w:val="nil"/>
              <w:bottom w:val="single" w:sz="4" w:space="0" w:color="auto"/>
              <w:right w:val="single" w:sz="4" w:space="0" w:color="auto"/>
            </w:tcBorders>
            <w:shd w:val="clear" w:color="auto" w:fill="auto"/>
            <w:noWrap/>
            <w:vAlign w:val="center"/>
          </w:tcPr>
          <w:p w14:paraId="52E05434" w14:textId="2EE81F85" w:rsidR="00F65604" w:rsidRPr="00046E5F" w:rsidRDefault="00635E10" w:rsidP="009C4935">
            <w:pPr>
              <w:ind w:right="-23" w:firstLine="0"/>
              <w:jc w:val="center"/>
              <w:rPr>
                <w:rFonts w:cs="Times New Roman"/>
                <w:sz w:val="20"/>
                <w:szCs w:val="20"/>
              </w:rPr>
            </w:pPr>
            <w:r w:rsidRPr="00046E5F">
              <w:rPr>
                <w:rFonts w:cs="Times New Roman"/>
                <w:sz w:val="20"/>
                <w:szCs w:val="20"/>
              </w:rPr>
              <w:t>$</w:t>
            </w:r>
            <w:r w:rsidR="00F65604" w:rsidRPr="00046E5F">
              <w:rPr>
                <w:rFonts w:cs="Times New Roman"/>
                <w:sz w:val="20"/>
                <w:szCs w:val="20"/>
              </w:rPr>
              <w:t>45,000.00</w:t>
            </w:r>
          </w:p>
        </w:tc>
        <w:tc>
          <w:tcPr>
            <w:tcW w:w="2824" w:type="dxa"/>
            <w:tcBorders>
              <w:top w:val="nil"/>
              <w:left w:val="nil"/>
              <w:bottom w:val="single" w:sz="4" w:space="0" w:color="auto"/>
              <w:right w:val="single" w:sz="4" w:space="0" w:color="auto"/>
            </w:tcBorders>
            <w:shd w:val="clear" w:color="auto" w:fill="auto"/>
            <w:noWrap/>
            <w:vAlign w:val="center"/>
          </w:tcPr>
          <w:p w14:paraId="030B3E3D" w14:textId="741F9921" w:rsidR="00F65604" w:rsidRPr="00046E5F" w:rsidRDefault="009C4935" w:rsidP="009C4935">
            <w:pPr>
              <w:ind w:right="-86" w:firstLine="0"/>
              <w:jc w:val="center"/>
              <w:rPr>
                <w:rFonts w:cs="Times New Roman"/>
                <w:sz w:val="20"/>
                <w:szCs w:val="20"/>
              </w:rPr>
            </w:pPr>
            <w:r w:rsidRPr="00046E5F">
              <w:rPr>
                <w:rFonts w:cs="Times New Roman"/>
                <w:sz w:val="20"/>
                <w:szCs w:val="20"/>
              </w:rPr>
              <w:t>$</w:t>
            </w:r>
            <w:r w:rsidR="00F65604" w:rsidRPr="00046E5F">
              <w:rPr>
                <w:rFonts w:cs="Times New Roman"/>
                <w:sz w:val="20"/>
                <w:szCs w:val="20"/>
              </w:rPr>
              <w:t>450,000.00</w:t>
            </w:r>
          </w:p>
        </w:tc>
      </w:tr>
      <w:tr w:rsidR="00F65604" w:rsidRPr="00046E5F" w14:paraId="1FE7D9DC"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26F08D16" w14:textId="58A7BA72" w:rsidR="00F65604" w:rsidRPr="00046E5F" w:rsidRDefault="00F65604" w:rsidP="009C4935">
            <w:pPr>
              <w:ind w:right="0" w:firstLine="0"/>
              <w:jc w:val="center"/>
              <w:rPr>
                <w:rFonts w:cs="Times New Roman"/>
                <w:sz w:val="20"/>
                <w:szCs w:val="20"/>
              </w:rPr>
            </w:pPr>
            <w:r w:rsidRPr="00046E5F">
              <w:rPr>
                <w:rFonts w:cs="Times New Roman"/>
                <w:sz w:val="20"/>
                <w:szCs w:val="20"/>
              </w:rPr>
              <w:t>Recursos materiales de hardware.</w:t>
            </w:r>
          </w:p>
        </w:tc>
        <w:tc>
          <w:tcPr>
            <w:tcW w:w="2386" w:type="dxa"/>
            <w:tcBorders>
              <w:top w:val="nil"/>
              <w:left w:val="nil"/>
              <w:bottom w:val="single" w:sz="4" w:space="0" w:color="auto"/>
              <w:right w:val="single" w:sz="4" w:space="0" w:color="auto"/>
            </w:tcBorders>
            <w:shd w:val="clear" w:color="auto" w:fill="auto"/>
            <w:noWrap/>
            <w:vAlign w:val="center"/>
          </w:tcPr>
          <w:p w14:paraId="75615D08" w14:textId="2CB72051" w:rsidR="00F65604" w:rsidRPr="00046E5F" w:rsidRDefault="008F408B" w:rsidP="009C4935">
            <w:pPr>
              <w:ind w:right="-23" w:firstLine="0"/>
              <w:jc w:val="center"/>
              <w:rPr>
                <w:rFonts w:cs="Times New Roman"/>
                <w:sz w:val="20"/>
                <w:szCs w:val="20"/>
              </w:rPr>
            </w:pPr>
            <w:r>
              <w:rPr>
                <w:rFonts w:cs="Times New Roman"/>
                <w:sz w:val="20"/>
                <w:szCs w:val="20"/>
              </w:rPr>
              <w:t>$49,207.00</w:t>
            </w:r>
          </w:p>
        </w:tc>
        <w:tc>
          <w:tcPr>
            <w:tcW w:w="2824" w:type="dxa"/>
            <w:tcBorders>
              <w:top w:val="nil"/>
              <w:left w:val="nil"/>
              <w:bottom w:val="single" w:sz="4" w:space="0" w:color="auto"/>
              <w:right w:val="single" w:sz="4" w:space="0" w:color="auto"/>
            </w:tcBorders>
            <w:shd w:val="clear" w:color="auto" w:fill="auto"/>
            <w:noWrap/>
            <w:vAlign w:val="center"/>
          </w:tcPr>
          <w:p w14:paraId="333AE628" w14:textId="7E412399" w:rsidR="00F65604" w:rsidRPr="00046E5F" w:rsidRDefault="008F408B" w:rsidP="008F408B">
            <w:pPr>
              <w:ind w:right="-86" w:firstLine="0"/>
              <w:jc w:val="center"/>
              <w:rPr>
                <w:rFonts w:cs="Times New Roman"/>
                <w:sz w:val="20"/>
                <w:szCs w:val="20"/>
              </w:rPr>
            </w:pPr>
            <w:r>
              <w:rPr>
                <w:rFonts w:cs="Times New Roman"/>
                <w:sz w:val="20"/>
                <w:szCs w:val="20"/>
              </w:rPr>
              <w:t>$49</w:t>
            </w:r>
            <w:r w:rsidR="00F65604" w:rsidRPr="00046E5F">
              <w:rPr>
                <w:rFonts w:cs="Times New Roman"/>
                <w:sz w:val="20"/>
                <w:szCs w:val="20"/>
              </w:rPr>
              <w:t>,</w:t>
            </w:r>
            <w:r>
              <w:rPr>
                <w:rFonts w:cs="Times New Roman"/>
                <w:sz w:val="20"/>
                <w:szCs w:val="20"/>
              </w:rPr>
              <w:t>207</w:t>
            </w:r>
            <w:r w:rsidR="00F65604" w:rsidRPr="00046E5F">
              <w:rPr>
                <w:rFonts w:cs="Times New Roman"/>
                <w:sz w:val="20"/>
                <w:szCs w:val="20"/>
              </w:rPr>
              <w:t>.00</w:t>
            </w:r>
          </w:p>
        </w:tc>
      </w:tr>
      <w:tr w:rsidR="00F65604" w:rsidRPr="00046E5F" w14:paraId="0A4F003E"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46340BAA" w14:textId="29FFD3C9" w:rsidR="00F65604" w:rsidRPr="00046E5F" w:rsidRDefault="00F65604" w:rsidP="009C4935">
            <w:pPr>
              <w:ind w:right="0" w:firstLine="0"/>
              <w:jc w:val="center"/>
              <w:rPr>
                <w:rFonts w:cs="Times New Roman"/>
                <w:sz w:val="20"/>
                <w:szCs w:val="20"/>
              </w:rPr>
            </w:pPr>
            <w:r w:rsidRPr="00046E5F">
              <w:rPr>
                <w:rFonts w:cs="Times New Roman"/>
                <w:sz w:val="20"/>
                <w:szCs w:val="20"/>
              </w:rPr>
              <w:t>Recursos materiales de software.</w:t>
            </w:r>
          </w:p>
        </w:tc>
        <w:tc>
          <w:tcPr>
            <w:tcW w:w="2386" w:type="dxa"/>
            <w:tcBorders>
              <w:top w:val="nil"/>
              <w:left w:val="nil"/>
              <w:bottom w:val="single" w:sz="4" w:space="0" w:color="auto"/>
              <w:right w:val="single" w:sz="4" w:space="0" w:color="auto"/>
            </w:tcBorders>
            <w:shd w:val="clear" w:color="auto" w:fill="auto"/>
            <w:noWrap/>
            <w:vAlign w:val="center"/>
          </w:tcPr>
          <w:p w14:paraId="55B06434" w14:textId="08B84700" w:rsidR="00F65604" w:rsidRPr="00046E5F" w:rsidRDefault="008F408B" w:rsidP="009C4935">
            <w:pPr>
              <w:ind w:right="-23" w:firstLine="0"/>
              <w:jc w:val="center"/>
              <w:rPr>
                <w:rFonts w:cs="Times New Roman"/>
                <w:sz w:val="20"/>
                <w:szCs w:val="20"/>
              </w:rPr>
            </w:pPr>
            <w:r>
              <w:rPr>
                <w:rFonts w:cs="Times New Roman"/>
                <w:sz w:val="20"/>
                <w:szCs w:val="20"/>
              </w:rPr>
              <w:t>$1,099.00</w:t>
            </w:r>
          </w:p>
        </w:tc>
        <w:tc>
          <w:tcPr>
            <w:tcW w:w="2824" w:type="dxa"/>
            <w:tcBorders>
              <w:top w:val="nil"/>
              <w:left w:val="nil"/>
              <w:bottom w:val="single" w:sz="4" w:space="0" w:color="auto"/>
              <w:right w:val="single" w:sz="4" w:space="0" w:color="auto"/>
            </w:tcBorders>
            <w:shd w:val="clear" w:color="auto" w:fill="auto"/>
            <w:noWrap/>
            <w:vAlign w:val="center"/>
          </w:tcPr>
          <w:p w14:paraId="6B010ADC" w14:textId="2EAB1C17" w:rsidR="00F65604" w:rsidRPr="00046E5F" w:rsidRDefault="000C74C4" w:rsidP="009C4935">
            <w:pPr>
              <w:ind w:right="-86" w:firstLine="0"/>
              <w:jc w:val="center"/>
              <w:rPr>
                <w:rFonts w:cs="Times New Roman"/>
                <w:sz w:val="20"/>
                <w:szCs w:val="20"/>
              </w:rPr>
            </w:pPr>
            <w:r w:rsidRPr="00046E5F">
              <w:rPr>
                <w:rFonts w:cs="Times New Roman"/>
                <w:sz w:val="20"/>
                <w:szCs w:val="20"/>
              </w:rPr>
              <w:t>$1,099.00</w:t>
            </w:r>
          </w:p>
        </w:tc>
      </w:tr>
      <w:tr w:rsidR="00F65604" w:rsidRPr="00046E5F" w14:paraId="077FA2A6"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7341C7CD" w14:textId="6F0F44D7" w:rsidR="00F65604" w:rsidRPr="00046E5F" w:rsidRDefault="00F65604" w:rsidP="009C4935">
            <w:pPr>
              <w:ind w:right="0" w:firstLine="0"/>
              <w:jc w:val="center"/>
              <w:rPr>
                <w:rFonts w:cs="Times New Roman"/>
                <w:sz w:val="20"/>
                <w:szCs w:val="20"/>
              </w:rPr>
            </w:pPr>
            <w:r w:rsidRPr="00046E5F">
              <w:rPr>
                <w:rFonts w:cs="Times New Roman"/>
                <w:sz w:val="20"/>
                <w:szCs w:val="20"/>
              </w:rPr>
              <w:t>Recursos materiales.</w:t>
            </w:r>
          </w:p>
        </w:tc>
        <w:tc>
          <w:tcPr>
            <w:tcW w:w="2386" w:type="dxa"/>
            <w:tcBorders>
              <w:top w:val="nil"/>
              <w:left w:val="nil"/>
              <w:bottom w:val="single" w:sz="4" w:space="0" w:color="auto"/>
              <w:right w:val="single" w:sz="4" w:space="0" w:color="auto"/>
            </w:tcBorders>
            <w:shd w:val="clear" w:color="auto" w:fill="auto"/>
            <w:noWrap/>
            <w:vAlign w:val="center"/>
          </w:tcPr>
          <w:p w14:paraId="3D9AF690" w14:textId="7AE35F17" w:rsidR="00F65604" w:rsidRPr="00046E5F" w:rsidRDefault="009C4935" w:rsidP="009C4935">
            <w:pPr>
              <w:ind w:right="-23" w:firstLine="0"/>
              <w:jc w:val="center"/>
              <w:rPr>
                <w:rFonts w:cs="Times New Roman"/>
                <w:sz w:val="20"/>
                <w:szCs w:val="20"/>
              </w:rPr>
            </w:pPr>
            <w:r w:rsidRPr="00046E5F">
              <w:rPr>
                <w:rFonts w:cs="Times New Roman"/>
                <w:sz w:val="20"/>
                <w:szCs w:val="20"/>
              </w:rPr>
              <w:t>$</w:t>
            </w:r>
            <w:r w:rsidR="000C74C4" w:rsidRPr="00046E5F">
              <w:rPr>
                <w:rFonts w:cs="Times New Roman"/>
                <w:sz w:val="20"/>
                <w:szCs w:val="20"/>
              </w:rPr>
              <w:t>2,000.00</w:t>
            </w:r>
          </w:p>
        </w:tc>
        <w:tc>
          <w:tcPr>
            <w:tcW w:w="2824" w:type="dxa"/>
            <w:tcBorders>
              <w:top w:val="nil"/>
              <w:left w:val="nil"/>
              <w:bottom w:val="single" w:sz="4" w:space="0" w:color="auto"/>
              <w:right w:val="single" w:sz="4" w:space="0" w:color="auto"/>
            </w:tcBorders>
            <w:shd w:val="clear" w:color="auto" w:fill="auto"/>
            <w:noWrap/>
            <w:vAlign w:val="center"/>
          </w:tcPr>
          <w:p w14:paraId="7CF1CC26" w14:textId="45CCE8E8" w:rsidR="00F65604" w:rsidRPr="00046E5F" w:rsidRDefault="000C74C4" w:rsidP="009C4935">
            <w:pPr>
              <w:ind w:right="-86" w:firstLine="0"/>
              <w:jc w:val="center"/>
              <w:rPr>
                <w:rFonts w:cs="Times New Roman"/>
                <w:sz w:val="20"/>
                <w:szCs w:val="20"/>
              </w:rPr>
            </w:pPr>
            <w:r w:rsidRPr="00046E5F">
              <w:rPr>
                <w:rFonts w:cs="Times New Roman"/>
                <w:sz w:val="20"/>
                <w:szCs w:val="20"/>
              </w:rPr>
              <w:t>$20,000.00</w:t>
            </w:r>
          </w:p>
        </w:tc>
      </w:tr>
      <w:tr w:rsidR="00F65604" w:rsidRPr="00046E5F" w14:paraId="47429066"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1C9D9FF2" w14:textId="6196F472" w:rsidR="00F65604" w:rsidRPr="00046E5F" w:rsidRDefault="00F65604" w:rsidP="009C4935">
            <w:pPr>
              <w:ind w:right="0" w:firstLine="0"/>
              <w:jc w:val="center"/>
              <w:rPr>
                <w:rFonts w:cs="Times New Roman"/>
                <w:sz w:val="20"/>
                <w:szCs w:val="20"/>
              </w:rPr>
            </w:pPr>
            <w:r w:rsidRPr="00046E5F">
              <w:rPr>
                <w:rFonts w:cs="Times New Roman"/>
                <w:sz w:val="20"/>
                <w:szCs w:val="20"/>
              </w:rPr>
              <w:t>Gastos generales del proyecto.</w:t>
            </w:r>
          </w:p>
        </w:tc>
        <w:tc>
          <w:tcPr>
            <w:tcW w:w="2386" w:type="dxa"/>
            <w:tcBorders>
              <w:top w:val="nil"/>
              <w:left w:val="nil"/>
              <w:bottom w:val="single" w:sz="4" w:space="0" w:color="auto"/>
              <w:right w:val="single" w:sz="4" w:space="0" w:color="auto"/>
            </w:tcBorders>
            <w:shd w:val="clear" w:color="auto" w:fill="auto"/>
            <w:noWrap/>
            <w:vAlign w:val="center"/>
          </w:tcPr>
          <w:p w14:paraId="660DC447" w14:textId="1A0E04B7" w:rsidR="00F65604" w:rsidRPr="00046E5F" w:rsidRDefault="009C4935" w:rsidP="009C4935">
            <w:pPr>
              <w:ind w:right="-23" w:firstLine="0"/>
              <w:jc w:val="center"/>
              <w:rPr>
                <w:rFonts w:cs="Times New Roman"/>
                <w:sz w:val="20"/>
                <w:szCs w:val="20"/>
              </w:rPr>
            </w:pPr>
            <w:r w:rsidRPr="00046E5F">
              <w:rPr>
                <w:rFonts w:cs="Times New Roman"/>
                <w:sz w:val="20"/>
                <w:szCs w:val="20"/>
              </w:rPr>
              <w:t>$</w:t>
            </w:r>
            <w:r w:rsidR="000C74C4" w:rsidRPr="00046E5F">
              <w:rPr>
                <w:rFonts w:cs="Times New Roman"/>
                <w:sz w:val="20"/>
                <w:szCs w:val="20"/>
              </w:rPr>
              <w:t>9,176.99</w:t>
            </w:r>
          </w:p>
        </w:tc>
        <w:tc>
          <w:tcPr>
            <w:tcW w:w="2824" w:type="dxa"/>
            <w:tcBorders>
              <w:top w:val="nil"/>
              <w:left w:val="nil"/>
              <w:bottom w:val="single" w:sz="4" w:space="0" w:color="auto"/>
              <w:right w:val="single" w:sz="4" w:space="0" w:color="auto"/>
            </w:tcBorders>
            <w:shd w:val="clear" w:color="auto" w:fill="auto"/>
            <w:noWrap/>
            <w:vAlign w:val="center"/>
          </w:tcPr>
          <w:p w14:paraId="392FCEEE" w14:textId="0F573C4D" w:rsidR="00F65604" w:rsidRPr="00046E5F" w:rsidRDefault="000C74C4" w:rsidP="009C4935">
            <w:pPr>
              <w:ind w:right="-86" w:firstLine="0"/>
              <w:jc w:val="center"/>
              <w:rPr>
                <w:rFonts w:cs="Times New Roman"/>
                <w:sz w:val="20"/>
                <w:szCs w:val="20"/>
              </w:rPr>
            </w:pPr>
            <w:r w:rsidRPr="00046E5F">
              <w:rPr>
                <w:rFonts w:cs="Times New Roman"/>
                <w:sz w:val="20"/>
                <w:szCs w:val="20"/>
              </w:rPr>
              <w:t>$91,769.90</w:t>
            </w:r>
          </w:p>
        </w:tc>
      </w:tr>
      <w:tr w:rsidR="00F65604" w:rsidRPr="00046E5F" w14:paraId="052F1316" w14:textId="77777777" w:rsidTr="009C4935">
        <w:trPr>
          <w:trHeight w:val="229"/>
          <w:jc w:val="center"/>
        </w:trPr>
        <w:tc>
          <w:tcPr>
            <w:tcW w:w="3412" w:type="dxa"/>
            <w:tcBorders>
              <w:top w:val="nil"/>
              <w:left w:val="single" w:sz="4" w:space="0" w:color="auto"/>
              <w:bottom w:val="single" w:sz="4" w:space="0" w:color="auto"/>
              <w:right w:val="single" w:sz="4" w:space="0" w:color="auto"/>
            </w:tcBorders>
            <w:shd w:val="clear" w:color="auto" w:fill="auto"/>
            <w:noWrap/>
            <w:vAlign w:val="center"/>
          </w:tcPr>
          <w:p w14:paraId="00F5D004" w14:textId="477FC1F1" w:rsidR="00F65604" w:rsidRPr="00046E5F" w:rsidRDefault="009C4935" w:rsidP="009C4935">
            <w:pPr>
              <w:ind w:right="0" w:firstLine="0"/>
              <w:jc w:val="center"/>
              <w:rPr>
                <w:rFonts w:cs="Times New Roman"/>
                <w:b/>
                <w:sz w:val="20"/>
                <w:szCs w:val="20"/>
              </w:rPr>
            </w:pPr>
            <w:r w:rsidRPr="00046E5F">
              <w:rPr>
                <w:rFonts w:cs="Times New Roman"/>
                <w:b/>
                <w:sz w:val="20"/>
                <w:szCs w:val="20"/>
              </w:rPr>
              <w:t>Totales</w:t>
            </w:r>
          </w:p>
        </w:tc>
        <w:tc>
          <w:tcPr>
            <w:tcW w:w="2386" w:type="dxa"/>
            <w:tcBorders>
              <w:top w:val="nil"/>
              <w:left w:val="nil"/>
              <w:bottom w:val="single" w:sz="4" w:space="0" w:color="auto"/>
              <w:right w:val="single" w:sz="4" w:space="0" w:color="auto"/>
            </w:tcBorders>
            <w:shd w:val="clear" w:color="auto" w:fill="auto"/>
            <w:noWrap/>
            <w:vAlign w:val="center"/>
          </w:tcPr>
          <w:p w14:paraId="7139E565" w14:textId="26D79A54" w:rsidR="00F65604" w:rsidRPr="00046E5F" w:rsidRDefault="009C4935" w:rsidP="009C4935">
            <w:pPr>
              <w:ind w:right="-23" w:firstLine="0"/>
              <w:jc w:val="center"/>
              <w:rPr>
                <w:rFonts w:cs="Times New Roman"/>
                <w:b/>
                <w:sz w:val="20"/>
                <w:szCs w:val="20"/>
              </w:rPr>
            </w:pPr>
            <w:r w:rsidRPr="00046E5F">
              <w:rPr>
                <w:rFonts w:cs="Times New Roman"/>
                <w:b/>
                <w:sz w:val="20"/>
                <w:szCs w:val="20"/>
              </w:rPr>
              <w:t>$</w:t>
            </w:r>
            <w:r w:rsidR="000C74C4" w:rsidRPr="00046E5F">
              <w:rPr>
                <w:rFonts w:cs="Times New Roman"/>
                <w:b/>
                <w:sz w:val="20"/>
                <w:szCs w:val="20"/>
              </w:rPr>
              <w:t>56,176.99</w:t>
            </w:r>
          </w:p>
        </w:tc>
        <w:tc>
          <w:tcPr>
            <w:tcW w:w="2824" w:type="dxa"/>
            <w:tcBorders>
              <w:top w:val="nil"/>
              <w:left w:val="nil"/>
              <w:bottom w:val="single" w:sz="4" w:space="0" w:color="auto"/>
              <w:right w:val="single" w:sz="4" w:space="0" w:color="auto"/>
            </w:tcBorders>
            <w:shd w:val="clear" w:color="auto" w:fill="auto"/>
            <w:noWrap/>
            <w:vAlign w:val="center"/>
          </w:tcPr>
          <w:p w14:paraId="55223985" w14:textId="1271F46E" w:rsidR="00F65604" w:rsidRPr="00046E5F" w:rsidRDefault="009C4935" w:rsidP="008F408B">
            <w:pPr>
              <w:ind w:right="-86" w:firstLine="0"/>
              <w:jc w:val="center"/>
              <w:rPr>
                <w:rFonts w:cs="Times New Roman"/>
                <w:b/>
                <w:sz w:val="20"/>
                <w:szCs w:val="20"/>
              </w:rPr>
            </w:pPr>
            <w:r w:rsidRPr="00046E5F">
              <w:rPr>
                <w:rFonts w:cs="Times New Roman"/>
                <w:b/>
                <w:sz w:val="20"/>
                <w:szCs w:val="20"/>
              </w:rPr>
              <w:t>$</w:t>
            </w:r>
            <w:r w:rsidR="008F408B">
              <w:rPr>
                <w:rFonts w:cs="Times New Roman"/>
                <w:b/>
                <w:sz w:val="20"/>
                <w:szCs w:val="20"/>
              </w:rPr>
              <w:t>612</w:t>
            </w:r>
            <w:r w:rsidR="000C74C4" w:rsidRPr="00046E5F">
              <w:rPr>
                <w:rFonts w:cs="Times New Roman"/>
                <w:b/>
                <w:sz w:val="20"/>
                <w:szCs w:val="20"/>
              </w:rPr>
              <w:t>,</w:t>
            </w:r>
            <w:r w:rsidR="008F408B">
              <w:rPr>
                <w:rFonts w:cs="Times New Roman"/>
                <w:b/>
                <w:sz w:val="20"/>
                <w:szCs w:val="20"/>
              </w:rPr>
              <w:t>0</w:t>
            </w:r>
            <w:r w:rsidR="000C74C4" w:rsidRPr="00046E5F">
              <w:rPr>
                <w:rFonts w:cs="Times New Roman"/>
                <w:b/>
                <w:sz w:val="20"/>
                <w:szCs w:val="20"/>
              </w:rPr>
              <w:t>7</w:t>
            </w:r>
            <w:r w:rsidR="008F408B">
              <w:rPr>
                <w:rFonts w:cs="Times New Roman"/>
                <w:b/>
                <w:sz w:val="20"/>
                <w:szCs w:val="20"/>
              </w:rPr>
              <w:t>5.90</w:t>
            </w:r>
          </w:p>
        </w:tc>
      </w:tr>
    </w:tbl>
    <w:p w14:paraId="04DCB606" w14:textId="670F86E8" w:rsidR="00872FB5" w:rsidDel="00FF2E83" w:rsidRDefault="00B07902">
      <w:pPr>
        <w:pStyle w:val="Descripcin"/>
        <w:rPr>
          <w:del w:id="3009" w:author="Tanya Hernández" w:date="2017-05-16T23:35:00Z"/>
          <w:rStyle w:val="apple-converted-space"/>
          <w:rFonts w:eastAsiaTheme="minorEastAsia" w:cstheme="minorBidi"/>
          <w:b w:val="0"/>
          <w:color w:val="auto"/>
          <w:sz w:val="24"/>
          <w:szCs w:val="22"/>
          <w:lang w:val="es-MX" w:eastAsia="zh-CN"/>
        </w:rPr>
      </w:pPr>
      <w:bookmarkStart w:id="3010" w:name="_Toc482747404"/>
      <w:r w:rsidRPr="00262C61">
        <w:t>Tabla 2</w:t>
      </w:r>
      <w:r w:rsidR="00786B49" w:rsidRPr="00262C61">
        <w:t>.</w:t>
      </w:r>
      <w:del w:id="3011" w:author="Tanya Hernández" w:date="2017-05-16T23:35:00Z">
        <w:r w:rsidR="00786B49" w:rsidRPr="00262C61" w:rsidDel="00FF2E83">
          <w:delText xml:space="preserve"> </w:delText>
        </w:r>
      </w:del>
      <w:r w:rsidR="00786B49" w:rsidRPr="005E6164">
        <w:rPr>
          <w:b w:val="0"/>
        </w:rPr>
        <w:fldChar w:fldCharType="begin"/>
      </w:r>
      <w:r w:rsidR="00786B49" w:rsidRPr="00FF2E83">
        <w:instrText xml:space="preserve"> SEQ Tabla_II. \* ROMAN </w:instrText>
      </w:r>
      <w:r w:rsidR="00786B49" w:rsidRPr="005E6164">
        <w:rPr>
          <w:b w:val="0"/>
          <w:rPrChange w:id="3012" w:author="Tanya Hernández" w:date="2017-05-16T23:35:00Z">
            <w:rPr>
              <w:b w:val="0"/>
            </w:rPr>
          </w:rPrChange>
        </w:rPr>
        <w:fldChar w:fldCharType="separate"/>
      </w:r>
      <w:ins w:id="3013" w:author="Tanya Hernández" w:date="2017-05-21T21:21:00Z">
        <w:r w:rsidR="00604603">
          <w:t>XIV</w:t>
        </w:r>
      </w:ins>
      <w:del w:id="3014" w:author="Tanya Hernández" w:date="2017-05-17T01:33:00Z">
        <w:r w:rsidR="005B2C04" w:rsidRPr="00262C61" w:rsidDel="00262C61">
          <w:delText>XIV</w:delText>
        </w:r>
      </w:del>
      <w:r w:rsidR="00786B49" w:rsidRPr="005E6164">
        <w:rPr>
          <w:b w:val="0"/>
        </w:rPr>
        <w:fldChar w:fldCharType="end"/>
      </w:r>
      <w:r w:rsidR="00786B49">
        <w:t xml:space="preserve"> </w:t>
      </w:r>
      <w:r w:rsidR="00786B49" w:rsidRPr="00750DB4">
        <w:t>Resumen de recursos materiales de proyecto.</w:t>
      </w:r>
      <w:bookmarkEnd w:id="3010"/>
    </w:p>
    <w:p w14:paraId="118E9452" w14:textId="77777777" w:rsidR="00872FB5" w:rsidRPr="001D730C" w:rsidRDefault="00872FB5">
      <w:pPr>
        <w:pStyle w:val="Descripcin"/>
        <w:pPrChange w:id="3015" w:author="Tanya Hernández" w:date="2017-05-28T00:21:00Z">
          <w:pPr>
            <w:tabs>
              <w:tab w:val="left" w:pos="708"/>
            </w:tabs>
            <w:ind w:firstLine="0"/>
            <w:jc w:val="left"/>
          </w:pPr>
        </w:pPrChange>
      </w:pPr>
    </w:p>
    <w:p w14:paraId="18E5A339" w14:textId="1D8AC153" w:rsidR="00B96251" w:rsidRPr="00B34EE4" w:rsidRDefault="00517176" w:rsidP="00803B69">
      <w:pPr>
        <w:pStyle w:val="Ttulo2"/>
      </w:pPr>
      <w:bookmarkStart w:id="3016" w:name="_Toc480316136"/>
      <w:bookmarkStart w:id="3017" w:name="_Toc483160361"/>
      <w:r>
        <w:t>2.6</w:t>
      </w:r>
      <w:r w:rsidR="002C3A2B">
        <w:t xml:space="preserve"> </w:t>
      </w:r>
      <w:r w:rsidR="00B96251" w:rsidRPr="00B34EE4">
        <w:t>Análisis</w:t>
      </w:r>
      <w:r w:rsidR="001D1276">
        <w:t xml:space="preserve"> </w:t>
      </w:r>
      <w:r w:rsidR="002C3A2B">
        <w:t xml:space="preserve">de </w:t>
      </w:r>
      <w:r w:rsidR="001D1276">
        <w:t>Riesgos</w:t>
      </w:r>
      <w:bookmarkEnd w:id="3016"/>
      <w:bookmarkEnd w:id="3017"/>
    </w:p>
    <w:p w14:paraId="043BDAEA" w14:textId="4E577B37" w:rsidR="002B7F05" w:rsidRDefault="002B7F05" w:rsidP="002B7F05">
      <w:pPr>
        <w:spacing w:before="100" w:beforeAutospacing="1" w:after="100" w:afterAutospacing="1"/>
        <w:rPr>
          <w:rFonts w:cs="Times New Roman"/>
          <w:szCs w:val="24"/>
        </w:rPr>
      </w:pPr>
      <w:r>
        <w:rPr>
          <w:rFonts w:cs="Times New Roman"/>
          <w:szCs w:val="24"/>
        </w:rPr>
        <w:t>En esta sección hablaremos de los riesgos que pueden afectar el desarrollo del prototipo, la probabilidad que de estos ocurran, y el impacto que tienen en el prototipo. El análisis y la gestión de riesgos son una serie de pasos que nos permiten comprender y gestionar la incertidumbre</w:t>
      </w:r>
      <w:r w:rsidR="006836BC">
        <w:rPr>
          <w:rFonts w:cs="Times New Roman"/>
          <w:szCs w:val="24"/>
        </w:rPr>
        <w:t xml:space="preserve"> </w:t>
      </w:r>
      <w:r w:rsidR="007347CD">
        <w:rPr>
          <w:rFonts w:cs="Times New Roman"/>
          <w:szCs w:val="24"/>
        </w:rPr>
        <w:t>que se tiene en el prototipo [44</w:t>
      </w:r>
      <w:r>
        <w:rPr>
          <w:rFonts w:cs="Times New Roman"/>
          <w:szCs w:val="24"/>
        </w:rPr>
        <w:t>].</w:t>
      </w:r>
    </w:p>
    <w:p w14:paraId="0749F4B0" w14:textId="77777777" w:rsidR="002B7F05" w:rsidRDefault="002B7F05" w:rsidP="002B7F05">
      <w:pPr>
        <w:spacing w:before="100" w:beforeAutospacing="1" w:after="100" w:afterAutospacing="1"/>
        <w:rPr>
          <w:rFonts w:cs="Times New Roman"/>
          <w:szCs w:val="24"/>
        </w:rPr>
      </w:pPr>
      <w:r>
        <w:rPr>
          <w:rFonts w:cs="Times New Roman"/>
          <w:szCs w:val="24"/>
        </w:rPr>
        <w:t>Comenzaremos definiendo lo que es un riesgo para poder identificarlos, un riesgo es un problema potencial que afecta al desarrollo del proyecto, este puede pasar o no.</w:t>
      </w:r>
    </w:p>
    <w:p w14:paraId="3B3CC7D3" w14:textId="77777777" w:rsidR="002B7F05" w:rsidRDefault="002B7F05" w:rsidP="002B7F05">
      <w:pPr>
        <w:spacing w:after="240"/>
        <w:rPr>
          <w:rFonts w:cs="Times New Roman"/>
          <w:szCs w:val="24"/>
        </w:rPr>
      </w:pPr>
      <w:r>
        <w:rPr>
          <w:rFonts w:cs="Times New Roman"/>
          <w:szCs w:val="24"/>
        </w:rPr>
        <w:t>Los pasos que realizaremos para analizar y gestionar los riesgos son los siguientes:</w:t>
      </w:r>
    </w:p>
    <w:p w14:paraId="25CAB2DC" w14:textId="73D840F9" w:rsidR="002B7F05" w:rsidRDefault="002B7F05" w:rsidP="00AC1909">
      <w:pPr>
        <w:pStyle w:val="Prrafodelista"/>
        <w:numPr>
          <w:ilvl w:val="0"/>
          <w:numId w:val="43"/>
        </w:numPr>
        <w:spacing w:after="240" w:line="259" w:lineRule="auto"/>
        <w:ind w:right="0"/>
        <w:rPr>
          <w:rFonts w:cs="Times New Roman"/>
          <w:szCs w:val="24"/>
        </w:rPr>
      </w:pPr>
      <w:r>
        <w:rPr>
          <w:rFonts w:cs="Times New Roman"/>
          <w:szCs w:val="24"/>
        </w:rPr>
        <w:lastRenderedPageBreak/>
        <w:t>Identificarlos.</w:t>
      </w:r>
    </w:p>
    <w:p w14:paraId="6C3C6727" w14:textId="5026976A" w:rsidR="002B7F05" w:rsidRDefault="002B7F05" w:rsidP="00AC1909">
      <w:pPr>
        <w:pStyle w:val="Prrafodelista"/>
        <w:numPr>
          <w:ilvl w:val="0"/>
          <w:numId w:val="43"/>
        </w:numPr>
        <w:spacing w:after="160" w:line="259" w:lineRule="auto"/>
        <w:ind w:right="0"/>
        <w:rPr>
          <w:rFonts w:cs="Times New Roman"/>
          <w:szCs w:val="24"/>
        </w:rPr>
      </w:pPr>
      <w:r>
        <w:rPr>
          <w:rFonts w:cs="Times New Roman"/>
          <w:szCs w:val="24"/>
        </w:rPr>
        <w:t>Evaluar la probabilidad de ocurrencia.</w:t>
      </w:r>
    </w:p>
    <w:p w14:paraId="644E3D13" w14:textId="4E3F973C" w:rsidR="002B7F05" w:rsidRDefault="002B7F05" w:rsidP="00AC1909">
      <w:pPr>
        <w:pStyle w:val="Prrafodelista"/>
        <w:numPr>
          <w:ilvl w:val="0"/>
          <w:numId w:val="43"/>
        </w:numPr>
        <w:spacing w:after="160" w:line="259" w:lineRule="auto"/>
        <w:ind w:right="0"/>
        <w:rPr>
          <w:rFonts w:cs="Times New Roman"/>
          <w:szCs w:val="24"/>
        </w:rPr>
      </w:pPr>
      <w:r>
        <w:rPr>
          <w:rFonts w:cs="Times New Roman"/>
          <w:szCs w:val="24"/>
        </w:rPr>
        <w:t>Estimar el impacto que tendrían.</w:t>
      </w:r>
    </w:p>
    <w:p w14:paraId="2889F020" w14:textId="7899BAE0" w:rsidR="002B7F05" w:rsidRDefault="002B7F05" w:rsidP="00AC1909">
      <w:pPr>
        <w:pStyle w:val="Prrafodelista"/>
        <w:numPr>
          <w:ilvl w:val="0"/>
          <w:numId w:val="43"/>
        </w:numPr>
        <w:spacing w:after="160" w:line="259" w:lineRule="auto"/>
        <w:ind w:right="0"/>
        <w:rPr>
          <w:rFonts w:cs="Times New Roman"/>
          <w:szCs w:val="24"/>
        </w:rPr>
      </w:pPr>
      <w:r>
        <w:rPr>
          <w:rFonts w:cs="Times New Roman"/>
          <w:szCs w:val="24"/>
        </w:rPr>
        <w:t>Establecer un plan de contingencia para los riesgos de alto impacto.</w:t>
      </w:r>
    </w:p>
    <w:p w14:paraId="4ECDB685" w14:textId="77777777" w:rsidR="002B7F05" w:rsidRDefault="002B7F05" w:rsidP="002B7F05">
      <w:pPr>
        <w:spacing w:after="240"/>
        <w:rPr>
          <w:rFonts w:cs="Times New Roman"/>
          <w:szCs w:val="24"/>
        </w:rPr>
      </w:pPr>
      <w:r>
        <w:rPr>
          <w:rFonts w:cs="Times New Roman"/>
          <w:szCs w:val="24"/>
        </w:rPr>
        <w:t>Los riesgos que se identificaron son los siguientes:</w:t>
      </w:r>
    </w:p>
    <w:p w14:paraId="44DFDD50" w14:textId="3CA31AA9"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 Mala organización con los integrantes del equipo.</w:t>
      </w:r>
    </w:p>
    <w:p w14:paraId="5B3A2D76" w14:textId="5842A5D3"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R2: El usuario no está capacitado para utilizar el producto.</w:t>
      </w:r>
    </w:p>
    <w:p w14:paraId="61EEFB2E" w14:textId="0FE08717"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R3: Un integrante del equipo sufra alguna enfermedad grave.</w:t>
      </w:r>
    </w:p>
    <w:p w14:paraId="28270275" w14:textId="33AB455D"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R4: Los sensores no se encuentren en óptimas condiciones a la hora de las pruebas.</w:t>
      </w:r>
    </w:p>
    <w:p w14:paraId="7B9607CF" w14:textId="4C90C99D"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R5: La comunicación entre los sensores y el microcontrolador no sea correcta.</w:t>
      </w:r>
    </w:p>
    <w:p w14:paraId="45B69113" w14:textId="6F67C08F"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R6: El módulo de Wifi no transmita bien los datos.</w:t>
      </w:r>
    </w:p>
    <w:p w14:paraId="07E86FEE" w14:textId="59E86F51"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R7: La comunicación entre la aplicación y hardware no son correctos.</w:t>
      </w:r>
    </w:p>
    <w:p w14:paraId="7B1AB1C2" w14:textId="2DEE3290"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R8: El prototipo no se termine en el tiempo estimado.</w:t>
      </w:r>
    </w:p>
    <w:p w14:paraId="4A225770" w14:textId="4953FECF"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R9: El dispositivo móvil no cuenta con las características especificadas para el proyecto.</w:t>
      </w:r>
    </w:p>
    <w:p w14:paraId="22813630" w14:textId="366326FD"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R10: El usuario directo arruine la pulsera de sensores.</w:t>
      </w:r>
    </w:p>
    <w:p w14:paraId="52088263" w14:textId="14DB7EF2"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R11: Se presente un inconveniente en el desarrollo por falta de conocimiento.</w:t>
      </w:r>
    </w:p>
    <w:p w14:paraId="2B7EFD96" w14:textId="70237EB4" w:rsidR="002B7F05" w:rsidRDefault="002B7F05" w:rsidP="00AC1909">
      <w:pPr>
        <w:pStyle w:val="Prrafodelista"/>
        <w:numPr>
          <w:ilvl w:val="0"/>
          <w:numId w:val="44"/>
        </w:numPr>
        <w:spacing w:before="100" w:beforeAutospacing="1" w:after="100" w:afterAutospacing="1"/>
        <w:ind w:left="709" w:right="284" w:hanging="425"/>
        <w:rPr>
          <w:rFonts w:cs="Times New Roman"/>
          <w:szCs w:val="24"/>
        </w:rPr>
      </w:pPr>
      <w:r>
        <w:rPr>
          <w:rFonts w:cs="Times New Roman"/>
          <w:szCs w:val="24"/>
        </w:rPr>
        <w:t xml:space="preserve">R12: </w:t>
      </w:r>
      <w:r w:rsidRPr="00FE5995">
        <w:rPr>
          <w:rFonts w:cs="Times New Roman"/>
          <w:szCs w:val="24"/>
        </w:rPr>
        <w:t xml:space="preserve">La alimentación </w:t>
      </w:r>
      <w:r w:rsidR="006F454B">
        <w:rPr>
          <w:rFonts w:cs="Times New Roman"/>
          <w:szCs w:val="24"/>
        </w:rPr>
        <w:t>suministrada por las pilas</w:t>
      </w:r>
      <w:r>
        <w:rPr>
          <w:rFonts w:cs="Times New Roman"/>
          <w:szCs w:val="24"/>
        </w:rPr>
        <w:t xml:space="preserve"> hacia los sensores no sea suficiente para realizar las pruebas mínimas.</w:t>
      </w:r>
    </w:p>
    <w:p w14:paraId="41D3335E" w14:textId="2DC27175"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R13: El microcontrolador se arruine.</w:t>
      </w:r>
    </w:p>
    <w:p w14:paraId="5E6668C0" w14:textId="178762D5"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R14: El prototipo no cumpla las expectativas del cliente.</w:t>
      </w:r>
    </w:p>
    <w:p w14:paraId="19CD7228" w14:textId="3FE74A3D" w:rsidR="002B7F05" w:rsidRDefault="002B7F05" w:rsidP="00AC1909">
      <w:pPr>
        <w:pStyle w:val="Prrafodelista"/>
        <w:numPr>
          <w:ilvl w:val="0"/>
          <w:numId w:val="44"/>
        </w:numPr>
        <w:spacing w:before="100" w:beforeAutospacing="1" w:after="100" w:afterAutospacing="1"/>
        <w:ind w:left="0" w:right="284" w:firstLine="284"/>
        <w:rPr>
          <w:rFonts w:cs="Times New Roman"/>
          <w:szCs w:val="24"/>
        </w:rPr>
      </w:pPr>
      <w:r>
        <w:rPr>
          <w:rFonts w:cs="Times New Roman"/>
          <w:szCs w:val="24"/>
        </w:rPr>
        <w:t>R15: Los sensores no se encuentre calibrados.</w:t>
      </w:r>
    </w:p>
    <w:p w14:paraId="79A12B4A" w14:textId="6DC9E850" w:rsidR="002B7F05" w:rsidRDefault="002B7F05" w:rsidP="002B7F05">
      <w:pPr>
        <w:rPr>
          <w:rFonts w:cs="Times New Roman"/>
          <w:szCs w:val="24"/>
        </w:rPr>
      </w:pPr>
      <w:r>
        <w:rPr>
          <w:rFonts w:cs="Times New Roman"/>
          <w:szCs w:val="24"/>
        </w:rPr>
        <w:t xml:space="preserve">Una vez que se identificaron los riesgos entre el equipo de trabajo, lo siguiente es estimar la probabilidad de que ocurran, esta probabilidad se toma de los integrantes del equipo pues cada uno tiene en mente las actividades que se deben desarrollar, y los problemas que se pueden presentar. </w:t>
      </w:r>
      <w:r w:rsidR="00B07902">
        <w:rPr>
          <w:rFonts w:cs="Times New Roman"/>
          <w:szCs w:val="24"/>
        </w:rPr>
        <w:t>Además,</w:t>
      </w:r>
      <w:r>
        <w:rPr>
          <w:rFonts w:cs="Times New Roman"/>
          <w:szCs w:val="24"/>
        </w:rPr>
        <w:t xml:space="preserve"> que se identifican los riesgos de acuerdo, al tipo de riesgo y a</w:t>
      </w:r>
      <w:r w:rsidR="006836BC">
        <w:rPr>
          <w:rFonts w:cs="Times New Roman"/>
          <w:szCs w:val="24"/>
        </w:rPr>
        <w:t>l</w:t>
      </w:r>
      <w:r w:rsidR="007347CD">
        <w:rPr>
          <w:rFonts w:cs="Times New Roman"/>
          <w:szCs w:val="24"/>
        </w:rPr>
        <w:t xml:space="preserve"> nivel de impacto que tienen [44</w:t>
      </w:r>
      <w:r>
        <w:rPr>
          <w:rFonts w:cs="Times New Roman"/>
          <w:szCs w:val="24"/>
        </w:rPr>
        <w:t>].</w:t>
      </w:r>
    </w:p>
    <w:p w14:paraId="62B000BE" w14:textId="77777777" w:rsidR="002B7F05" w:rsidRDefault="002B7F05" w:rsidP="002A25B1">
      <w:pPr>
        <w:spacing w:before="100" w:beforeAutospacing="1" w:after="100" w:afterAutospacing="1"/>
        <w:ind w:left="284" w:firstLine="0"/>
        <w:rPr>
          <w:rFonts w:cs="Times New Roman"/>
          <w:szCs w:val="24"/>
        </w:rPr>
      </w:pPr>
      <w:r>
        <w:rPr>
          <w:rFonts w:cs="Times New Roman"/>
          <w:szCs w:val="24"/>
        </w:rPr>
        <w:t>Tipo de riesgo</w:t>
      </w:r>
    </w:p>
    <w:p w14:paraId="15196D64" w14:textId="77777777" w:rsidR="002B7F05" w:rsidRDefault="002B7F05" w:rsidP="002B7F05">
      <w:pPr>
        <w:spacing w:before="100" w:beforeAutospacing="1" w:after="100" w:afterAutospacing="1"/>
        <w:rPr>
          <w:rFonts w:cs="Times New Roman"/>
          <w:szCs w:val="24"/>
        </w:rPr>
      </w:pPr>
      <w:r>
        <w:rPr>
          <w:rFonts w:cs="Times New Roman"/>
          <w:szCs w:val="24"/>
        </w:rPr>
        <w:t>Riesgo de rendimiento (Rr): El grado de incertidumbre con el que el producto encontrará sus requisitos y se adecue para su empleo pretendido.</w:t>
      </w:r>
    </w:p>
    <w:p w14:paraId="0B864C2E" w14:textId="77777777" w:rsidR="002B7F05" w:rsidRDefault="002B7F05" w:rsidP="002B7F05">
      <w:pPr>
        <w:spacing w:before="100" w:beforeAutospacing="1" w:after="100" w:afterAutospacing="1"/>
        <w:rPr>
          <w:rFonts w:cs="Times New Roman"/>
          <w:szCs w:val="24"/>
        </w:rPr>
      </w:pPr>
      <w:r>
        <w:rPr>
          <w:rFonts w:cs="Times New Roman"/>
          <w:szCs w:val="24"/>
        </w:rPr>
        <w:t>Riesgo de coste (Rc): El grado de incertidumbre que mantendrá el presupuesto del proyecto.</w:t>
      </w:r>
    </w:p>
    <w:p w14:paraId="3A2532B0" w14:textId="77777777" w:rsidR="002B7F05" w:rsidRDefault="002B7F05" w:rsidP="002B7F05">
      <w:pPr>
        <w:spacing w:before="100" w:beforeAutospacing="1" w:after="100" w:afterAutospacing="1"/>
        <w:rPr>
          <w:rFonts w:cs="Times New Roman"/>
          <w:szCs w:val="24"/>
        </w:rPr>
      </w:pPr>
      <w:r>
        <w:rPr>
          <w:rFonts w:cs="Times New Roman"/>
          <w:szCs w:val="24"/>
        </w:rPr>
        <w:t>Riesgo de soporte (Rs): El grado de incertidumbre de la facilidad del software para corregirse, adaptarse y ser mejorado.</w:t>
      </w:r>
    </w:p>
    <w:p w14:paraId="401669B2" w14:textId="77777777" w:rsidR="002B7F05" w:rsidRDefault="002B7F05" w:rsidP="002B7F05">
      <w:pPr>
        <w:spacing w:before="100" w:beforeAutospacing="1" w:after="100" w:afterAutospacing="1"/>
        <w:rPr>
          <w:rFonts w:cs="Times New Roman"/>
          <w:szCs w:val="24"/>
        </w:rPr>
      </w:pPr>
      <w:r>
        <w:rPr>
          <w:rFonts w:cs="Times New Roman"/>
          <w:szCs w:val="24"/>
        </w:rPr>
        <w:t>Riesgo de la planificación temporal (Rpt): El grado de incertidumbre con que se podrá mantener la planificación temporal y de que el producto se entregue a tiempo.</w:t>
      </w:r>
    </w:p>
    <w:p w14:paraId="36E1B0C0" w14:textId="77777777" w:rsidR="002B7F05" w:rsidRDefault="002B7F05" w:rsidP="002B7F05">
      <w:pPr>
        <w:spacing w:before="100" w:beforeAutospacing="1" w:after="100" w:afterAutospacing="1"/>
        <w:rPr>
          <w:rFonts w:cs="Times New Roman"/>
          <w:szCs w:val="24"/>
        </w:rPr>
      </w:pPr>
      <w:r>
        <w:rPr>
          <w:rFonts w:cs="Times New Roman"/>
          <w:szCs w:val="24"/>
        </w:rPr>
        <w:t>El impacto se considera de acuerdo a los siguientes valores:</w:t>
      </w:r>
    </w:p>
    <w:p w14:paraId="0B467C7C" w14:textId="77777777" w:rsidR="002B7F05" w:rsidRDefault="002B7F05" w:rsidP="00AC1909">
      <w:pPr>
        <w:pStyle w:val="Prrafodelista"/>
        <w:numPr>
          <w:ilvl w:val="0"/>
          <w:numId w:val="45"/>
        </w:numPr>
        <w:spacing w:after="160" w:line="259" w:lineRule="auto"/>
        <w:ind w:right="0"/>
        <w:rPr>
          <w:rFonts w:cs="Times New Roman"/>
          <w:szCs w:val="24"/>
        </w:rPr>
      </w:pPr>
      <w:r>
        <w:rPr>
          <w:rFonts w:cs="Times New Roman"/>
          <w:szCs w:val="24"/>
        </w:rPr>
        <w:t>1- Catastrófico</w:t>
      </w:r>
    </w:p>
    <w:p w14:paraId="2A226682" w14:textId="77777777" w:rsidR="002B7F05" w:rsidRDefault="002B7F05" w:rsidP="00AC1909">
      <w:pPr>
        <w:pStyle w:val="Prrafodelista"/>
        <w:numPr>
          <w:ilvl w:val="0"/>
          <w:numId w:val="45"/>
        </w:numPr>
        <w:spacing w:after="160" w:line="259" w:lineRule="auto"/>
        <w:ind w:right="0"/>
        <w:rPr>
          <w:rFonts w:cs="Times New Roman"/>
          <w:szCs w:val="24"/>
        </w:rPr>
      </w:pPr>
      <w:r>
        <w:rPr>
          <w:rFonts w:cs="Times New Roman"/>
          <w:szCs w:val="24"/>
        </w:rPr>
        <w:lastRenderedPageBreak/>
        <w:t>2- Critico</w:t>
      </w:r>
    </w:p>
    <w:p w14:paraId="04C34B51" w14:textId="77777777" w:rsidR="002B7F05" w:rsidRDefault="002B7F05" w:rsidP="00AC1909">
      <w:pPr>
        <w:pStyle w:val="Prrafodelista"/>
        <w:numPr>
          <w:ilvl w:val="0"/>
          <w:numId w:val="45"/>
        </w:numPr>
        <w:spacing w:after="160" w:line="259" w:lineRule="auto"/>
        <w:ind w:right="0"/>
        <w:rPr>
          <w:rFonts w:cs="Times New Roman"/>
          <w:szCs w:val="24"/>
        </w:rPr>
      </w:pPr>
      <w:r>
        <w:rPr>
          <w:rFonts w:cs="Times New Roman"/>
          <w:szCs w:val="24"/>
        </w:rPr>
        <w:t>3- Marginal</w:t>
      </w:r>
    </w:p>
    <w:p w14:paraId="0254E66C" w14:textId="36F420A2" w:rsidR="00F51238" w:rsidRPr="002A5813" w:rsidRDefault="002B7F05" w:rsidP="002A5813">
      <w:pPr>
        <w:pStyle w:val="Prrafodelista"/>
        <w:numPr>
          <w:ilvl w:val="0"/>
          <w:numId w:val="45"/>
        </w:numPr>
        <w:spacing w:before="240" w:after="160" w:line="259" w:lineRule="auto"/>
        <w:ind w:right="0"/>
        <w:rPr>
          <w:rFonts w:cs="Times New Roman"/>
          <w:szCs w:val="24"/>
        </w:rPr>
      </w:pPr>
      <w:r>
        <w:rPr>
          <w:rFonts w:cs="Times New Roman"/>
          <w:szCs w:val="24"/>
        </w:rPr>
        <w:t>4 Despreciable</w:t>
      </w:r>
    </w:p>
    <w:tbl>
      <w:tblPr>
        <w:tblStyle w:val="Tablaconcuadrcula"/>
        <w:tblW w:w="0" w:type="auto"/>
        <w:jc w:val="center"/>
        <w:tblLook w:val="04A0" w:firstRow="1" w:lastRow="0" w:firstColumn="1" w:lastColumn="0" w:noHBand="0" w:noVBand="1"/>
      </w:tblPr>
      <w:tblGrid>
        <w:gridCol w:w="1347"/>
        <w:gridCol w:w="1370"/>
        <w:gridCol w:w="1671"/>
        <w:gridCol w:w="1216"/>
        <w:gridCol w:w="3791"/>
      </w:tblGrid>
      <w:tr w:rsidR="002B7F05" w:rsidRPr="002B7F05" w14:paraId="2058E7B3" w14:textId="77777777" w:rsidTr="002A25B1">
        <w:trPr>
          <w:trHeight w:val="228"/>
          <w:jc w:val="center"/>
        </w:trPr>
        <w:tc>
          <w:tcPr>
            <w:tcW w:w="1378" w:type="dxa"/>
            <w:vAlign w:val="center"/>
          </w:tcPr>
          <w:p w14:paraId="72885A26" w14:textId="77777777" w:rsidR="002B7F05" w:rsidRPr="002B7F05" w:rsidRDefault="002B7F05" w:rsidP="002B7F05">
            <w:pPr>
              <w:ind w:right="-13" w:firstLine="29"/>
              <w:jc w:val="center"/>
              <w:rPr>
                <w:rFonts w:cs="Times New Roman"/>
                <w:b/>
                <w:sz w:val="20"/>
                <w:szCs w:val="20"/>
              </w:rPr>
            </w:pPr>
            <w:r w:rsidRPr="002B7F05">
              <w:rPr>
                <w:rFonts w:cs="Times New Roman"/>
                <w:b/>
                <w:sz w:val="20"/>
                <w:szCs w:val="20"/>
              </w:rPr>
              <w:t>Riesgo</w:t>
            </w:r>
          </w:p>
        </w:tc>
        <w:tc>
          <w:tcPr>
            <w:tcW w:w="1388" w:type="dxa"/>
            <w:vAlign w:val="center"/>
          </w:tcPr>
          <w:p w14:paraId="73F76760" w14:textId="77777777" w:rsidR="002B7F05" w:rsidRPr="002B7F05" w:rsidRDefault="002B7F05" w:rsidP="002A25B1">
            <w:pPr>
              <w:ind w:right="-31" w:firstLine="0"/>
              <w:jc w:val="center"/>
              <w:rPr>
                <w:rFonts w:cs="Times New Roman"/>
                <w:b/>
                <w:sz w:val="20"/>
                <w:szCs w:val="20"/>
              </w:rPr>
            </w:pPr>
            <w:r w:rsidRPr="002B7F05">
              <w:rPr>
                <w:rFonts w:cs="Times New Roman"/>
                <w:b/>
                <w:sz w:val="20"/>
                <w:szCs w:val="20"/>
              </w:rPr>
              <w:t>Categoría</w:t>
            </w:r>
          </w:p>
        </w:tc>
        <w:tc>
          <w:tcPr>
            <w:tcW w:w="1691" w:type="dxa"/>
            <w:vAlign w:val="center"/>
          </w:tcPr>
          <w:p w14:paraId="7545CC93" w14:textId="77777777" w:rsidR="002B7F05" w:rsidRPr="002B7F05" w:rsidRDefault="002B7F05" w:rsidP="002B7F05">
            <w:pPr>
              <w:ind w:right="0" w:firstLine="0"/>
              <w:jc w:val="center"/>
              <w:rPr>
                <w:rFonts w:cs="Times New Roman"/>
                <w:b/>
                <w:sz w:val="20"/>
                <w:szCs w:val="20"/>
              </w:rPr>
            </w:pPr>
            <w:r w:rsidRPr="002B7F05">
              <w:rPr>
                <w:rFonts w:cs="Times New Roman"/>
                <w:b/>
                <w:sz w:val="20"/>
                <w:szCs w:val="20"/>
              </w:rPr>
              <w:t>Probabilidad</w:t>
            </w:r>
          </w:p>
        </w:tc>
        <w:tc>
          <w:tcPr>
            <w:tcW w:w="1230" w:type="dxa"/>
            <w:vAlign w:val="center"/>
          </w:tcPr>
          <w:p w14:paraId="11C6299A" w14:textId="77777777" w:rsidR="002B7F05" w:rsidRPr="002B7F05" w:rsidRDefault="002B7F05" w:rsidP="002A25B1">
            <w:pPr>
              <w:ind w:right="55" w:firstLine="0"/>
              <w:jc w:val="center"/>
              <w:rPr>
                <w:rFonts w:cs="Times New Roman"/>
                <w:b/>
                <w:sz w:val="20"/>
                <w:szCs w:val="20"/>
              </w:rPr>
            </w:pPr>
            <w:r w:rsidRPr="002B7F05">
              <w:rPr>
                <w:rFonts w:cs="Times New Roman"/>
                <w:b/>
                <w:sz w:val="20"/>
                <w:szCs w:val="20"/>
              </w:rPr>
              <w:t>Impacto</w:t>
            </w:r>
          </w:p>
        </w:tc>
        <w:tc>
          <w:tcPr>
            <w:tcW w:w="3892" w:type="dxa"/>
            <w:vAlign w:val="center"/>
          </w:tcPr>
          <w:p w14:paraId="7A36B8B5" w14:textId="7A309BC4" w:rsidR="002B7F05" w:rsidRPr="002B7F05" w:rsidRDefault="002B7F05" w:rsidP="002B7F05">
            <w:pPr>
              <w:ind w:right="28" w:firstLine="0"/>
              <w:jc w:val="center"/>
              <w:rPr>
                <w:rFonts w:cs="Times New Roman"/>
                <w:b/>
                <w:sz w:val="20"/>
                <w:szCs w:val="20"/>
              </w:rPr>
            </w:pPr>
            <w:r w:rsidRPr="002B7F05">
              <w:rPr>
                <w:rFonts w:cs="Times New Roman"/>
                <w:b/>
                <w:sz w:val="20"/>
                <w:szCs w:val="20"/>
              </w:rPr>
              <w:t>Plan de contingencia</w:t>
            </w:r>
          </w:p>
        </w:tc>
      </w:tr>
      <w:tr w:rsidR="002B7F05" w:rsidRPr="002B7F05" w14:paraId="6878F377" w14:textId="77777777" w:rsidTr="002A25B1">
        <w:trPr>
          <w:trHeight w:val="699"/>
          <w:jc w:val="center"/>
        </w:trPr>
        <w:tc>
          <w:tcPr>
            <w:tcW w:w="1378" w:type="dxa"/>
            <w:vAlign w:val="center"/>
          </w:tcPr>
          <w:p w14:paraId="0DBD7FE5"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w:t>
            </w:r>
          </w:p>
        </w:tc>
        <w:tc>
          <w:tcPr>
            <w:tcW w:w="1388" w:type="dxa"/>
            <w:vAlign w:val="center"/>
          </w:tcPr>
          <w:p w14:paraId="39E01AB5"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Rpt</w:t>
            </w:r>
          </w:p>
        </w:tc>
        <w:tc>
          <w:tcPr>
            <w:tcW w:w="1691" w:type="dxa"/>
            <w:vAlign w:val="center"/>
          </w:tcPr>
          <w:p w14:paraId="656D532A"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20%</w:t>
            </w:r>
          </w:p>
        </w:tc>
        <w:tc>
          <w:tcPr>
            <w:tcW w:w="1230" w:type="dxa"/>
            <w:vAlign w:val="center"/>
          </w:tcPr>
          <w:p w14:paraId="2E1C620D"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11EA66DD" w14:textId="35D4ADCF" w:rsidR="002B7F05" w:rsidRPr="002B7F05" w:rsidRDefault="002B7F05" w:rsidP="002B7F05">
            <w:pPr>
              <w:ind w:right="28" w:firstLine="0"/>
              <w:rPr>
                <w:rFonts w:cs="Times New Roman"/>
                <w:sz w:val="20"/>
                <w:szCs w:val="20"/>
              </w:rPr>
            </w:pPr>
            <w:r w:rsidRPr="002B7F05">
              <w:rPr>
                <w:rFonts w:cs="Times New Roman"/>
                <w:sz w:val="20"/>
                <w:szCs w:val="20"/>
              </w:rPr>
              <w:t>Evaluar las actividades en equipo y asignar actividades faltantes, de acuerdo al cronograma.</w:t>
            </w:r>
          </w:p>
        </w:tc>
      </w:tr>
      <w:tr w:rsidR="002B7F05" w:rsidRPr="002B7F05" w14:paraId="6A80B758" w14:textId="77777777" w:rsidTr="002A25B1">
        <w:trPr>
          <w:trHeight w:val="684"/>
          <w:jc w:val="center"/>
        </w:trPr>
        <w:tc>
          <w:tcPr>
            <w:tcW w:w="1378" w:type="dxa"/>
            <w:vAlign w:val="center"/>
          </w:tcPr>
          <w:p w14:paraId="03210B81"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R2</w:t>
            </w:r>
          </w:p>
        </w:tc>
        <w:tc>
          <w:tcPr>
            <w:tcW w:w="1388" w:type="dxa"/>
            <w:vAlign w:val="center"/>
          </w:tcPr>
          <w:p w14:paraId="25C2FD3A"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447957BD"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30%</w:t>
            </w:r>
          </w:p>
        </w:tc>
        <w:tc>
          <w:tcPr>
            <w:tcW w:w="1230" w:type="dxa"/>
            <w:vAlign w:val="center"/>
          </w:tcPr>
          <w:p w14:paraId="7E27CAF1"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3</w:t>
            </w:r>
          </w:p>
        </w:tc>
        <w:tc>
          <w:tcPr>
            <w:tcW w:w="3892" w:type="dxa"/>
            <w:vAlign w:val="center"/>
          </w:tcPr>
          <w:p w14:paraId="57A18539" w14:textId="44F1C883"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manuales o guías que expliquen el funcionamiento y uso del prototipo.</w:t>
            </w:r>
          </w:p>
        </w:tc>
      </w:tr>
      <w:tr w:rsidR="002B7F05" w:rsidRPr="002B7F05" w14:paraId="13521295" w14:textId="77777777" w:rsidTr="002A25B1">
        <w:trPr>
          <w:trHeight w:val="471"/>
          <w:jc w:val="center"/>
        </w:trPr>
        <w:tc>
          <w:tcPr>
            <w:tcW w:w="1378" w:type="dxa"/>
            <w:vAlign w:val="center"/>
          </w:tcPr>
          <w:p w14:paraId="67068A6D"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R3</w:t>
            </w:r>
          </w:p>
        </w:tc>
        <w:tc>
          <w:tcPr>
            <w:tcW w:w="1388" w:type="dxa"/>
            <w:vAlign w:val="center"/>
          </w:tcPr>
          <w:p w14:paraId="00F9612D"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Rpt</w:t>
            </w:r>
          </w:p>
        </w:tc>
        <w:tc>
          <w:tcPr>
            <w:tcW w:w="1691" w:type="dxa"/>
            <w:vAlign w:val="center"/>
          </w:tcPr>
          <w:p w14:paraId="7A11AC33"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10%</w:t>
            </w:r>
          </w:p>
        </w:tc>
        <w:tc>
          <w:tcPr>
            <w:tcW w:w="1230" w:type="dxa"/>
            <w:vAlign w:val="center"/>
          </w:tcPr>
          <w:p w14:paraId="13080ADB"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369528FC" w14:textId="42C97F45" w:rsidR="002B7F05" w:rsidRPr="002B7F05" w:rsidRDefault="002B7F05" w:rsidP="002B7F05">
            <w:pPr>
              <w:ind w:right="28" w:firstLine="0"/>
              <w:rPr>
                <w:rFonts w:cs="Times New Roman"/>
                <w:sz w:val="20"/>
                <w:szCs w:val="20"/>
              </w:rPr>
            </w:pPr>
            <w:r w:rsidRPr="002B7F05">
              <w:rPr>
                <w:rFonts w:cs="Times New Roman"/>
                <w:sz w:val="20"/>
                <w:szCs w:val="20"/>
              </w:rPr>
              <w:t>Se dividirá las actividades faltantes con los únicos integrantes del equipo</w:t>
            </w:r>
            <w:r w:rsidR="00B777A8">
              <w:rPr>
                <w:rFonts w:cs="Times New Roman"/>
                <w:sz w:val="20"/>
                <w:szCs w:val="20"/>
              </w:rPr>
              <w:t>.</w:t>
            </w:r>
          </w:p>
        </w:tc>
      </w:tr>
      <w:tr w:rsidR="002B7F05" w:rsidRPr="002B7F05" w14:paraId="704FB824" w14:textId="77777777" w:rsidTr="002A25B1">
        <w:trPr>
          <w:trHeight w:val="927"/>
          <w:jc w:val="center"/>
        </w:trPr>
        <w:tc>
          <w:tcPr>
            <w:tcW w:w="1378" w:type="dxa"/>
            <w:vAlign w:val="center"/>
          </w:tcPr>
          <w:p w14:paraId="4E9F9919"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R4</w:t>
            </w:r>
          </w:p>
        </w:tc>
        <w:tc>
          <w:tcPr>
            <w:tcW w:w="1388" w:type="dxa"/>
            <w:vAlign w:val="center"/>
          </w:tcPr>
          <w:p w14:paraId="5BC12C0C"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Rs</w:t>
            </w:r>
          </w:p>
        </w:tc>
        <w:tc>
          <w:tcPr>
            <w:tcW w:w="1691" w:type="dxa"/>
            <w:vAlign w:val="center"/>
          </w:tcPr>
          <w:p w14:paraId="1CC3ABA4"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50%</w:t>
            </w:r>
          </w:p>
        </w:tc>
        <w:tc>
          <w:tcPr>
            <w:tcW w:w="1230" w:type="dxa"/>
            <w:vAlign w:val="center"/>
          </w:tcPr>
          <w:p w14:paraId="199C7FE8"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3</w:t>
            </w:r>
          </w:p>
        </w:tc>
        <w:tc>
          <w:tcPr>
            <w:tcW w:w="3892" w:type="dxa"/>
            <w:vAlign w:val="center"/>
          </w:tcPr>
          <w:p w14:paraId="23E3AC24" w14:textId="3237EF5A"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pruebas mínimas antes de realizar las pruebas finales, se tendrán repuesto en el caso de que sea necesario cambiarlos</w:t>
            </w:r>
            <w:r w:rsidR="00B777A8">
              <w:rPr>
                <w:rFonts w:cs="Times New Roman"/>
                <w:sz w:val="20"/>
                <w:szCs w:val="20"/>
              </w:rPr>
              <w:t>.</w:t>
            </w:r>
          </w:p>
        </w:tc>
      </w:tr>
      <w:tr w:rsidR="002B7F05" w:rsidRPr="002B7F05" w14:paraId="08362AB9" w14:textId="77777777" w:rsidTr="002A25B1">
        <w:trPr>
          <w:trHeight w:val="699"/>
          <w:jc w:val="center"/>
        </w:trPr>
        <w:tc>
          <w:tcPr>
            <w:tcW w:w="1378" w:type="dxa"/>
            <w:vAlign w:val="center"/>
          </w:tcPr>
          <w:p w14:paraId="3D583FD4"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R5</w:t>
            </w:r>
          </w:p>
        </w:tc>
        <w:tc>
          <w:tcPr>
            <w:tcW w:w="1388" w:type="dxa"/>
            <w:vAlign w:val="center"/>
          </w:tcPr>
          <w:p w14:paraId="7D958081"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Rs</w:t>
            </w:r>
          </w:p>
        </w:tc>
        <w:tc>
          <w:tcPr>
            <w:tcW w:w="1691" w:type="dxa"/>
            <w:vAlign w:val="center"/>
          </w:tcPr>
          <w:p w14:paraId="6B6FC28E"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30%</w:t>
            </w:r>
          </w:p>
        </w:tc>
        <w:tc>
          <w:tcPr>
            <w:tcW w:w="1230" w:type="dxa"/>
            <w:vAlign w:val="center"/>
          </w:tcPr>
          <w:p w14:paraId="3987BECB"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1</w:t>
            </w:r>
          </w:p>
        </w:tc>
        <w:tc>
          <w:tcPr>
            <w:tcW w:w="3892" w:type="dxa"/>
            <w:vAlign w:val="center"/>
          </w:tcPr>
          <w:p w14:paraId="27AF394E" w14:textId="5D8B5ECD"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pruebas entre cada sensor y el microcontrolador, para determinar la posible falla.</w:t>
            </w:r>
          </w:p>
        </w:tc>
      </w:tr>
      <w:tr w:rsidR="002B7F05" w:rsidRPr="002B7F05" w14:paraId="79B3D978" w14:textId="77777777" w:rsidTr="002A25B1">
        <w:trPr>
          <w:trHeight w:val="927"/>
          <w:jc w:val="center"/>
        </w:trPr>
        <w:tc>
          <w:tcPr>
            <w:tcW w:w="1378" w:type="dxa"/>
            <w:vAlign w:val="center"/>
          </w:tcPr>
          <w:p w14:paraId="2111B654"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R6</w:t>
            </w:r>
          </w:p>
        </w:tc>
        <w:tc>
          <w:tcPr>
            <w:tcW w:w="1388" w:type="dxa"/>
            <w:vAlign w:val="center"/>
          </w:tcPr>
          <w:p w14:paraId="3F8C740E"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Rs</w:t>
            </w:r>
          </w:p>
        </w:tc>
        <w:tc>
          <w:tcPr>
            <w:tcW w:w="1691" w:type="dxa"/>
            <w:vAlign w:val="center"/>
          </w:tcPr>
          <w:p w14:paraId="0A4D1821"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40%</w:t>
            </w:r>
          </w:p>
        </w:tc>
        <w:tc>
          <w:tcPr>
            <w:tcW w:w="1230" w:type="dxa"/>
            <w:vAlign w:val="center"/>
          </w:tcPr>
          <w:p w14:paraId="4AA351B3"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76822434" w14:textId="51BCCA38"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pruebas con el módulo de manera individual, y se </w:t>
            </w:r>
            <w:r w:rsidR="00B07902" w:rsidRPr="002B7F05">
              <w:rPr>
                <w:rFonts w:cs="Times New Roman"/>
                <w:sz w:val="20"/>
                <w:szCs w:val="20"/>
              </w:rPr>
              <w:t>observarán</w:t>
            </w:r>
            <w:r w:rsidRPr="002B7F05">
              <w:rPr>
                <w:rFonts w:cs="Times New Roman"/>
                <w:sz w:val="20"/>
                <w:szCs w:val="20"/>
              </w:rPr>
              <w:t xml:space="preserve"> las posibles fallas que este pueda presentar, para realizar buenas prácticas.</w:t>
            </w:r>
          </w:p>
        </w:tc>
      </w:tr>
      <w:tr w:rsidR="002B7F05" w:rsidRPr="002B7F05" w14:paraId="32ABDD60" w14:textId="77777777" w:rsidTr="002A25B1">
        <w:trPr>
          <w:trHeight w:val="1155"/>
          <w:jc w:val="center"/>
        </w:trPr>
        <w:tc>
          <w:tcPr>
            <w:tcW w:w="1378" w:type="dxa"/>
            <w:vAlign w:val="center"/>
          </w:tcPr>
          <w:p w14:paraId="03AAD718"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R7</w:t>
            </w:r>
          </w:p>
        </w:tc>
        <w:tc>
          <w:tcPr>
            <w:tcW w:w="1388" w:type="dxa"/>
            <w:vAlign w:val="center"/>
          </w:tcPr>
          <w:p w14:paraId="4C0A68FE"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Rs</w:t>
            </w:r>
          </w:p>
        </w:tc>
        <w:tc>
          <w:tcPr>
            <w:tcW w:w="1691" w:type="dxa"/>
            <w:vAlign w:val="center"/>
          </w:tcPr>
          <w:p w14:paraId="466AB7BB"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40%</w:t>
            </w:r>
          </w:p>
        </w:tc>
        <w:tc>
          <w:tcPr>
            <w:tcW w:w="1230" w:type="dxa"/>
            <w:vAlign w:val="center"/>
          </w:tcPr>
          <w:p w14:paraId="07176A83"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1</w:t>
            </w:r>
          </w:p>
        </w:tc>
        <w:tc>
          <w:tcPr>
            <w:tcW w:w="3892" w:type="dxa"/>
            <w:vAlign w:val="center"/>
          </w:tcPr>
          <w:p w14:paraId="285DD472" w14:textId="3CD6ABE8"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analizará</w:t>
            </w:r>
            <w:r w:rsidRPr="002B7F05">
              <w:rPr>
                <w:rFonts w:cs="Times New Roman"/>
                <w:sz w:val="20"/>
                <w:szCs w:val="20"/>
              </w:rPr>
              <w:t xml:space="preserve"> el hardware de manera individual, una vez que se determine si los resultados son los esperados, evaluaremos la aplicación de acuerdo módulos por los que pasan los datos.</w:t>
            </w:r>
          </w:p>
        </w:tc>
      </w:tr>
      <w:tr w:rsidR="002B7F05" w:rsidRPr="002B7F05" w14:paraId="1D5F4C5D" w14:textId="77777777" w:rsidTr="002A25B1">
        <w:trPr>
          <w:trHeight w:val="1170"/>
          <w:jc w:val="center"/>
        </w:trPr>
        <w:tc>
          <w:tcPr>
            <w:tcW w:w="1378" w:type="dxa"/>
            <w:vAlign w:val="center"/>
          </w:tcPr>
          <w:p w14:paraId="06587C0D"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R8</w:t>
            </w:r>
          </w:p>
        </w:tc>
        <w:tc>
          <w:tcPr>
            <w:tcW w:w="1388" w:type="dxa"/>
            <w:vAlign w:val="center"/>
          </w:tcPr>
          <w:p w14:paraId="0B9BBFD7"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Rpt</w:t>
            </w:r>
          </w:p>
        </w:tc>
        <w:tc>
          <w:tcPr>
            <w:tcW w:w="1691" w:type="dxa"/>
            <w:vAlign w:val="center"/>
          </w:tcPr>
          <w:p w14:paraId="711B48A9"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40%</w:t>
            </w:r>
          </w:p>
        </w:tc>
        <w:tc>
          <w:tcPr>
            <w:tcW w:w="1230" w:type="dxa"/>
            <w:vAlign w:val="center"/>
          </w:tcPr>
          <w:p w14:paraId="3EBF6605"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1</w:t>
            </w:r>
          </w:p>
        </w:tc>
        <w:tc>
          <w:tcPr>
            <w:tcW w:w="3892" w:type="dxa"/>
            <w:vAlign w:val="center"/>
          </w:tcPr>
          <w:p w14:paraId="4FB99393" w14:textId="70B0474E"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organizarán</w:t>
            </w:r>
            <w:r w:rsidRPr="002B7F05">
              <w:rPr>
                <w:rFonts w:cs="Times New Roman"/>
                <w:sz w:val="20"/>
                <w:szCs w:val="20"/>
              </w:rPr>
              <w:t xml:space="preserve"> juntas, en las que se evaluara el avance del prototipo y las actividades faltantes, para determinar un plan de acción, para regularizar los tiempos con el cronograma</w:t>
            </w:r>
            <w:r w:rsidR="00B777A8">
              <w:rPr>
                <w:rFonts w:cs="Times New Roman"/>
                <w:sz w:val="20"/>
                <w:szCs w:val="20"/>
              </w:rPr>
              <w:t>.</w:t>
            </w:r>
          </w:p>
        </w:tc>
      </w:tr>
      <w:tr w:rsidR="002B7F05" w:rsidRPr="002B7F05" w14:paraId="567ED5CC" w14:textId="77777777" w:rsidTr="002A25B1">
        <w:trPr>
          <w:trHeight w:val="456"/>
          <w:jc w:val="center"/>
        </w:trPr>
        <w:tc>
          <w:tcPr>
            <w:tcW w:w="1378" w:type="dxa"/>
            <w:vAlign w:val="center"/>
          </w:tcPr>
          <w:p w14:paraId="6C015D14"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R9</w:t>
            </w:r>
          </w:p>
        </w:tc>
        <w:tc>
          <w:tcPr>
            <w:tcW w:w="1388" w:type="dxa"/>
            <w:vAlign w:val="center"/>
          </w:tcPr>
          <w:p w14:paraId="0B5CCB8B"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Rs</w:t>
            </w:r>
          </w:p>
        </w:tc>
        <w:tc>
          <w:tcPr>
            <w:tcW w:w="1691" w:type="dxa"/>
            <w:vAlign w:val="center"/>
          </w:tcPr>
          <w:p w14:paraId="01F94FF8"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20%</w:t>
            </w:r>
          </w:p>
        </w:tc>
        <w:tc>
          <w:tcPr>
            <w:tcW w:w="1230" w:type="dxa"/>
            <w:vAlign w:val="center"/>
          </w:tcPr>
          <w:p w14:paraId="547D809C"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6DBBBE42" w14:textId="06DA7083"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indicará</w:t>
            </w:r>
            <w:r w:rsidRPr="002B7F05">
              <w:rPr>
                <w:rFonts w:cs="Times New Roman"/>
                <w:sz w:val="20"/>
                <w:szCs w:val="20"/>
              </w:rPr>
              <w:t xml:space="preserve"> las tecnologías requeridas para el funcionamiento del prototipo</w:t>
            </w:r>
            <w:r w:rsidR="00B777A8">
              <w:rPr>
                <w:rFonts w:cs="Times New Roman"/>
                <w:sz w:val="20"/>
                <w:szCs w:val="20"/>
              </w:rPr>
              <w:t>.</w:t>
            </w:r>
          </w:p>
        </w:tc>
      </w:tr>
      <w:tr w:rsidR="002B7F05" w:rsidRPr="002B7F05" w14:paraId="10BD5FB6" w14:textId="77777777" w:rsidTr="002A25B1">
        <w:trPr>
          <w:trHeight w:val="927"/>
          <w:jc w:val="center"/>
        </w:trPr>
        <w:tc>
          <w:tcPr>
            <w:tcW w:w="1378" w:type="dxa"/>
            <w:vAlign w:val="center"/>
          </w:tcPr>
          <w:p w14:paraId="5ADCDBA2"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R10</w:t>
            </w:r>
          </w:p>
        </w:tc>
        <w:tc>
          <w:tcPr>
            <w:tcW w:w="1388" w:type="dxa"/>
            <w:vAlign w:val="center"/>
          </w:tcPr>
          <w:p w14:paraId="65E2BE99"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46B6F13D"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10%</w:t>
            </w:r>
          </w:p>
        </w:tc>
        <w:tc>
          <w:tcPr>
            <w:tcW w:w="1230" w:type="dxa"/>
            <w:vAlign w:val="center"/>
          </w:tcPr>
          <w:p w14:paraId="73517C16"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18124A69" w14:textId="77777777" w:rsidR="002B7F05" w:rsidRPr="002B7F05" w:rsidRDefault="002B7F05" w:rsidP="002B7F05">
            <w:pPr>
              <w:ind w:right="28" w:firstLine="0"/>
              <w:rPr>
                <w:rFonts w:cs="Times New Roman"/>
                <w:sz w:val="20"/>
                <w:szCs w:val="20"/>
              </w:rPr>
            </w:pPr>
            <w:r w:rsidRPr="002B7F05">
              <w:rPr>
                <w:rFonts w:cs="Times New Roman"/>
                <w:sz w:val="20"/>
                <w:szCs w:val="20"/>
              </w:rPr>
              <w:t>Se pondrán en el manual de usuario, acciones que pongan en riesgo el funcionamiento del prototipo, con el fin de que se tomen en cuenta.</w:t>
            </w:r>
          </w:p>
        </w:tc>
      </w:tr>
      <w:tr w:rsidR="002B7F05" w:rsidRPr="002B7F05" w14:paraId="0BAAEDFF" w14:textId="77777777" w:rsidTr="002A25B1">
        <w:trPr>
          <w:trHeight w:val="1398"/>
          <w:jc w:val="center"/>
        </w:trPr>
        <w:tc>
          <w:tcPr>
            <w:tcW w:w="1378" w:type="dxa"/>
            <w:vAlign w:val="center"/>
          </w:tcPr>
          <w:p w14:paraId="4C0D7A1F"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R11</w:t>
            </w:r>
          </w:p>
        </w:tc>
        <w:tc>
          <w:tcPr>
            <w:tcW w:w="1388" w:type="dxa"/>
            <w:vAlign w:val="center"/>
          </w:tcPr>
          <w:p w14:paraId="3C12C929"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Rpt</w:t>
            </w:r>
          </w:p>
        </w:tc>
        <w:tc>
          <w:tcPr>
            <w:tcW w:w="1691" w:type="dxa"/>
            <w:vAlign w:val="center"/>
          </w:tcPr>
          <w:p w14:paraId="37BBF1D4"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30%</w:t>
            </w:r>
          </w:p>
        </w:tc>
        <w:tc>
          <w:tcPr>
            <w:tcW w:w="1230" w:type="dxa"/>
            <w:vAlign w:val="center"/>
          </w:tcPr>
          <w:p w14:paraId="403913E1"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1</w:t>
            </w:r>
          </w:p>
        </w:tc>
        <w:tc>
          <w:tcPr>
            <w:tcW w:w="3892" w:type="dxa"/>
            <w:vAlign w:val="center"/>
          </w:tcPr>
          <w:p w14:paraId="68BC6B9D" w14:textId="3CD3EC08"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investigaciones previas para dominar el tema.</w:t>
            </w:r>
          </w:p>
          <w:p w14:paraId="1F794DD0" w14:textId="0C1FC7EA"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juntas con el fin de discutir los temas desconocidos, para después tomar cursos o talleres que nos permitan cubrir ese conocimiento.</w:t>
            </w:r>
          </w:p>
        </w:tc>
      </w:tr>
      <w:tr w:rsidR="002B7F05" w:rsidRPr="002B7F05" w14:paraId="32FC2E8E" w14:textId="77777777" w:rsidTr="002A25B1">
        <w:trPr>
          <w:trHeight w:val="1155"/>
          <w:jc w:val="center"/>
        </w:trPr>
        <w:tc>
          <w:tcPr>
            <w:tcW w:w="1378" w:type="dxa"/>
            <w:vAlign w:val="center"/>
          </w:tcPr>
          <w:p w14:paraId="3779036A"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R12</w:t>
            </w:r>
          </w:p>
        </w:tc>
        <w:tc>
          <w:tcPr>
            <w:tcW w:w="1388" w:type="dxa"/>
            <w:vAlign w:val="center"/>
          </w:tcPr>
          <w:p w14:paraId="3884C0B1"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57E10F34"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30%</w:t>
            </w:r>
          </w:p>
        </w:tc>
        <w:tc>
          <w:tcPr>
            <w:tcW w:w="1230" w:type="dxa"/>
            <w:vAlign w:val="center"/>
          </w:tcPr>
          <w:p w14:paraId="701133FA"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4</w:t>
            </w:r>
          </w:p>
        </w:tc>
        <w:tc>
          <w:tcPr>
            <w:tcW w:w="3892" w:type="dxa"/>
            <w:vAlign w:val="center"/>
          </w:tcPr>
          <w:p w14:paraId="5F03E1D9" w14:textId="729F02C6"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realizarán</w:t>
            </w:r>
            <w:r w:rsidRPr="002B7F05">
              <w:rPr>
                <w:rFonts w:cs="Times New Roman"/>
                <w:sz w:val="20"/>
                <w:szCs w:val="20"/>
              </w:rPr>
              <w:t xml:space="preserve"> pruebas una vez que se tenga implementado todo el prototipo, con el fin de analizar la corriente que esté consume, y determinar el arreglo de pilas que se debe utilizar.</w:t>
            </w:r>
          </w:p>
        </w:tc>
      </w:tr>
      <w:tr w:rsidR="002B7F05" w:rsidRPr="002B7F05" w14:paraId="15B6A2F8" w14:textId="77777777" w:rsidTr="002A25B1">
        <w:trPr>
          <w:trHeight w:val="699"/>
          <w:jc w:val="center"/>
        </w:trPr>
        <w:tc>
          <w:tcPr>
            <w:tcW w:w="1378" w:type="dxa"/>
            <w:vAlign w:val="center"/>
          </w:tcPr>
          <w:p w14:paraId="0F92C692"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R13</w:t>
            </w:r>
          </w:p>
        </w:tc>
        <w:tc>
          <w:tcPr>
            <w:tcW w:w="1388" w:type="dxa"/>
            <w:vAlign w:val="center"/>
          </w:tcPr>
          <w:p w14:paraId="0CD87F5F"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689B190E"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10%</w:t>
            </w:r>
          </w:p>
        </w:tc>
        <w:tc>
          <w:tcPr>
            <w:tcW w:w="1230" w:type="dxa"/>
            <w:vAlign w:val="center"/>
          </w:tcPr>
          <w:p w14:paraId="211D1B1C"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74A5BFA9" w14:textId="77777777" w:rsidR="002B7F05" w:rsidRPr="002B7F05" w:rsidRDefault="002B7F05" w:rsidP="002B7F05">
            <w:pPr>
              <w:ind w:right="28" w:firstLine="0"/>
              <w:rPr>
                <w:rFonts w:cs="Times New Roman"/>
                <w:sz w:val="20"/>
                <w:szCs w:val="20"/>
              </w:rPr>
            </w:pPr>
            <w:r w:rsidRPr="002B7F05">
              <w:rPr>
                <w:rFonts w:cs="Times New Roman"/>
                <w:sz w:val="20"/>
                <w:szCs w:val="20"/>
              </w:rPr>
              <w:t>Comprar varios repuestos para poder cambiarlos, además de analizar el manual para determinar buenas prácticas.</w:t>
            </w:r>
          </w:p>
        </w:tc>
      </w:tr>
      <w:tr w:rsidR="002B7F05" w:rsidRPr="002B7F05" w14:paraId="59ADC7A0" w14:textId="77777777" w:rsidTr="002A25B1">
        <w:trPr>
          <w:trHeight w:val="927"/>
          <w:jc w:val="center"/>
        </w:trPr>
        <w:tc>
          <w:tcPr>
            <w:tcW w:w="1378" w:type="dxa"/>
            <w:vAlign w:val="center"/>
          </w:tcPr>
          <w:p w14:paraId="1A96BF37"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lastRenderedPageBreak/>
              <w:t>R14</w:t>
            </w:r>
          </w:p>
        </w:tc>
        <w:tc>
          <w:tcPr>
            <w:tcW w:w="1388" w:type="dxa"/>
            <w:vAlign w:val="center"/>
          </w:tcPr>
          <w:p w14:paraId="24326086"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3BADA95B"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20%</w:t>
            </w:r>
          </w:p>
        </w:tc>
        <w:tc>
          <w:tcPr>
            <w:tcW w:w="1230" w:type="dxa"/>
            <w:vAlign w:val="center"/>
          </w:tcPr>
          <w:p w14:paraId="1046D623"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2</w:t>
            </w:r>
          </w:p>
        </w:tc>
        <w:tc>
          <w:tcPr>
            <w:tcW w:w="3892" w:type="dxa"/>
            <w:vAlign w:val="center"/>
          </w:tcPr>
          <w:p w14:paraId="0891BA89" w14:textId="4AF92642"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pensará</w:t>
            </w:r>
            <w:r w:rsidRPr="002B7F05">
              <w:rPr>
                <w:rFonts w:cs="Times New Roman"/>
                <w:sz w:val="20"/>
                <w:szCs w:val="20"/>
              </w:rPr>
              <w:t xml:space="preserve"> en las dificultades del cliente indirecto, con el fin de reducir las molestias que pudiese presentar el prototipo</w:t>
            </w:r>
            <w:r w:rsidR="00B777A8">
              <w:rPr>
                <w:rFonts w:cs="Times New Roman"/>
                <w:sz w:val="20"/>
                <w:szCs w:val="20"/>
              </w:rPr>
              <w:t>.</w:t>
            </w:r>
          </w:p>
        </w:tc>
      </w:tr>
      <w:tr w:rsidR="002B7F05" w:rsidRPr="002B7F05" w14:paraId="71CE9838" w14:textId="77777777" w:rsidTr="002A25B1">
        <w:trPr>
          <w:trHeight w:val="1155"/>
          <w:jc w:val="center"/>
        </w:trPr>
        <w:tc>
          <w:tcPr>
            <w:tcW w:w="1378" w:type="dxa"/>
            <w:vAlign w:val="center"/>
          </w:tcPr>
          <w:p w14:paraId="7AD02541" w14:textId="77777777" w:rsidR="002B7F05" w:rsidRPr="002B7F05" w:rsidRDefault="002B7F05" w:rsidP="002B7F05">
            <w:pPr>
              <w:ind w:right="-13" w:firstLine="29"/>
              <w:jc w:val="center"/>
              <w:rPr>
                <w:rFonts w:cs="Times New Roman"/>
                <w:sz w:val="20"/>
                <w:szCs w:val="20"/>
              </w:rPr>
            </w:pPr>
            <w:r w:rsidRPr="002B7F05">
              <w:rPr>
                <w:rFonts w:cs="Times New Roman"/>
                <w:sz w:val="20"/>
                <w:szCs w:val="20"/>
              </w:rPr>
              <w:t>R15</w:t>
            </w:r>
          </w:p>
        </w:tc>
        <w:tc>
          <w:tcPr>
            <w:tcW w:w="1388" w:type="dxa"/>
            <w:vAlign w:val="center"/>
          </w:tcPr>
          <w:p w14:paraId="1E32308B" w14:textId="77777777" w:rsidR="002B7F05" w:rsidRPr="002B7F05" w:rsidRDefault="002B7F05" w:rsidP="002A25B1">
            <w:pPr>
              <w:ind w:right="-31" w:firstLine="0"/>
              <w:jc w:val="center"/>
              <w:rPr>
                <w:rFonts w:cs="Times New Roman"/>
                <w:sz w:val="20"/>
                <w:szCs w:val="20"/>
              </w:rPr>
            </w:pPr>
            <w:r w:rsidRPr="002B7F05">
              <w:rPr>
                <w:rFonts w:cs="Times New Roman"/>
                <w:sz w:val="20"/>
                <w:szCs w:val="20"/>
              </w:rPr>
              <w:t>Rr</w:t>
            </w:r>
          </w:p>
        </w:tc>
        <w:tc>
          <w:tcPr>
            <w:tcW w:w="1691" w:type="dxa"/>
            <w:vAlign w:val="center"/>
          </w:tcPr>
          <w:p w14:paraId="067CF6C7" w14:textId="77777777" w:rsidR="002B7F05" w:rsidRPr="002B7F05" w:rsidRDefault="002B7F05" w:rsidP="002B7F05">
            <w:pPr>
              <w:ind w:right="0" w:firstLine="0"/>
              <w:jc w:val="center"/>
              <w:rPr>
                <w:rFonts w:cs="Times New Roman"/>
                <w:sz w:val="20"/>
                <w:szCs w:val="20"/>
              </w:rPr>
            </w:pPr>
            <w:r w:rsidRPr="002B7F05">
              <w:rPr>
                <w:rFonts w:cs="Times New Roman"/>
                <w:sz w:val="20"/>
                <w:szCs w:val="20"/>
              </w:rPr>
              <w:t>10%</w:t>
            </w:r>
          </w:p>
        </w:tc>
        <w:tc>
          <w:tcPr>
            <w:tcW w:w="1230" w:type="dxa"/>
            <w:vAlign w:val="center"/>
          </w:tcPr>
          <w:p w14:paraId="0313DF34" w14:textId="77777777" w:rsidR="002B7F05" w:rsidRPr="002B7F05" w:rsidRDefault="002B7F05" w:rsidP="002A25B1">
            <w:pPr>
              <w:ind w:right="55" w:firstLine="0"/>
              <w:jc w:val="center"/>
              <w:rPr>
                <w:rFonts w:cs="Times New Roman"/>
                <w:sz w:val="20"/>
                <w:szCs w:val="20"/>
              </w:rPr>
            </w:pPr>
            <w:r w:rsidRPr="002B7F05">
              <w:rPr>
                <w:rFonts w:cs="Times New Roman"/>
                <w:sz w:val="20"/>
                <w:szCs w:val="20"/>
              </w:rPr>
              <w:t>4</w:t>
            </w:r>
          </w:p>
        </w:tc>
        <w:tc>
          <w:tcPr>
            <w:tcW w:w="3892" w:type="dxa"/>
            <w:vAlign w:val="center"/>
          </w:tcPr>
          <w:p w14:paraId="2C667621" w14:textId="6C255D67" w:rsidR="002B7F05" w:rsidRPr="002B7F05" w:rsidRDefault="002B7F05" w:rsidP="002B7F05">
            <w:pPr>
              <w:ind w:right="28" w:firstLine="0"/>
              <w:rPr>
                <w:rFonts w:cs="Times New Roman"/>
                <w:sz w:val="20"/>
                <w:szCs w:val="20"/>
              </w:rPr>
            </w:pPr>
            <w:r w:rsidRPr="002B7F05">
              <w:rPr>
                <w:rFonts w:cs="Times New Roman"/>
                <w:sz w:val="20"/>
                <w:szCs w:val="20"/>
              </w:rPr>
              <w:t xml:space="preserve">Se </w:t>
            </w:r>
            <w:r w:rsidR="00B07902" w:rsidRPr="002B7F05">
              <w:rPr>
                <w:rFonts w:cs="Times New Roman"/>
                <w:sz w:val="20"/>
                <w:szCs w:val="20"/>
              </w:rPr>
              <w:t>implementará</w:t>
            </w:r>
            <w:r w:rsidRPr="002B7F05">
              <w:rPr>
                <w:rFonts w:cs="Times New Roman"/>
                <w:sz w:val="20"/>
                <w:szCs w:val="20"/>
              </w:rPr>
              <w:t xml:space="preserve"> un estudio del usuario final con el fin de estudiar las variables, que pudiese presentar su condición actual, se </w:t>
            </w:r>
            <w:del w:id="3018" w:author="Tanya Hernández" w:date="2017-05-16T01:47:00Z">
              <w:r w:rsidRPr="002B7F05" w:rsidDel="00181971">
                <w:rPr>
                  <w:rFonts w:cs="Times New Roman"/>
                  <w:sz w:val="20"/>
                  <w:szCs w:val="20"/>
                </w:rPr>
                <w:delText>consi</w:delText>
              </w:r>
              <w:r w:rsidR="00B07902" w:rsidDel="00181971">
                <w:rPr>
                  <w:rFonts w:cs="Times New Roman"/>
                  <w:sz w:val="20"/>
                  <w:szCs w:val="20"/>
                </w:rPr>
                <w:delText>derara</w:delText>
              </w:r>
            </w:del>
            <w:ins w:id="3019" w:author="Tanya Hernández" w:date="2017-05-16T01:47:00Z">
              <w:r w:rsidR="00181971" w:rsidRPr="002B7F05">
                <w:rPr>
                  <w:rFonts w:cs="Times New Roman"/>
                  <w:sz w:val="20"/>
                  <w:szCs w:val="20"/>
                </w:rPr>
                <w:t>consi</w:t>
              </w:r>
              <w:r w:rsidR="00181971">
                <w:rPr>
                  <w:rFonts w:cs="Times New Roman"/>
                  <w:sz w:val="20"/>
                  <w:szCs w:val="20"/>
                </w:rPr>
                <w:t>derará</w:t>
              </w:r>
            </w:ins>
            <w:r w:rsidR="00B07902">
              <w:rPr>
                <w:rFonts w:cs="Times New Roman"/>
                <w:sz w:val="20"/>
                <w:szCs w:val="20"/>
              </w:rPr>
              <w:t xml:space="preserve"> el factor de emisión su </w:t>
            </w:r>
            <w:r w:rsidRPr="002B7F05">
              <w:rPr>
                <w:rFonts w:cs="Times New Roman"/>
                <w:sz w:val="20"/>
                <w:szCs w:val="20"/>
              </w:rPr>
              <w:t>frecue</w:t>
            </w:r>
            <w:r w:rsidR="00B777A8">
              <w:rPr>
                <w:rFonts w:cs="Times New Roman"/>
                <w:sz w:val="20"/>
                <w:szCs w:val="20"/>
              </w:rPr>
              <w:t>ncia cardiaca acorde a su edad.</w:t>
            </w:r>
          </w:p>
        </w:tc>
      </w:tr>
    </w:tbl>
    <w:p w14:paraId="7AAC5C88" w14:textId="0695DF75" w:rsidR="00B777A8" w:rsidRPr="002A5813" w:rsidRDefault="00B07902">
      <w:pPr>
        <w:pStyle w:val="Descripcin"/>
      </w:pPr>
      <w:bookmarkStart w:id="3020" w:name="_Toc482747405"/>
      <w:r w:rsidRPr="00803B69">
        <w:t>Tabla 2</w:t>
      </w:r>
      <w:r w:rsidR="004062CC" w:rsidRPr="00803B69">
        <w:t>.</w:t>
      </w:r>
      <w:del w:id="3021" w:author="Tanya Hernández" w:date="2017-05-16T23:35:00Z">
        <w:r w:rsidR="004062CC" w:rsidRPr="00803B69" w:rsidDel="00FF2E83">
          <w:delText xml:space="preserve"> </w:delText>
        </w:r>
      </w:del>
      <w:r w:rsidR="004062CC" w:rsidRPr="00904827">
        <w:fldChar w:fldCharType="begin"/>
      </w:r>
      <w:r w:rsidR="004062CC" w:rsidRPr="00AD2FDE">
        <w:instrText xml:space="preserve"> SEQ Tabla_II. \* ROMAN </w:instrText>
      </w:r>
      <w:r w:rsidR="004062CC" w:rsidRPr="00904827">
        <w:rPr>
          <w:rPrChange w:id="3022" w:author="Tanya Hernández" w:date="2017-05-17T01:30:00Z">
            <w:rPr/>
          </w:rPrChange>
        </w:rPr>
        <w:fldChar w:fldCharType="separate"/>
      </w:r>
      <w:ins w:id="3023" w:author="Tanya Hernández" w:date="2017-05-21T21:21:00Z">
        <w:r w:rsidR="00604603">
          <w:t>XV</w:t>
        </w:r>
      </w:ins>
      <w:del w:id="3024" w:author="Tanya Hernández" w:date="2017-05-17T01:33:00Z">
        <w:r w:rsidR="005B2C04" w:rsidRPr="00803B69" w:rsidDel="00262C61">
          <w:delText>XV</w:delText>
        </w:r>
      </w:del>
      <w:r w:rsidR="004062CC" w:rsidRPr="00904827">
        <w:fldChar w:fldCharType="end"/>
      </w:r>
      <w:r w:rsidR="004062CC">
        <w:t xml:space="preserve"> </w:t>
      </w:r>
      <w:r w:rsidR="004062CC" w:rsidRPr="006C3167">
        <w:t>Análisis de riesgos [44].</w:t>
      </w:r>
      <w:bookmarkEnd w:id="3020"/>
    </w:p>
    <w:p w14:paraId="77300506" w14:textId="587E2709" w:rsidR="00D12457" w:rsidRDefault="00D12457" w:rsidP="00D12457">
      <w:pPr>
        <w:spacing w:before="100" w:beforeAutospacing="1" w:after="100" w:afterAutospacing="1"/>
        <w:rPr>
          <w:rFonts w:cs="Times New Roman"/>
          <w:szCs w:val="24"/>
        </w:rPr>
      </w:pPr>
      <w:r>
        <w:rPr>
          <w:rFonts w:cs="Times New Roman"/>
          <w:szCs w:val="24"/>
        </w:rPr>
        <w:t>Una vez que se tienen los riesgos se evalúa el impacto y la probabilidad de cada</w:t>
      </w:r>
      <w:r w:rsidR="00352278">
        <w:rPr>
          <w:rFonts w:cs="Times New Roman"/>
          <w:szCs w:val="24"/>
        </w:rPr>
        <w:t xml:space="preserve"> riesgo, mediante la T</w:t>
      </w:r>
      <w:r>
        <w:rPr>
          <w:rFonts w:cs="Times New Roman"/>
          <w:szCs w:val="24"/>
        </w:rPr>
        <w:t>abla</w:t>
      </w:r>
      <w:r w:rsidR="00352278">
        <w:rPr>
          <w:rFonts w:cs="Times New Roman"/>
          <w:szCs w:val="24"/>
        </w:rPr>
        <w:t xml:space="preserve"> </w:t>
      </w:r>
      <w:r w:rsidR="00B777A8">
        <w:rPr>
          <w:rFonts w:cs="Times New Roman"/>
          <w:szCs w:val="24"/>
        </w:rPr>
        <w:t>2.</w:t>
      </w:r>
      <w:del w:id="3025" w:author="Tanya Hernández" w:date="2017-05-16T23:36:00Z">
        <w:r w:rsidR="00B777A8" w:rsidDel="00297BF4">
          <w:rPr>
            <w:rFonts w:cs="Times New Roman"/>
            <w:szCs w:val="24"/>
          </w:rPr>
          <w:delText xml:space="preserve"> </w:delText>
        </w:r>
      </w:del>
      <w:r w:rsidR="00B777A8">
        <w:rPr>
          <w:rFonts w:cs="Times New Roman"/>
          <w:szCs w:val="24"/>
        </w:rPr>
        <w:t>XVI</w:t>
      </w:r>
      <w:r>
        <w:rPr>
          <w:rFonts w:cs="Times New Roman"/>
          <w:szCs w:val="24"/>
        </w:rPr>
        <w:t>.</w:t>
      </w:r>
    </w:p>
    <w:tbl>
      <w:tblPr>
        <w:tblStyle w:val="Tablaconcuadrcula"/>
        <w:tblW w:w="0" w:type="auto"/>
        <w:jc w:val="center"/>
        <w:tblLayout w:type="fixed"/>
        <w:tblLook w:val="04A0" w:firstRow="1" w:lastRow="0" w:firstColumn="1" w:lastColumn="0" w:noHBand="0" w:noVBand="1"/>
      </w:tblPr>
      <w:tblGrid>
        <w:gridCol w:w="1696"/>
        <w:gridCol w:w="1134"/>
        <w:gridCol w:w="1701"/>
        <w:gridCol w:w="1418"/>
        <w:gridCol w:w="1276"/>
        <w:gridCol w:w="1559"/>
      </w:tblGrid>
      <w:tr w:rsidR="00D12457" w:rsidRPr="00D12457" w14:paraId="075B8526" w14:textId="77777777" w:rsidTr="00D12457">
        <w:trPr>
          <w:trHeight w:val="169"/>
          <w:jc w:val="center"/>
        </w:trPr>
        <w:tc>
          <w:tcPr>
            <w:tcW w:w="1696" w:type="dxa"/>
            <w:vMerge w:val="restart"/>
            <w:shd w:val="clear" w:color="auto" w:fill="9CC2E5" w:themeFill="accent1" w:themeFillTint="99"/>
            <w:vAlign w:val="center"/>
          </w:tcPr>
          <w:p w14:paraId="07D094E1" w14:textId="77777777" w:rsidR="00D12457" w:rsidRPr="00D12457" w:rsidRDefault="00D12457" w:rsidP="00D12457">
            <w:pPr>
              <w:ind w:right="0" w:firstLine="0"/>
              <w:jc w:val="center"/>
              <w:rPr>
                <w:rFonts w:cs="Times New Roman"/>
                <w:b/>
                <w:sz w:val="20"/>
                <w:szCs w:val="24"/>
              </w:rPr>
            </w:pPr>
            <w:r w:rsidRPr="00D12457">
              <w:rPr>
                <w:rFonts w:cs="Times New Roman"/>
                <w:b/>
                <w:sz w:val="20"/>
                <w:szCs w:val="24"/>
              </w:rPr>
              <w:t>Probabilidad</w:t>
            </w:r>
          </w:p>
        </w:tc>
        <w:tc>
          <w:tcPr>
            <w:tcW w:w="1134" w:type="dxa"/>
            <w:shd w:val="clear" w:color="auto" w:fill="F7CAAC" w:themeFill="accent2" w:themeFillTint="66"/>
            <w:vAlign w:val="center"/>
          </w:tcPr>
          <w:p w14:paraId="67EC37FB" w14:textId="77777777" w:rsidR="00D12457" w:rsidRPr="00D12457" w:rsidRDefault="00D12457" w:rsidP="00D12457">
            <w:pPr>
              <w:tabs>
                <w:tab w:val="left" w:pos="318"/>
              </w:tabs>
              <w:ind w:right="-250" w:hanging="249"/>
              <w:jc w:val="center"/>
              <w:rPr>
                <w:rFonts w:cs="Times New Roman"/>
                <w:b/>
                <w:sz w:val="20"/>
                <w:szCs w:val="24"/>
              </w:rPr>
            </w:pPr>
            <w:r w:rsidRPr="00D12457">
              <w:rPr>
                <w:rFonts w:cs="Times New Roman"/>
                <w:b/>
                <w:sz w:val="20"/>
                <w:szCs w:val="24"/>
              </w:rPr>
              <w:t>Impacto</w:t>
            </w:r>
          </w:p>
        </w:tc>
        <w:tc>
          <w:tcPr>
            <w:tcW w:w="1701" w:type="dxa"/>
            <w:shd w:val="clear" w:color="auto" w:fill="F7CAAC" w:themeFill="accent2" w:themeFillTint="66"/>
            <w:vAlign w:val="center"/>
          </w:tcPr>
          <w:p w14:paraId="6C2C7385" w14:textId="77777777" w:rsidR="00D12457" w:rsidRPr="00D12457" w:rsidRDefault="00D12457" w:rsidP="00D12457">
            <w:pPr>
              <w:ind w:right="-108" w:hanging="249"/>
              <w:jc w:val="center"/>
              <w:rPr>
                <w:rFonts w:cs="Times New Roman"/>
                <w:b/>
                <w:sz w:val="20"/>
                <w:szCs w:val="24"/>
              </w:rPr>
            </w:pPr>
            <w:r w:rsidRPr="00D12457">
              <w:rPr>
                <w:rFonts w:cs="Times New Roman"/>
                <w:b/>
                <w:sz w:val="20"/>
                <w:szCs w:val="24"/>
              </w:rPr>
              <w:t>Despreciable</w:t>
            </w:r>
          </w:p>
        </w:tc>
        <w:tc>
          <w:tcPr>
            <w:tcW w:w="1418" w:type="dxa"/>
            <w:shd w:val="clear" w:color="auto" w:fill="F7CAAC" w:themeFill="accent2" w:themeFillTint="66"/>
            <w:vAlign w:val="center"/>
          </w:tcPr>
          <w:p w14:paraId="00589F45" w14:textId="77777777" w:rsidR="00D12457" w:rsidRPr="00D12457" w:rsidRDefault="00D12457" w:rsidP="00D12457">
            <w:pPr>
              <w:ind w:right="0" w:hanging="108"/>
              <w:jc w:val="center"/>
              <w:rPr>
                <w:rFonts w:cs="Times New Roman"/>
                <w:b/>
                <w:sz w:val="20"/>
                <w:szCs w:val="24"/>
              </w:rPr>
            </w:pPr>
            <w:r w:rsidRPr="00D12457">
              <w:rPr>
                <w:rFonts w:cs="Times New Roman"/>
                <w:b/>
                <w:sz w:val="20"/>
                <w:szCs w:val="24"/>
              </w:rPr>
              <w:t>Marginal</w:t>
            </w:r>
          </w:p>
        </w:tc>
        <w:tc>
          <w:tcPr>
            <w:tcW w:w="1276" w:type="dxa"/>
            <w:shd w:val="clear" w:color="auto" w:fill="F7CAAC" w:themeFill="accent2" w:themeFillTint="66"/>
            <w:vAlign w:val="center"/>
          </w:tcPr>
          <w:p w14:paraId="62E2C78C" w14:textId="77777777" w:rsidR="00D12457" w:rsidRPr="00D12457" w:rsidRDefault="00D12457" w:rsidP="00D12457">
            <w:pPr>
              <w:ind w:right="-108" w:hanging="108"/>
              <w:jc w:val="center"/>
              <w:rPr>
                <w:rFonts w:cs="Times New Roman"/>
                <w:b/>
                <w:sz w:val="20"/>
                <w:szCs w:val="24"/>
              </w:rPr>
            </w:pPr>
            <w:r w:rsidRPr="00D12457">
              <w:rPr>
                <w:rFonts w:cs="Times New Roman"/>
                <w:b/>
                <w:sz w:val="20"/>
                <w:szCs w:val="24"/>
              </w:rPr>
              <w:t>Critico</w:t>
            </w:r>
          </w:p>
        </w:tc>
        <w:tc>
          <w:tcPr>
            <w:tcW w:w="1559" w:type="dxa"/>
            <w:shd w:val="clear" w:color="auto" w:fill="F7CAAC" w:themeFill="accent2" w:themeFillTint="66"/>
            <w:vAlign w:val="center"/>
          </w:tcPr>
          <w:p w14:paraId="310E2984" w14:textId="77777777" w:rsidR="00D12457" w:rsidRPr="00D12457" w:rsidRDefault="00D12457" w:rsidP="00D12457">
            <w:pPr>
              <w:tabs>
                <w:tab w:val="left" w:pos="742"/>
              </w:tabs>
              <w:ind w:right="0" w:hanging="108"/>
              <w:jc w:val="center"/>
              <w:rPr>
                <w:rFonts w:cs="Times New Roman"/>
                <w:b/>
                <w:sz w:val="20"/>
                <w:szCs w:val="24"/>
              </w:rPr>
            </w:pPr>
            <w:r w:rsidRPr="00D12457">
              <w:rPr>
                <w:rFonts w:cs="Times New Roman"/>
                <w:b/>
                <w:sz w:val="20"/>
                <w:szCs w:val="24"/>
              </w:rPr>
              <w:t>Catastrófico</w:t>
            </w:r>
          </w:p>
        </w:tc>
      </w:tr>
      <w:tr w:rsidR="00D12457" w:rsidRPr="00D12457" w14:paraId="283204C0" w14:textId="77777777" w:rsidTr="00D12457">
        <w:trPr>
          <w:trHeight w:val="168"/>
          <w:jc w:val="center"/>
        </w:trPr>
        <w:tc>
          <w:tcPr>
            <w:tcW w:w="1696" w:type="dxa"/>
            <w:vMerge/>
            <w:shd w:val="clear" w:color="auto" w:fill="9CC2E5" w:themeFill="accent1" w:themeFillTint="99"/>
            <w:vAlign w:val="center"/>
          </w:tcPr>
          <w:p w14:paraId="5D0FAE43" w14:textId="77777777" w:rsidR="00D12457" w:rsidRPr="00D12457" w:rsidRDefault="00D12457" w:rsidP="00D12457">
            <w:pPr>
              <w:ind w:right="0" w:firstLine="0"/>
              <w:jc w:val="center"/>
              <w:rPr>
                <w:rFonts w:cs="Times New Roman"/>
                <w:sz w:val="20"/>
                <w:szCs w:val="24"/>
              </w:rPr>
            </w:pPr>
          </w:p>
        </w:tc>
        <w:tc>
          <w:tcPr>
            <w:tcW w:w="1134" w:type="dxa"/>
            <w:shd w:val="clear" w:color="auto" w:fill="auto"/>
            <w:vAlign w:val="center"/>
          </w:tcPr>
          <w:p w14:paraId="3D9D27AB" w14:textId="77777777" w:rsidR="00D12457" w:rsidRPr="00D12457" w:rsidRDefault="00D12457" w:rsidP="00D12457">
            <w:pPr>
              <w:tabs>
                <w:tab w:val="left" w:pos="318"/>
              </w:tabs>
              <w:ind w:right="-250" w:hanging="249"/>
              <w:jc w:val="center"/>
              <w:rPr>
                <w:rFonts w:cs="Times New Roman"/>
                <w:sz w:val="20"/>
                <w:szCs w:val="24"/>
              </w:rPr>
            </w:pPr>
          </w:p>
        </w:tc>
        <w:tc>
          <w:tcPr>
            <w:tcW w:w="1701" w:type="dxa"/>
            <w:shd w:val="clear" w:color="auto" w:fill="FFFFFF" w:themeFill="background1"/>
            <w:vAlign w:val="center"/>
          </w:tcPr>
          <w:p w14:paraId="5107911A" w14:textId="77777777" w:rsidR="00D12457" w:rsidRPr="00D12457" w:rsidRDefault="00D12457" w:rsidP="00D12457">
            <w:pPr>
              <w:ind w:right="-108" w:hanging="249"/>
              <w:jc w:val="center"/>
              <w:rPr>
                <w:rFonts w:cs="Times New Roman"/>
                <w:sz w:val="20"/>
                <w:szCs w:val="24"/>
              </w:rPr>
            </w:pPr>
            <w:r w:rsidRPr="00D12457">
              <w:rPr>
                <w:rFonts w:cs="Times New Roman"/>
                <w:sz w:val="20"/>
                <w:szCs w:val="24"/>
              </w:rPr>
              <w:t>4</w:t>
            </w:r>
          </w:p>
        </w:tc>
        <w:tc>
          <w:tcPr>
            <w:tcW w:w="1418" w:type="dxa"/>
            <w:shd w:val="clear" w:color="auto" w:fill="FFFFFF" w:themeFill="background1"/>
            <w:vAlign w:val="center"/>
          </w:tcPr>
          <w:p w14:paraId="2A568550" w14:textId="77777777" w:rsidR="00D12457" w:rsidRPr="00D12457" w:rsidRDefault="00D12457" w:rsidP="00D12457">
            <w:pPr>
              <w:ind w:right="0" w:hanging="108"/>
              <w:jc w:val="center"/>
              <w:rPr>
                <w:rFonts w:cs="Times New Roman"/>
                <w:sz w:val="20"/>
                <w:szCs w:val="24"/>
              </w:rPr>
            </w:pPr>
            <w:r w:rsidRPr="00D12457">
              <w:rPr>
                <w:rFonts w:cs="Times New Roman"/>
                <w:sz w:val="20"/>
                <w:szCs w:val="24"/>
              </w:rPr>
              <w:t>3</w:t>
            </w:r>
          </w:p>
        </w:tc>
        <w:tc>
          <w:tcPr>
            <w:tcW w:w="1276" w:type="dxa"/>
            <w:shd w:val="clear" w:color="auto" w:fill="FFFFFF" w:themeFill="background1"/>
            <w:vAlign w:val="center"/>
          </w:tcPr>
          <w:p w14:paraId="544512FF" w14:textId="77777777" w:rsidR="00D12457" w:rsidRPr="00D12457" w:rsidRDefault="00D12457" w:rsidP="00D12457">
            <w:pPr>
              <w:ind w:right="-108" w:hanging="108"/>
              <w:jc w:val="center"/>
              <w:rPr>
                <w:rFonts w:cs="Times New Roman"/>
                <w:sz w:val="20"/>
                <w:szCs w:val="24"/>
              </w:rPr>
            </w:pPr>
            <w:r w:rsidRPr="00D12457">
              <w:rPr>
                <w:rFonts w:cs="Times New Roman"/>
                <w:sz w:val="20"/>
                <w:szCs w:val="24"/>
              </w:rPr>
              <w:t>2</w:t>
            </w:r>
          </w:p>
        </w:tc>
        <w:tc>
          <w:tcPr>
            <w:tcW w:w="1559" w:type="dxa"/>
            <w:shd w:val="clear" w:color="auto" w:fill="FFFFFF" w:themeFill="background1"/>
            <w:vAlign w:val="center"/>
          </w:tcPr>
          <w:p w14:paraId="78F69EAB" w14:textId="77777777" w:rsidR="00D12457" w:rsidRPr="00D12457" w:rsidRDefault="00D12457" w:rsidP="00D12457">
            <w:pPr>
              <w:tabs>
                <w:tab w:val="left" w:pos="742"/>
              </w:tabs>
              <w:ind w:right="0" w:hanging="108"/>
              <w:jc w:val="center"/>
              <w:rPr>
                <w:rFonts w:cs="Times New Roman"/>
                <w:sz w:val="20"/>
                <w:szCs w:val="24"/>
              </w:rPr>
            </w:pPr>
            <w:r w:rsidRPr="00D12457">
              <w:rPr>
                <w:rFonts w:cs="Times New Roman"/>
                <w:sz w:val="20"/>
                <w:szCs w:val="24"/>
              </w:rPr>
              <w:t>1</w:t>
            </w:r>
          </w:p>
        </w:tc>
      </w:tr>
      <w:tr w:rsidR="00D12457" w:rsidRPr="00D12457" w14:paraId="585EA023" w14:textId="77777777" w:rsidTr="00D12457">
        <w:trPr>
          <w:jc w:val="center"/>
        </w:trPr>
        <w:tc>
          <w:tcPr>
            <w:tcW w:w="1696" w:type="dxa"/>
            <w:shd w:val="clear" w:color="auto" w:fill="9CC2E5" w:themeFill="accent1" w:themeFillTint="99"/>
            <w:vAlign w:val="center"/>
          </w:tcPr>
          <w:p w14:paraId="21ED12B1" w14:textId="77777777" w:rsidR="00D12457" w:rsidRPr="00D12457" w:rsidRDefault="00D12457" w:rsidP="00D12457">
            <w:pPr>
              <w:ind w:right="0" w:firstLine="0"/>
              <w:jc w:val="center"/>
              <w:rPr>
                <w:rFonts w:cs="Times New Roman"/>
                <w:b/>
                <w:sz w:val="20"/>
                <w:szCs w:val="24"/>
              </w:rPr>
            </w:pPr>
            <w:r w:rsidRPr="00D12457">
              <w:rPr>
                <w:rFonts w:cs="Times New Roman"/>
                <w:b/>
                <w:sz w:val="20"/>
                <w:szCs w:val="24"/>
              </w:rPr>
              <w:t>Raro</w:t>
            </w:r>
          </w:p>
        </w:tc>
        <w:tc>
          <w:tcPr>
            <w:tcW w:w="1134" w:type="dxa"/>
            <w:shd w:val="clear" w:color="auto" w:fill="FFFFFF" w:themeFill="background1"/>
            <w:vAlign w:val="center"/>
          </w:tcPr>
          <w:p w14:paraId="1EF2DB15" w14:textId="77777777" w:rsidR="00D12457" w:rsidRPr="00D12457" w:rsidRDefault="00D12457" w:rsidP="00D12457">
            <w:pPr>
              <w:tabs>
                <w:tab w:val="left" w:pos="318"/>
              </w:tabs>
              <w:ind w:right="-250" w:hanging="249"/>
              <w:jc w:val="center"/>
              <w:rPr>
                <w:rFonts w:cs="Times New Roman"/>
                <w:sz w:val="20"/>
                <w:szCs w:val="24"/>
              </w:rPr>
            </w:pPr>
            <w:r w:rsidRPr="00D12457">
              <w:rPr>
                <w:rFonts w:cs="Times New Roman"/>
                <w:sz w:val="20"/>
                <w:szCs w:val="24"/>
              </w:rPr>
              <w:t>1</w:t>
            </w:r>
          </w:p>
        </w:tc>
        <w:tc>
          <w:tcPr>
            <w:tcW w:w="1701" w:type="dxa"/>
            <w:shd w:val="clear" w:color="auto" w:fill="A8D08D" w:themeFill="accent6" w:themeFillTint="99"/>
            <w:vAlign w:val="center"/>
          </w:tcPr>
          <w:p w14:paraId="65CB72BE" w14:textId="77777777" w:rsidR="00D12457" w:rsidRPr="00D12457" w:rsidRDefault="00D12457" w:rsidP="00D12457">
            <w:pPr>
              <w:ind w:right="-108" w:hanging="249"/>
              <w:jc w:val="center"/>
              <w:rPr>
                <w:rFonts w:cs="Times New Roman"/>
                <w:sz w:val="20"/>
                <w:szCs w:val="24"/>
              </w:rPr>
            </w:pPr>
            <w:r w:rsidRPr="00D12457">
              <w:rPr>
                <w:rFonts w:cs="Times New Roman"/>
                <w:sz w:val="20"/>
                <w:szCs w:val="24"/>
              </w:rPr>
              <w:t>R15</w:t>
            </w:r>
          </w:p>
        </w:tc>
        <w:tc>
          <w:tcPr>
            <w:tcW w:w="1418" w:type="dxa"/>
            <w:shd w:val="clear" w:color="auto" w:fill="A8D08D" w:themeFill="accent6" w:themeFillTint="99"/>
            <w:vAlign w:val="center"/>
          </w:tcPr>
          <w:p w14:paraId="48FDD31E" w14:textId="77777777" w:rsidR="00D12457" w:rsidRPr="00D12457" w:rsidRDefault="00D12457" w:rsidP="00D12457">
            <w:pPr>
              <w:ind w:right="0" w:hanging="108"/>
              <w:jc w:val="center"/>
              <w:rPr>
                <w:rFonts w:cs="Times New Roman"/>
                <w:sz w:val="20"/>
                <w:szCs w:val="24"/>
              </w:rPr>
            </w:pPr>
            <w:r w:rsidRPr="00D12457">
              <w:rPr>
                <w:rFonts w:cs="Times New Roman"/>
                <w:sz w:val="20"/>
                <w:szCs w:val="24"/>
              </w:rPr>
              <w:t>R2,R9,R13,</w:t>
            </w:r>
          </w:p>
        </w:tc>
        <w:tc>
          <w:tcPr>
            <w:tcW w:w="1276" w:type="dxa"/>
            <w:shd w:val="clear" w:color="auto" w:fill="FFFF00"/>
            <w:vAlign w:val="center"/>
          </w:tcPr>
          <w:p w14:paraId="4C98F58C" w14:textId="51B2B375" w:rsidR="00D12457" w:rsidRPr="00D12457" w:rsidRDefault="00D12457" w:rsidP="00D12457">
            <w:pPr>
              <w:ind w:right="-108" w:hanging="108"/>
              <w:jc w:val="center"/>
              <w:rPr>
                <w:rFonts w:cs="Times New Roman"/>
                <w:sz w:val="20"/>
                <w:szCs w:val="24"/>
              </w:rPr>
            </w:pPr>
            <w:r w:rsidRPr="00D12457">
              <w:rPr>
                <w:rFonts w:cs="Times New Roman"/>
                <w:sz w:val="20"/>
                <w:szCs w:val="24"/>
              </w:rPr>
              <w:t>R1, R3, R10, R13,R14,</w:t>
            </w:r>
          </w:p>
        </w:tc>
        <w:tc>
          <w:tcPr>
            <w:tcW w:w="1559" w:type="dxa"/>
            <w:shd w:val="clear" w:color="auto" w:fill="CC0000"/>
            <w:vAlign w:val="center"/>
          </w:tcPr>
          <w:p w14:paraId="2310D8EC" w14:textId="77777777" w:rsidR="00D12457" w:rsidRPr="00D12457" w:rsidRDefault="00D12457" w:rsidP="00D12457">
            <w:pPr>
              <w:tabs>
                <w:tab w:val="left" w:pos="742"/>
              </w:tabs>
              <w:ind w:right="0" w:hanging="108"/>
              <w:jc w:val="center"/>
              <w:rPr>
                <w:rFonts w:cs="Times New Roman"/>
                <w:sz w:val="20"/>
                <w:szCs w:val="24"/>
              </w:rPr>
            </w:pPr>
          </w:p>
        </w:tc>
      </w:tr>
      <w:tr w:rsidR="00D12457" w:rsidRPr="00D12457" w14:paraId="2E0C3532" w14:textId="77777777" w:rsidTr="00D12457">
        <w:trPr>
          <w:jc w:val="center"/>
        </w:trPr>
        <w:tc>
          <w:tcPr>
            <w:tcW w:w="1696" w:type="dxa"/>
            <w:shd w:val="clear" w:color="auto" w:fill="9CC2E5" w:themeFill="accent1" w:themeFillTint="99"/>
            <w:vAlign w:val="center"/>
          </w:tcPr>
          <w:p w14:paraId="413246B7" w14:textId="77777777" w:rsidR="00D12457" w:rsidRPr="00D12457" w:rsidRDefault="00D12457" w:rsidP="00D12457">
            <w:pPr>
              <w:ind w:right="0" w:firstLine="0"/>
              <w:jc w:val="center"/>
              <w:rPr>
                <w:rFonts w:cs="Times New Roman"/>
                <w:b/>
                <w:sz w:val="20"/>
                <w:szCs w:val="24"/>
              </w:rPr>
            </w:pPr>
            <w:r w:rsidRPr="00D12457">
              <w:rPr>
                <w:rFonts w:cs="Times New Roman"/>
                <w:b/>
                <w:sz w:val="20"/>
                <w:szCs w:val="24"/>
              </w:rPr>
              <w:t>Moderado</w:t>
            </w:r>
          </w:p>
        </w:tc>
        <w:tc>
          <w:tcPr>
            <w:tcW w:w="1134" w:type="dxa"/>
            <w:shd w:val="clear" w:color="auto" w:fill="FFFFFF" w:themeFill="background1"/>
            <w:vAlign w:val="center"/>
          </w:tcPr>
          <w:p w14:paraId="40CFB8D1" w14:textId="77777777" w:rsidR="00D12457" w:rsidRPr="00D12457" w:rsidRDefault="00D12457" w:rsidP="00D12457">
            <w:pPr>
              <w:tabs>
                <w:tab w:val="left" w:pos="318"/>
              </w:tabs>
              <w:ind w:right="-250" w:hanging="249"/>
              <w:jc w:val="center"/>
              <w:rPr>
                <w:rFonts w:cs="Times New Roman"/>
                <w:sz w:val="20"/>
                <w:szCs w:val="24"/>
              </w:rPr>
            </w:pPr>
            <w:r w:rsidRPr="00D12457">
              <w:rPr>
                <w:rFonts w:cs="Times New Roman"/>
                <w:sz w:val="20"/>
                <w:szCs w:val="24"/>
              </w:rPr>
              <w:t>2</w:t>
            </w:r>
          </w:p>
        </w:tc>
        <w:tc>
          <w:tcPr>
            <w:tcW w:w="1701" w:type="dxa"/>
            <w:shd w:val="clear" w:color="auto" w:fill="FFFF00"/>
            <w:vAlign w:val="center"/>
          </w:tcPr>
          <w:p w14:paraId="7BF1F7B3" w14:textId="77777777" w:rsidR="00D12457" w:rsidRPr="00D12457" w:rsidRDefault="00D12457" w:rsidP="00D12457">
            <w:pPr>
              <w:ind w:right="-108" w:hanging="249"/>
              <w:jc w:val="center"/>
              <w:rPr>
                <w:rFonts w:cs="Times New Roman"/>
                <w:sz w:val="20"/>
                <w:szCs w:val="24"/>
              </w:rPr>
            </w:pPr>
            <w:r w:rsidRPr="00D12457">
              <w:rPr>
                <w:rFonts w:cs="Times New Roman"/>
                <w:sz w:val="20"/>
                <w:szCs w:val="24"/>
              </w:rPr>
              <w:t>R12</w:t>
            </w:r>
          </w:p>
        </w:tc>
        <w:tc>
          <w:tcPr>
            <w:tcW w:w="1418" w:type="dxa"/>
            <w:shd w:val="clear" w:color="auto" w:fill="FFFF00"/>
            <w:vAlign w:val="center"/>
          </w:tcPr>
          <w:p w14:paraId="0CB87CB3" w14:textId="77777777" w:rsidR="00D12457" w:rsidRPr="00D12457" w:rsidRDefault="00D12457" w:rsidP="00D12457">
            <w:pPr>
              <w:ind w:right="0" w:hanging="108"/>
              <w:jc w:val="center"/>
              <w:rPr>
                <w:rFonts w:cs="Times New Roman"/>
                <w:sz w:val="20"/>
                <w:szCs w:val="24"/>
              </w:rPr>
            </w:pPr>
          </w:p>
        </w:tc>
        <w:tc>
          <w:tcPr>
            <w:tcW w:w="1276" w:type="dxa"/>
            <w:shd w:val="clear" w:color="auto" w:fill="CC0000"/>
            <w:vAlign w:val="center"/>
          </w:tcPr>
          <w:p w14:paraId="1C949D72" w14:textId="77777777" w:rsidR="00D12457" w:rsidRPr="00D12457" w:rsidRDefault="00D12457" w:rsidP="00D12457">
            <w:pPr>
              <w:ind w:right="-108" w:hanging="108"/>
              <w:jc w:val="center"/>
              <w:rPr>
                <w:rFonts w:cs="Times New Roman"/>
                <w:sz w:val="20"/>
                <w:szCs w:val="24"/>
              </w:rPr>
            </w:pPr>
          </w:p>
        </w:tc>
        <w:tc>
          <w:tcPr>
            <w:tcW w:w="1559" w:type="dxa"/>
            <w:shd w:val="clear" w:color="auto" w:fill="CC0000"/>
            <w:vAlign w:val="center"/>
          </w:tcPr>
          <w:p w14:paraId="0C68DDA8" w14:textId="77777777" w:rsidR="00D12457" w:rsidRPr="00D12457" w:rsidRDefault="00D12457" w:rsidP="00D12457">
            <w:pPr>
              <w:tabs>
                <w:tab w:val="left" w:pos="742"/>
              </w:tabs>
              <w:ind w:right="0" w:hanging="108"/>
              <w:jc w:val="center"/>
              <w:rPr>
                <w:rFonts w:cs="Times New Roman"/>
                <w:sz w:val="20"/>
                <w:szCs w:val="24"/>
              </w:rPr>
            </w:pPr>
            <w:r w:rsidRPr="00D12457">
              <w:rPr>
                <w:rFonts w:cs="Times New Roman"/>
                <w:sz w:val="20"/>
                <w:szCs w:val="24"/>
              </w:rPr>
              <w:t>R11 R5</w:t>
            </w:r>
          </w:p>
        </w:tc>
      </w:tr>
      <w:tr w:rsidR="00D12457" w:rsidRPr="00D12457" w14:paraId="324C1313" w14:textId="77777777" w:rsidTr="00D12457">
        <w:trPr>
          <w:jc w:val="center"/>
        </w:trPr>
        <w:tc>
          <w:tcPr>
            <w:tcW w:w="1696" w:type="dxa"/>
            <w:shd w:val="clear" w:color="auto" w:fill="9CC2E5" w:themeFill="accent1" w:themeFillTint="99"/>
            <w:vAlign w:val="center"/>
          </w:tcPr>
          <w:p w14:paraId="25619DBA" w14:textId="77777777" w:rsidR="00D12457" w:rsidRPr="00D12457" w:rsidRDefault="00D12457" w:rsidP="00D12457">
            <w:pPr>
              <w:ind w:right="0" w:firstLine="0"/>
              <w:jc w:val="center"/>
              <w:rPr>
                <w:rFonts w:cs="Times New Roman"/>
                <w:b/>
                <w:sz w:val="20"/>
                <w:szCs w:val="24"/>
              </w:rPr>
            </w:pPr>
            <w:r w:rsidRPr="00D12457">
              <w:rPr>
                <w:rFonts w:cs="Times New Roman"/>
                <w:b/>
                <w:sz w:val="20"/>
                <w:szCs w:val="24"/>
              </w:rPr>
              <w:t>Muy probable</w:t>
            </w:r>
          </w:p>
        </w:tc>
        <w:tc>
          <w:tcPr>
            <w:tcW w:w="1134" w:type="dxa"/>
            <w:shd w:val="clear" w:color="auto" w:fill="FFFFFF" w:themeFill="background1"/>
            <w:vAlign w:val="center"/>
          </w:tcPr>
          <w:p w14:paraId="2CECA4E4" w14:textId="77777777" w:rsidR="00D12457" w:rsidRPr="00D12457" w:rsidRDefault="00D12457" w:rsidP="00D12457">
            <w:pPr>
              <w:tabs>
                <w:tab w:val="left" w:pos="318"/>
              </w:tabs>
              <w:ind w:right="-250" w:hanging="249"/>
              <w:jc w:val="center"/>
              <w:rPr>
                <w:rFonts w:cs="Times New Roman"/>
                <w:sz w:val="20"/>
                <w:szCs w:val="24"/>
              </w:rPr>
            </w:pPr>
            <w:r w:rsidRPr="00D12457">
              <w:rPr>
                <w:rFonts w:cs="Times New Roman"/>
                <w:sz w:val="20"/>
                <w:szCs w:val="24"/>
              </w:rPr>
              <w:t>3</w:t>
            </w:r>
          </w:p>
        </w:tc>
        <w:tc>
          <w:tcPr>
            <w:tcW w:w="1701" w:type="dxa"/>
            <w:shd w:val="clear" w:color="auto" w:fill="FFFF00"/>
            <w:vAlign w:val="center"/>
          </w:tcPr>
          <w:p w14:paraId="0D7E7AC6" w14:textId="77777777" w:rsidR="00D12457" w:rsidRPr="00D12457" w:rsidRDefault="00D12457" w:rsidP="00D12457">
            <w:pPr>
              <w:ind w:right="-108" w:hanging="249"/>
              <w:jc w:val="center"/>
              <w:rPr>
                <w:rFonts w:cs="Times New Roman"/>
                <w:sz w:val="20"/>
                <w:szCs w:val="24"/>
              </w:rPr>
            </w:pPr>
          </w:p>
        </w:tc>
        <w:tc>
          <w:tcPr>
            <w:tcW w:w="1418" w:type="dxa"/>
            <w:shd w:val="clear" w:color="auto" w:fill="FFFF00"/>
            <w:vAlign w:val="center"/>
          </w:tcPr>
          <w:p w14:paraId="4838BD65" w14:textId="77777777" w:rsidR="00D12457" w:rsidRPr="00D12457" w:rsidRDefault="00D12457" w:rsidP="00D12457">
            <w:pPr>
              <w:ind w:right="0" w:hanging="108"/>
              <w:jc w:val="center"/>
              <w:rPr>
                <w:rFonts w:cs="Times New Roman"/>
                <w:sz w:val="20"/>
                <w:szCs w:val="24"/>
              </w:rPr>
            </w:pPr>
            <w:r w:rsidRPr="00D12457">
              <w:rPr>
                <w:rFonts w:cs="Times New Roman"/>
                <w:sz w:val="20"/>
                <w:szCs w:val="24"/>
              </w:rPr>
              <w:t>R4</w:t>
            </w:r>
          </w:p>
        </w:tc>
        <w:tc>
          <w:tcPr>
            <w:tcW w:w="1276" w:type="dxa"/>
            <w:shd w:val="clear" w:color="auto" w:fill="CC0000"/>
            <w:vAlign w:val="center"/>
          </w:tcPr>
          <w:p w14:paraId="43C69FC3" w14:textId="77777777" w:rsidR="00D12457" w:rsidRPr="00D12457" w:rsidRDefault="00D12457" w:rsidP="00D12457">
            <w:pPr>
              <w:ind w:right="-108" w:hanging="108"/>
              <w:jc w:val="center"/>
              <w:rPr>
                <w:rFonts w:cs="Times New Roman"/>
                <w:sz w:val="20"/>
                <w:szCs w:val="24"/>
              </w:rPr>
            </w:pPr>
            <w:r w:rsidRPr="00D12457">
              <w:rPr>
                <w:rFonts w:cs="Times New Roman"/>
                <w:sz w:val="20"/>
                <w:szCs w:val="24"/>
              </w:rPr>
              <w:t>R6</w:t>
            </w:r>
          </w:p>
        </w:tc>
        <w:tc>
          <w:tcPr>
            <w:tcW w:w="1559" w:type="dxa"/>
            <w:shd w:val="clear" w:color="auto" w:fill="CC0000"/>
            <w:vAlign w:val="center"/>
          </w:tcPr>
          <w:p w14:paraId="35EBCE0A" w14:textId="77777777" w:rsidR="00D12457" w:rsidRPr="00D12457" w:rsidRDefault="00D12457" w:rsidP="00D12457">
            <w:pPr>
              <w:tabs>
                <w:tab w:val="left" w:pos="742"/>
              </w:tabs>
              <w:ind w:right="0" w:hanging="108"/>
              <w:jc w:val="center"/>
              <w:rPr>
                <w:rFonts w:cs="Times New Roman"/>
                <w:sz w:val="20"/>
                <w:szCs w:val="24"/>
              </w:rPr>
            </w:pPr>
            <w:r w:rsidRPr="00D12457">
              <w:rPr>
                <w:rFonts w:cs="Times New Roman"/>
                <w:sz w:val="20"/>
                <w:szCs w:val="24"/>
              </w:rPr>
              <w:t>R7,R8,</w:t>
            </w:r>
          </w:p>
        </w:tc>
      </w:tr>
      <w:tr w:rsidR="00D12457" w:rsidRPr="00D12457" w14:paraId="7A216779" w14:textId="77777777" w:rsidTr="00D12457">
        <w:trPr>
          <w:jc w:val="center"/>
        </w:trPr>
        <w:tc>
          <w:tcPr>
            <w:tcW w:w="1696" w:type="dxa"/>
            <w:shd w:val="clear" w:color="auto" w:fill="9CC2E5" w:themeFill="accent1" w:themeFillTint="99"/>
            <w:vAlign w:val="center"/>
          </w:tcPr>
          <w:p w14:paraId="2B8497A5" w14:textId="77777777" w:rsidR="00D12457" w:rsidRPr="00D12457" w:rsidRDefault="00D12457" w:rsidP="00D12457">
            <w:pPr>
              <w:ind w:right="0" w:firstLine="0"/>
              <w:jc w:val="center"/>
              <w:rPr>
                <w:rFonts w:cs="Times New Roman"/>
                <w:b/>
                <w:sz w:val="20"/>
                <w:szCs w:val="24"/>
              </w:rPr>
            </w:pPr>
            <w:r w:rsidRPr="00D12457">
              <w:rPr>
                <w:rFonts w:cs="Times New Roman"/>
                <w:b/>
                <w:sz w:val="20"/>
                <w:szCs w:val="24"/>
              </w:rPr>
              <w:t>Seguro</w:t>
            </w:r>
          </w:p>
        </w:tc>
        <w:tc>
          <w:tcPr>
            <w:tcW w:w="1134" w:type="dxa"/>
            <w:shd w:val="clear" w:color="auto" w:fill="FFFFFF" w:themeFill="background1"/>
            <w:vAlign w:val="center"/>
          </w:tcPr>
          <w:p w14:paraId="18BA6352" w14:textId="77777777" w:rsidR="00D12457" w:rsidRPr="00D12457" w:rsidRDefault="00D12457" w:rsidP="00D12457">
            <w:pPr>
              <w:tabs>
                <w:tab w:val="left" w:pos="318"/>
              </w:tabs>
              <w:ind w:right="-250" w:hanging="249"/>
              <w:jc w:val="center"/>
              <w:rPr>
                <w:rFonts w:cs="Times New Roman"/>
                <w:sz w:val="20"/>
                <w:szCs w:val="24"/>
              </w:rPr>
            </w:pPr>
            <w:r w:rsidRPr="00D12457">
              <w:rPr>
                <w:rFonts w:cs="Times New Roman"/>
                <w:sz w:val="20"/>
                <w:szCs w:val="24"/>
              </w:rPr>
              <w:t>4</w:t>
            </w:r>
          </w:p>
        </w:tc>
        <w:tc>
          <w:tcPr>
            <w:tcW w:w="1701" w:type="dxa"/>
            <w:shd w:val="clear" w:color="auto" w:fill="FFFF00"/>
            <w:vAlign w:val="center"/>
          </w:tcPr>
          <w:p w14:paraId="4180F41D" w14:textId="77777777" w:rsidR="00D12457" w:rsidRPr="00D12457" w:rsidRDefault="00D12457" w:rsidP="00D12457">
            <w:pPr>
              <w:ind w:right="-108" w:hanging="249"/>
              <w:jc w:val="center"/>
              <w:rPr>
                <w:rFonts w:cs="Times New Roman"/>
                <w:sz w:val="20"/>
                <w:szCs w:val="24"/>
              </w:rPr>
            </w:pPr>
          </w:p>
        </w:tc>
        <w:tc>
          <w:tcPr>
            <w:tcW w:w="1418" w:type="dxa"/>
            <w:shd w:val="clear" w:color="auto" w:fill="FFFF00"/>
            <w:vAlign w:val="center"/>
          </w:tcPr>
          <w:p w14:paraId="0B21E6A3" w14:textId="77777777" w:rsidR="00D12457" w:rsidRPr="00D12457" w:rsidRDefault="00D12457" w:rsidP="00D12457">
            <w:pPr>
              <w:ind w:right="0" w:hanging="108"/>
              <w:jc w:val="center"/>
              <w:rPr>
                <w:rFonts w:cs="Times New Roman"/>
                <w:sz w:val="20"/>
                <w:szCs w:val="24"/>
              </w:rPr>
            </w:pPr>
          </w:p>
        </w:tc>
        <w:tc>
          <w:tcPr>
            <w:tcW w:w="1276" w:type="dxa"/>
            <w:shd w:val="clear" w:color="auto" w:fill="CC0000"/>
            <w:vAlign w:val="center"/>
          </w:tcPr>
          <w:p w14:paraId="2E99B67C" w14:textId="77777777" w:rsidR="00D12457" w:rsidRPr="00D12457" w:rsidRDefault="00D12457" w:rsidP="00D12457">
            <w:pPr>
              <w:ind w:right="-108" w:hanging="108"/>
              <w:jc w:val="center"/>
              <w:rPr>
                <w:rFonts w:cs="Times New Roman"/>
                <w:sz w:val="20"/>
                <w:szCs w:val="24"/>
              </w:rPr>
            </w:pPr>
          </w:p>
        </w:tc>
        <w:tc>
          <w:tcPr>
            <w:tcW w:w="1559" w:type="dxa"/>
            <w:shd w:val="clear" w:color="auto" w:fill="CC0000"/>
            <w:vAlign w:val="center"/>
          </w:tcPr>
          <w:p w14:paraId="59FA8085" w14:textId="77777777" w:rsidR="00D12457" w:rsidRPr="00D12457" w:rsidRDefault="00D12457" w:rsidP="00D12457">
            <w:pPr>
              <w:tabs>
                <w:tab w:val="left" w:pos="742"/>
              </w:tabs>
              <w:ind w:right="0" w:hanging="108"/>
              <w:jc w:val="center"/>
              <w:rPr>
                <w:rFonts w:cs="Times New Roman"/>
                <w:sz w:val="20"/>
                <w:szCs w:val="24"/>
              </w:rPr>
            </w:pPr>
          </w:p>
        </w:tc>
      </w:tr>
    </w:tbl>
    <w:p w14:paraId="66C1F3DB" w14:textId="5DF0789F" w:rsidR="00D12457" w:rsidRDefault="00B07902">
      <w:pPr>
        <w:pStyle w:val="Descripcin"/>
      </w:pPr>
      <w:bookmarkStart w:id="3026" w:name="_Toc482747406"/>
      <w:r w:rsidRPr="00803B69">
        <w:t>Tabla 2</w:t>
      </w:r>
      <w:r w:rsidR="004062CC" w:rsidRPr="00803B69">
        <w:t>.</w:t>
      </w:r>
      <w:del w:id="3027" w:author="Tanya Hernández" w:date="2017-05-16T23:36:00Z">
        <w:r w:rsidR="004062CC" w:rsidRPr="00803B69" w:rsidDel="00297BF4">
          <w:delText xml:space="preserve"> </w:delText>
        </w:r>
      </w:del>
      <w:r w:rsidR="004062CC" w:rsidRPr="00904827">
        <w:fldChar w:fldCharType="begin"/>
      </w:r>
      <w:r w:rsidR="004062CC" w:rsidRPr="00AD2FDE">
        <w:instrText xml:space="preserve"> SEQ Tabla_II. \* ROMAN </w:instrText>
      </w:r>
      <w:r w:rsidR="004062CC" w:rsidRPr="00904827">
        <w:rPr>
          <w:rPrChange w:id="3028" w:author="Tanya Hernández" w:date="2017-05-17T01:30:00Z">
            <w:rPr/>
          </w:rPrChange>
        </w:rPr>
        <w:fldChar w:fldCharType="separate"/>
      </w:r>
      <w:ins w:id="3029" w:author="Tanya Hernández" w:date="2017-05-21T21:21:00Z">
        <w:r w:rsidR="00604603">
          <w:t>XVI</w:t>
        </w:r>
      </w:ins>
      <w:del w:id="3030" w:author="Tanya Hernández" w:date="2017-05-17T01:33:00Z">
        <w:r w:rsidR="005B2C04" w:rsidRPr="00803B69" w:rsidDel="00262C61">
          <w:delText>XVI</w:delText>
        </w:r>
      </w:del>
      <w:r w:rsidR="004062CC" w:rsidRPr="00904827">
        <w:fldChar w:fldCharType="end"/>
      </w:r>
      <w:r w:rsidR="004062CC">
        <w:t xml:space="preserve"> </w:t>
      </w:r>
      <w:r w:rsidR="004062CC" w:rsidRPr="00314783">
        <w:t>Semáforo de riesgos [44].</w:t>
      </w:r>
      <w:bookmarkEnd w:id="3026"/>
    </w:p>
    <w:p w14:paraId="385F1DBF" w14:textId="377397B9" w:rsidR="00D12457" w:rsidRPr="0034206D" w:rsidRDefault="00D12457" w:rsidP="00D12457">
      <w:pPr>
        <w:spacing w:before="100" w:beforeAutospacing="1" w:after="100" w:afterAutospacing="1"/>
        <w:rPr>
          <w:rFonts w:cs="Times New Roman"/>
          <w:szCs w:val="24"/>
        </w:rPr>
      </w:pPr>
      <w:r>
        <w:rPr>
          <w:rFonts w:cs="Times New Roman"/>
          <w:szCs w:val="24"/>
        </w:rPr>
        <w:t>En parte de las filas los riesgos se ordenan conforme a la probabilidad de ocurrencia y en las columnas se ordenan de acuerdo a su impacto, como resultado podemos ver los riesgos más peligrosos en la parte de rojo, y son los que tendremos que impedir o responder, para disminuir su impacto en el prototipo, mediante los planes de contingencia.</w:t>
      </w:r>
    </w:p>
    <w:p w14:paraId="3405017A" w14:textId="77777777" w:rsidR="00D12457" w:rsidRDefault="00D12457" w:rsidP="00D12457">
      <w:pPr>
        <w:spacing w:before="100" w:beforeAutospacing="1" w:after="100" w:afterAutospacing="1"/>
        <w:rPr>
          <w:rFonts w:cs="Times New Roman"/>
          <w:szCs w:val="24"/>
        </w:rPr>
      </w:pPr>
      <w:r>
        <w:rPr>
          <w:rFonts w:cs="Times New Roman"/>
          <w:szCs w:val="24"/>
        </w:rPr>
        <w:t>Planes de contingencia</w:t>
      </w:r>
    </w:p>
    <w:p w14:paraId="1E8C5745" w14:textId="685159C0" w:rsidR="00D12457" w:rsidRDefault="00D12457" w:rsidP="002A25B1">
      <w:pPr>
        <w:spacing w:before="100" w:beforeAutospacing="1" w:after="100" w:afterAutospacing="1"/>
        <w:rPr>
          <w:rFonts w:cs="Times New Roman"/>
          <w:szCs w:val="24"/>
        </w:rPr>
      </w:pPr>
      <w:r>
        <w:rPr>
          <w:rFonts w:cs="Times New Roman"/>
          <w:szCs w:val="24"/>
        </w:rPr>
        <w:t>En este apartado describiremos los planes de contingencia mediante una hoja de información, para ser tomados en cuenta en caso de que lleguen a ocurrir, y de esta manera eliminar el riesgo o en</w:t>
      </w:r>
      <w:r w:rsidR="002A25B1">
        <w:rPr>
          <w:rFonts w:cs="Times New Roman"/>
          <w:szCs w:val="24"/>
        </w:rPr>
        <w:t xml:space="preserve"> el peor </w:t>
      </w:r>
      <w:r w:rsidR="00BE36BD">
        <w:rPr>
          <w:rFonts w:cs="Times New Roman"/>
          <w:szCs w:val="24"/>
        </w:rPr>
        <w:t>de los casos</w:t>
      </w:r>
      <w:r w:rsidR="002A25B1">
        <w:rPr>
          <w:rFonts w:cs="Times New Roman"/>
          <w:szCs w:val="24"/>
        </w:rPr>
        <w:t xml:space="preserve"> mitigarlo.</w:t>
      </w:r>
    </w:p>
    <w:tbl>
      <w:tblPr>
        <w:tblStyle w:val="Tablaconcuadrculaclara"/>
        <w:tblW w:w="0" w:type="auto"/>
        <w:jc w:val="center"/>
        <w:tblLook w:val="04A0" w:firstRow="1" w:lastRow="0" w:firstColumn="1" w:lastColumn="0" w:noHBand="0" w:noVBand="1"/>
      </w:tblPr>
      <w:tblGrid>
        <w:gridCol w:w="1329"/>
        <w:gridCol w:w="3700"/>
        <w:gridCol w:w="2051"/>
        <w:gridCol w:w="2315"/>
      </w:tblGrid>
      <w:tr w:rsidR="00D12457" w:rsidRPr="00D12457" w14:paraId="2E025EA2" w14:textId="77777777" w:rsidTr="004C5BFA">
        <w:trPr>
          <w:jc w:val="center"/>
        </w:trPr>
        <w:tc>
          <w:tcPr>
            <w:tcW w:w="0" w:type="auto"/>
            <w:gridSpan w:val="4"/>
            <w:hideMark/>
          </w:tcPr>
          <w:p w14:paraId="5417BEDF" w14:textId="77777777" w:rsidR="00D12457" w:rsidRPr="00D12457" w:rsidRDefault="00D12457" w:rsidP="00675684">
            <w:pPr>
              <w:jc w:val="center"/>
              <w:rPr>
                <w:rFonts w:eastAsia="Times New Roman" w:cs="Times New Roman"/>
                <w:sz w:val="20"/>
                <w:szCs w:val="24"/>
                <w:lang w:eastAsia="es-MX"/>
              </w:rPr>
            </w:pPr>
            <w:r w:rsidRPr="00D12457">
              <w:rPr>
                <w:rFonts w:eastAsia="Times New Roman" w:cs="Times New Roman"/>
                <w:color w:val="000000"/>
                <w:sz w:val="20"/>
                <w:szCs w:val="24"/>
                <w:lang w:eastAsia="es-MX"/>
              </w:rPr>
              <w:t>Hoja de información de riesgo</w:t>
            </w:r>
          </w:p>
        </w:tc>
      </w:tr>
      <w:tr w:rsidR="00D12457" w:rsidRPr="00D12457" w14:paraId="08145821" w14:textId="77777777" w:rsidTr="004C5BFA">
        <w:trPr>
          <w:jc w:val="center"/>
        </w:trPr>
        <w:tc>
          <w:tcPr>
            <w:tcW w:w="1376" w:type="dxa"/>
            <w:hideMark/>
          </w:tcPr>
          <w:p w14:paraId="2BF53CBA" w14:textId="77777777" w:rsidR="00D12457" w:rsidRPr="00D12457" w:rsidRDefault="00D12457" w:rsidP="00675684">
            <w:pPr>
              <w:jc w:val="both"/>
              <w:rPr>
                <w:rFonts w:eastAsia="Times New Roman" w:cs="Times New Roman"/>
                <w:sz w:val="20"/>
                <w:szCs w:val="24"/>
                <w:lang w:eastAsia="es-MX"/>
              </w:rPr>
            </w:pPr>
            <w:r w:rsidRPr="00D12457">
              <w:rPr>
                <w:rFonts w:eastAsia="Times New Roman" w:cs="Times New Roman"/>
                <w:color w:val="000000"/>
                <w:sz w:val="20"/>
                <w:szCs w:val="24"/>
                <w:lang w:eastAsia="es-MX"/>
              </w:rPr>
              <w:t xml:space="preserve">ID: </w:t>
            </w:r>
            <w:r w:rsidRPr="00D12457">
              <w:rPr>
                <w:rFonts w:eastAsia="Times New Roman" w:cs="Times New Roman"/>
                <w:b/>
                <w:color w:val="000000"/>
                <w:sz w:val="20"/>
                <w:szCs w:val="24"/>
                <w:lang w:eastAsia="es-MX"/>
              </w:rPr>
              <w:t>R1</w:t>
            </w:r>
          </w:p>
        </w:tc>
        <w:tc>
          <w:tcPr>
            <w:tcW w:w="3819" w:type="dxa"/>
            <w:hideMark/>
          </w:tcPr>
          <w:p w14:paraId="7A27772B" w14:textId="77777777" w:rsidR="00D12457" w:rsidRPr="00D12457" w:rsidRDefault="00D12457" w:rsidP="00675684">
            <w:pPr>
              <w:jc w:val="both"/>
              <w:rPr>
                <w:rFonts w:eastAsia="Times New Roman" w:cs="Times New Roman"/>
                <w:sz w:val="20"/>
                <w:szCs w:val="24"/>
                <w:lang w:eastAsia="es-MX"/>
              </w:rPr>
            </w:pPr>
            <w:r w:rsidRPr="00D12457">
              <w:rPr>
                <w:rFonts w:eastAsia="Times New Roman" w:cs="Times New Roman"/>
                <w:color w:val="000000"/>
                <w:sz w:val="20"/>
                <w:szCs w:val="24"/>
                <w:lang w:eastAsia="es-MX"/>
              </w:rPr>
              <w:t>Fecha: 25/Octubre/2016</w:t>
            </w:r>
          </w:p>
        </w:tc>
        <w:tc>
          <w:tcPr>
            <w:tcW w:w="2093" w:type="dxa"/>
            <w:hideMark/>
          </w:tcPr>
          <w:p w14:paraId="5713B763" w14:textId="77777777" w:rsidR="00D12457" w:rsidRPr="00D12457" w:rsidRDefault="00D12457" w:rsidP="004C5BFA">
            <w:pPr>
              <w:rPr>
                <w:rFonts w:eastAsia="Times New Roman" w:cs="Times New Roman"/>
                <w:sz w:val="20"/>
                <w:szCs w:val="24"/>
                <w:lang w:eastAsia="es-MX"/>
              </w:rPr>
            </w:pPr>
            <w:r w:rsidRPr="00D12457">
              <w:rPr>
                <w:rFonts w:eastAsia="Times New Roman" w:cs="Times New Roman"/>
                <w:color w:val="000000"/>
                <w:sz w:val="20"/>
                <w:szCs w:val="24"/>
                <w:lang w:eastAsia="es-MX"/>
              </w:rPr>
              <w:t>Probabilidad: 20%</w:t>
            </w:r>
          </w:p>
        </w:tc>
        <w:tc>
          <w:tcPr>
            <w:tcW w:w="2392" w:type="dxa"/>
            <w:hideMark/>
          </w:tcPr>
          <w:p w14:paraId="2A6F3A17" w14:textId="77777777" w:rsidR="00D12457" w:rsidRPr="00D12457" w:rsidRDefault="00D12457" w:rsidP="004C5BFA">
            <w:pPr>
              <w:rPr>
                <w:rFonts w:eastAsia="Times New Roman" w:cs="Times New Roman"/>
                <w:sz w:val="20"/>
                <w:szCs w:val="24"/>
                <w:lang w:eastAsia="es-MX"/>
              </w:rPr>
            </w:pPr>
            <w:r w:rsidRPr="00D12457">
              <w:rPr>
                <w:rFonts w:eastAsia="Times New Roman" w:cs="Times New Roman"/>
                <w:color w:val="000000"/>
                <w:sz w:val="20"/>
                <w:szCs w:val="24"/>
                <w:lang w:eastAsia="es-MX"/>
              </w:rPr>
              <w:t>Impacto: Critico</w:t>
            </w:r>
          </w:p>
        </w:tc>
      </w:tr>
      <w:tr w:rsidR="00D12457" w:rsidRPr="00D12457" w14:paraId="583AC227" w14:textId="77777777" w:rsidTr="004C5BFA">
        <w:trPr>
          <w:jc w:val="center"/>
        </w:trPr>
        <w:tc>
          <w:tcPr>
            <w:tcW w:w="0" w:type="auto"/>
            <w:gridSpan w:val="4"/>
            <w:hideMark/>
          </w:tcPr>
          <w:p w14:paraId="1463EAFE" w14:textId="35F7DE1F" w:rsidR="00D12457" w:rsidRPr="004C5BFA" w:rsidRDefault="00D12457" w:rsidP="004C5BFA">
            <w:pPr>
              <w:pStyle w:val="Prrafodelista"/>
              <w:jc w:val="both"/>
              <w:rPr>
                <w:rFonts w:cs="Times New Roman"/>
                <w:sz w:val="20"/>
                <w:szCs w:val="24"/>
              </w:rPr>
            </w:pPr>
            <w:r w:rsidRPr="00D12457">
              <w:rPr>
                <w:rFonts w:eastAsia="Times New Roman" w:cs="Times New Roman"/>
                <w:color w:val="000000"/>
                <w:sz w:val="20"/>
                <w:szCs w:val="24"/>
                <w:lang w:eastAsia="es-MX"/>
              </w:rPr>
              <w:t xml:space="preserve">Descripción: </w:t>
            </w:r>
            <w:r w:rsidRPr="00D12457">
              <w:rPr>
                <w:rFonts w:cs="Times New Roman"/>
                <w:sz w:val="20"/>
                <w:szCs w:val="24"/>
              </w:rPr>
              <w:t>Mala organización con los integrantes del equipo</w:t>
            </w:r>
            <w:r w:rsidR="004C5BFA">
              <w:rPr>
                <w:rFonts w:cs="Times New Roman"/>
                <w:sz w:val="20"/>
                <w:szCs w:val="24"/>
              </w:rPr>
              <w:t>.</w:t>
            </w:r>
          </w:p>
        </w:tc>
      </w:tr>
      <w:tr w:rsidR="00D12457" w:rsidRPr="00D12457" w14:paraId="27B79EBD" w14:textId="77777777" w:rsidTr="004C5BFA">
        <w:trPr>
          <w:jc w:val="center"/>
        </w:trPr>
        <w:tc>
          <w:tcPr>
            <w:tcW w:w="0" w:type="auto"/>
            <w:gridSpan w:val="4"/>
            <w:hideMark/>
          </w:tcPr>
          <w:p w14:paraId="61372EA1" w14:textId="77777777" w:rsidR="00D12457" w:rsidRPr="00D12457" w:rsidRDefault="00D12457" w:rsidP="00675684">
            <w:pPr>
              <w:jc w:val="both"/>
              <w:rPr>
                <w:rFonts w:eastAsia="Times New Roman" w:cs="Times New Roman"/>
                <w:b/>
                <w:color w:val="000000"/>
                <w:sz w:val="20"/>
                <w:szCs w:val="24"/>
                <w:lang w:eastAsia="es-MX"/>
              </w:rPr>
            </w:pPr>
            <w:r w:rsidRPr="00D12457">
              <w:rPr>
                <w:rFonts w:eastAsia="Times New Roman" w:cs="Times New Roman"/>
                <w:b/>
                <w:color w:val="000000"/>
                <w:sz w:val="20"/>
                <w:szCs w:val="24"/>
                <w:lang w:eastAsia="es-MX"/>
              </w:rPr>
              <w:t>Refinamiento/contexto:</w:t>
            </w:r>
          </w:p>
          <w:p w14:paraId="1D04B5E0" w14:textId="77777777" w:rsidR="00D12457" w:rsidRPr="00D12457" w:rsidRDefault="00D12457" w:rsidP="00675684">
            <w:pPr>
              <w:ind w:left="1730" w:hanging="1730"/>
              <w:jc w:val="both"/>
              <w:rPr>
                <w:rFonts w:eastAsia="Times New Roman" w:cs="Times New Roman"/>
                <w:color w:val="000000"/>
                <w:sz w:val="20"/>
                <w:szCs w:val="24"/>
                <w:lang w:eastAsia="es-MX"/>
              </w:rPr>
            </w:pPr>
            <w:r w:rsidRPr="00D12457">
              <w:rPr>
                <w:rFonts w:eastAsia="Times New Roman" w:cs="Times New Roman"/>
                <w:color w:val="000000"/>
                <w:sz w:val="20"/>
                <w:szCs w:val="24"/>
                <w:lang w:eastAsia="es-MX"/>
              </w:rPr>
              <w:t>Subcondición 1: No tener definido los temas que se deben desarrollar.</w:t>
            </w:r>
          </w:p>
          <w:p w14:paraId="58C20E9E" w14:textId="77777777" w:rsidR="00D12457" w:rsidRPr="00D12457" w:rsidRDefault="00D12457" w:rsidP="00675684">
            <w:pPr>
              <w:jc w:val="both"/>
              <w:rPr>
                <w:rFonts w:eastAsia="Times New Roman" w:cs="Times New Roman"/>
                <w:color w:val="000000"/>
                <w:sz w:val="20"/>
                <w:szCs w:val="24"/>
                <w:lang w:eastAsia="es-MX"/>
              </w:rPr>
            </w:pPr>
            <w:r w:rsidRPr="00D12457">
              <w:rPr>
                <w:rFonts w:eastAsia="Times New Roman" w:cs="Times New Roman"/>
                <w:color w:val="000000"/>
                <w:sz w:val="20"/>
                <w:szCs w:val="24"/>
                <w:lang w:eastAsia="es-MX"/>
              </w:rPr>
              <w:t xml:space="preserve">Subcondición 2: Repetición de información entre los integrantes del equipo, llegando a perder el tiempo de desarrollo. </w:t>
            </w:r>
          </w:p>
        </w:tc>
      </w:tr>
      <w:tr w:rsidR="00D12457" w:rsidRPr="00D12457" w14:paraId="26D2F672" w14:textId="77777777" w:rsidTr="004C5BFA">
        <w:trPr>
          <w:trHeight w:val="554"/>
          <w:jc w:val="center"/>
        </w:trPr>
        <w:tc>
          <w:tcPr>
            <w:tcW w:w="0" w:type="auto"/>
            <w:gridSpan w:val="4"/>
            <w:hideMark/>
          </w:tcPr>
          <w:p w14:paraId="4A517C3F" w14:textId="77777777" w:rsidR="00D12457" w:rsidRPr="00D12457" w:rsidRDefault="00D12457" w:rsidP="00675684">
            <w:pPr>
              <w:jc w:val="both"/>
              <w:rPr>
                <w:rFonts w:eastAsia="Times New Roman" w:cs="Times New Roman"/>
                <w:color w:val="000000"/>
                <w:sz w:val="20"/>
                <w:szCs w:val="24"/>
                <w:lang w:eastAsia="es-MX"/>
              </w:rPr>
            </w:pPr>
            <w:r w:rsidRPr="00D12457">
              <w:rPr>
                <w:rFonts w:eastAsia="Times New Roman" w:cs="Times New Roman"/>
                <w:color w:val="000000"/>
                <w:sz w:val="20"/>
                <w:szCs w:val="24"/>
                <w:lang w:eastAsia="es-MX"/>
              </w:rPr>
              <w:t xml:space="preserve">Reducción/supervisión: </w:t>
            </w:r>
          </w:p>
          <w:p w14:paraId="33185095" w14:textId="77777777" w:rsidR="00D12457" w:rsidRPr="00D12457" w:rsidRDefault="00D12457" w:rsidP="00AC1909">
            <w:pPr>
              <w:pStyle w:val="Prrafodelista"/>
              <w:numPr>
                <w:ilvl w:val="0"/>
                <w:numId w:val="46"/>
              </w:numPr>
              <w:jc w:val="both"/>
              <w:rPr>
                <w:rFonts w:eastAsia="Times New Roman" w:cs="Times New Roman"/>
                <w:color w:val="000000"/>
                <w:sz w:val="20"/>
                <w:szCs w:val="24"/>
                <w:lang w:eastAsia="es-MX"/>
              </w:rPr>
            </w:pPr>
            <w:r w:rsidRPr="00D12457">
              <w:rPr>
                <w:rFonts w:eastAsia="Times New Roman" w:cs="Times New Roman"/>
                <w:color w:val="000000"/>
                <w:sz w:val="20"/>
                <w:szCs w:val="24"/>
                <w:lang w:eastAsia="es-MX"/>
              </w:rPr>
              <w:t>Se agendarán juntas semanales que permitan evaluar el avance del prototipo.</w:t>
            </w:r>
          </w:p>
          <w:p w14:paraId="46D839D9" w14:textId="41288F1F" w:rsidR="00D12457" w:rsidRPr="00D12457" w:rsidRDefault="00D12457" w:rsidP="00AC1909">
            <w:pPr>
              <w:pStyle w:val="Prrafodelista"/>
              <w:numPr>
                <w:ilvl w:val="0"/>
                <w:numId w:val="46"/>
              </w:numPr>
              <w:jc w:val="both"/>
              <w:rPr>
                <w:rFonts w:eastAsia="Times New Roman" w:cs="Times New Roman"/>
                <w:sz w:val="20"/>
                <w:szCs w:val="24"/>
                <w:lang w:eastAsia="es-MX"/>
              </w:rPr>
            </w:pPr>
            <w:r w:rsidRPr="00D12457">
              <w:rPr>
                <w:rFonts w:eastAsia="Times New Roman" w:cs="Times New Roman"/>
                <w:color w:val="000000"/>
                <w:sz w:val="20"/>
                <w:szCs w:val="24"/>
                <w:lang w:eastAsia="es-MX"/>
              </w:rPr>
              <w:t xml:space="preserve"> En las juntas se </w:t>
            </w:r>
            <w:r w:rsidR="00BE36BD" w:rsidRPr="00D12457">
              <w:rPr>
                <w:rFonts w:eastAsia="Times New Roman" w:cs="Times New Roman"/>
                <w:color w:val="000000"/>
                <w:sz w:val="20"/>
                <w:szCs w:val="24"/>
                <w:lang w:eastAsia="es-MX"/>
              </w:rPr>
              <w:t>organizará</w:t>
            </w:r>
            <w:r w:rsidRPr="00D12457">
              <w:rPr>
                <w:rFonts w:eastAsia="Times New Roman" w:cs="Times New Roman"/>
                <w:color w:val="000000"/>
                <w:sz w:val="20"/>
                <w:szCs w:val="24"/>
                <w:lang w:eastAsia="es-MX"/>
              </w:rPr>
              <w:t xml:space="preserve"> el trabajo con forme al cronograma.</w:t>
            </w:r>
          </w:p>
          <w:p w14:paraId="70300BE0" w14:textId="77777777" w:rsidR="00D12457" w:rsidRPr="00D12457" w:rsidRDefault="00D12457" w:rsidP="00AC1909">
            <w:pPr>
              <w:pStyle w:val="Prrafodelista"/>
              <w:numPr>
                <w:ilvl w:val="0"/>
                <w:numId w:val="46"/>
              </w:numPr>
              <w:jc w:val="both"/>
              <w:rPr>
                <w:rFonts w:eastAsia="Times New Roman" w:cs="Times New Roman"/>
                <w:sz w:val="20"/>
                <w:szCs w:val="24"/>
                <w:lang w:eastAsia="es-MX"/>
              </w:rPr>
            </w:pPr>
            <w:r w:rsidRPr="00D12457">
              <w:rPr>
                <w:rFonts w:eastAsia="Times New Roman" w:cs="Times New Roman"/>
                <w:color w:val="000000"/>
                <w:sz w:val="20"/>
                <w:szCs w:val="24"/>
                <w:lang w:eastAsia="es-MX"/>
              </w:rPr>
              <w:t xml:space="preserve">Si los procedimientos son de un alto grado de dificultad se atenderá entre el equipo hasta que se resuelva. </w:t>
            </w:r>
          </w:p>
          <w:p w14:paraId="7E448C9A" w14:textId="77777777" w:rsidR="00D12457" w:rsidRPr="00D12457" w:rsidRDefault="00D12457" w:rsidP="00675684">
            <w:pPr>
              <w:ind w:left="313" w:hanging="313"/>
              <w:jc w:val="both"/>
              <w:rPr>
                <w:rFonts w:eastAsia="Times New Roman" w:cs="Times New Roman"/>
                <w:sz w:val="20"/>
                <w:szCs w:val="24"/>
                <w:lang w:eastAsia="es-MX"/>
              </w:rPr>
            </w:pPr>
          </w:p>
        </w:tc>
      </w:tr>
      <w:tr w:rsidR="00D12457" w:rsidRPr="00D12457" w14:paraId="2636C766" w14:textId="77777777" w:rsidTr="004C5BFA">
        <w:trPr>
          <w:trHeight w:val="95"/>
          <w:jc w:val="center"/>
        </w:trPr>
        <w:tc>
          <w:tcPr>
            <w:tcW w:w="0" w:type="auto"/>
            <w:gridSpan w:val="4"/>
            <w:hideMark/>
          </w:tcPr>
          <w:p w14:paraId="064528B1" w14:textId="77777777" w:rsidR="00D12457" w:rsidRPr="00D12457" w:rsidRDefault="00D12457" w:rsidP="00675684">
            <w:pPr>
              <w:keepNext/>
              <w:jc w:val="both"/>
              <w:rPr>
                <w:rFonts w:eastAsia="Times New Roman" w:cs="Times New Roman"/>
                <w:sz w:val="20"/>
                <w:szCs w:val="24"/>
                <w:lang w:eastAsia="es-MX"/>
              </w:rPr>
            </w:pPr>
            <w:r w:rsidRPr="00D12457">
              <w:rPr>
                <w:rFonts w:eastAsia="Times New Roman" w:cs="Times New Roman"/>
                <w:b/>
                <w:color w:val="000000"/>
                <w:sz w:val="20"/>
                <w:szCs w:val="24"/>
                <w:lang w:eastAsia="es-MX"/>
              </w:rPr>
              <w:t>Gestión/Plan de contingencia/acción:</w:t>
            </w:r>
            <w:r w:rsidRPr="00D12457">
              <w:rPr>
                <w:rFonts w:eastAsia="Times New Roman" w:cs="Times New Roman"/>
                <w:color w:val="000000"/>
                <w:sz w:val="20"/>
                <w:szCs w:val="24"/>
                <w:lang w:eastAsia="es-MX"/>
              </w:rPr>
              <w:t xml:space="preserve"> Realizar revisiones semanalmente del avance y actividades pendientes.</w:t>
            </w:r>
          </w:p>
        </w:tc>
      </w:tr>
    </w:tbl>
    <w:p w14:paraId="2511B553" w14:textId="37131619" w:rsidR="004C5BFA" w:rsidRPr="002A25B1" w:rsidRDefault="00BE36BD">
      <w:pPr>
        <w:pStyle w:val="Descripcin"/>
      </w:pPr>
      <w:bookmarkStart w:id="3031" w:name="_Toc482747407"/>
      <w:r w:rsidRPr="00297BF4">
        <w:t>Tabla 2</w:t>
      </w:r>
      <w:r w:rsidR="004062CC" w:rsidRPr="00297BF4">
        <w:t>.</w:t>
      </w:r>
      <w:del w:id="3032" w:author="Tanya Hernández" w:date="2017-05-16T23:36:00Z">
        <w:r w:rsidR="004062CC" w:rsidRPr="00297BF4" w:rsidDel="00297BF4">
          <w:delText xml:space="preserve"> </w:delText>
        </w:r>
      </w:del>
      <w:r w:rsidR="00713A0C">
        <w:fldChar w:fldCharType="begin"/>
      </w:r>
      <w:r w:rsidR="00713A0C">
        <w:instrText xml:space="preserve"> SEQ Tabla_II. \* ROMAN </w:instrText>
      </w:r>
      <w:r w:rsidR="00713A0C">
        <w:fldChar w:fldCharType="separate"/>
      </w:r>
      <w:r w:rsidR="00604603">
        <w:t>XVII</w:t>
      </w:r>
      <w:r w:rsidR="00713A0C">
        <w:fldChar w:fldCharType="end"/>
      </w:r>
      <w:r w:rsidR="004062CC">
        <w:t xml:space="preserve"> </w:t>
      </w:r>
      <w:r w:rsidR="004062CC" w:rsidRPr="00B64C97">
        <w:t xml:space="preserve">Tabla de datos de riesgo </w:t>
      </w:r>
      <w:r w:rsidR="004062CC" w:rsidRPr="00262C61">
        <w:t>1 [44].</w:t>
      </w:r>
      <w:bookmarkEnd w:id="3031"/>
    </w:p>
    <w:tbl>
      <w:tblPr>
        <w:tblStyle w:val="Tablaconcuadrculaclara"/>
        <w:tblW w:w="9688" w:type="dxa"/>
        <w:jc w:val="center"/>
        <w:tblLook w:val="04A0" w:firstRow="1" w:lastRow="0" w:firstColumn="1" w:lastColumn="0" w:noHBand="0" w:noVBand="1"/>
      </w:tblPr>
      <w:tblGrid>
        <w:gridCol w:w="1170"/>
        <w:gridCol w:w="3644"/>
        <w:gridCol w:w="2691"/>
        <w:gridCol w:w="2183"/>
      </w:tblGrid>
      <w:tr w:rsidR="004C5BFA" w:rsidRPr="004C5BFA" w14:paraId="4A7F5A4E" w14:textId="77777777" w:rsidTr="004C5BFA">
        <w:trPr>
          <w:trHeight w:val="205"/>
          <w:jc w:val="center"/>
        </w:trPr>
        <w:tc>
          <w:tcPr>
            <w:tcW w:w="0" w:type="auto"/>
            <w:gridSpan w:val="4"/>
            <w:hideMark/>
          </w:tcPr>
          <w:p w14:paraId="64DB41FC" w14:textId="77777777" w:rsidR="004C5BFA" w:rsidRPr="004C5BFA" w:rsidRDefault="004C5BFA" w:rsidP="004C5BFA">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4C5BFA" w14:paraId="107B0CE1" w14:textId="77777777" w:rsidTr="004C5BFA">
        <w:trPr>
          <w:trHeight w:val="196"/>
          <w:jc w:val="center"/>
        </w:trPr>
        <w:tc>
          <w:tcPr>
            <w:tcW w:w="1186" w:type="dxa"/>
            <w:hideMark/>
          </w:tcPr>
          <w:p w14:paraId="12B8428C"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R2</w:t>
            </w:r>
          </w:p>
        </w:tc>
        <w:tc>
          <w:tcPr>
            <w:tcW w:w="3662" w:type="dxa"/>
            <w:hideMark/>
          </w:tcPr>
          <w:p w14:paraId="41DDB107"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639" w:type="dxa"/>
            <w:hideMark/>
          </w:tcPr>
          <w:p w14:paraId="70DD2DE9"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Probabilidad: 30%</w:t>
            </w:r>
          </w:p>
        </w:tc>
        <w:tc>
          <w:tcPr>
            <w:tcW w:w="2201" w:type="dxa"/>
            <w:hideMark/>
          </w:tcPr>
          <w:p w14:paraId="703731B6"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Impacto: Critico</w:t>
            </w:r>
          </w:p>
        </w:tc>
      </w:tr>
      <w:tr w:rsidR="004C5BFA" w:rsidRPr="004C5BFA" w14:paraId="66E624A7" w14:textId="77777777" w:rsidTr="004C5BFA">
        <w:trPr>
          <w:trHeight w:val="241"/>
          <w:jc w:val="center"/>
        </w:trPr>
        <w:tc>
          <w:tcPr>
            <w:tcW w:w="0" w:type="auto"/>
            <w:gridSpan w:val="4"/>
            <w:hideMark/>
          </w:tcPr>
          <w:p w14:paraId="1C438F88" w14:textId="3C4E7D0A" w:rsidR="004C5BFA" w:rsidRPr="004C5BFA" w:rsidRDefault="004C5BFA" w:rsidP="004C5BFA">
            <w:pPr>
              <w:pStyle w:val="Prrafodelista"/>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 xml:space="preserve">Descripción: </w:t>
            </w:r>
            <w:r w:rsidRPr="004C5BFA">
              <w:rPr>
                <w:rFonts w:cs="Times New Roman"/>
                <w:sz w:val="20"/>
                <w:szCs w:val="24"/>
              </w:rPr>
              <w:t>El usuario no está capacitado para utilizar el producto</w:t>
            </w:r>
            <w:r w:rsidRPr="004C5BFA">
              <w:rPr>
                <w:rFonts w:eastAsia="Times New Roman" w:cs="Times New Roman"/>
                <w:color w:val="000000"/>
                <w:sz w:val="20"/>
                <w:szCs w:val="24"/>
                <w:lang w:eastAsia="es-MX"/>
              </w:rPr>
              <w:t>.</w:t>
            </w:r>
          </w:p>
        </w:tc>
      </w:tr>
      <w:tr w:rsidR="004C5BFA" w:rsidRPr="004C5BFA" w14:paraId="3DCFB9E7" w14:textId="77777777" w:rsidTr="004C5BFA">
        <w:trPr>
          <w:trHeight w:val="608"/>
          <w:jc w:val="center"/>
        </w:trPr>
        <w:tc>
          <w:tcPr>
            <w:tcW w:w="0" w:type="auto"/>
            <w:gridSpan w:val="4"/>
            <w:hideMark/>
          </w:tcPr>
          <w:p w14:paraId="2619091D"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Refinamiento/contexto:</w:t>
            </w:r>
          </w:p>
          <w:p w14:paraId="297F6D56" w14:textId="77777777" w:rsidR="004C5BFA" w:rsidRPr="004C5BFA" w:rsidRDefault="004C5BFA" w:rsidP="00675684">
            <w:pPr>
              <w:ind w:left="1730" w:hanging="1730"/>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1: No se tiene información sobre el prototipo.</w:t>
            </w:r>
          </w:p>
          <w:p w14:paraId="189240E1"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2: Se desconoce cómo utilizar el prototipo</w:t>
            </w:r>
          </w:p>
        </w:tc>
      </w:tr>
      <w:tr w:rsidR="004C5BFA" w:rsidRPr="004C5BFA" w14:paraId="62471BEC" w14:textId="77777777" w:rsidTr="004C5BFA">
        <w:trPr>
          <w:trHeight w:val="489"/>
          <w:jc w:val="center"/>
        </w:trPr>
        <w:tc>
          <w:tcPr>
            <w:tcW w:w="0" w:type="auto"/>
            <w:gridSpan w:val="4"/>
            <w:hideMark/>
          </w:tcPr>
          <w:p w14:paraId="651B954D" w14:textId="77777777" w:rsidR="004C5BFA" w:rsidRPr="004C5BFA" w:rsidRDefault="004C5BFA" w:rsidP="00675684">
            <w:pPr>
              <w:jc w:val="both"/>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lastRenderedPageBreak/>
              <w:t xml:space="preserve">Reducción/supervisión: </w:t>
            </w:r>
          </w:p>
          <w:p w14:paraId="6E3BA8A0" w14:textId="77777777" w:rsidR="004C5BFA" w:rsidRPr="004C5BFA" w:rsidRDefault="004C5BFA" w:rsidP="00AC1909">
            <w:pPr>
              <w:pStyle w:val="Prrafodelista"/>
              <w:numPr>
                <w:ilvl w:val="0"/>
                <w:numId w:val="47"/>
              </w:numPr>
              <w:jc w:val="both"/>
              <w:rPr>
                <w:rFonts w:eastAsia="Times New Roman" w:cs="Times New Roman"/>
                <w:sz w:val="20"/>
                <w:szCs w:val="24"/>
                <w:lang w:eastAsia="es-MX"/>
              </w:rPr>
            </w:pPr>
            <w:r w:rsidRPr="004C5BFA">
              <w:rPr>
                <w:rFonts w:eastAsia="Times New Roman" w:cs="Times New Roman"/>
                <w:color w:val="000000"/>
                <w:sz w:val="20"/>
                <w:szCs w:val="24"/>
                <w:lang w:eastAsia="es-MX"/>
              </w:rPr>
              <w:t>Se realizara detalladamente un manual de usuario con el fin de explicar el funcionamiento del prototipo.</w:t>
            </w:r>
          </w:p>
          <w:p w14:paraId="01C0F36C" w14:textId="77777777" w:rsidR="004C5BFA" w:rsidRPr="004C5BFA" w:rsidRDefault="004C5BFA" w:rsidP="00AC1909">
            <w:pPr>
              <w:pStyle w:val="Prrafodelista"/>
              <w:numPr>
                <w:ilvl w:val="0"/>
                <w:numId w:val="47"/>
              </w:numPr>
              <w:jc w:val="both"/>
              <w:rPr>
                <w:rFonts w:eastAsia="Times New Roman" w:cs="Times New Roman"/>
                <w:sz w:val="20"/>
                <w:szCs w:val="24"/>
                <w:lang w:eastAsia="es-MX"/>
              </w:rPr>
            </w:pPr>
            <w:r w:rsidRPr="004C5BFA">
              <w:rPr>
                <w:rFonts w:eastAsia="Times New Roman" w:cs="Times New Roman"/>
                <w:color w:val="000000"/>
                <w:sz w:val="20"/>
                <w:szCs w:val="24"/>
                <w:lang w:eastAsia="es-MX"/>
              </w:rPr>
              <w:t>En el manual también indicara los límites del prototipo, y los alcances que este puede tener.</w:t>
            </w:r>
          </w:p>
        </w:tc>
      </w:tr>
      <w:tr w:rsidR="004C5BFA" w:rsidRPr="004C5BFA" w14:paraId="73ADA5E4" w14:textId="77777777" w:rsidTr="004C5BFA">
        <w:trPr>
          <w:trHeight w:val="83"/>
          <w:jc w:val="center"/>
        </w:trPr>
        <w:tc>
          <w:tcPr>
            <w:tcW w:w="0" w:type="auto"/>
            <w:gridSpan w:val="4"/>
            <w:hideMark/>
          </w:tcPr>
          <w:p w14:paraId="5D071496" w14:textId="0AE1D581" w:rsidR="004C5BFA" w:rsidRPr="004C5BFA" w:rsidRDefault="004C5BFA" w:rsidP="00675684">
            <w:pPr>
              <w:keepNext/>
              <w:jc w:val="both"/>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xml:space="preserve"> Se </w:t>
            </w:r>
            <w:r w:rsidR="00BE36BD" w:rsidRPr="004C5BFA">
              <w:rPr>
                <w:rFonts w:eastAsia="Times New Roman" w:cs="Times New Roman"/>
                <w:color w:val="000000"/>
                <w:sz w:val="20"/>
                <w:szCs w:val="24"/>
                <w:lang w:eastAsia="es-MX"/>
              </w:rPr>
              <w:t>realizarán</w:t>
            </w:r>
            <w:r w:rsidRPr="004C5BFA">
              <w:rPr>
                <w:rFonts w:eastAsia="Times New Roman" w:cs="Times New Roman"/>
                <w:color w:val="000000"/>
                <w:sz w:val="20"/>
                <w:szCs w:val="24"/>
                <w:lang w:eastAsia="es-MX"/>
              </w:rPr>
              <w:t xml:space="preserve"> manuales o guías de usuario enfocadas al usuario final, explicando el funcionamiento y alcances del prototipo.</w:t>
            </w:r>
          </w:p>
        </w:tc>
      </w:tr>
    </w:tbl>
    <w:p w14:paraId="7D412102" w14:textId="1CAB6B14" w:rsidR="004C5BFA" w:rsidRDefault="00BE36BD">
      <w:pPr>
        <w:pStyle w:val="Descripcin"/>
      </w:pPr>
      <w:bookmarkStart w:id="3033" w:name="_Toc482747408"/>
      <w:r w:rsidRPr="00297BF4">
        <w:t>Tabla 2</w:t>
      </w:r>
      <w:r w:rsidR="00B777A8" w:rsidRPr="00297BF4">
        <w:t>.</w:t>
      </w:r>
      <w:del w:id="3034" w:author="Tanya Hernández" w:date="2017-05-16T23:36:00Z">
        <w:r w:rsidR="004062CC" w:rsidRPr="00297BF4" w:rsidDel="00297BF4">
          <w:delText xml:space="preserve"> </w:delText>
        </w:r>
      </w:del>
      <w:r w:rsidR="00713A0C">
        <w:fldChar w:fldCharType="begin"/>
      </w:r>
      <w:r w:rsidR="00713A0C">
        <w:instrText xml:space="preserve"> SEQ Tabla_II. \* ROMAN </w:instrText>
      </w:r>
      <w:r w:rsidR="00713A0C">
        <w:fldChar w:fldCharType="separate"/>
      </w:r>
      <w:r w:rsidR="00604603">
        <w:t>XVIII</w:t>
      </w:r>
      <w:r w:rsidR="00713A0C">
        <w:fldChar w:fldCharType="end"/>
      </w:r>
      <w:r w:rsidR="004062CC">
        <w:t xml:space="preserve"> </w:t>
      </w:r>
      <w:r w:rsidR="004062CC" w:rsidRPr="00435447">
        <w:t xml:space="preserve">Tabla de datos de riesgo </w:t>
      </w:r>
      <w:r w:rsidR="004062CC" w:rsidRPr="00262C61">
        <w:t>2 [44].</w:t>
      </w:r>
      <w:bookmarkEnd w:id="3033"/>
    </w:p>
    <w:tbl>
      <w:tblPr>
        <w:tblStyle w:val="Tablaconcuadrculaclara"/>
        <w:tblW w:w="9675" w:type="dxa"/>
        <w:jc w:val="center"/>
        <w:tblLook w:val="04A0" w:firstRow="1" w:lastRow="0" w:firstColumn="1" w:lastColumn="0" w:noHBand="0" w:noVBand="1"/>
      </w:tblPr>
      <w:tblGrid>
        <w:gridCol w:w="1254"/>
        <w:gridCol w:w="3725"/>
        <w:gridCol w:w="2422"/>
        <w:gridCol w:w="2274"/>
      </w:tblGrid>
      <w:tr w:rsidR="004C5BFA" w:rsidRPr="004C5BFA" w14:paraId="0154184C" w14:textId="77777777" w:rsidTr="004C5BFA">
        <w:trPr>
          <w:trHeight w:val="235"/>
          <w:jc w:val="center"/>
        </w:trPr>
        <w:tc>
          <w:tcPr>
            <w:tcW w:w="0" w:type="auto"/>
            <w:gridSpan w:val="4"/>
            <w:hideMark/>
          </w:tcPr>
          <w:p w14:paraId="0FE28D51" w14:textId="77777777" w:rsidR="004C5BFA" w:rsidRPr="004C5BFA" w:rsidRDefault="004C5BFA" w:rsidP="00675684">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4C5BFA" w14:paraId="15D415A3" w14:textId="77777777" w:rsidTr="004C5BFA">
        <w:trPr>
          <w:trHeight w:val="225"/>
          <w:jc w:val="center"/>
        </w:trPr>
        <w:tc>
          <w:tcPr>
            <w:tcW w:w="1263" w:type="dxa"/>
            <w:hideMark/>
          </w:tcPr>
          <w:p w14:paraId="1234D41C"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R3</w:t>
            </w:r>
          </w:p>
        </w:tc>
        <w:tc>
          <w:tcPr>
            <w:tcW w:w="3734" w:type="dxa"/>
            <w:hideMark/>
          </w:tcPr>
          <w:p w14:paraId="0FB9E801"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394" w:type="dxa"/>
            <w:hideMark/>
          </w:tcPr>
          <w:p w14:paraId="6A062552"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Probabilidad: 10%</w:t>
            </w:r>
          </w:p>
        </w:tc>
        <w:tc>
          <w:tcPr>
            <w:tcW w:w="2284" w:type="dxa"/>
            <w:hideMark/>
          </w:tcPr>
          <w:p w14:paraId="08D2B0C4"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Impacto: Critico</w:t>
            </w:r>
          </w:p>
        </w:tc>
      </w:tr>
      <w:tr w:rsidR="004C5BFA" w:rsidRPr="004C5BFA" w14:paraId="60ADC3D4" w14:textId="77777777" w:rsidTr="004C5BFA">
        <w:trPr>
          <w:trHeight w:val="235"/>
          <w:jc w:val="center"/>
        </w:trPr>
        <w:tc>
          <w:tcPr>
            <w:tcW w:w="0" w:type="auto"/>
            <w:gridSpan w:val="4"/>
            <w:hideMark/>
          </w:tcPr>
          <w:p w14:paraId="044EDE2B"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Descripción: </w:t>
            </w:r>
            <w:r w:rsidRPr="004C5BFA">
              <w:rPr>
                <w:rFonts w:cs="Times New Roman"/>
                <w:sz w:val="20"/>
                <w:szCs w:val="24"/>
              </w:rPr>
              <w:t>Un integrante del equipo sufra alguna enfermedad grave</w:t>
            </w:r>
            <w:r w:rsidRPr="004C5BFA">
              <w:rPr>
                <w:rFonts w:eastAsia="Times New Roman" w:cs="Times New Roman"/>
                <w:color w:val="000000"/>
                <w:sz w:val="20"/>
                <w:szCs w:val="24"/>
                <w:lang w:eastAsia="es-MX"/>
              </w:rPr>
              <w:t>.</w:t>
            </w:r>
          </w:p>
        </w:tc>
      </w:tr>
      <w:tr w:rsidR="004C5BFA" w:rsidRPr="004C5BFA" w14:paraId="3F9C9251" w14:textId="77777777" w:rsidTr="004C5BFA">
        <w:trPr>
          <w:trHeight w:val="697"/>
          <w:jc w:val="center"/>
        </w:trPr>
        <w:tc>
          <w:tcPr>
            <w:tcW w:w="0" w:type="auto"/>
            <w:gridSpan w:val="4"/>
            <w:hideMark/>
          </w:tcPr>
          <w:p w14:paraId="053E7C4D" w14:textId="77777777" w:rsidR="004C5BFA" w:rsidRPr="004C5BFA" w:rsidRDefault="004C5BFA" w:rsidP="00675684">
            <w:pPr>
              <w:jc w:val="both"/>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t>Refinamiento/contexto:</w:t>
            </w:r>
          </w:p>
          <w:p w14:paraId="4933591C" w14:textId="77777777" w:rsidR="004C5BFA" w:rsidRPr="004C5BFA" w:rsidRDefault="004C5BFA" w:rsidP="00675684">
            <w:pPr>
              <w:ind w:left="1730" w:hanging="1730"/>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1: Un integrante del equipo llegue a enfermarse por motivos del entorno.</w:t>
            </w:r>
          </w:p>
          <w:p w14:paraId="51EE576B"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2: Un integrante se enferme por motivos de estrés o cualquier motivo.</w:t>
            </w:r>
          </w:p>
        </w:tc>
      </w:tr>
      <w:tr w:rsidR="004C5BFA" w:rsidRPr="004C5BFA" w14:paraId="463284C2" w14:textId="77777777" w:rsidTr="004C5BFA">
        <w:trPr>
          <w:trHeight w:val="560"/>
          <w:jc w:val="center"/>
        </w:trPr>
        <w:tc>
          <w:tcPr>
            <w:tcW w:w="0" w:type="auto"/>
            <w:gridSpan w:val="4"/>
            <w:hideMark/>
          </w:tcPr>
          <w:p w14:paraId="74A5FD39"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 xml:space="preserve">Reducción/supervisión: </w:t>
            </w:r>
          </w:p>
          <w:p w14:paraId="1EF05EB5" w14:textId="2805BE94" w:rsidR="004C5BFA" w:rsidRPr="004C5BFA" w:rsidRDefault="004C5BFA" w:rsidP="00AC1909">
            <w:pPr>
              <w:pStyle w:val="Prrafodelista"/>
              <w:numPr>
                <w:ilvl w:val="0"/>
                <w:numId w:val="48"/>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analizará</w:t>
            </w:r>
            <w:r w:rsidRPr="004C5BFA">
              <w:rPr>
                <w:rFonts w:eastAsia="Times New Roman" w:cs="Times New Roman"/>
                <w:color w:val="000000"/>
                <w:sz w:val="20"/>
                <w:szCs w:val="24"/>
                <w:lang w:eastAsia="es-MX"/>
              </w:rPr>
              <w:t xml:space="preserve"> el avance del trabajo y los pendientes. </w:t>
            </w:r>
          </w:p>
          <w:p w14:paraId="066E07EB" w14:textId="6CD2E822" w:rsidR="004C5BFA" w:rsidRPr="004C5BFA" w:rsidRDefault="004C5BFA" w:rsidP="00AC1909">
            <w:pPr>
              <w:pStyle w:val="Prrafodelista"/>
              <w:numPr>
                <w:ilvl w:val="0"/>
                <w:numId w:val="48"/>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reasignarán</w:t>
            </w:r>
            <w:r w:rsidRPr="004C5BFA">
              <w:rPr>
                <w:rFonts w:eastAsia="Times New Roman" w:cs="Times New Roman"/>
                <w:color w:val="000000"/>
                <w:sz w:val="20"/>
                <w:szCs w:val="24"/>
                <w:lang w:eastAsia="es-MX"/>
              </w:rPr>
              <w:t xml:space="preserve"> las tareas que estén pendientes entre los integrantes restantes, con el fin de terminar en tiempo y forma.</w:t>
            </w:r>
          </w:p>
        </w:tc>
      </w:tr>
      <w:tr w:rsidR="004C5BFA" w:rsidRPr="004C5BFA" w14:paraId="1717997F" w14:textId="77777777" w:rsidTr="004C5BFA">
        <w:trPr>
          <w:trHeight w:val="95"/>
          <w:jc w:val="center"/>
        </w:trPr>
        <w:tc>
          <w:tcPr>
            <w:tcW w:w="0" w:type="auto"/>
            <w:gridSpan w:val="4"/>
            <w:hideMark/>
          </w:tcPr>
          <w:p w14:paraId="1B1BDDC5" w14:textId="77777777" w:rsidR="004C5BFA" w:rsidRPr="004C5BFA" w:rsidRDefault="004C5BFA" w:rsidP="00675684">
            <w:pPr>
              <w:keepNext/>
              <w:jc w:val="both"/>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Se dividirá las actividades restantes entre los integrantes actuales del equipo. .</w:t>
            </w:r>
          </w:p>
        </w:tc>
      </w:tr>
    </w:tbl>
    <w:p w14:paraId="4EF8B927" w14:textId="7952B9CD" w:rsidR="002A25B1" w:rsidRPr="008F408B" w:rsidRDefault="00BE36BD">
      <w:pPr>
        <w:pStyle w:val="Descripcin"/>
      </w:pPr>
      <w:bookmarkStart w:id="3035" w:name="_Toc482747409"/>
      <w:r w:rsidRPr="00297BF4">
        <w:t>Tabla 2</w:t>
      </w:r>
      <w:r w:rsidR="004062CC" w:rsidRPr="00297BF4">
        <w:t>.</w:t>
      </w:r>
      <w:del w:id="3036" w:author="Tanya Hernández" w:date="2017-05-16T23:36:00Z">
        <w:r w:rsidR="004062CC" w:rsidRPr="00297BF4" w:rsidDel="00297BF4">
          <w:delText xml:space="preserve"> </w:delText>
        </w:r>
      </w:del>
      <w:r w:rsidR="00713A0C">
        <w:fldChar w:fldCharType="begin"/>
      </w:r>
      <w:r w:rsidR="00713A0C">
        <w:instrText xml:space="preserve"> SEQ Tabla_II. \* ROMAN </w:instrText>
      </w:r>
      <w:r w:rsidR="00713A0C">
        <w:fldChar w:fldCharType="separate"/>
      </w:r>
      <w:r w:rsidR="00604603">
        <w:t>XIX</w:t>
      </w:r>
      <w:r w:rsidR="00713A0C">
        <w:fldChar w:fldCharType="end"/>
      </w:r>
      <w:r w:rsidR="004062CC">
        <w:t xml:space="preserve"> </w:t>
      </w:r>
      <w:r w:rsidR="004062CC" w:rsidRPr="00A042E8">
        <w:t xml:space="preserve">Tabla de datos de riesgo </w:t>
      </w:r>
      <w:r w:rsidR="004062CC" w:rsidRPr="00262C61">
        <w:t>3 [44].</w:t>
      </w:r>
      <w:bookmarkEnd w:id="3035"/>
    </w:p>
    <w:tbl>
      <w:tblPr>
        <w:tblStyle w:val="Tablaconcuadrculaclara"/>
        <w:tblW w:w="9678" w:type="dxa"/>
        <w:jc w:val="center"/>
        <w:tblLook w:val="04A0" w:firstRow="1" w:lastRow="0" w:firstColumn="1" w:lastColumn="0" w:noHBand="0" w:noVBand="1"/>
      </w:tblPr>
      <w:tblGrid>
        <w:gridCol w:w="1165"/>
        <w:gridCol w:w="3626"/>
        <w:gridCol w:w="2678"/>
        <w:gridCol w:w="2209"/>
      </w:tblGrid>
      <w:tr w:rsidR="004C5BFA" w:rsidRPr="004C5BFA" w14:paraId="5A469A77" w14:textId="77777777" w:rsidTr="004C5BFA">
        <w:trPr>
          <w:trHeight w:val="217"/>
          <w:jc w:val="center"/>
        </w:trPr>
        <w:tc>
          <w:tcPr>
            <w:tcW w:w="0" w:type="auto"/>
            <w:gridSpan w:val="4"/>
            <w:hideMark/>
          </w:tcPr>
          <w:p w14:paraId="3AFEC133" w14:textId="77777777" w:rsidR="004C5BFA" w:rsidRPr="004C5BFA" w:rsidRDefault="004C5BFA" w:rsidP="00675684">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4C5BFA" w14:paraId="5DEBB026" w14:textId="77777777" w:rsidTr="004C5BFA">
        <w:trPr>
          <w:trHeight w:val="208"/>
          <w:jc w:val="center"/>
        </w:trPr>
        <w:tc>
          <w:tcPr>
            <w:tcW w:w="1183" w:type="dxa"/>
            <w:hideMark/>
          </w:tcPr>
          <w:p w14:paraId="61A0B85F"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R4</w:t>
            </w:r>
          </w:p>
        </w:tc>
        <w:tc>
          <w:tcPr>
            <w:tcW w:w="3647" w:type="dxa"/>
            <w:hideMark/>
          </w:tcPr>
          <w:p w14:paraId="6DCDF8FD"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622" w:type="dxa"/>
            <w:hideMark/>
          </w:tcPr>
          <w:p w14:paraId="11D5F202"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Probabilidad: 50%</w:t>
            </w:r>
          </w:p>
        </w:tc>
        <w:tc>
          <w:tcPr>
            <w:tcW w:w="2226" w:type="dxa"/>
            <w:hideMark/>
          </w:tcPr>
          <w:p w14:paraId="57B1E003"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Impacto: Marginal</w:t>
            </w:r>
          </w:p>
        </w:tc>
      </w:tr>
      <w:tr w:rsidR="004C5BFA" w:rsidRPr="004C5BFA" w14:paraId="43F0D30A" w14:textId="77777777" w:rsidTr="004C5BFA">
        <w:trPr>
          <w:trHeight w:val="217"/>
          <w:jc w:val="center"/>
        </w:trPr>
        <w:tc>
          <w:tcPr>
            <w:tcW w:w="0" w:type="auto"/>
            <w:gridSpan w:val="4"/>
            <w:hideMark/>
          </w:tcPr>
          <w:p w14:paraId="35D19293"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 xml:space="preserve">Descripción: </w:t>
            </w:r>
            <w:r w:rsidRPr="004C5BFA">
              <w:rPr>
                <w:rFonts w:cs="Times New Roman"/>
                <w:sz w:val="20"/>
                <w:szCs w:val="24"/>
              </w:rPr>
              <w:t>Los sensores no se encuentren en óptimas condiciones a la hora de las pruebas</w:t>
            </w:r>
          </w:p>
        </w:tc>
      </w:tr>
      <w:tr w:rsidR="004C5BFA" w:rsidRPr="004C5BFA" w14:paraId="007A9222" w14:textId="77777777" w:rsidTr="004C5BFA">
        <w:trPr>
          <w:trHeight w:val="644"/>
          <w:jc w:val="center"/>
        </w:trPr>
        <w:tc>
          <w:tcPr>
            <w:tcW w:w="0" w:type="auto"/>
            <w:gridSpan w:val="4"/>
            <w:hideMark/>
          </w:tcPr>
          <w:p w14:paraId="08DD04F9" w14:textId="77777777" w:rsidR="004C5BFA" w:rsidRPr="004C5BFA" w:rsidRDefault="004C5BFA" w:rsidP="004C5BFA">
            <w:pPr>
              <w:rPr>
                <w:rFonts w:eastAsia="Times New Roman" w:cs="Times New Roman"/>
                <w:sz w:val="20"/>
                <w:szCs w:val="24"/>
                <w:lang w:eastAsia="es-MX"/>
              </w:rPr>
            </w:pPr>
            <w:r w:rsidRPr="004C5BFA">
              <w:rPr>
                <w:rFonts w:eastAsia="Times New Roman" w:cs="Times New Roman"/>
                <w:color w:val="000000"/>
                <w:sz w:val="20"/>
                <w:szCs w:val="24"/>
                <w:lang w:eastAsia="es-MX"/>
              </w:rPr>
              <w:t>Refinamiento/contexto:</w:t>
            </w:r>
          </w:p>
          <w:p w14:paraId="22146BDF" w14:textId="77777777" w:rsidR="004C5BFA" w:rsidRPr="004C5BFA" w:rsidRDefault="004C5BFA" w:rsidP="004C5BFA">
            <w:pPr>
              <w:ind w:left="1730" w:hanging="1730"/>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1: Se presenta un corto circuito y se arruinan los sensores.</w:t>
            </w:r>
          </w:p>
          <w:p w14:paraId="047B1252" w14:textId="2CD01F56" w:rsidR="004C5BFA" w:rsidRPr="004C5BFA" w:rsidRDefault="004C5BFA" w:rsidP="004C5BFA">
            <w:pPr>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2: Se utilizan de manera incorrecta los sensores, llegando a confundir los pines.</w:t>
            </w:r>
          </w:p>
        </w:tc>
      </w:tr>
      <w:tr w:rsidR="004C5BFA" w:rsidRPr="004C5BFA" w14:paraId="56A0B78E" w14:textId="77777777" w:rsidTr="004C5BFA">
        <w:trPr>
          <w:trHeight w:val="516"/>
          <w:jc w:val="center"/>
        </w:trPr>
        <w:tc>
          <w:tcPr>
            <w:tcW w:w="0" w:type="auto"/>
            <w:gridSpan w:val="4"/>
            <w:hideMark/>
          </w:tcPr>
          <w:p w14:paraId="7944DA9F" w14:textId="28863500" w:rsidR="004C5BFA" w:rsidRPr="004C5BFA" w:rsidRDefault="004C5BFA" w:rsidP="004C5BFA">
            <w:pPr>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t>Reducción/supervisión:</w:t>
            </w:r>
          </w:p>
          <w:p w14:paraId="6183EF69" w14:textId="19B678ED" w:rsidR="004C5BFA" w:rsidRPr="004C5BFA" w:rsidRDefault="004C5BFA" w:rsidP="00AC1909">
            <w:pPr>
              <w:pStyle w:val="Prrafodelista"/>
              <w:numPr>
                <w:ilvl w:val="0"/>
                <w:numId w:val="49"/>
              </w:numPr>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comprarán</w:t>
            </w:r>
            <w:r w:rsidRPr="004C5BFA">
              <w:rPr>
                <w:rFonts w:eastAsia="Times New Roman" w:cs="Times New Roman"/>
                <w:color w:val="000000"/>
                <w:sz w:val="20"/>
                <w:szCs w:val="24"/>
                <w:lang w:eastAsia="es-MX"/>
              </w:rPr>
              <w:t xml:space="preserve"> repuestos de los sensores con el fin de tener un extra por si lleva a arruinarse alguno.</w:t>
            </w:r>
          </w:p>
          <w:p w14:paraId="1D8478DF" w14:textId="1B2A8FFE" w:rsidR="004C5BFA" w:rsidRPr="004C5BFA" w:rsidRDefault="004C5BFA" w:rsidP="00AC1909">
            <w:pPr>
              <w:pStyle w:val="Prrafodelista"/>
              <w:numPr>
                <w:ilvl w:val="0"/>
                <w:numId w:val="49"/>
              </w:numPr>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analizará</w:t>
            </w:r>
            <w:r w:rsidRPr="004C5BFA">
              <w:rPr>
                <w:rFonts w:eastAsia="Times New Roman" w:cs="Times New Roman"/>
                <w:color w:val="000000"/>
                <w:sz w:val="20"/>
                <w:szCs w:val="24"/>
                <w:lang w:eastAsia="es-MX"/>
              </w:rPr>
              <w:t xml:space="preserve"> el manual entre los integrantes del equipo, con el fin de tener más percepción de los errores y unificar el conocimiento entre el equipo</w:t>
            </w:r>
          </w:p>
          <w:p w14:paraId="7E1DC1CC" w14:textId="3FAC0AF4" w:rsidR="004C5BFA" w:rsidRPr="004C5BFA" w:rsidRDefault="004C5BFA" w:rsidP="00AC1909">
            <w:pPr>
              <w:pStyle w:val="Prrafodelista"/>
              <w:numPr>
                <w:ilvl w:val="0"/>
                <w:numId w:val="49"/>
              </w:numPr>
              <w:rPr>
                <w:rFonts w:eastAsia="Times New Roman" w:cs="Times New Roman"/>
                <w:sz w:val="20"/>
                <w:szCs w:val="24"/>
                <w:lang w:eastAsia="es-MX"/>
              </w:rPr>
            </w:pPr>
            <w:r w:rsidRPr="004C5BFA">
              <w:rPr>
                <w:rFonts w:eastAsia="Times New Roman" w:cs="Times New Roman"/>
                <w:color w:val="000000"/>
                <w:sz w:val="20"/>
                <w:szCs w:val="24"/>
                <w:lang w:eastAsia="es-MX"/>
              </w:rPr>
              <w:t>Cuando se realicen pruebas se comprobará si la conexión es la correcta</w:t>
            </w:r>
          </w:p>
        </w:tc>
      </w:tr>
      <w:tr w:rsidR="004C5BFA" w:rsidRPr="004C5BFA" w14:paraId="3A60A288" w14:textId="77777777" w:rsidTr="004C5BFA">
        <w:trPr>
          <w:trHeight w:val="88"/>
          <w:jc w:val="center"/>
        </w:trPr>
        <w:tc>
          <w:tcPr>
            <w:tcW w:w="0" w:type="auto"/>
            <w:gridSpan w:val="4"/>
            <w:hideMark/>
          </w:tcPr>
          <w:p w14:paraId="6EAE9395" w14:textId="7B3D238F" w:rsidR="004C5BFA" w:rsidRPr="004C5BFA" w:rsidRDefault="004C5BFA" w:rsidP="004C5BFA">
            <w:pPr>
              <w:keepNext/>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xml:space="preserve">: </w:t>
            </w:r>
            <w:r w:rsidRPr="004C5BFA">
              <w:rPr>
                <w:rFonts w:cs="Times New Roman"/>
                <w:sz w:val="20"/>
                <w:szCs w:val="24"/>
              </w:rPr>
              <w:t xml:space="preserve">Se </w:t>
            </w:r>
            <w:r w:rsidR="00BE36BD" w:rsidRPr="004C5BFA">
              <w:rPr>
                <w:rFonts w:cs="Times New Roman"/>
                <w:sz w:val="20"/>
                <w:szCs w:val="24"/>
              </w:rPr>
              <w:t>realizarán</w:t>
            </w:r>
            <w:r w:rsidRPr="004C5BFA">
              <w:rPr>
                <w:rFonts w:cs="Times New Roman"/>
                <w:sz w:val="20"/>
                <w:szCs w:val="24"/>
              </w:rPr>
              <w:t xml:space="preserve"> pruebas mínimas antes de realizar las pruebas finales, se tendrán repuesto en el caso de que sea necesario cambiarlos</w:t>
            </w:r>
            <w:r w:rsidRPr="004C5BFA">
              <w:rPr>
                <w:rFonts w:eastAsia="Times New Roman" w:cs="Times New Roman"/>
                <w:color w:val="000000"/>
                <w:sz w:val="20"/>
                <w:szCs w:val="24"/>
                <w:lang w:eastAsia="es-MX"/>
              </w:rPr>
              <w:t>.</w:t>
            </w:r>
          </w:p>
        </w:tc>
      </w:tr>
    </w:tbl>
    <w:p w14:paraId="54B18E64" w14:textId="173FA79B" w:rsidR="004C5BFA" w:rsidRPr="002A25B1" w:rsidRDefault="00BE36BD">
      <w:pPr>
        <w:pStyle w:val="Descripcin"/>
      </w:pPr>
      <w:bookmarkStart w:id="3037" w:name="_Toc482747410"/>
      <w:r w:rsidRPr="00297BF4">
        <w:t>Tabla 2</w:t>
      </w:r>
      <w:r w:rsidR="004062CC" w:rsidRPr="00297BF4">
        <w:t>.</w:t>
      </w:r>
      <w:del w:id="3038" w:author="Tanya Hernández" w:date="2017-05-16T23:36:00Z">
        <w:r w:rsidR="004062CC" w:rsidRPr="00297BF4" w:rsidDel="00297BF4">
          <w:delText xml:space="preserve"> </w:delText>
        </w:r>
      </w:del>
      <w:r w:rsidR="00713A0C">
        <w:fldChar w:fldCharType="begin"/>
      </w:r>
      <w:r w:rsidR="00713A0C">
        <w:instrText xml:space="preserve"> SEQ Tabla_II. \* ROMAN </w:instrText>
      </w:r>
      <w:r w:rsidR="00713A0C">
        <w:fldChar w:fldCharType="separate"/>
      </w:r>
      <w:r w:rsidR="00604603">
        <w:t>XX</w:t>
      </w:r>
      <w:r w:rsidR="00713A0C">
        <w:fldChar w:fldCharType="end"/>
      </w:r>
      <w:r w:rsidR="004062CC">
        <w:t xml:space="preserve"> </w:t>
      </w:r>
      <w:r w:rsidR="004062CC" w:rsidRPr="005E6ACE">
        <w:t xml:space="preserve">Tabla de datos de </w:t>
      </w:r>
      <w:r w:rsidR="004062CC" w:rsidRPr="00262C61">
        <w:t>riesgo 4 [44].</w:t>
      </w:r>
      <w:bookmarkEnd w:id="3037"/>
    </w:p>
    <w:tbl>
      <w:tblPr>
        <w:tblStyle w:val="Tablaconcuadrculaclara"/>
        <w:tblW w:w="9676" w:type="dxa"/>
        <w:jc w:val="center"/>
        <w:tblLook w:val="04A0" w:firstRow="1" w:lastRow="0" w:firstColumn="1" w:lastColumn="0" w:noHBand="0" w:noVBand="1"/>
      </w:tblPr>
      <w:tblGrid>
        <w:gridCol w:w="1178"/>
        <w:gridCol w:w="3571"/>
        <w:gridCol w:w="2452"/>
        <w:gridCol w:w="2475"/>
      </w:tblGrid>
      <w:tr w:rsidR="004C5BFA" w:rsidRPr="004C5BFA" w14:paraId="3385103A" w14:textId="77777777" w:rsidTr="004C5BFA">
        <w:trPr>
          <w:trHeight w:val="224"/>
          <w:jc w:val="center"/>
        </w:trPr>
        <w:tc>
          <w:tcPr>
            <w:tcW w:w="0" w:type="auto"/>
            <w:gridSpan w:val="4"/>
            <w:hideMark/>
          </w:tcPr>
          <w:p w14:paraId="1ACFDE04" w14:textId="77777777" w:rsidR="004C5BFA" w:rsidRPr="004C5BFA" w:rsidRDefault="004C5BFA" w:rsidP="00675684">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4C5BFA" w14:paraId="51CBD3C2" w14:textId="77777777" w:rsidTr="004C5BFA">
        <w:trPr>
          <w:trHeight w:val="224"/>
          <w:jc w:val="center"/>
        </w:trPr>
        <w:tc>
          <w:tcPr>
            <w:tcW w:w="1195" w:type="dxa"/>
            <w:hideMark/>
          </w:tcPr>
          <w:p w14:paraId="12CC5392"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R5</w:t>
            </w:r>
          </w:p>
        </w:tc>
        <w:tc>
          <w:tcPr>
            <w:tcW w:w="3597" w:type="dxa"/>
            <w:hideMark/>
          </w:tcPr>
          <w:p w14:paraId="43AEBAFE"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417" w:type="dxa"/>
            <w:hideMark/>
          </w:tcPr>
          <w:p w14:paraId="21486988"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Probabilidad: 30%</w:t>
            </w:r>
          </w:p>
        </w:tc>
        <w:tc>
          <w:tcPr>
            <w:tcW w:w="2467" w:type="dxa"/>
            <w:hideMark/>
          </w:tcPr>
          <w:p w14:paraId="72055647"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Impacto: Catastrófico o</w:t>
            </w:r>
          </w:p>
        </w:tc>
      </w:tr>
      <w:tr w:rsidR="004C5BFA" w:rsidRPr="004C5BFA" w14:paraId="54C389BB" w14:textId="77777777" w:rsidTr="004C5BFA">
        <w:trPr>
          <w:trHeight w:val="224"/>
          <w:jc w:val="center"/>
        </w:trPr>
        <w:tc>
          <w:tcPr>
            <w:tcW w:w="0" w:type="auto"/>
            <w:gridSpan w:val="4"/>
            <w:hideMark/>
          </w:tcPr>
          <w:p w14:paraId="13879DF5" w14:textId="6ED2BA05" w:rsidR="004C5BFA" w:rsidRPr="004C5BFA" w:rsidRDefault="004C5BFA" w:rsidP="00675684">
            <w:pPr>
              <w:jc w:val="both"/>
              <w:rPr>
                <w:rFonts w:eastAsia="Times New Roman" w:cs="Times New Roman"/>
                <w:sz w:val="20"/>
                <w:szCs w:val="24"/>
                <w:lang w:eastAsia="es-MX"/>
              </w:rPr>
            </w:pPr>
            <w:r>
              <w:rPr>
                <w:rFonts w:eastAsia="Times New Roman" w:cs="Times New Roman"/>
                <w:color w:val="000000"/>
                <w:sz w:val="20"/>
                <w:szCs w:val="24"/>
                <w:lang w:eastAsia="es-MX"/>
              </w:rPr>
              <w:t>Descripción:</w:t>
            </w:r>
            <w:r w:rsidRPr="004C5BFA">
              <w:rPr>
                <w:rFonts w:cs="Times New Roman"/>
                <w:sz w:val="20"/>
                <w:szCs w:val="24"/>
              </w:rPr>
              <w:t xml:space="preserve"> La comunicación entre los sensores y el microcontrolador no sea correcta</w:t>
            </w:r>
          </w:p>
        </w:tc>
      </w:tr>
      <w:tr w:rsidR="004C5BFA" w:rsidRPr="004C5BFA" w14:paraId="5CDBAF73" w14:textId="77777777" w:rsidTr="004C5BFA">
        <w:trPr>
          <w:trHeight w:val="664"/>
          <w:jc w:val="center"/>
        </w:trPr>
        <w:tc>
          <w:tcPr>
            <w:tcW w:w="0" w:type="auto"/>
            <w:gridSpan w:val="4"/>
            <w:hideMark/>
          </w:tcPr>
          <w:p w14:paraId="6C87C0F1"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Refinamiento/contexto:</w:t>
            </w:r>
          </w:p>
          <w:p w14:paraId="2F01E0FA" w14:textId="77777777" w:rsidR="004C5BFA" w:rsidRPr="004C5BFA" w:rsidRDefault="004C5BFA" w:rsidP="00675684">
            <w:pPr>
              <w:ind w:left="1730" w:hanging="1730"/>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1: El protocolo de comunicación no está bien elaborado.</w:t>
            </w:r>
          </w:p>
          <w:p w14:paraId="7620A15F"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2: Los datos no son entendibles entre el sensor y el micro.</w:t>
            </w:r>
          </w:p>
        </w:tc>
      </w:tr>
      <w:tr w:rsidR="004C5BFA" w:rsidRPr="004C5BFA" w14:paraId="0D9FFBC3" w14:textId="77777777" w:rsidTr="004C5BFA">
        <w:trPr>
          <w:trHeight w:val="533"/>
          <w:jc w:val="center"/>
        </w:trPr>
        <w:tc>
          <w:tcPr>
            <w:tcW w:w="0" w:type="auto"/>
            <w:gridSpan w:val="4"/>
            <w:hideMark/>
          </w:tcPr>
          <w:p w14:paraId="72E6A504" w14:textId="77777777" w:rsidR="004C5BFA" w:rsidRPr="004C5BFA" w:rsidRDefault="004C5BFA" w:rsidP="00675684">
            <w:pPr>
              <w:jc w:val="both"/>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t xml:space="preserve">Reducción/supervisión: </w:t>
            </w:r>
          </w:p>
          <w:p w14:paraId="15558D48" w14:textId="47923FFB" w:rsidR="004C5BFA" w:rsidRPr="004C5BFA" w:rsidRDefault="004C5BFA" w:rsidP="00AC1909">
            <w:pPr>
              <w:pStyle w:val="Prrafodelista"/>
              <w:numPr>
                <w:ilvl w:val="0"/>
                <w:numId w:val="50"/>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asignará</w:t>
            </w:r>
            <w:r w:rsidRPr="004C5BFA">
              <w:rPr>
                <w:rFonts w:eastAsia="Times New Roman" w:cs="Times New Roman"/>
                <w:color w:val="000000"/>
                <w:sz w:val="20"/>
                <w:szCs w:val="24"/>
                <w:lang w:eastAsia="es-MX"/>
              </w:rPr>
              <w:t xml:space="preserve"> tiempo para analizar el protocolo de comunicación.</w:t>
            </w:r>
          </w:p>
          <w:p w14:paraId="0E19BC54" w14:textId="32880CBE" w:rsidR="004C5BFA" w:rsidRPr="004C5BFA" w:rsidRDefault="00BE36BD" w:rsidP="00AC1909">
            <w:pPr>
              <w:pStyle w:val="Prrafodelista"/>
              <w:numPr>
                <w:ilvl w:val="0"/>
                <w:numId w:val="50"/>
              </w:numPr>
              <w:jc w:val="both"/>
              <w:rPr>
                <w:rFonts w:eastAsia="Times New Roman" w:cs="Times New Roman"/>
                <w:sz w:val="20"/>
                <w:szCs w:val="24"/>
                <w:lang w:eastAsia="es-MX"/>
              </w:rPr>
            </w:pPr>
            <w:r>
              <w:rPr>
                <w:rFonts w:eastAsia="Times New Roman" w:cs="Times New Roman"/>
                <w:color w:val="000000"/>
                <w:sz w:val="20"/>
                <w:szCs w:val="24"/>
                <w:lang w:eastAsia="es-MX"/>
              </w:rPr>
              <w:t>Se estudiará</w:t>
            </w:r>
            <w:r w:rsidR="004C5BFA" w:rsidRPr="004C5BFA">
              <w:rPr>
                <w:rFonts w:eastAsia="Times New Roman" w:cs="Times New Roman"/>
                <w:color w:val="000000"/>
                <w:sz w:val="20"/>
                <w:szCs w:val="24"/>
                <w:lang w:eastAsia="es-MX"/>
              </w:rPr>
              <w:t xml:space="preserve"> el funcionamiento de la comunicación de los sensores.</w:t>
            </w:r>
          </w:p>
          <w:p w14:paraId="0C5AACB3" w14:textId="284D0B33" w:rsidR="004C5BFA" w:rsidRPr="004C5BFA" w:rsidRDefault="004C5BFA" w:rsidP="00AC1909">
            <w:pPr>
              <w:pStyle w:val="Prrafodelista"/>
              <w:numPr>
                <w:ilvl w:val="0"/>
                <w:numId w:val="50"/>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realizarán</w:t>
            </w:r>
            <w:r w:rsidRPr="004C5BFA">
              <w:rPr>
                <w:rFonts w:eastAsia="Times New Roman" w:cs="Times New Roman"/>
                <w:color w:val="000000"/>
                <w:sz w:val="20"/>
                <w:szCs w:val="24"/>
                <w:lang w:eastAsia="es-MX"/>
              </w:rPr>
              <w:t xml:space="preserve"> </w:t>
            </w:r>
            <w:r w:rsidR="00BE36BD" w:rsidRPr="004C5BFA">
              <w:rPr>
                <w:rFonts w:eastAsia="Times New Roman" w:cs="Times New Roman"/>
                <w:color w:val="000000"/>
                <w:sz w:val="20"/>
                <w:szCs w:val="24"/>
                <w:lang w:eastAsia="es-MX"/>
              </w:rPr>
              <w:t>prácticas</w:t>
            </w:r>
            <w:r w:rsidRPr="004C5BFA">
              <w:rPr>
                <w:rFonts w:eastAsia="Times New Roman" w:cs="Times New Roman"/>
                <w:color w:val="000000"/>
                <w:sz w:val="20"/>
                <w:szCs w:val="24"/>
                <w:lang w:eastAsia="es-MX"/>
              </w:rPr>
              <w:t xml:space="preserve"> con el fin de ir incrementando la complejidad de los datos, hasta llegar al objetivo, estudiando cada caso </w:t>
            </w:r>
          </w:p>
        </w:tc>
      </w:tr>
      <w:tr w:rsidR="004C5BFA" w:rsidRPr="004C5BFA" w14:paraId="48CD8700" w14:textId="77777777" w:rsidTr="004C5BFA">
        <w:trPr>
          <w:trHeight w:val="91"/>
          <w:jc w:val="center"/>
        </w:trPr>
        <w:tc>
          <w:tcPr>
            <w:tcW w:w="0" w:type="auto"/>
            <w:gridSpan w:val="4"/>
            <w:hideMark/>
          </w:tcPr>
          <w:p w14:paraId="4D8A2C2D" w14:textId="34792930" w:rsidR="004C5BFA" w:rsidRPr="004C5BFA" w:rsidRDefault="004C5BFA" w:rsidP="00675684">
            <w:pPr>
              <w:keepNext/>
              <w:jc w:val="both"/>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xml:space="preserve"> </w:t>
            </w:r>
            <w:r w:rsidRPr="004C5BFA">
              <w:rPr>
                <w:rFonts w:cs="Times New Roman"/>
                <w:sz w:val="20"/>
                <w:szCs w:val="24"/>
              </w:rPr>
              <w:t xml:space="preserve">Se </w:t>
            </w:r>
            <w:r w:rsidR="00BE36BD" w:rsidRPr="004C5BFA">
              <w:rPr>
                <w:rFonts w:cs="Times New Roman"/>
                <w:sz w:val="20"/>
                <w:szCs w:val="24"/>
              </w:rPr>
              <w:t>realizarán</w:t>
            </w:r>
            <w:r w:rsidRPr="004C5BFA">
              <w:rPr>
                <w:rFonts w:cs="Times New Roman"/>
                <w:sz w:val="20"/>
                <w:szCs w:val="24"/>
              </w:rPr>
              <w:t xml:space="preserve"> pruebas entre cada sensor y el microcontrolador, para determinar la posible falla</w:t>
            </w:r>
          </w:p>
        </w:tc>
      </w:tr>
    </w:tbl>
    <w:p w14:paraId="5E43037B" w14:textId="228D5A24" w:rsidR="004C5BFA" w:rsidRDefault="00BE36BD">
      <w:pPr>
        <w:pStyle w:val="Descripcin"/>
      </w:pPr>
      <w:bookmarkStart w:id="3039" w:name="_Toc482747411"/>
      <w:r w:rsidRPr="00297BF4">
        <w:t>Tabla 2</w:t>
      </w:r>
      <w:r w:rsidR="006A424D" w:rsidRPr="00297BF4">
        <w:t>.</w:t>
      </w:r>
      <w:del w:id="3040" w:author="Tanya Hernández" w:date="2017-05-16T23:36: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XXI</w:t>
      </w:r>
      <w:r w:rsidR="00713A0C">
        <w:fldChar w:fldCharType="end"/>
      </w:r>
      <w:r w:rsidR="006A424D">
        <w:t xml:space="preserve"> </w:t>
      </w:r>
      <w:r w:rsidR="006A424D" w:rsidRPr="008E47AD">
        <w:t xml:space="preserve">Tabla de datos de </w:t>
      </w:r>
      <w:r w:rsidR="006A424D" w:rsidRPr="00262C61">
        <w:t>riesgo 5 [44].</w:t>
      </w:r>
      <w:bookmarkEnd w:id="3039"/>
    </w:p>
    <w:tbl>
      <w:tblPr>
        <w:tblStyle w:val="Tablaconcuadrculaclara"/>
        <w:tblW w:w="9645" w:type="dxa"/>
        <w:jc w:val="center"/>
        <w:tblLook w:val="04A0" w:firstRow="1" w:lastRow="0" w:firstColumn="1" w:lastColumn="0" w:noHBand="0" w:noVBand="1"/>
      </w:tblPr>
      <w:tblGrid>
        <w:gridCol w:w="1147"/>
        <w:gridCol w:w="3614"/>
        <w:gridCol w:w="2725"/>
        <w:gridCol w:w="2159"/>
      </w:tblGrid>
      <w:tr w:rsidR="004C5BFA" w:rsidRPr="004C5BFA" w14:paraId="709E776C" w14:textId="77777777" w:rsidTr="004C5BFA">
        <w:trPr>
          <w:trHeight w:val="218"/>
          <w:jc w:val="center"/>
        </w:trPr>
        <w:tc>
          <w:tcPr>
            <w:tcW w:w="0" w:type="auto"/>
            <w:gridSpan w:val="4"/>
            <w:hideMark/>
          </w:tcPr>
          <w:p w14:paraId="121CA97A" w14:textId="77777777" w:rsidR="004C5BFA" w:rsidRPr="004C5BFA" w:rsidRDefault="004C5BFA" w:rsidP="00675684">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4C5BFA" w14:paraId="6E620F59" w14:textId="77777777" w:rsidTr="004C5BFA">
        <w:trPr>
          <w:trHeight w:val="209"/>
          <w:jc w:val="center"/>
        </w:trPr>
        <w:tc>
          <w:tcPr>
            <w:tcW w:w="1165" w:type="dxa"/>
            <w:hideMark/>
          </w:tcPr>
          <w:p w14:paraId="0A585CBA"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R6</w:t>
            </w:r>
          </w:p>
        </w:tc>
        <w:tc>
          <w:tcPr>
            <w:tcW w:w="3634" w:type="dxa"/>
            <w:hideMark/>
          </w:tcPr>
          <w:p w14:paraId="7AEA1406"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667" w:type="dxa"/>
            <w:hideMark/>
          </w:tcPr>
          <w:p w14:paraId="010F1CD3"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Probabilidad: 40%</w:t>
            </w:r>
          </w:p>
        </w:tc>
        <w:tc>
          <w:tcPr>
            <w:tcW w:w="2179" w:type="dxa"/>
            <w:hideMark/>
          </w:tcPr>
          <w:p w14:paraId="3BD17AD5"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Impacto: Critico</w:t>
            </w:r>
          </w:p>
        </w:tc>
      </w:tr>
      <w:tr w:rsidR="004C5BFA" w:rsidRPr="004C5BFA" w14:paraId="1D9B7DB0" w14:textId="77777777" w:rsidTr="004C5BFA">
        <w:trPr>
          <w:trHeight w:val="218"/>
          <w:jc w:val="center"/>
        </w:trPr>
        <w:tc>
          <w:tcPr>
            <w:tcW w:w="0" w:type="auto"/>
            <w:gridSpan w:val="4"/>
            <w:hideMark/>
          </w:tcPr>
          <w:p w14:paraId="42F3CA0F" w14:textId="081C769E"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Descripción: </w:t>
            </w:r>
            <w:r w:rsidRPr="004C5BFA">
              <w:rPr>
                <w:rFonts w:cs="Times New Roman"/>
                <w:sz w:val="20"/>
                <w:szCs w:val="24"/>
              </w:rPr>
              <w:t>El módulo de Wifi no transmita bien los datos</w:t>
            </w:r>
          </w:p>
        </w:tc>
      </w:tr>
      <w:tr w:rsidR="004C5BFA" w:rsidRPr="004C5BFA" w14:paraId="2D3C87CB" w14:textId="77777777" w:rsidTr="004C5BFA">
        <w:trPr>
          <w:trHeight w:val="649"/>
          <w:jc w:val="center"/>
        </w:trPr>
        <w:tc>
          <w:tcPr>
            <w:tcW w:w="0" w:type="auto"/>
            <w:gridSpan w:val="4"/>
            <w:hideMark/>
          </w:tcPr>
          <w:p w14:paraId="7131936A" w14:textId="77777777" w:rsidR="004C5BFA" w:rsidRPr="004C5BFA" w:rsidRDefault="004C5BFA" w:rsidP="00675684">
            <w:pPr>
              <w:jc w:val="both"/>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t>Refinamiento/contexto:</w:t>
            </w:r>
          </w:p>
          <w:p w14:paraId="15F1387B" w14:textId="77777777" w:rsidR="004C5BFA" w:rsidRPr="004C5BFA" w:rsidRDefault="004C5BFA" w:rsidP="00675684">
            <w:pPr>
              <w:ind w:left="1730" w:hanging="1730"/>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 xml:space="preserve">Subcondición 1: Los datos no son transmitidos por el módulo wifi. </w:t>
            </w:r>
          </w:p>
          <w:p w14:paraId="62107A9B" w14:textId="23681E7B"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Subcondición 2: La</w:t>
            </w:r>
            <w:r w:rsidR="00BE36BD">
              <w:rPr>
                <w:rFonts w:eastAsia="Times New Roman" w:cs="Times New Roman"/>
                <w:color w:val="000000"/>
                <w:sz w:val="20"/>
                <w:szCs w:val="24"/>
                <w:lang w:eastAsia="es-MX"/>
              </w:rPr>
              <w:t xml:space="preserve"> configuración del módulo wifi </w:t>
            </w:r>
            <w:r w:rsidRPr="004C5BFA">
              <w:rPr>
                <w:rFonts w:eastAsia="Times New Roman" w:cs="Times New Roman"/>
                <w:color w:val="000000"/>
                <w:sz w:val="20"/>
                <w:szCs w:val="24"/>
                <w:lang w:eastAsia="es-MX"/>
              </w:rPr>
              <w:t xml:space="preserve">no es correcto </w:t>
            </w:r>
          </w:p>
        </w:tc>
      </w:tr>
      <w:tr w:rsidR="004C5BFA" w:rsidRPr="004C5BFA" w14:paraId="2879C72E" w14:textId="77777777" w:rsidTr="004C5BFA">
        <w:trPr>
          <w:trHeight w:val="521"/>
          <w:jc w:val="center"/>
        </w:trPr>
        <w:tc>
          <w:tcPr>
            <w:tcW w:w="0" w:type="auto"/>
            <w:gridSpan w:val="4"/>
            <w:hideMark/>
          </w:tcPr>
          <w:p w14:paraId="0632376A"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lastRenderedPageBreak/>
              <w:t xml:space="preserve">Reducción/supervisión: </w:t>
            </w:r>
          </w:p>
          <w:p w14:paraId="4F84879E" w14:textId="2ECD0E91" w:rsidR="004C5BFA" w:rsidRPr="004C5BFA" w:rsidRDefault="004C5BFA" w:rsidP="00AC1909">
            <w:pPr>
              <w:pStyle w:val="Prrafodelista"/>
              <w:numPr>
                <w:ilvl w:val="0"/>
                <w:numId w:val="51"/>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asignará</w:t>
            </w:r>
            <w:r w:rsidRPr="004C5BFA">
              <w:rPr>
                <w:rFonts w:eastAsia="Times New Roman" w:cs="Times New Roman"/>
                <w:color w:val="000000"/>
                <w:sz w:val="20"/>
                <w:szCs w:val="24"/>
                <w:lang w:eastAsia="es-MX"/>
              </w:rPr>
              <w:t xml:space="preserve"> tiempo para analizar el protocolo de comunicación Wifi.</w:t>
            </w:r>
          </w:p>
          <w:p w14:paraId="2A539563" w14:textId="04637D08" w:rsidR="004C5BFA" w:rsidRPr="004C5BFA" w:rsidRDefault="004C5BFA" w:rsidP="00AC1909">
            <w:pPr>
              <w:pStyle w:val="Prrafodelista"/>
              <w:numPr>
                <w:ilvl w:val="0"/>
                <w:numId w:val="51"/>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realizarán</w:t>
            </w:r>
            <w:r w:rsidRPr="004C5BFA">
              <w:rPr>
                <w:rFonts w:eastAsia="Times New Roman" w:cs="Times New Roman"/>
                <w:color w:val="000000"/>
                <w:sz w:val="20"/>
                <w:szCs w:val="24"/>
                <w:lang w:eastAsia="es-MX"/>
              </w:rPr>
              <w:t xml:space="preserve"> pruebas simples con el módulo Wifi, hasta llegar al objetivo.</w:t>
            </w:r>
          </w:p>
          <w:p w14:paraId="6396BA66" w14:textId="56501633" w:rsidR="004C5BFA" w:rsidRPr="004C5BFA" w:rsidRDefault="004C5BFA" w:rsidP="00AC1909">
            <w:pPr>
              <w:pStyle w:val="Prrafodelista"/>
              <w:numPr>
                <w:ilvl w:val="0"/>
                <w:numId w:val="51"/>
              </w:num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Se </w:t>
            </w:r>
            <w:r w:rsidR="00BE36BD" w:rsidRPr="004C5BFA">
              <w:rPr>
                <w:rFonts w:eastAsia="Times New Roman" w:cs="Times New Roman"/>
                <w:color w:val="000000"/>
                <w:sz w:val="20"/>
                <w:szCs w:val="24"/>
                <w:lang w:eastAsia="es-MX"/>
              </w:rPr>
              <w:t>realizarán</w:t>
            </w:r>
            <w:r w:rsidRPr="004C5BFA">
              <w:rPr>
                <w:rFonts w:eastAsia="Times New Roman" w:cs="Times New Roman"/>
                <w:color w:val="000000"/>
                <w:sz w:val="20"/>
                <w:szCs w:val="24"/>
                <w:lang w:eastAsia="es-MX"/>
              </w:rPr>
              <w:t xml:space="preserve"> </w:t>
            </w:r>
            <w:r w:rsidR="00BE36BD" w:rsidRPr="004C5BFA">
              <w:rPr>
                <w:rFonts w:eastAsia="Times New Roman" w:cs="Times New Roman"/>
                <w:color w:val="000000"/>
                <w:sz w:val="20"/>
                <w:szCs w:val="24"/>
                <w:lang w:eastAsia="es-MX"/>
              </w:rPr>
              <w:t>prácticas</w:t>
            </w:r>
            <w:r w:rsidRPr="004C5BFA">
              <w:rPr>
                <w:rFonts w:eastAsia="Times New Roman" w:cs="Times New Roman"/>
                <w:color w:val="000000"/>
                <w:sz w:val="20"/>
                <w:szCs w:val="24"/>
                <w:lang w:eastAsia="es-MX"/>
              </w:rPr>
              <w:t xml:space="preserve"> con el fin de ir incrementando la complejidad, hasta llegar al objetivo, estudiando cada caso </w:t>
            </w:r>
          </w:p>
        </w:tc>
      </w:tr>
      <w:tr w:rsidR="004C5BFA" w:rsidRPr="004C5BFA" w14:paraId="02E89300" w14:textId="77777777" w:rsidTr="004C5BFA">
        <w:trPr>
          <w:trHeight w:val="89"/>
          <w:jc w:val="center"/>
        </w:trPr>
        <w:tc>
          <w:tcPr>
            <w:tcW w:w="0" w:type="auto"/>
            <w:gridSpan w:val="4"/>
            <w:hideMark/>
          </w:tcPr>
          <w:p w14:paraId="62DAE74E" w14:textId="35FB75EE" w:rsidR="004C5BFA" w:rsidRPr="004C5BFA" w:rsidRDefault="004C5BFA" w:rsidP="00675684">
            <w:pPr>
              <w:keepNext/>
              <w:jc w:val="both"/>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xml:space="preserve"> </w:t>
            </w:r>
            <w:r w:rsidRPr="004C5BFA">
              <w:rPr>
                <w:rFonts w:cs="Times New Roman"/>
                <w:sz w:val="20"/>
                <w:szCs w:val="24"/>
              </w:rPr>
              <w:t xml:space="preserve">Se </w:t>
            </w:r>
            <w:r w:rsidR="00BE36BD" w:rsidRPr="004C5BFA">
              <w:rPr>
                <w:rFonts w:cs="Times New Roman"/>
                <w:sz w:val="20"/>
                <w:szCs w:val="24"/>
              </w:rPr>
              <w:t>realizarán</w:t>
            </w:r>
            <w:r w:rsidRPr="004C5BFA">
              <w:rPr>
                <w:rFonts w:cs="Times New Roman"/>
                <w:sz w:val="20"/>
                <w:szCs w:val="24"/>
              </w:rPr>
              <w:t xml:space="preserve"> pruebas con el módulo de manera individual, y se </w:t>
            </w:r>
            <w:r w:rsidR="00BE36BD" w:rsidRPr="004C5BFA">
              <w:rPr>
                <w:rFonts w:cs="Times New Roman"/>
                <w:sz w:val="20"/>
                <w:szCs w:val="24"/>
              </w:rPr>
              <w:t>observarán</w:t>
            </w:r>
            <w:r w:rsidRPr="004C5BFA">
              <w:rPr>
                <w:rFonts w:cs="Times New Roman"/>
                <w:sz w:val="20"/>
                <w:szCs w:val="24"/>
              </w:rPr>
              <w:t xml:space="preserve"> las posibles fallas que este pueda presentar, para realizar buenas prácticas.</w:t>
            </w:r>
          </w:p>
        </w:tc>
      </w:tr>
    </w:tbl>
    <w:p w14:paraId="5A1E49B3" w14:textId="1CF81522" w:rsidR="004C5BFA" w:rsidRDefault="00BE36BD">
      <w:pPr>
        <w:pStyle w:val="Descripcin"/>
      </w:pPr>
      <w:bookmarkStart w:id="3041" w:name="_Toc482747412"/>
      <w:r w:rsidRPr="00297BF4">
        <w:t>Tabla 2</w:t>
      </w:r>
      <w:r w:rsidR="006A424D" w:rsidRPr="00297BF4">
        <w:t>.</w:t>
      </w:r>
      <w:del w:id="3042" w:author="Tanya Hernández" w:date="2017-05-16T23:36: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XXII</w:t>
      </w:r>
      <w:r w:rsidR="00713A0C">
        <w:fldChar w:fldCharType="end"/>
      </w:r>
      <w:r>
        <w:t xml:space="preserve"> </w:t>
      </w:r>
      <w:r w:rsidR="006A424D" w:rsidRPr="00AF041C">
        <w:t xml:space="preserve">Tabla de datos de riesgo </w:t>
      </w:r>
      <w:r w:rsidR="006A424D" w:rsidRPr="00262C61">
        <w:t>6 [44].</w:t>
      </w:r>
      <w:bookmarkEnd w:id="3041"/>
    </w:p>
    <w:tbl>
      <w:tblPr>
        <w:tblStyle w:val="Tablaconcuadrculaclara"/>
        <w:tblW w:w="9655" w:type="dxa"/>
        <w:jc w:val="center"/>
        <w:tblLook w:val="04A0" w:firstRow="1" w:lastRow="0" w:firstColumn="1" w:lastColumn="0" w:noHBand="0" w:noVBand="1"/>
      </w:tblPr>
      <w:tblGrid>
        <w:gridCol w:w="1068"/>
        <w:gridCol w:w="3407"/>
        <w:gridCol w:w="2662"/>
        <w:gridCol w:w="2518"/>
      </w:tblGrid>
      <w:tr w:rsidR="004C5BFA" w:rsidRPr="00F61F53" w14:paraId="6FC1D686" w14:textId="77777777" w:rsidTr="004C5BFA">
        <w:trPr>
          <w:trHeight w:val="215"/>
          <w:jc w:val="center"/>
        </w:trPr>
        <w:tc>
          <w:tcPr>
            <w:tcW w:w="0" w:type="auto"/>
            <w:gridSpan w:val="4"/>
            <w:hideMark/>
          </w:tcPr>
          <w:p w14:paraId="18076BDE" w14:textId="77777777" w:rsidR="004C5BFA" w:rsidRPr="004C5BFA" w:rsidRDefault="004C5BFA" w:rsidP="00675684">
            <w:pPr>
              <w:jc w:val="center"/>
              <w:rPr>
                <w:rFonts w:eastAsia="Times New Roman" w:cs="Times New Roman"/>
                <w:sz w:val="20"/>
                <w:szCs w:val="24"/>
                <w:lang w:eastAsia="es-MX"/>
              </w:rPr>
            </w:pPr>
            <w:r w:rsidRPr="004C5BFA">
              <w:rPr>
                <w:rFonts w:eastAsia="Times New Roman" w:cs="Times New Roman"/>
                <w:color w:val="000000"/>
                <w:sz w:val="20"/>
                <w:szCs w:val="24"/>
                <w:lang w:eastAsia="es-MX"/>
              </w:rPr>
              <w:t>Hoja de información de riesgo</w:t>
            </w:r>
          </w:p>
        </w:tc>
      </w:tr>
      <w:tr w:rsidR="004C5BFA" w:rsidRPr="00F61F53" w14:paraId="373890AD" w14:textId="77777777" w:rsidTr="004C5BFA">
        <w:trPr>
          <w:trHeight w:val="206"/>
          <w:jc w:val="center"/>
        </w:trPr>
        <w:tc>
          <w:tcPr>
            <w:tcW w:w="1085" w:type="dxa"/>
            <w:hideMark/>
          </w:tcPr>
          <w:p w14:paraId="7A4FB954"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ID: </w:t>
            </w:r>
            <w:r w:rsidRPr="004C5BFA">
              <w:rPr>
                <w:rFonts w:eastAsia="Times New Roman" w:cs="Times New Roman"/>
                <w:b/>
                <w:color w:val="000000"/>
                <w:sz w:val="20"/>
                <w:szCs w:val="24"/>
                <w:lang w:eastAsia="es-MX"/>
              </w:rPr>
              <w:t>R7</w:t>
            </w:r>
          </w:p>
        </w:tc>
        <w:tc>
          <w:tcPr>
            <w:tcW w:w="3435" w:type="dxa"/>
            <w:hideMark/>
          </w:tcPr>
          <w:p w14:paraId="5F85C606"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Fecha: 25/Octubre/2016</w:t>
            </w:r>
          </w:p>
        </w:tc>
        <w:tc>
          <w:tcPr>
            <w:tcW w:w="2626" w:type="dxa"/>
            <w:hideMark/>
          </w:tcPr>
          <w:p w14:paraId="2A0AAD6C"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Probabilidad: 40%</w:t>
            </w:r>
          </w:p>
        </w:tc>
        <w:tc>
          <w:tcPr>
            <w:tcW w:w="2509" w:type="dxa"/>
            <w:hideMark/>
          </w:tcPr>
          <w:p w14:paraId="76ABC885"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Impacto: Catastrófico</w:t>
            </w:r>
          </w:p>
        </w:tc>
      </w:tr>
      <w:tr w:rsidR="004C5BFA" w:rsidRPr="00571E4A" w14:paraId="452C88B3" w14:textId="77777777" w:rsidTr="004C5BFA">
        <w:trPr>
          <w:trHeight w:val="215"/>
          <w:jc w:val="center"/>
        </w:trPr>
        <w:tc>
          <w:tcPr>
            <w:tcW w:w="0" w:type="auto"/>
            <w:gridSpan w:val="4"/>
            <w:hideMark/>
          </w:tcPr>
          <w:p w14:paraId="10130827" w14:textId="0CFE0542"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 xml:space="preserve">Descripción: </w:t>
            </w:r>
            <w:r w:rsidRPr="004C5BFA">
              <w:rPr>
                <w:rFonts w:cs="Times New Roman"/>
                <w:sz w:val="20"/>
                <w:szCs w:val="24"/>
              </w:rPr>
              <w:t>La comunicación entre l</w:t>
            </w:r>
            <w:r w:rsidR="00675684">
              <w:rPr>
                <w:rFonts w:cs="Times New Roman"/>
                <w:sz w:val="20"/>
                <w:szCs w:val="24"/>
              </w:rPr>
              <w:t xml:space="preserve">a aplicación y hardware no son </w:t>
            </w:r>
            <w:r w:rsidRPr="004C5BFA">
              <w:rPr>
                <w:rFonts w:cs="Times New Roman"/>
                <w:sz w:val="20"/>
                <w:szCs w:val="24"/>
              </w:rPr>
              <w:t>correctos</w:t>
            </w:r>
          </w:p>
        </w:tc>
      </w:tr>
      <w:tr w:rsidR="004C5BFA" w:rsidRPr="00571E4A" w14:paraId="01D28219" w14:textId="77777777" w:rsidTr="004C5BFA">
        <w:trPr>
          <w:trHeight w:val="638"/>
          <w:jc w:val="center"/>
        </w:trPr>
        <w:tc>
          <w:tcPr>
            <w:tcW w:w="0" w:type="auto"/>
            <w:gridSpan w:val="4"/>
            <w:hideMark/>
          </w:tcPr>
          <w:p w14:paraId="58850E46" w14:textId="77777777" w:rsidR="004C5BFA" w:rsidRPr="004C5BFA" w:rsidRDefault="004C5BFA" w:rsidP="00675684">
            <w:pPr>
              <w:jc w:val="both"/>
              <w:rPr>
                <w:rFonts w:eastAsia="Times New Roman" w:cs="Times New Roman"/>
                <w:sz w:val="20"/>
                <w:szCs w:val="24"/>
                <w:lang w:eastAsia="es-MX"/>
              </w:rPr>
            </w:pPr>
            <w:r w:rsidRPr="004C5BFA">
              <w:rPr>
                <w:rFonts w:eastAsia="Times New Roman" w:cs="Times New Roman"/>
                <w:color w:val="000000"/>
                <w:sz w:val="20"/>
                <w:szCs w:val="24"/>
                <w:lang w:eastAsia="es-MX"/>
              </w:rPr>
              <w:t>Refinamiento/contexto:</w:t>
            </w:r>
          </w:p>
          <w:p w14:paraId="038165B4" w14:textId="77777777" w:rsidR="004C5BFA" w:rsidRPr="004C5BFA" w:rsidRDefault="004C5BFA" w:rsidP="00675684">
            <w:pPr>
              <w:ind w:left="1730" w:hanging="1730"/>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 xml:space="preserve">Subcondición 1: Los datos no se pueden mostrar en la aplicación móvil. </w:t>
            </w:r>
          </w:p>
          <w:p w14:paraId="16276ECE" w14:textId="77777777" w:rsidR="004C5BFA" w:rsidRPr="004C5BFA" w:rsidRDefault="004C5BFA" w:rsidP="00675684">
            <w:pPr>
              <w:jc w:val="both"/>
              <w:rPr>
                <w:rFonts w:eastAsia="Times New Roman" w:cs="Times New Roman"/>
                <w:color w:val="000000"/>
                <w:sz w:val="20"/>
                <w:szCs w:val="24"/>
                <w:lang w:eastAsia="es-MX"/>
              </w:rPr>
            </w:pPr>
            <w:r w:rsidRPr="004C5BFA">
              <w:rPr>
                <w:rFonts w:eastAsia="Times New Roman" w:cs="Times New Roman"/>
                <w:color w:val="000000"/>
                <w:sz w:val="20"/>
                <w:szCs w:val="24"/>
                <w:lang w:eastAsia="es-MX"/>
              </w:rPr>
              <w:t xml:space="preserve">Subcondición 2: Se tienen caracteres raros en la aplicación. </w:t>
            </w:r>
          </w:p>
        </w:tc>
      </w:tr>
      <w:tr w:rsidR="004C5BFA" w:rsidRPr="00571E4A" w14:paraId="573E5114" w14:textId="77777777" w:rsidTr="004C5BFA">
        <w:trPr>
          <w:trHeight w:val="512"/>
          <w:jc w:val="center"/>
        </w:trPr>
        <w:tc>
          <w:tcPr>
            <w:tcW w:w="0" w:type="auto"/>
            <w:gridSpan w:val="4"/>
            <w:hideMark/>
          </w:tcPr>
          <w:p w14:paraId="03D5A179" w14:textId="77777777" w:rsidR="004C5BFA" w:rsidRPr="004C5BFA" w:rsidRDefault="004C5BFA" w:rsidP="00675684">
            <w:pPr>
              <w:jc w:val="both"/>
              <w:rPr>
                <w:rFonts w:eastAsia="Times New Roman" w:cs="Times New Roman"/>
                <w:b/>
                <w:color w:val="000000"/>
                <w:sz w:val="20"/>
                <w:szCs w:val="24"/>
                <w:lang w:eastAsia="es-MX"/>
              </w:rPr>
            </w:pPr>
            <w:r w:rsidRPr="004C5BFA">
              <w:rPr>
                <w:rFonts w:eastAsia="Times New Roman" w:cs="Times New Roman"/>
                <w:b/>
                <w:color w:val="000000"/>
                <w:sz w:val="20"/>
                <w:szCs w:val="24"/>
                <w:lang w:eastAsia="es-MX"/>
              </w:rPr>
              <w:t xml:space="preserve">Reducción/supervisión: </w:t>
            </w:r>
          </w:p>
          <w:p w14:paraId="35A04EC4" w14:textId="18A52607" w:rsidR="004C5BFA" w:rsidRPr="004C5BFA" w:rsidRDefault="004C5BFA" w:rsidP="00AC1909">
            <w:pPr>
              <w:pStyle w:val="Prrafodelista"/>
              <w:numPr>
                <w:ilvl w:val="0"/>
                <w:numId w:val="52"/>
              </w:numPr>
              <w:jc w:val="both"/>
              <w:rPr>
                <w:rFonts w:eastAsia="Times New Roman" w:cs="Times New Roman"/>
                <w:sz w:val="20"/>
                <w:szCs w:val="24"/>
                <w:lang w:eastAsia="es-MX"/>
              </w:rPr>
            </w:pPr>
            <w:r w:rsidRPr="004C5BFA">
              <w:rPr>
                <w:rFonts w:eastAsia="Times New Roman" w:cs="Times New Roman"/>
                <w:sz w:val="20"/>
                <w:szCs w:val="24"/>
                <w:lang w:eastAsia="es-MX"/>
              </w:rPr>
              <w:t xml:space="preserve">Se </w:t>
            </w:r>
            <w:r w:rsidR="00BE36BD" w:rsidRPr="004C5BFA">
              <w:rPr>
                <w:rFonts w:eastAsia="Times New Roman" w:cs="Times New Roman"/>
                <w:sz w:val="20"/>
                <w:szCs w:val="24"/>
                <w:lang w:eastAsia="es-MX"/>
              </w:rPr>
              <w:t>investigará</w:t>
            </w:r>
            <w:r w:rsidRPr="004C5BFA">
              <w:rPr>
                <w:rFonts w:eastAsia="Times New Roman" w:cs="Times New Roman"/>
                <w:sz w:val="20"/>
                <w:szCs w:val="24"/>
                <w:lang w:eastAsia="es-MX"/>
              </w:rPr>
              <w:t xml:space="preserve"> los protocolos de comunicación que sean compatibles entr</w:t>
            </w:r>
            <w:r w:rsidR="00675684">
              <w:rPr>
                <w:rFonts w:eastAsia="Times New Roman" w:cs="Times New Roman"/>
                <w:sz w:val="20"/>
                <w:szCs w:val="24"/>
                <w:lang w:eastAsia="es-MX"/>
              </w:rPr>
              <w:t xml:space="preserve">e el microcontrolador y el IDE </w:t>
            </w:r>
            <w:r w:rsidRPr="004C5BFA">
              <w:rPr>
                <w:rFonts w:eastAsia="Times New Roman" w:cs="Times New Roman"/>
                <w:sz w:val="20"/>
                <w:szCs w:val="24"/>
                <w:lang w:eastAsia="es-MX"/>
              </w:rPr>
              <w:t>de la aplicación, mediante librerías.</w:t>
            </w:r>
          </w:p>
          <w:p w14:paraId="615A10AB" w14:textId="590F7A48" w:rsidR="004C5BFA" w:rsidRPr="00675684" w:rsidRDefault="004C5BFA" w:rsidP="00AC1909">
            <w:pPr>
              <w:pStyle w:val="Prrafodelista"/>
              <w:numPr>
                <w:ilvl w:val="0"/>
                <w:numId w:val="52"/>
              </w:numPr>
              <w:jc w:val="both"/>
              <w:rPr>
                <w:rFonts w:eastAsia="Times New Roman" w:cs="Times New Roman"/>
                <w:sz w:val="20"/>
                <w:szCs w:val="24"/>
                <w:lang w:eastAsia="es-MX"/>
              </w:rPr>
            </w:pPr>
            <w:r w:rsidRPr="004C5BFA">
              <w:rPr>
                <w:rFonts w:eastAsia="Times New Roman" w:cs="Times New Roman"/>
                <w:color w:val="000000"/>
                <w:sz w:val="20"/>
                <w:szCs w:val="24"/>
                <w:lang w:eastAsia="es-MX"/>
              </w:rPr>
              <w:t>Una vez que se tengan los protocolos compatibles, se analizara la estructura de datos transmitida, para ser procesada.</w:t>
            </w:r>
          </w:p>
        </w:tc>
      </w:tr>
      <w:tr w:rsidR="004C5BFA" w:rsidRPr="00571E4A" w14:paraId="3B0288A3" w14:textId="77777777" w:rsidTr="004C5BFA">
        <w:trPr>
          <w:trHeight w:val="86"/>
          <w:jc w:val="center"/>
        </w:trPr>
        <w:tc>
          <w:tcPr>
            <w:tcW w:w="0" w:type="auto"/>
            <w:gridSpan w:val="4"/>
            <w:hideMark/>
          </w:tcPr>
          <w:p w14:paraId="0CB947C2" w14:textId="4D7B4A85" w:rsidR="004C5BFA" w:rsidRPr="004C5BFA" w:rsidRDefault="004C5BFA" w:rsidP="00675684">
            <w:pPr>
              <w:keepNext/>
              <w:jc w:val="both"/>
              <w:rPr>
                <w:rFonts w:eastAsia="Times New Roman" w:cs="Times New Roman"/>
                <w:sz w:val="20"/>
                <w:szCs w:val="24"/>
                <w:lang w:eastAsia="es-MX"/>
              </w:rPr>
            </w:pPr>
            <w:r w:rsidRPr="004C5BFA">
              <w:rPr>
                <w:rFonts w:eastAsia="Times New Roman" w:cs="Times New Roman"/>
                <w:b/>
                <w:color w:val="000000"/>
                <w:sz w:val="20"/>
                <w:szCs w:val="24"/>
                <w:lang w:eastAsia="es-MX"/>
              </w:rPr>
              <w:t>Gestión/Plan de contingencia/acción:</w:t>
            </w:r>
            <w:r w:rsidRPr="004C5BFA">
              <w:rPr>
                <w:rFonts w:eastAsia="Times New Roman" w:cs="Times New Roman"/>
                <w:color w:val="000000"/>
                <w:sz w:val="20"/>
                <w:szCs w:val="24"/>
                <w:lang w:eastAsia="es-MX"/>
              </w:rPr>
              <w:t xml:space="preserve"> </w:t>
            </w:r>
            <w:r w:rsidRPr="004C5BFA">
              <w:rPr>
                <w:rFonts w:cs="Times New Roman"/>
                <w:sz w:val="20"/>
                <w:szCs w:val="24"/>
              </w:rPr>
              <w:t xml:space="preserve">Se </w:t>
            </w:r>
            <w:r w:rsidR="00BE36BD" w:rsidRPr="004C5BFA">
              <w:rPr>
                <w:rFonts w:cs="Times New Roman"/>
                <w:sz w:val="20"/>
                <w:szCs w:val="24"/>
              </w:rPr>
              <w:t>analizará</w:t>
            </w:r>
            <w:r w:rsidRPr="004C5BFA">
              <w:rPr>
                <w:rFonts w:cs="Times New Roman"/>
                <w:sz w:val="20"/>
                <w:szCs w:val="24"/>
              </w:rPr>
              <w:t xml:space="preserve"> el hardware de manera individual, una vez que se determine si los resultados son los esperados, evaluaremos la aplicación de acuerdo módulos por los que pasan los datos.</w:t>
            </w:r>
          </w:p>
        </w:tc>
      </w:tr>
    </w:tbl>
    <w:p w14:paraId="0873162E" w14:textId="056DF6EA" w:rsidR="004C5BFA" w:rsidRDefault="00BE36BD">
      <w:pPr>
        <w:pStyle w:val="Descripcin"/>
        <w:rPr>
          <w:ins w:id="3043" w:author="Tanya Hernández" w:date="2017-05-21T20:16:00Z"/>
        </w:rPr>
      </w:pPr>
      <w:bookmarkStart w:id="3044" w:name="_Toc482747413"/>
      <w:r w:rsidRPr="00297BF4">
        <w:t>Tabla 2</w:t>
      </w:r>
      <w:r w:rsidR="006A424D" w:rsidRPr="00297BF4">
        <w:t>.</w:t>
      </w:r>
      <w:del w:id="3045" w:author="Tanya Hernández" w:date="2017-05-16T23:37: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XXIII</w:t>
      </w:r>
      <w:r w:rsidR="00713A0C">
        <w:fldChar w:fldCharType="end"/>
      </w:r>
      <w:r>
        <w:t xml:space="preserve"> </w:t>
      </w:r>
      <w:r w:rsidR="006A424D" w:rsidRPr="00F06B3C">
        <w:t xml:space="preserve">Tabla de datos de riesgo </w:t>
      </w:r>
      <w:r w:rsidR="006A424D" w:rsidRPr="00262C61">
        <w:t>7 [44].</w:t>
      </w:r>
      <w:bookmarkEnd w:id="3044"/>
    </w:p>
    <w:p w14:paraId="46F73BDB" w14:textId="148BAE03" w:rsidR="00AA6DCA" w:rsidRDefault="00AA6DCA">
      <w:pPr>
        <w:rPr>
          <w:ins w:id="3046" w:author="Tanya Hernández" w:date="2017-05-21T20:16:00Z"/>
        </w:rPr>
        <w:pPrChange w:id="3047" w:author="Tanya Hernández" w:date="2017-05-21T20:16:00Z">
          <w:pPr>
            <w:pStyle w:val="Descripcin"/>
          </w:pPr>
        </w:pPrChange>
      </w:pPr>
    </w:p>
    <w:p w14:paraId="4D9F7824" w14:textId="77777777" w:rsidR="00AA6DCA" w:rsidRPr="009276B1" w:rsidRDefault="00AA6DCA">
      <w:pPr>
        <w:pPrChange w:id="3048" w:author="Tanya Hernández" w:date="2017-05-21T20:16:00Z">
          <w:pPr>
            <w:pStyle w:val="Descripcin"/>
          </w:pPr>
        </w:pPrChange>
      </w:pPr>
    </w:p>
    <w:tbl>
      <w:tblPr>
        <w:tblStyle w:val="Tablaconcuadrculaclara"/>
        <w:tblW w:w="9645" w:type="dxa"/>
        <w:jc w:val="center"/>
        <w:tblLook w:val="04A0" w:firstRow="1" w:lastRow="0" w:firstColumn="1" w:lastColumn="0" w:noHBand="0" w:noVBand="1"/>
      </w:tblPr>
      <w:tblGrid>
        <w:gridCol w:w="1070"/>
        <w:gridCol w:w="3429"/>
        <w:gridCol w:w="2637"/>
        <w:gridCol w:w="2509"/>
      </w:tblGrid>
      <w:tr w:rsidR="004C5BFA" w:rsidRPr="00675684" w14:paraId="3D17E475" w14:textId="77777777" w:rsidTr="00675684">
        <w:trPr>
          <w:trHeight w:val="255"/>
          <w:jc w:val="center"/>
        </w:trPr>
        <w:tc>
          <w:tcPr>
            <w:tcW w:w="0" w:type="auto"/>
            <w:gridSpan w:val="4"/>
            <w:hideMark/>
          </w:tcPr>
          <w:p w14:paraId="2E7E4488" w14:textId="77777777" w:rsidR="004C5BFA" w:rsidRPr="00675684" w:rsidRDefault="004C5BFA"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628313CD" w14:textId="77777777" w:rsidTr="00675684">
        <w:trPr>
          <w:trHeight w:val="255"/>
          <w:jc w:val="center"/>
        </w:trPr>
        <w:tc>
          <w:tcPr>
            <w:tcW w:w="1088" w:type="dxa"/>
            <w:hideMark/>
          </w:tcPr>
          <w:p w14:paraId="58A4282E" w14:textId="77777777" w:rsidR="004C5BFA" w:rsidRPr="00675684" w:rsidRDefault="004C5BFA"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R8</w:t>
            </w:r>
          </w:p>
        </w:tc>
        <w:tc>
          <w:tcPr>
            <w:tcW w:w="3467" w:type="dxa"/>
            <w:hideMark/>
          </w:tcPr>
          <w:p w14:paraId="2CA65816" w14:textId="77777777" w:rsidR="004C5BFA" w:rsidRPr="00675684" w:rsidRDefault="004C5BFA"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591" w:type="dxa"/>
            <w:hideMark/>
          </w:tcPr>
          <w:p w14:paraId="048E02A3" w14:textId="77777777" w:rsidR="004C5BFA" w:rsidRPr="00675684" w:rsidRDefault="004C5BFA"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40%</w:t>
            </w:r>
          </w:p>
        </w:tc>
        <w:tc>
          <w:tcPr>
            <w:tcW w:w="2499" w:type="dxa"/>
            <w:hideMark/>
          </w:tcPr>
          <w:p w14:paraId="5707D4FF" w14:textId="77777777" w:rsidR="004C5BFA" w:rsidRPr="00675684" w:rsidRDefault="004C5BFA"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Catastrófico</w:t>
            </w:r>
          </w:p>
        </w:tc>
      </w:tr>
      <w:tr w:rsidR="004C5BFA" w:rsidRPr="00675684" w14:paraId="3D69F9A6" w14:textId="77777777" w:rsidTr="00675684">
        <w:trPr>
          <w:trHeight w:val="264"/>
          <w:jc w:val="center"/>
        </w:trPr>
        <w:tc>
          <w:tcPr>
            <w:tcW w:w="0" w:type="auto"/>
            <w:gridSpan w:val="4"/>
            <w:hideMark/>
          </w:tcPr>
          <w:p w14:paraId="599B7F28" w14:textId="6AAAC423" w:rsidR="004C5BFA"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Descripción:</w:t>
            </w:r>
            <w:r w:rsidR="004C5BFA" w:rsidRPr="00675684">
              <w:rPr>
                <w:rFonts w:cs="Times New Roman"/>
                <w:sz w:val="20"/>
                <w:szCs w:val="24"/>
              </w:rPr>
              <w:t xml:space="preserve"> El prototipo no se termine en el tiempo estimado</w:t>
            </w:r>
          </w:p>
        </w:tc>
      </w:tr>
      <w:tr w:rsidR="004C5BFA" w:rsidRPr="00675684" w14:paraId="52EA66C5" w14:textId="77777777" w:rsidTr="00675684">
        <w:trPr>
          <w:trHeight w:val="764"/>
          <w:jc w:val="center"/>
        </w:trPr>
        <w:tc>
          <w:tcPr>
            <w:tcW w:w="0" w:type="auto"/>
            <w:gridSpan w:val="4"/>
            <w:hideMark/>
          </w:tcPr>
          <w:p w14:paraId="259B2029" w14:textId="77777777" w:rsidR="004C5BFA" w:rsidRPr="00675684" w:rsidRDefault="004C5BFA"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Refinamiento/contexto:</w:t>
            </w:r>
          </w:p>
          <w:p w14:paraId="4B2D89FA" w14:textId="77777777" w:rsidR="004C5BFA" w:rsidRPr="00675684" w:rsidRDefault="004C5BFA"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1: Se presenta retrasos en actividades que se consideraban sencillas</w:t>
            </w:r>
          </w:p>
          <w:p w14:paraId="2D1327CB" w14:textId="77777777" w:rsidR="004C5BFA" w:rsidRPr="00675684" w:rsidRDefault="004C5BFA"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2: Se lleva más tiempo en las actividades que lo esperado. </w:t>
            </w:r>
          </w:p>
        </w:tc>
      </w:tr>
      <w:tr w:rsidR="004C5BFA" w:rsidRPr="00675684" w14:paraId="5AB41B20" w14:textId="77777777" w:rsidTr="00675684">
        <w:trPr>
          <w:trHeight w:val="515"/>
          <w:jc w:val="center"/>
        </w:trPr>
        <w:tc>
          <w:tcPr>
            <w:tcW w:w="0" w:type="auto"/>
            <w:gridSpan w:val="4"/>
            <w:hideMark/>
          </w:tcPr>
          <w:p w14:paraId="05756D1C" w14:textId="77777777" w:rsidR="004C5BFA" w:rsidRPr="00675684" w:rsidRDefault="004C5BFA"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04E780F9" w14:textId="044CEAF7" w:rsidR="004C5BFA" w:rsidRPr="00675684" w:rsidRDefault="004C5BFA" w:rsidP="00AC1909">
            <w:pPr>
              <w:pStyle w:val="Prrafodelista"/>
              <w:numPr>
                <w:ilvl w:val="0"/>
                <w:numId w:val="53"/>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clasificará</w:t>
            </w:r>
            <w:r w:rsidRPr="00675684">
              <w:rPr>
                <w:rFonts w:eastAsia="Times New Roman" w:cs="Times New Roman"/>
                <w:sz w:val="20"/>
                <w:szCs w:val="24"/>
                <w:lang w:eastAsia="es-MX"/>
              </w:rPr>
              <w:t xml:space="preserve"> las actividades complejas de las sencillas, para poder atacarlas de acuerdo a su complejidad.</w:t>
            </w:r>
          </w:p>
          <w:p w14:paraId="2E785DD2" w14:textId="5DB7B836" w:rsidR="004C5BFA" w:rsidRPr="00675684" w:rsidRDefault="004C5BFA" w:rsidP="00AC1909">
            <w:pPr>
              <w:pStyle w:val="Prrafodelista"/>
              <w:numPr>
                <w:ilvl w:val="0"/>
                <w:numId w:val="53"/>
              </w:num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Una vez clasificadas se </w:t>
            </w:r>
            <w:r w:rsidR="00BE36BD" w:rsidRPr="00675684">
              <w:rPr>
                <w:rFonts w:eastAsia="Times New Roman" w:cs="Times New Roman"/>
                <w:color w:val="000000"/>
                <w:sz w:val="20"/>
                <w:szCs w:val="24"/>
                <w:lang w:eastAsia="es-MX"/>
              </w:rPr>
              <w:t>asignará</w:t>
            </w:r>
            <w:r w:rsidRPr="00675684">
              <w:rPr>
                <w:rFonts w:eastAsia="Times New Roman" w:cs="Times New Roman"/>
                <w:color w:val="000000"/>
                <w:sz w:val="20"/>
                <w:szCs w:val="24"/>
                <w:lang w:eastAsia="es-MX"/>
              </w:rPr>
              <w:t xml:space="preserve"> a cada integrante a realizar las actividades, sí las actividades son de desarrollo, se dividirá por módulos para elaborar cada módulo, reduciendo el grado de error y poder identificarlo.</w:t>
            </w:r>
          </w:p>
        </w:tc>
      </w:tr>
      <w:tr w:rsidR="004C5BFA" w:rsidRPr="00675684" w14:paraId="67E436C8" w14:textId="77777777" w:rsidTr="00675684">
        <w:trPr>
          <w:trHeight w:val="88"/>
          <w:jc w:val="center"/>
        </w:trPr>
        <w:tc>
          <w:tcPr>
            <w:tcW w:w="0" w:type="auto"/>
            <w:gridSpan w:val="4"/>
            <w:hideMark/>
          </w:tcPr>
          <w:p w14:paraId="4A8192A9" w14:textId="06A27FB3" w:rsidR="004C5BFA" w:rsidRPr="00675684" w:rsidRDefault="004C5BFA" w:rsidP="00675684">
            <w:pPr>
              <w:keepNext/>
              <w:jc w:val="both"/>
              <w:rPr>
                <w:rFonts w:eastAsia="Times New Roman" w:cs="Times New Roman"/>
                <w:sz w:val="20"/>
                <w:szCs w:val="24"/>
                <w:lang w:eastAsia="es-MX"/>
              </w:rPr>
            </w:pPr>
            <w:r w:rsidRPr="00675684">
              <w:rPr>
                <w:rFonts w:eastAsia="Times New Roman" w:cs="Times New Roman"/>
                <w:b/>
                <w:color w:val="000000"/>
                <w:sz w:val="20"/>
                <w:szCs w:val="24"/>
                <w:lang w:eastAsia="es-MX"/>
              </w:rPr>
              <w:t>Gestión/Plan de contingencia/acción:</w:t>
            </w:r>
            <w:r w:rsidRPr="00675684">
              <w:rPr>
                <w:rFonts w:eastAsia="Times New Roman" w:cs="Times New Roman"/>
                <w:color w:val="000000"/>
                <w:sz w:val="20"/>
                <w:szCs w:val="24"/>
                <w:lang w:eastAsia="es-MX"/>
              </w:rPr>
              <w:t xml:space="preserve"> </w:t>
            </w:r>
            <w:r w:rsidRPr="00675684">
              <w:rPr>
                <w:rFonts w:cs="Times New Roman"/>
                <w:sz w:val="20"/>
                <w:szCs w:val="24"/>
              </w:rPr>
              <w:t xml:space="preserve">Se </w:t>
            </w:r>
            <w:r w:rsidR="00BE36BD" w:rsidRPr="00675684">
              <w:rPr>
                <w:rFonts w:cs="Times New Roman"/>
                <w:sz w:val="20"/>
                <w:szCs w:val="24"/>
              </w:rPr>
              <w:t>organizarán</w:t>
            </w:r>
            <w:r w:rsidRPr="00675684">
              <w:rPr>
                <w:rFonts w:cs="Times New Roman"/>
                <w:sz w:val="20"/>
                <w:szCs w:val="24"/>
              </w:rPr>
              <w:t xml:space="preserve"> juntas, en las que se evaluara el avance del prototipo y las actividades faltantes, para determinar un plan de acción, para regularizar los tiempos con el cronograma.</w:t>
            </w:r>
          </w:p>
        </w:tc>
      </w:tr>
    </w:tbl>
    <w:p w14:paraId="3AB06965" w14:textId="0F3E0A7F" w:rsidR="004C5BFA" w:rsidDel="00297BF4" w:rsidRDefault="00BE36BD">
      <w:pPr>
        <w:pStyle w:val="Descripcin"/>
        <w:rPr>
          <w:del w:id="3049" w:author="Tanya Hernández" w:date="2017-05-16T23:37:00Z"/>
        </w:rPr>
      </w:pPr>
      <w:bookmarkStart w:id="3050" w:name="_Toc482747414"/>
      <w:r w:rsidRPr="00297BF4">
        <w:t>Tabla 2</w:t>
      </w:r>
      <w:r w:rsidR="006A424D" w:rsidRPr="00297BF4">
        <w:t>.</w:t>
      </w:r>
      <w:del w:id="3051" w:author="Tanya Hernández" w:date="2017-05-16T23:37:00Z">
        <w:r w:rsidR="006A424D" w:rsidRPr="00297BF4" w:rsidDel="00297BF4">
          <w:delText xml:space="preserve"> </w:delText>
        </w:r>
      </w:del>
      <w:r w:rsidR="00713A0C">
        <w:rPr>
          <w:b w:val="0"/>
        </w:rPr>
        <w:fldChar w:fldCharType="begin"/>
      </w:r>
      <w:r w:rsidR="00713A0C">
        <w:rPr>
          <w:b w:val="0"/>
        </w:rPr>
        <w:instrText xml:space="preserve"> SEQ Tabla_II. \* ROMAN </w:instrText>
      </w:r>
      <w:r w:rsidR="00713A0C">
        <w:rPr>
          <w:b w:val="0"/>
        </w:rPr>
        <w:fldChar w:fldCharType="separate"/>
      </w:r>
      <w:r w:rsidR="00604603">
        <w:t>XXIV</w:t>
      </w:r>
      <w:r w:rsidR="00713A0C">
        <w:rPr>
          <w:b w:val="0"/>
        </w:rPr>
        <w:fldChar w:fldCharType="end"/>
      </w:r>
      <w:r w:rsidR="006A424D" w:rsidRPr="006A424D">
        <w:t xml:space="preserve"> </w:t>
      </w:r>
      <w:r w:rsidR="006A424D" w:rsidRPr="00DC4075">
        <w:t xml:space="preserve">Tabla de datos de riesgo </w:t>
      </w:r>
      <w:r w:rsidR="006A424D" w:rsidRPr="00262C61">
        <w:t>8 [44].</w:t>
      </w:r>
      <w:bookmarkEnd w:id="3050"/>
    </w:p>
    <w:p w14:paraId="649F7B3B" w14:textId="77777777" w:rsidR="00CC74AB" w:rsidRPr="00CC74AB" w:rsidRDefault="00CC74AB">
      <w:pPr>
        <w:pStyle w:val="Descripcin"/>
        <w:pPrChange w:id="3052" w:author="Tanya Hernández" w:date="2017-05-28T00:21:00Z">
          <w:pPr/>
        </w:pPrChange>
      </w:pPr>
    </w:p>
    <w:tbl>
      <w:tblPr>
        <w:tblStyle w:val="Tablaconcuadrculaclara"/>
        <w:tblW w:w="9652" w:type="dxa"/>
        <w:jc w:val="center"/>
        <w:tblLook w:val="04A0" w:firstRow="1" w:lastRow="0" w:firstColumn="1" w:lastColumn="0" w:noHBand="0" w:noVBand="1"/>
      </w:tblPr>
      <w:tblGrid>
        <w:gridCol w:w="1237"/>
        <w:gridCol w:w="3647"/>
        <w:gridCol w:w="2328"/>
        <w:gridCol w:w="2440"/>
      </w:tblGrid>
      <w:tr w:rsidR="00675684" w:rsidRPr="00675684" w14:paraId="43776EF4" w14:textId="77777777" w:rsidTr="00675684">
        <w:trPr>
          <w:trHeight w:val="231"/>
          <w:jc w:val="center"/>
        </w:trPr>
        <w:tc>
          <w:tcPr>
            <w:tcW w:w="0" w:type="auto"/>
            <w:gridSpan w:val="4"/>
            <w:hideMark/>
          </w:tcPr>
          <w:p w14:paraId="05F28225"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4D5CB828" w14:textId="77777777" w:rsidTr="00675684">
        <w:trPr>
          <w:trHeight w:val="221"/>
          <w:jc w:val="center"/>
        </w:trPr>
        <w:tc>
          <w:tcPr>
            <w:tcW w:w="1237" w:type="dxa"/>
            <w:hideMark/>
          </w:tcPr>
          <w:p w14:paraId="57E8523E"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R9</w:t>
            </w:r>
          </w:p>
        </w:tc>
        <w:tc>
          <w:tcPr>
            <w:tcW w:w="3647" w:type="dxa"/>
            <w:hideMark/>
          </w:tcPr>
          <w:p w14:paraId="06A7F8EE"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328" w:type="dxa"/>
            <w:hideMark/>
          </w:tcPr>
          <w:p w14:paraId="75058538"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20%</w:t>
            </w:r>
          </w:p>
        </w:tc>
        <w:tc>
          <w:tcPr>
            <w:tcW w:w="2440" w:type="dxa"/>
            <w:hideMark/>
          </w:tcPr>
          <w:p w14:paraId="6FD4AF79"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Catastrófico</w:t>
            </w:r>
          </w:p>
        </w:tc>
      </w:tr>
      <w:tr w:rsidR="00675684" w:rsidRPr="00675684" w14:paraId="36F87A90" w14:textId="77777777" w:rsidTr="00675684">
        <w:trPr>
          <w:trHeight w:val="231"/>
          <w:jc w:val="center"/>
        </w:trPr>
        <w:tc>
          <w:tcPr>
            <w:tcW w:w="0" w:type="auto"/>
            <w:gridSpan w:val="4"/>
            <w:hideMark/>
          </w:tcPr>
          <w:p w14:paraId="7911B277" w14:textId="5C78AC7E" w:rsidR="00675684"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Descripción:</w:t>
            </w:r>
            <w:r w:rsidRPr="00675684">
              <w:rPr>
                <w:rFonts w:cs="Times New Roman"/>
                <w:sz w:val="20"/>
                <w:szCs w:val="24"/>
              </w:rPr>
              <w:t xml:space="preserve"> El dispositivo móvil no cuenta con las características especificadas para el proyecto</w:t>
            </w:r>
          </w:p>
        </w:tc>
      </w:tr>
      <w:tr w:rsidR="00675684" w:rsidRPr="00675684" w14:paraId="61A1B27B" w14:textId="77777777" w:rsidTr="00675684">
        <w:trPr>
          <w:trHeight w:val="684"/>
          <w:jc w:val="center"/>
        </w:trPr>
        <w:tc>
          <w:tcPr>
            <w:tcW w:w="0" w:type="auto"/>
            <w:gridSpan w:val="4"/>
            <w:hideMark/>
          </w:tcPr>
          <w:p w14:paraId="7582BF8D"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Refinamiento/contexto:</w:t>
            </w:r>
          </w:p>
          <w:p w14:paraId="33FB6AE0" w14:textId="77777777"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1: La aplicación móvil no está disponible para el dispositivo móvil. </w:t>
            </w:r>
          </w:p>
          <w:p w14:paraId="4F3FE785" w14:textId="77777777"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2: La versión del sistema operativo no es compatible con la aplicación.</w:t>
            </w:r>
          </w:p>
        </w:tc>
      </w:tr>
      <w:tr w:rsidR="00675684" w:rsidRPr="00675684" w14:paraId="61C5181B" w14:textId="77777777" w:rsidTr="00675684">
        <w:trPr>
          <w:trHeight w:val="550"/>
          <w:jc w:val="center"/>
        </w:trPr>
        <w:tc>
          <w:tcPr>
            <w:tcW w:w="0" w:type="auto"/>
            <w:gridSpan w:val="4"/>
            <w:hideMark/>
          </w:tcPr>
          <w:p w14:paraId="1348F85F" w14:textId="77777777"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Reducción/supervisión: </w:t>
            </w:r>
          </w:p>
          <w:p w14:paraId="716D0643" w14:textId="2EE5FD32" w:rsidR="00675684" w:rsidRPr="00675684" w:rsidRDefault="00675684" w:rsidP="00AC1909">
            <w:pPr>
              <w:pStyle w:val="Prrafodelista"/>
              <w:numPr>
                <w:ilvl w:val="0"/>
                <w:numId w:val="54"/>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realizarán</w:t>
            </w:r>
            <w:r w:rsidRPr="00675684">
              <w:rPr>
                <w:rFonts w:eastAsia="Times New Roman" w:cs="Times New Roman"/>
                <w:sz w:val="20"/>
                <w:szCs w:val="24"/>
                <w:lang w:eastAsia="es-MX"/>
              </w:rPr>
              <w:t xml:space="preserve"> pruebas en distintos sistemas operativos de la misma familia.</w:t>
            </w:r>
          </w:p>
          <w:p w14:paraId="7E96298E" w14:textId="2FB01746" w:rsidR="00675684" w:rsidRPr="00675684" w:rsidRDefault="00675684" w:rsidP="00AC1909">
            <w:pPr>
              <w:pStyle w:val="Prrafodelista"/>
              <w:numPr>
                <w:ilvl w:val="0"/>
                <w:numId w:val="54"/>
              </w:num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Después de realizar las pruebas, se </w:t>
            </w:r>
            <w:r w:rsidR="00BE36BD" w:rsidRPr="00675684">
              <w:rPr>
                <w:rFonts w:eastAsia="Times New Roman" w:cs="Times New Roman"/>
                <w:color w:val="000000"/>
                <w:sz w:val="20"/>
                <w:szCs w:val="24"/>
                <w:lang w:eastAsia="es-MX"/>
              </w:rPr>
              <w:t>clasificará</w:t>
            </w:r>
            <w:r w:rsidRPr="00675684">
              <w:rPr>
                <w:rFonts w:eastAsia="Times New Roman" w:cs="Times New Roman"/>
                <w:color w:val="000000"/>
                <w:sz w:val="20"/>
                <w:szCs w:val="24"/>
                <w:lang w:eastAsia="es-MX"/>
              </w:rPr>
              <w:t xml:space="preserve"> los sistemas operativos aceptables para el prototipo. </w:t>
            </w:r>
          </w:p>
        </w:tc>
      </w:tr>
      <w:tr w:rsidR="00675684" w:rsidRPr="00675684" w14:paraId="24848F86" w14:textId="77777777" w:rsidTr="00675684">
        <w:trPr>
          <w:trHeight w:val="93"/>
          <w:jc w:val="center"/>
        </w:trPr>
        <w:tc>
          <w:tcPr>
            <w:tcW w:w="0" w:type="auto"/>
            <w:gridSpan w:val="4"/>
            <w:hideMark/>
          </w:tcPr>
          <w:p w14:paraId="613AB6D2" w14:textId="0D0B14D5" w:rsidR="00675684" w:rsidRPr="00675684" w:rsidRDefault="00675684" w:rsidP="00675684">
            <w:pPr>
              <w:keepNext/>
              <w:jc w:val="both"/>
              <w:rPr>
                <w:rFonts w:eastAsia="Times New Roman" w:cs="Times New Roman"/>
                <w:sz w:val="20"/>
                <w:szCs w:val="24"/>
                <w:lang w:eastAsia="es-MX"/>
              </w:rPr>
            </w:pPr>
            <w:r w:rsidRPr="00675684">
              <w:rPr>
                <w:rFonts w:eastAsia="Times New Roman" w:cs="Times New Roman"/>
                <w:b/>
                <w:color w:val="000000"/>
                <w:sz w:val="20"/>
                <w:szCs w:val="24"/>
                <w:lang w:eastAsia="es-MX"/>
              </w:rPr>
              <w:t>Gestión/Plan de contingencia/acción:</w:t>
            </w:r>
            <w:r w:rsidRPr="00675684">
              <w:rPr>
                <w:rFonts w:eastAsia="Times New Roman" w:cs="Times New Roman"/>
                <w:color w:val="000000"/>
                <w:sz w:val="20"/>
                <w:szCs w:val="24"/>
                <w:lang w:eastAsia="es-MX"/>
              </w:rPr>
              <w:t xml:space="preserve"> </w:t>
            </w:r>
            <w:r w:rsidRPr="00675684">
              <w:rPr>
                <w:rFonts w:cs="Times New Roman"/>
                <w:sz w:val="20"/>
                <w:szCs w:val="24"/>
              </w:rPr>
              <w:t xml:space="preserve">Se </w:t>
            </w:r>
            <w:r w:rsidR="00BE36BD" w:rsidRPr="00675684">
              <w:rPr>
                <w:rFonts w:cs="Times New Roman"/>
                <w:sz w:val="20"/>
                <w:szCs w:val="24"/>
              </w:rPr>
              <w:t>indicará</w:t>
            </w:r>
            <w:r w:rsidRPr="00675684">
              <w:rPr>
                <w:rFonts w:cs="Times New Roman"/>
                <w:sz w:val="20"/>
                <w:szCs w:val="24"/>
              </w:rPr>
              <w:t xml:space="preserve"> las tecnologías requeridas para el funcionamiento del prototipo.</w:t>
            </w:r>
          </w:p>
        </w:tc>
      </w:tr>
    </w:tbl>
    <w:p w14:paraId="63266AB9" w14:textId="0336BAEA" w:rsidR="00675684" w:rsidRDefault="00BE36BD">
      <w:pPr>
        <w:pStyle w:val="Descripcin"/>
      </w:pPr>
      <w:bookmarkStart w:id="3053" w:name="_Toc482747415"/>
      <w:r w:rsidRPr="00297BF4">
        <w:t>Tabla 2</w:t>
      </w:r>
      <w:r w:rsidR="006A424D" w:rsidRPr="00297BF4">
        <w:t>.</w:t>
      </w:r>
      <w:del w:id="3054" w:author="Tanya Hernández" w:date="2017-05-16T23:37: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XXV</w:t>
      </w:r>
      <w:r w:rsidR="00713A0C">
        <w:fldChar w:fldCharType="end"/>
      </w:r>
      <w:r w:rsidR="006A424D" w:rsidRPr="006A424D">
        <w:t xml:space="preserve"> </w:t>
      </w:r>
      <w:r w:rsidR="006A424D" w:rsidRPr="008B30EB">
        <w:t xml:space="preserve">Tabla de datos de riesgo </w:t>
      </w:r>
      <w:r w:rsidR="006A424D" w:rsidRPr="00262C61">
        <w:t>9 [44].</w:t>
      </w:r>
      <w:bookmarkEnd w:id="3053"/>
    </w:p>
    <w:tbl>
      <w:tblPr>
        <w:tblStyle w:val="Tablaconcuadrculaclara"/>
        <w:tblW w:w="9687" w:type="dxa"/>
        <w:jc w:val="center"/>
        <w:tblLook w:val="04A0" w:firstRow="1" w:lastRow="0" w:firstColumn="1" w:lastColumn="0" w:noHBand="0" w:noVBand="1"/>
      </w:tblPr>
      <w:tblGrid>
        <w:gridCol w:w="1270"/>
        <w:gridCol w:w="3582"/>
        <w:gridCol w:w="2695"/>
        <w:gridCol w:w="2140"/>
      </w:tblGrid>
      <w:tr w:rsidR="00675684" w:rsidRPr="00675684" w14:paraId="0B1CE28C" w14:textId="77777777" w:rsidTr="00675684">
        <w:trPr>
          <w:trHeight w:val="196"/>
          <w:jc w:val="center"/>
        </w:trPr>
        <w:tc>
          <w:tcPr>
            <w:tcW w:w="0" w:type="auto"/>
            <w:gridSpan w:val="4"/>
            <w:hideMark/>
          </w:tcPr>
          <w:p w14:paraId="245C7C65"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47F70D20" w14:textId="77777777" w:rsidTr="00675684">
        <w:trPr>
          <w:trHeight w:val="187"/>
          <w:jc w:val="center"/>
        </w:trPr>
        <w:tc>
          <w:tcPr>
            <w:tcW w:w="1277" w:type="dxa"/>
            <w:hideMark/>
          </w:tcPr>
          <w:p w14:paraId="6E2BBCA5"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R10</w:t>
            </w:r>
          </w:p>
        </w:tc>
        <w:tc>
          <w:tcPr>
            <w:tcW w:w="3604" w:type="dxa"/>
            <w:hideMark/>
          </w:tcPr>
          <w:p w14:paraId="1EF0F117"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645" w:type="dxa"/>
            <w:hideMark/>
          </w:tcPr>
          <w:p w14:paraId="1C5DCF9B"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10%</w:t>
            </w:r>
          </w:p>
        </w:tc>
        <w:tc>
          <w:tcPr>
            <w:tcW w:w="2161" w:type="dxa"/>
            <w:hideMark/>
          </w:tcPr>
          <w:p w14:paraId="55F23563"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Critico</w:t>
            </w:r>
          </w:p>
        </w:tc>
      </w:tr>
      <w:tr w:rsidR="00675684" w:rsidRPr="00675684" w14:paraId="2A2A0F4A" w14:textId="77777777" w:rsidTr="00675684">
        <w:trPr>
          <w:trHeight w:val="196"/>
          <w:jc w:val="center"/>
        </w:trPr>
        <w:tc>
          <w:tcPr>
            <w:tcW w:w="0" w:type="auto"/>
            <w:gridSpan w:val="4"/>
            <w:hideMark/>
          </w:tcPr>
          <w:p w14:paraId="6BBF6F9F" w14:textId="24F2520C" w:rsidR="00675684"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 xml:space="preserve">Descripción: </w:t>
            </w:r>
            <w:r w:rsidRPr="00675684">
              <w:rPr>
                <w:rFonts w:cs="Times New Roman"/>
                <w:sz w:val="20"/>
                <w:szCs w:val="24"/>
              </w:rPr>
              <w:t>El usuario directo arruine la pulsera de sensores</w:t>
            </w:r>
          </w:p>
        </w:tc>
      </w:tr>
      <w:tr w:rsidR="00675684" w:rsidRPr="00675684" w14:paraId="598DF6F3" w14:textId="77777777" w:rsidTr="00675684">
        <w:trPr>
          <w:trHeight w:val="581"/>
          <w:jc w:val="center"/>
        </w:trPr>
        <w:tc>
          <w:tcPr>
            <w:tcW w:w="0" w:type="auto"/>
            <w:gridSpan w:val="4"/>
            <w:hideMark/>
          </w:tcPr>
          <w:p w14:paraId="2A994C59"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lastRenderedPageBreak/>
              <w:t>Refinamiento/contexto:</w:t>
            </w:r>
          </w:p>
          <w:p w14:paraId="5612AA3A" w14:textId="77777777"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1: El usuario indirecto no tiene conocimiento de las actividades que ponen en riesgo el funcionamiento del prototipo. </w:t>
            </w:r>
          </w:p>
          <w:p w14:paraId="2519603E" w14:textId="77777777"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2: Se olvida en que momentos utilizar el prototipo.</w:t>
            </w:r>
          </w:p>
        </w:tc>
      </w:tr>
      <w:tr w:rsidR="00675684" w:rsidRPr="00675684" w14:paraId="30B0B2A6" w14:textId="77777777" w:rsidTr="00675684">
        <w:trPr>
          <w:trHeight w:val="466"/>
          <w:jc w:val="center"/>
        </w:trPr>
        <w:tc>
          <w:tcPr>
            <w:tcW w:w="0" w:type="auto"/>
            <w:gridSpan w:val="4"/>
            <w:hideMark/>
          </w:tcPr>
          <w:p w14:paraId="3647AC9B"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76B59876" w14:textId="2FD18DC3" w:rsidR="00675684" w:rsidRPr="00675684" w:rsidRDefault="00675684" w:rsidP="00AC1909">
            <w:pPr>
              <w:pStyle w:val="Prrafodelista"/>
              <w:numPr>
                <w:ilvl w:val="0"/>
                <w:numId w:val="55"/>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estudiará</w:t>
            </w:r>
            <w:r w:rsidRPr="00675684">
              <w:rPr>
                <w:rFonts w:eastAsia="Times New Roman" w:cs="Times New Roman"/>
                <w:sz w:val="20"/>
                <w:szCs w:val="24"/>
                <w:lang w:eastAsia="es-MX"/>
              </w:rPr>
              <w:t xml:space="preserve"> las actividades que realizan las personas de la tercera edad con capacidades limitadas.</w:t>
            </w:r>
          </w:p>
          <w:p w14:paraId="2FA6E51F" w14:textId="6C76E703" w:rsidR="00675684" w:rsidRPr="00675684" w:rsidRDefault="00675684" w:rsidP="00AC1909">
            <w:pPr>
              <w:pStyle w:val="Prrafodelista"/>
              <w:numPr>
                <w:ilvl w:val="0"/>
                <w:numId w:val="55"/>
              </w:num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Se </w:t>
            </w:r>
            <w:r w:rsidR="00BE36BD" w:rsidRPr="00675684">
              <w:rPr>
                <w:rFonts w:eastAsia="Times New Roman" w:cs="Times New Roman"/>
                <w:color w:val="000000"/>
                <w:sz w:val="20"/>
                <w:szCs w:val="24"/>
                <w:lang w:eastAsia="es-MX"/>
              </w:rPr>
              <w:t>agrupará</w:t>
            </w:r>
            <w:r w:rsidRPr="00675684">
              <w:rPr>
                <w:rFonts w:eastAsia="Times New Roman" w:cs="Times New Roman"/>
                <w:color w:val="000000"/>
                <w:sz w:val="20"/>
                <w:szCs w:val="24"/>
                <w:lang w:eastAsia="es-MX"/>
              </w:rPr>
              <w:t xml:space="preserve"> las actividades que no afecten el funcionamiento del prototipo y se indicaran en el manual. </w:t>
            </w:r>
          </w:p>
        </w:tc>
      </w:tr>
      <w:tr w:rsidR="00675684" w:rsidRPr="00675684" w14:paraId="0D521393" w14:textId="77777777" w:rsidTr="00675684">
        <w:trPr>
          <w:trHeight w:val="79"/>
          <w:jc w:val="center"/>
        </w:trPr>
        <w:tc>
          <w:tcPr>
            <w:tcW w:w="0" w:type="auto"/>
            <w:gridSpan w:val="4"/>
            <w:hideMark/>
          </w:tcPr>
          <w:p w14:paraId="05C262B9" w14:textId="77777777" w:rsidR="00675684" w:rsidRPr="00675684" w:rsidRDefault="00675684" w:rsidP="00675684">
            <w:pPr>
              <w:keepNext/>
              <w:jc w:val="both"/>
              <w:rPr>
                <w:rFonts w:eastAsia="Times New Roman" w:cs="Times New Roman"/>
                <w:sz w:val="20"/>
                <w:szCs w:val="24"/>
                <w:lang w:eastAsia="es-MX"/>
              </w:rPr>
            </w:pPr>
            <w:r w:rsidRPr="00675684">
              <w:rPr>
                <w:rFonts w:eastAsia="Times New Roman" w:cs="Times New Roman"/>
                <w:b/>
                <w:color w:val="000000"/>
                <w:sz w:val="20"/>
                <w:szCs w:val="24"/>
                <w:lang w:eastAsia="es-MX"/>
              </w:rPr>
              <w:t>Gestión/Plan de contingencia/acción</w:t>
            </w:r>
            <w:r w:rsidRPr="00675684">
              <w:rPr>
                <w:rFonts w:eastAsia="Times New Roman" w:cs="Times New Roman"/>
                <w:color w:val="000000"/>
                <w:sz w:val="20"/>
                <w:szCs w:val="24"/>
                <w:lang w:eastAsia="es-MX"/>
              </w:rPr>
              <w:t xml:space="preserve">: </w:t>
            </w:r>
            <w:r w:rsidRPr="00675684">
              <w:rPr>
                <w:rFonts w:cs="Times New Roman"/>
                <w:sz w:val="20"/>
                <w:szCs w:val="24"/>
              </w:rPr>
              <w:t>Se pondrán en el manual de usuario, acciones que pongan en riesgo el funcionamiento del prototipo, con el fin de que se tomen en cuenta.</w:t>
            </w:r>
          </w:p>
        </w:tc>
      </w:tr>
    </w:tbl>
    <w:p w14:paraId="379FC015" w14:textId="072692EA" w:rsidR="00675684" w:rsidRDefault="00BE36BD">
      <w:pPr>
        <w:pStyle w:val="Descripcin"/>
      </w:pPr>
      <w:bookmarkStart w:id="3055" w:name="_Toc482747416"/>
      <w:r w:rsidRPr="00297BF4">
        <w:t>Tabla 2</w:t>
      </w:r>
      <w:r w:rsidR="006A424D" w:rsidRPr="00297BF4">
        <w:t>.</w:t>
      </w:r>
      <w:del w:id="3056" w:author="Tanya Hernández" w:date="2017-05-16T23:37: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XXVI</w:t>
      </w:r>
      <w:r w:rsidR="00713A0C">
        <w:fldChar w:fldCharType="end"/>
      </w:r>
      <w:r w:rsidR="006A424D">
        <w:t xml:space="preserve"> </w:t>
      </w:r>
      <w:r w:rsidR="006A424D" w:rsidRPr="00702F20">
        <w:t xml:space="preserve">Tabla de datos de riesgo </w:t>
      </w:r>
      <w:r w:rsidR="006A424D" w:rsidRPr="00262C61">
        <w:t>10 [44</w:t>
      </w:r>
      <w:r w:rsidR="006A424D" w:rsidRPr="00702F20">
        <w:t>].</w:t>
      </w:r>
      <w:bookmarkEnd w:id="3055"/>
    </w:p>
    <w:tbl>
      <w:tblPr>
        <w:tblStyle w:val="Tablaconcuadrculaclara"/>
        <w:tblW w:w="9667" w:type="dxa"/>
        <w:jc w:val="center"/>
        <w:tblLook w:val="04A0" w:firstRow="1" w:lastRow="0" w:firstColumn="1" w:lastColumn="0" w:noHBand="0" w:noVBand="1"/>
      </w:tblPr>
      <w:tblGrid>
        <w:gridCol w:w="1186"/>
        <w:gridCol w:w="3349"/>
        <w:gridCol w:w="2645"/>
        <w:gridCol w:w="2487"/>
      </w:tblGrid>
      <w:tr w:rsidR="00675684" w:rsidRPr="00675684" w14:paraId="0DB4366F" w14:textId="77777777" w:rsidTr="00675684">
        <w:trPr>
          <w:trHeight w:val="207"/>
          <w:jc w:val="center"/>
        </w:trPr>
        <w:tc>
          <w:tcPr>
            <w:tcW w:w="0" w:type="auto"/>
            <w:gridSpan w:val="4"/>
            <w:hideMark/>
          </w:tcPr>
          <w:p w14:paraId="5831E893"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67E1AAEF" w14:textId="77777777" w:rsidTr="00675684">
        <w:trPr>
          <w:trHeight w:val="198"/>
          <w:jc w:val="center"/>
        </w:trPr>
        <w:tc>
          <w:tcPr>
            <w:tcW w:w="1190" w:type="dxa"/>
            <w:hideMark/>
          </w:tcPr>
          <w:p w14:paraId="5598EA6F"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R11</w:t>
            </w:r>
          </w:p>
        </w:tc>
        <w:tc>
          <w:tcPr>
            <w:tcW w:w="3369" w:type="dxa"/>
            <w:hideMark/>
          </w:tcPr>
          <w:p w14:paraId="6666814F"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625" w:type="dxa"/>
            <w:hideMark/>
          </w:tcPr>
          <w:p w14:paraId="057B9D80"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30%</w:t>
            </w:r>
          </w:p>
        </w:tc>
        <w:tc>
          <w:tcPr>
            <w:tcW w:w="2483" w:type="dxa"/>
            <w:hideMark/>
          </w:tcPr>
          <w:p w14:paraId="7255FD41"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Catastrófico</w:t>
            </w:r>
          </w:p>
        </w:tc>
      </w:tr>
      <w:tr w:rsidR="00675684" w:rsidRPr="00675684" w14:paraId="3A3E53B3" w14:textId="77777777" w:rsidTr="00675684">
        <w:trPr>
          <w:trHeight w:val="207"/>
          <w:jc w:val="center"/>
        </w:trPr>
        <w:tc>
          <w:tcPr>
            <w:tcW w:w="0" w:type="auto"/>
            <w:gridSpan w:val="4"/>
            <w:hideMark/>
          </w:tcPr>
          <w:p w14:paraId="57678AA2" w14:textId="573C5824" w:rsidR="00675684"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Descripción:</w:t>
            </w:r>
            <w:r w:rsidRPr="00675684">
              <w:rPr>
                <w:rFonts w:cs="Times New Roman"/>
                <w:sz w:val="20"/>
                <w:szCs w:val="24"/>
              </w:rPr>
              <w:t xml:space="preserve"> Se presente un inconveniente en el desarrollo por falta de conocimiento</w:t>
            </w:r>
          </w:p>
        </w:tc>
      </w:tr>
      <w:tr w:rsidR="00675684" w:rsidRPr="00675684" w14:paraId="613CF0F6" w14:textId="77777777" w:rsidTr="00675684">
        <w:trPr>
          <w:trHeight w:val="824"/>
          <w:jc w:val="center"/>
        </w:trPr>
        <w:tc>
          <w:tcPr>
            <w:tcW w:w="0" w:type="auto"/>
            <w:gridSpan w:val="4"/>
            <w:hideMark/>
          </w:tcPr>
          <w:p w14:paraId="041DD49F"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Refinamiento/contexto:</w:t>
            </w:r>
          </w:p>
          <w:p w14:paraId="07727C08" w14:textId="77777777"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1: No se tiene conocimiento de cómo realizar dichas actividades. </w:t>
            </w:r>
          </w:p>
          <w:p w14:paraId="4E0CEF16" w14:textId="44FCBA96"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2: En el desarrollo se presenta una etapa que no se consideró o planifico durante el análisis, por tal motivo se presentan errores en el desarro</w:t>
            </w:r>
            <w:r>
              <w:rPr>
                <w:rFonts w:eastAsia="Times New Roman" w:cs="Times New Roman"/>
                <w:color w:val="000000"/>
                <w:sz w:val="20"/>
                <w:szCs w:val="24"/>
                <w:lang w:eastAsia="es-MX"/>
              </w:rPr>
              <w:t>llo que se desconocen su causa.</w:t>
            </w:r>
          </w:p>
        </w:tc>
      </w:tr>
      <w:tr w:rsidR="00675684" w:rsidRPr="00675684" w14:paraId="2D5F4D05" w14:textId="77777777" w:rsidTr="00675684">
        <w:trPr>
          <w:trHeight w:val="494"/>
          <w:jc w:val="center"/>
        </w:trPr>
        <w:tc>
          <w:tcPr>
            <w:tcW w:w="0" w:type="auto"/>
            <w:gridSpan w:val="4"/>
            <w:hideMark/>
          </w:tcPr>
          <w:p w14:paraId="79F502A0"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4772BE98" w14:textId="0AC294D6" w:rsidR="00675684" w:rsidRPr="00675684" w:rsidRDefault="00675684" w:rsidP="00AC1909">
            <w:pPr>
              <w:pStyle w:val="Prrafodelista"/>
              <w:numPr>
                <w:ilvl w:val="0"/>
                <w:numId w:val="56"/>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realizará</w:t>
            </w:r>
            <w:r w:rsidRPr="00675684">
              <w:rPr>
                <w:rFonts w:eastAsia="Times New Roman" w:cs="Times New Roman"/>
                <w:sz w:val="20"/>
                <w:szCs w:val="24"/>
                <w:lang w:eastAsia="es-MX"/>
              </w:rPr>
              <w:t xml:space="preserve"> una investigación previa para conocer los temas que se requieren para poder desarrollar el prototipo.</w:t>
            </w:r>
          </w:p>
          <w:p w14:paraId="18069A79" w14:textId="6A3E4834" w:rsidR="00675684" w:rsidRPr="00675684" w:rsidRDefault="00675684" w:rsidP="00AC1909">
            <w:pPr>
              <w:pStyle w:val="Prrafodelista"/>
              <w:numPr>
                <w:ilvl w:val="0"/>
                <w:numId w:val="56"/>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investigará</w:t>
            </w:r>
            <w:r w:rsidRPr="00675684">
              <w:rPr>
                <w:rFonts w:eastAsia="Times New Roman" w:cs="Times New Roman"/>
                <w:sz w:val="20"/>
                <w:szCs w:val="24"/>
                <w:lang w:eastAsia="es-MX"/>
              </w:rPr>
              <w:t xml:space="preserve"> los cursos, talleres y libros, que contengan este conocimiento.</w:t>
            </w:r>
          </w:p>
          <w:p w14:paraId="5060D1D9" w14:textId="485428BC" w:rsidR="00675684" w:rsidRPr="00675684" w:rsidRDefault="00675684" w:rsidP="00AC1909">
            <w:pPr>
              <w:pStyle w:val="Prrafodelista"/>
              <w:numPr>
                <w:ilvl w:val="0"/>
                <w:numId w:val="56"/>
              </w:num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Se </w:t>
            </w:r>
            <w:r w:rsidR="00BE36BD" w:rsidRPr="00675684">
              <w:rPr>
                <w:rFonts w:eastAsia="Times New Roman" w:cs="Times New Roman"/>
                <w:color w:val="000000"/>
                <w:sz w:val="20"/>
                <w:szCs w:val="24"/>
                <w:lang w:eastAsia="es-MX"/>
              </w:rPr>
              <w:t>enfocará</w:t>
            </w:r>
            <w:r w:rsidRPr="00675684">
              <w:rPr>
                <w:rFonts w:eastAsia="Times New Roman" w:cs="Times New Roman"/>
                <w:color w:val="000000"/>
                <w:sz w:val="20"/>
                <w:szCs w:val="24"/>
                <w:lang w:eastAsia="es-MX"/>
              </w:rPr>
              <w:t xml:space="preserve"> el equipo en entender dicho conocimiento, mediante prácticas. </w:t>
            </w:r>
          </w:p>
        </w:tc>
      </w:tr>
      <w:tr w:rsidR="00675684" w:rsidRPr="00675684" w14:paraId="62CC64F3" w14:textId="77777777" w:rsidTr="00675684">
        <w:trPr>
          <w:trHeight w:val="84"/>
          <w:jc w:val="center"/>
        </w:trPr>
        <w:tc>
          <w:tcPr>
            <w:tcW w:w="0" w:type="auto"/>
            <w:gridSpan w:val="4"/>
            <w:hideMark/>
          </w:tcPr>
          <w:p w14:paraId="3C1A94D4" w14:textId="4B746AAF" w:rsidR="00675684" w:rsidRPr="00675684" w:rsidRDefault="00675684" w:rsidP="00675684">
            <w:pPr>
              <w:jc w:val="both"/>
              <w:rPr>
                <w:rFonts w:cs="Times New Roman"/>
                <w:sz w:val="20"/>
                <w:szCs w:val="24"/>
              </w:rPr>
            </w:pPr>
            <w:r w:rsidRPr="00675684">
              <w:rPr>
                <w:rFonts w:eastAsia="Times New Roman" w:cs="Times New Roman"/>
                <w:b/>
                <w:color w:val="000000"/>
                <w:sz w:val="20"/>
                <w:szCs w:val="24"/>
                <w:lang w:eastAsia="es-MX"/>
              </w:rPr>
              <w:t>Gestión/Plan de contingencia/acción:</w:t>
            </w:r>
            <w:r>
              <w:rPr>
                <w:rFonts w:eastAsia="Times New Roman" w:cs="Times New Roman"/>
                <w:color w:val="000000"/>
                <w:sz w:val="20"/>
                <w:szCs w:val="24"/>
                <w:lang w:eastAsia="es-MX"/>
              </w:rPr>
              <w:t xml:space="preserve"> </w:t>
            </w:r>
            <w:r w:rsidRPr="00675684">
              <w:rPr>
                <w:rFonts w:cs="Times New Roman"/>
                <w:sz w:val="20"/>
                <w:szCs w:val="24"/>
              </w:rPr>
              <w:t>Se organizarán juntas con el fin de discutir los temas desconocidos, para después tomar cursos o talleres que nos permitan cubrir ese conocimiento.</w:t>
            </w:r>
          </w:p>
        </w:tc>
      </w:tr>
    </w:tbl>
    <w:p w14:paraId="3C99EBDE" w14:textId="088243E1" w:rsidR="00675684" w:rsidRDefault="00BE36BD">
      <w:pPr>
        <w:pStyle w:val="Descripcin"/>
      </w:pPr>
      <w:bookmarkStart w:id="3057" w:name="_Toc482747417"/>
      <w:r w:rsidRPr="00297BF4">
        <w:t>Tabla 2</w:t>
      </w:r>
      <w:r w:rsidR="006A424D" w:rsidRPr="00297BF4">
        <w:t>.</w:t>
      </w:r>
      <w:del w:id="3058" w:author="Tanya Hernández" w:date="2017-05-16T23:37: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XXVII</w:t>
      </w:r>
      <w:r w:rsidR="00713A0C">
        <w:fldChar w:fldCharType="end"/>
      </w:r>
      <w:r w:rsidR="006A424D" w:rsidRPr="00A8750C">
        <w:t xml:space="preserve"> Tabla de datos de riesgo </w:t>
      </w:r>
      <w:r w:rsidR="006A424D" w:rsidRPr="00262C61">
        <w:t>11 [44</w:t>
      </w:r>
      <w:r w:rsidR="006A424D" w:rsidRPr="00A8750C">
        <w:t>].</w:t>
      </w:r>
      <w:bookmarkEnd w:id="3057"/>
    </w:p>
    <w:tbl>
      <w:tblPr>
        <w:tblStyle w:val="Tablaconcuadrculaclara"/>
        <w:tblW w:w="9647" w:type="dxa"/>
        <w:jc w:val="center"/>
        <w:tblLook w:val="04A0" w:firstRow="1" w:lastRow="0" w:firstColumn="1" w:lastColumn="0" w:noHBand="0" w:noVBand="1"/>
      </w:tblPr>
      <w:tblGrid>
        <w:gridCol w:w="1162"/>
        <w:gridCol w:w="3271"/>
        <w:gridCol w:w="2635"/>
        <w:gridCol w:w="2579"/>
      </w:tblGrid>
      <w:tr w:rsidR="00675684" w:rsidRPr="00675684" w14:paraId="6CE6683A" w14:textId="77777777" w:rsidTr="00675684">
        <w:trPr>
          <w:trHeight w:val="217"/>
          <w:jc w:val="center"/>
        </w:trPr>
        <w:tc>
          <w:tcPr>
            <w:tcW w:w="0" w:type="auto"/>
            <w:gridSpan w:val="4"/>
            <w:hideMark/>
          </w:tcPr>
          <w:p w14:paraId="7BE720E8"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56A044B2" w14:textId="77777777" w:rsidTr="00675684">
        <w:trPr>
          <w:trHeight w:val="208"/>
          <w:jc w:val="center"/>
        </w:trPr>
        <w:tc>
          <w:tcPr>
            <w:tcW w:w="1166" w:type="dxa"/>
            <w:hideMark/>
          </w:tcPr>
          <w:p w14:paraId="5E397453"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R12</w:t>
            </w:r>
          </w:p>
        </w:tc>
        <w:tc>
          <w:tcPr>
            <w:tcW w:w="3286" w:type="dxa"/>
            <w:hideMark/>
          </w:tcPr>
          <w:p w14:paraId="5D308CB6"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623" w:type="dxa"/>
            <w:hideMark/>
          </w:tcPr>
          <w:p w14:paraId="2A9305EC"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30%</w:t>
            </w:r>
          </w:p>
        </w:tc>
        <w:tc>
          <w:tcPr>
            <w:tcW w:w="2572" w:type="dxa"/>
            <w:hideMark/>
          </w:tcPr>
          <w:p w14:paraId="65570679"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Despreciable</w:t>
            </w:r>
          </w:p>
        </w:tc>
      </w:tr>
      <w:tr w:rsidR="00675684" w:rsidRPr="00675684" w14:paraId="686378CB" w14:textId="77777777" w:rsidTr="00675684">
        <w:trPr>
          <w:trHeight w:val="217"/>
          <w:jc w:val="center"/>
        </w:trPr>
        <w:tc>
          <w:tcPr>
            <w:tcW w:w="0" w:type="auto"/>
            <w:gridSpan w:val="4"/>
            <w:hideMark/>
          </w:tcPr>
          <w:p w14:paraId="5D783A5A" w14:textId="13D8B1A8" w:rsidR="00675684"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 xml:space="preserve">Descripción: </w:t>
            </w:r>
            <w:r w:rsidRPr="00675684">
              <w:rPr>
                <w:rFonts w:cs="Times New Roman"/>
                <w:sz w:val="20"/>
                <w:szCs w:val="24"/>
              </w:rPr>
              <w:t xml:space="preserve">La alimentación suministrada por las pilas no hacia </w:t>
            </w:r>
            <w:r w:rsidR="00BE36BD" w:rsidRPr="00675684">
              <w:rPr>
                <w:rFonts w:cs="Times New Roman"/>
                <w:sz w:val="20"/>
                <w:szCs w:val="24"/>
              </w:rPr>
              <w:t>los sensores</w:t>
            </w:r>
            <w:r w:rsidRPr="00675684">
              <w:rPr>
                <w:rFonts w:cs="Times New Roman"/>
                <w:sz w:val="20"/>
                <w:szCs w:val="24"/>
              </w:rPr>
              <w:t xml:space="preserve"> no sea suficiente para realizar las pruebas mínimas</w:t>
            </w:r>
          </w:p>
        </w:tc>
      </w:tr>
      <w:tr w:rsidR="00675684" w:rsidRPr="00675684" w14:paraId="2482549F" w14:textId="77777777" w:rsidTr="00675684">
        <w:trPr>
          <w:trHeight w:val="649"/>
          <w:jc w:val="center"/>
        </w:trPr>
        <w:tc>
          <w:tcPr>
            <w:tcW w:w="0" w:type="auto"/>
            <w:gridSpan w:val="4"/>
            <w:hideMark/>
          </w:tcPr>
          <w:p w14:paraId="4B1DE561"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Refinamiento/contexto:</w:t>
            </w:r>
          </w:p>
          <w:p w14:paraId="54F587B7" w14:textId="77777777"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1: La alimentación no permite llevar acabo las mediciones necesarias para el usuario. </w:t>
            </w:r>
          </w:p>
          <w:p w14:paraId="6A644A46" w14:textId="77777777"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2: La alimentación no cubre la demanda de corriente de los dispositivos </w:t>
            </w:r>
          </w:p>
        </w:tc>
      </w:tr>
      <w:tr w:rsidR="00675684" w:rsidRPr="00675684" w14:paraId="77AFEAAD" w14:textId="77777777" w:rsidTr="00675684">
        <w:trPr>
          <w:trHeight w:val="520"/>
          <w:jc w:val="center"/>
        </w:trPr>
        <w:tc>
          <w:tcPr>
            <w:tcW w:w="0" w:type="auto"/>
            <w:gridSpan w:val="4"/>
            <w:hideMark/>
          </w:tcPr>
          <w:p w14:paraId="36F50E89"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723B6F24" w14:textId="4C29EFA7" w:rsidR="00675684" w:rsidRPr="00675684" w:rsidRDefault="00675684" w:rsidP="00AC1909">
            <w:pPr>
              <w:pStyle w:val="Prrafodelista"/>
              <w:numPr>
                <w:ilvl w:val="0"/>
                <w:numId w:val="57"/>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observará</w:t>
            </w:r>
            <w:r w:rsidRPr="00675684">
              <w:rPr>
                <w:rFonts w:eastAsia="Times New Roman" w:cs="Times New Roman"/>
                <w:sz w:val="20"/>
                <w:szCs w:val="24"/>
                <w:lang w:eastAsia="es-MX"/>
              </w:rPr>
              <w:t xml:space="preserve"> la corriente total consumida por los dispositivos electrónicos.</w:t>
            </w:r>
          </w:p>
          <w:p w14:paraId="6D239BF5" w14:textId="77777777" w:rsidR="00675684" w:rsidRPr="00675684" w:rsidRDefault="00675684" w:rsidP="00AC1909">
            <w:pPr>
              <w:pStyle w:val="Prrafodelista"/>
              <w:numPr>
                <w:ilvl w:val="0"/>
                <w:numId w:val="57"/>
              </w:numPr>
              <w:jc w:val="both"/>
              <w:rPr>
                <w:rFonts w:eastAsia="Times New Roman" w:cs="Times New Roman"/>
                <w:sz w:val="20"/>
                <w:szCs w:val="24"/>
                <w:lang w:eastAsia="es-MX"/>
              </w:rPr>
            </w:pPr>
            <w:r w:rsidRPr="00675684">
              <w:rPr>
                <w:rFonts w:eastAsia="Times New Roman" w:cs="Times New Roman"/>
                <w:sz w:val="20"/>
                <w:szCs w:val="24"/>
                <w:lang w:eastAsia="es-MX"/>
              </w:rPr>
              <w:t>Determinar el arreglo de pilas que cubra la demanda.</w:t>
            </w:r>
          </w:p>
          <w:p w14:paraId="0A22E4CB" w14:textId="77777777" w:rsidR="00675684" w:rsidRPr="00675684" w:rsidRDefault="00675684" w:rsidP="00AC1909">
            <w:pPr>
              <w:pStyle w:val="Prrafodelista"/>
              <w:numPr>
                <w:ilvl w:val="0"/>
                <w:numId w:val="57"/>
              </w:num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Asignar una frecuencia de mediciones, para cambiar el estado de los sensores y microcontroladores a un modo ahorro de energía. </w:t>
            </w:r>
          </w:p>
        </w:tc>
      </w:tr>
      <w:tr w:rsidR="00675684" w:rsidRPr="00675684" w14:paraId="2EB77218" w14:textId="77777777" w:rsidTr="00675684">
        <w:trPr>
          <w:trHeight w:val="88"/>
          <w:jc w:val="center"/>
        </w:trPr>
        <w:tc>
          <w:tcPr>
            <w:tcW w:w="0" w:type="auto"/>
            <w:gridSpan w:val="4"/>
            <w:hideMark/>
          </w:tcPr>
          <w:p w14:paraId="32CAF220" w14:textId="7E67171F" w:rsidR="00675684" w:rsidRPr="00675684" w:rsidRDefault="00675684" w:rsidP="00675684">
            <w:pPr>
              <w:jc w:val="both"/>
              <w:rPr>
                <w:rFonts w:cs="Times New Roman"/>
                <w:sz w:val="20"/>
                <w:szCs w:val="24"/>
              </w:rPr>
            </w:pPr>
            <w:r w:rsidRPr="00675684">
              <w:rPr>
                <w:rFonts w:eastAsia="Times New Roman" w:cs="Times New Roman"/>
                <w:b/>
                <w:color w:val="000000"/>
                <w:sz w:val="20"/>
                <w:szCs w:val="24"/>
                <w:lang w:eastAsia="es-MX"/>
              </w:rPr>
              <w:t>Gestión/Plan de contingencia/acción</w:t>
            </w:r>
            <w:r w:rsidRPr="00675684">
              <w:rPr>
                <w:rFonts w:eastAsia="Times New Roman" w:cs="Times New Roman"/>
                <w:color w:val="000000"/>
                <w:sz w:val="20"/>
                <w:szCs w:val="24"/>
                <w:lang w:eastAsia="es-MX"/>
              </w:rPr>
              <w:t xml:space="preserve">: </w:t>
            </w:r>
            <w:r w:rsidRPr="00675684">
              <w:rPr>
                <w:rFonts w:cs="Times New Roman"/>
                <w:sz w:val="20"/>
                <w:szCs w:val="24"/>
              </w:rPr>
              <w:t xml:space="preserve">Se </w:t>
            </w:r>
            <w:r w:rsidR="00BE36BD" w:rsidRPr="00675684">
              <w:rPr>
                <w:rFonts w:cs="Times New Roman"/>
                <w:sz w:val="20"/>
                <w:szCs w:val="24"/>
              </w:rPr>
              <w:t>realizarán</w:t>
            </w:r>
            <w:r w:rsidRPr="00675684">
              <w:rPr>
                <w:rFonts w:cs="Times New Roman"/>
                <w:sz w:val="20"/>
                <w:szCs w:val="24"/>
              </w:rPr>
              <w:t xml:space="preserve"> pruebas una vez que se tenga implementado todo el prototipo, con el fin de analizar la corriente que esté consume, y determinar el arreglo de pilas que se debe utilizar.</w:t>
            </w:r>
          </w:p>
        </w:tc>
      </w:tr>
    </w:tbl>
    <w:p w14:paraId="441F32A8" w14:textId="577F478F" w:rsidR="00675684" w:rsidRPr="00675684" w:rsidRDefault="00BE36BD">
      <w:pPr>
        <w:pStyle w:val="Descripcin"/>
      </w:pPr>
      <w:bookmarkStart w:id="3059" w:name="_Toc482747418"/>
      <w:r w:rsidRPr="00297BF4">
        <w:t>Tabla 2</w:t>
      </w:r>
      <w:r w:rsidR="006A424D" w:rsidRPr="00297BF4">
        <w:t>.</w:t>
      </w:r>
      <w:del w:id="3060" w:author="Tanya Hernández" w:date="2017-05-16T23:37: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XXVIII</w:t>
      </w:r>
      <w:r w:rsidR="00713A0C">
        <w:fldChar w:fldCharType="end"/>
      </w:r>
      <w:r w:rsidR="006A424D">
        <w:t xml:space="preserve"> </w:t>
      </w:r>
      <w:r w:rsidR="006A424D" w:rsidRPr="006C22DA">
        <w:t xml:space="preserve">Tabla de datos de riesgo </w:t>
      </w:r>
      <w:r w:rsidR="006A424D" w:rsidRPr="00262C61">
        <w:t>12 [44].</w:t>
      </w:r>
      <w:bookmarkEnd w:id="3059"/>
    </w:p>
    <w:tbl>
      <w:tblPr>
        <w:tblStyle w:val="Tablaconcuadrculaclara"/>
        <w:tblW w:w="9667" w:type="dxa"/>
        <w:jc w:val="center"/>
        <w:tblLook w:val="04A0" w:firstRow="1" w:lastRow="0" w:firstColumn="1" w:lastColumn="0" w:noHBand="0" w:noVBand="1"/>
      </w:tblPr>
      <w:tblGrid>
        <w:gridCol w:w="1245"/>
        <w:gridCol w:w="3534"/>
        <w:gridCol w:w="2698"/>
        <w:gridCol w:w="2190"/>
      </w:tblGrid>
      <w:tr w:rsidR="00675684" w:rsidRPr="00675684" w14:paraId="2CF90A4A" w14:textId="77777777" w:rsidTr="00675684">
        <w:trPr>
          <w:trHeight w:val="203"/>
          <w:jc w:val="center"/>
        </w:trPr>
        <w:tc>
          <w:tcPr>
            <w:tcW w:w="0" w:type="auto"/>
            <w:gridSpan w:val="4"/>
            <w:hideMark/>
          </w:tcPr>
          <w:p w14:paraId="5A208772"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t>Hoja de información de riesgo</w:t>
            </w:r>
          </w:p>
        </w:tc>
      </w:tr>
      <w:tr w:rsidR="00675684" w:rsidRPr="00675684" w14:paraId="764D4D28" w14:textId="77777777" w:rsidTr="00675684">
        <w:trPr>
          <w:trHeight w:val="195"/>
          <w:jc w:val="center"/>
        </w:trPr>
        <w:tc>
          <w:tcPr>
            <w:tcW w:w="1245" w:type="dxa"/>
            <w:hideMark/>
          </w:tcPr>
          <w:p w14:paraId="690C859B"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R13</w:t>
            </w:r>
          </w:p>
        </w:tc>
        <w:tc>
          <w:tcPr>
            <w:tcW w:w="3542" w:type="dxa"/>
            <w:hideMark/>
          </w:tcPr>
          <w:p w14:paraId="206E8B83"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666" w:type="dxa"/>
            <w:hideMark/>
          </w:tcPr>
          <w:p w14:paraId="4BEAF243"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10%</w:t>
            </w:r>
          </w:p>
        </w:tc>
        <w:tc>
          <w:tcPr>
            <w:tcW w:w="2214" w:type="dxa"/>
            <w:hideMark/>
          </w:tcPr>
          <w:p w14:paraId="0F5CCDBC"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Critico</w:t>
            </w:r>
          </w:p>
        </w:tc>
      </w:tr>
      <w:tr w:rsidR="00675684" w:rsidRPr="00675684" w14:paraId="2831515C" w14:textId="77777777" w:rsidTr="00675684">
        <w:trPr>
          <w:trHeight w:val="203"/>
          <w:jc w:val="center"/>
        </w:trPr>
        <w:tc>
          <w:tcPr>
            <w:tcW w:w="0" w:type="auto"/>
            <w:gridSpan w:val="4"/>
            <w:hideMark/>
          </w:tcPr>
          <w:p w14:paraId="0E95E9A6" w14:textId="2531DBF2" w:rsidR="00675684" w:rsidRPr="00675684" w:rsidRDefault="00675684" w:rsidP="00675684">
            <w:pPr>
              <w:jc w:val="both"/>
              <w:rPr>
                <w:rFonts w:eastAsia="Times New Roman" w:cs="Times New Roman"/>
                <w:sz w:val="20"/>
                <w:szCs w:val="24"/>
                <w:lang w:eastAsia="es-MX"/>
              </w:rPr>
            </w:pPr>
            <w:r>
              <w:rPr>
                <w:rFonts w:eastAsia="Times New Roman" w:cs="Times New Roman"/>
                <w:color w:val="000000"/>
                <w:sz w:val="20"/>
                <w:szCs w:val="24"/>
                <w:lang w:eastAsia="es-MX"/>
              </w:rPr>
              <w:t xml:space="preserve">Descripción: </w:t>
            </w:r>
            <w:r w:rsidRPr="00675684">
              <w:rPr>
                <w:rFonts w:cs="Times New Roman"/>
                <w:sz w:val="20"/>
                <w:szCs w:val="24"/>
              </w:rPr>
              <w:t>El microcontrolador se arruine</w:t>
            </w:r>
          </w:p>
        </w:tc>
      </w:tr>
      <w:tr w:rsidR="00675684" w:rsidRPr="00675684" w14:paraId="79701302" w14:textId="77777777" w:rsidTr="00675684">
        <w:trPr>
          <w:trHeight w:val="605"/>
          <w:jc w:val="center"/>
        </w:trPr>
        <w:tc>
          <w:tcPr>
            <w:tcW w:w="0" w:type="auto"/>
            <w:gridSpan w:val="4"/>
            <w:hideMark/>
          </w:tcPr>
          <w:p w14:paraId="070AF7EA"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Refinamiento/contexto:</w:t>
            </w:r>
          </w:p>
          <w:p w14:paraId="4AD5760B" w14:textId="315B4D01"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1: La temperatura soportada por el microcontrolador es so</w:t>
            </w:r>
            <w:r w:rsidR="006836BC">
              <w:rPr>
                <w:rFonts w:eastAsia="Times New Roman" w:cs="Times New Roman"/>
                <w:color w:val="000000"/>
                <w:sz w:val="20"/>
                <w:szCs w:val="24"/>
                <w:lang w:eastAsia="es-MX"/>
              </w:rPr>
              <w:t>brepasa, llegando a arruinarlo.</w:t>
            </w:r>
          </w:p>
          <w:p w14:paraId="7A1E5A03" w14:textId="5D292DE9"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2: Se realizó una conex</w:t>
            </w:r>
            <w:r w:rsidR="006836BC">
              <w:rPr>
                <w:rFonts w:eastAsia="Times New Roman" w:cs="Times New Roman"/>
                <w:color w:val="000000"/>
                <w:sz w:val="20"/>
                <w:szCs w:val="24"/>
                <w:lang w:eastAsia="es-MX"/>
              </w:rPr>
              <w:t>ión externa de manera errónea.</w:t>
            </w:r>
          </w:p>
        </w:tc>
      </w:tr>
      <w:tr w:rsidR="00675684" w:rsidRPr="00675684" w14:paraId="494A9128" w14:textId="77777777" w:rsidTr="00675684">
        <w:trPr>
          <w:trHeight w:val="486"/>
          <w:jc w:val="center"/>
        </w:trPr>
        <w:tc>
          <w:tcPr>
            <w:tcW w:w="0" w:type="auto"/>
            <w:gridSpan w:val="4"/>
            <w:hideMark/>
          </w:tcPr>
          <w:p w14:paraId="5B961F8C"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29452663" w14:textId="0878C615" w:rsidR="00675684" w:rsidRPr="00675684" w:rsidRDefault="00BE36BD" w:rsidP="00AC1909">
            <w:pPr>
              <w:pStyle w:val="Prrafodelista"/>
              <w:numPr>
                <w:ilvl w:val="0"/>
                <w:numId w:val="58"/>
              </w:numPr>
              <w:jc w:val="both"/>
              <w:rPr>
                <w:rFonts w:eastAsia="Times New Roman" w:cs="Times New Roman"/>
                <w:sz w:val="20"/>
                <w:szCs w:val="24"/>
                <w:lang w:eastAsia="es-MX"/>
              </w:rPr>
            </w:pPr>
            <w:r>
              <w:rPr>
                <w:rFonts w:eastAsia="Times New Roman" w:cs="Times New Roman"/>
                <w:sz w:val="20"/>
                <w:szCs w:val="24"/>
                <w:lang w:eastAsia="es-MX"/>
              </w:rPr>
              <w:t xml:space="preserve">Cada integrante se documentará </w:t>
            </w:r>
            <w:r w:rsidR="00675684" w:rsidRPr="00675684">
              <w:rPr>
                <w:rFonts w:eastAsia="Times New Roman" w:cs="Times New Roman"/>
                <w:sz w:val="20"/>
                <w:szCs w:val="24"/>
                <w:lang w:eastAsia="es-MX"/>
              </w:rPr>
              <w:t>mediante la hoja de especificación</w:t>
            </w:r>
          </w:p>
          <w:p w14:paraId="5CDE665A" w14:textId="2F7E391F" w:rsidR="00675684" w:rsidRPr="00675684" w:rsidRDefault="00675684" w:rsidP="00AC1909">
            <w:pPr>
              <w:pStyle w:val="Prrafodelista"/>
              <w:numPr>
                <w:ilvl w:val="0"/>
                <w:numId w:val="58"/>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analizará</w:t>
            </w:r>
            <w:r w:rsidRPr="00675684">
              <w:rPr>
                <w:rFonts w:eastAsia="Times New Roman" w:cs="Times New Roman"/>
                <w:sz w:val="20"/>
                <w:szCs w:val="24"/>
                <w:lang w:eastAsia="es-MX"/>
              </w:rPr>
              <w:t xml:space="preserve"> el entorno en el que se realizan las pruebas, para determinar si es el apropiado</w:t>
            </w:r>
          </w:p>
          <w:p w14:paraId="5B0961FC" w14:textId="698FBA73" w:rsidR="00675684" w:rsidRPr="00675684" w:rsidRDefault="00675684" w:rsidP="00AC1909">
            <w:pPr>
              <w:pStyle w:val="Prrafodelista"/>
              <w:numPr>
                <w:ilvl w:val="0"/>
                <w:numId w:val="58"/>
              </w:numPr>
              <w:jc w:val="both"/>
              <w:rPr>
                <w:rFonts w:eastAsia="Times New Roman" w:cs="Times New Roman"/>
                <w:sz w:val="20"/>
                <w:szCs w:val="24"/>
                <w:lang w:eastAsia="es-MX"/>
              </w:rPr>
            </w:pPr>
            <w:r w:rsidRPr="00675684">
              <w:rPr>
                <w:rFonts w:eastAsia="Times New Roman" w:cs="Times New Roman"/>
                <w:sz w:val="20"/>
                <w:szCs w:val="24"/>
                <w:lang w:eastAsia="es-MX"/>
              </w:rPr>
              <w:t xml:space="preserve">Antes de alimentar los circuitos se </w:t>
            </w:r>
            <w:r w:rsidR="00BE36BD" w:rsidRPr="00675684">
              <w:rPr>
                <w:rFonts w:eastAsia="Times New Roman" w:cs="Times New Roman"/>
                <w:sz w:val="20"/>
                <w:szCs w:val="24"/>
                <w:lang w:eastAsia="es-MX"/>
              </w:rPr>
              <w:t>observará</w:t>
            </w:r>
            <w:r w:rsidRPr="00675684">
              <w:rPr>
                <w:rFonts w:eastAsia="Times New Roman" w:cs="Times New Roman"/>
                <w:sz w:val="20"/>
                <w:szCs w:val="24"/>
                <w:lang w:eastAsia="es-MX"/>
              </w:rPr>
              <w:t xml:space="preserve"> si las conexiones externas son correctas.</w:t>
            </w:r>
          </w:p>
          <w:p w14:paraId="1200F1D7" w14:textId="77777777" w:rsidR="00675684" w:rsidRPr="00675684" w:rsidRDefault="00675684" w:rsidP="00675684">
            <w:pPr>
              <w:pStyle w:val="Prrafodelista"/>
              <w:jc w:val="both"/>
              <w:rPr>
                <w:rFonts w:eastAsia="Times New Roman" w:cs="Times New Roman"/>
                <w:sz w:val="20"/>
                <w:szCs w:val="24"/>
                <w:lang w:eastAsia="es-MX"/>
              </w:rPr>
            </w:pPr>
          </w:p>
        </w:tc>
      </w:tr>
      <w:tr w:rsidR="00675684" w:rsidRPr="00675684" w14:paraId="06B5E701" w14:textId="77777777" w:rsidTr="00675684">
        <w:trPr>
          <w:trHeight w:val="82"/>
          <w:jc w:val="center"/>
        </w:trPr>
        <w:tc>
          <w:tcPr>
            <w:tcW w:w="0" w:type="auto"/>
            <w:gridSpan w:val="4"/>
            <w:hideMark/>
          </w:tcPr>
          <w:p w14:paraId="4CAF9362" w14:textId="77777777" w:rsidR="00675684" w:rsidRPr="00675684" w:rsidRDefault="00675684" w:rsidP="00675684">
            <w:pPr>
              <w:jc w:val="both"/>
              <w:rPr>
                <w:rFonts w:cs="Times New Roman"/>
                <w:sz w:val="20"/>
                <w:szCs w:val="24"/>
              </w:rPr>
            </w:pPr>
            <w:r w:rsidRPr="00675684">
              <w:rPr>
                <w:rFonts w:eastAsia="Times New Roman" w:cs="Times New Roman"/>
                <w:b/>
                <w:color w:val="000000"/>
                <w:sz w:val="20"/>
                <w:szCs w:val="24"/>
                <w:lang w:eastAsia="es-MX"/>
              </w:rPr>
              <w:t>Gestión/Plan de contingencia/acción:</w:t>
            </w:r>
            <w:r w:rsidRPr="00675684">
              <w:rPr>
                <w:rFonts w:eastAsia="Times New Roman" w:cs="Times New Roman"/>
                <w:color w:val="000000"/>
                <w:sz w:val="20"/>
                <w:szCs w:val="24"/>
                <w:lang w:eastAsia="es-MX"/>
              </w:rPr>
              <w:t xml:space="preserve"> </w:t>
            </w:r>
            <w:r w:rsidRPr="00675684">
              <w:rPr>
                <w:rFonts w:cs="Times New Roman"/>
                <w:sz w:val="20"/>
                <w:szCs w:val="24"/>
              </w:rPr>
              <w:t>Comprar varios repuestos para poder cambiarlos, además de analizar el manual para determinar buenas prácticas.</w:t>
            </w:r>
          </w:p>
        </w:tc>
      </w:tr>
    </w:tbl>
    <w:p w14:paraId="6BF2AF09" w14:textId="72CE13AE" w:rsidR="00675684" w:rsidRDefault="00BE36BD">
      <w:pPr>
        <w:pStyle w:val="Descripcin"/>
      </w:pPr>
      <w:bookmarkStart w:id="3061" w:name="_Toc482747419"/>
      <w:r w:rsidRPr="00297BF4">
        <w:t>Tabla 2</w:t>
      </w:r>
      <w:r w:rsidR="006A424D" w:rsidRPr="00297BF4">
        <w:t>.</w:t>
      </w:r>
      <w:del w:id="3062" w:author="Tanya Hernández" w:date="2017-05-16T23:38:00Z">
        <w:r w:rsidR="006A424D" w:rsidRPr="00297BF4" w:rsidDel="00297BF4">
          <w:delText xml:space="preserve"> </w:delText>
        </w:r>
      </w:del>
      <w:r w:rsidR="00713A0C">
        <w:fldChar w:fldCharType="begin"/>
      </w:r>
      <w:r w:rsidR="00713A0C">
        <w:instrText xml:space="preserve"> SEQ Tabla_II. \* ROMAN </w:instrText>
      </w:r>
      <w:r w:rsidR="00713A0C">
        <w:fldChar w:fldCharType="separate"/>
      </w:r>
      <w:r w:rsidR="00604603">
        <w:t>XXIX</w:t>
      </w:r>
      <w:r w:rsidR="00713A0C">
        <w:fldChar w:fldCharType="end"/>
      </w:r>
      <w:r w:rsidR="006A424D" w:rsidRPr="00480360">
        <w:t xml:space="preserve"> Tabla de datos de riesgo </w:t>
      </w:r>
      <w:r w:rsidR="006A424D" w:rsidRPr="00262C61">
        <w:t>13 [44].</w:t>
      </w:r>
      <w:bookmarkEnd w:id="3061"/>
    </w:p>
    <w:tbl>
      <w:tblPr>
        <w:tblStyle w:val="Tablaconcuadrculaclara"/>
        <w:tblW w:w="9687" w:type="dxa"/>
        <w:jc w:val="center"/>
        <w:tblLook w:val="04A0" w:firstRow="1" w:lastRow="0" w:firstColumn="1" w:lastColumn="0" w:noHBand="0" w:noVBand="1"/>
      </w:tblPr>
      <w:tblGrid>
        <w:gridCol w:w="1241"/>
        <w:gridCol w:w="3530"/>
        <w:gridCol w:w="2775"/>
        <w:gridCol w:w="2141"/>
      </w:tblGrid>
      <w:tr w:rsidR="00675684" w:rsidRPr="00675684" w14:paraId="772C511D" w14:textId="77777777" w:rsidTr="00675684">
        <w:trPr>
          <w:trHeight w:val="204"/>
          <w:jc w:val="center"/>
        </w:trPr>
        <w:tc>
          <w:tcPr>
            <w:tcW w:w="0" w:type="auto"/>
            <w:gridSpan w:val="4"/>
            <w:hideMark/>
          </w:tcPr>
          <w:p w14:paraId="46599EC2" w14:textId="77777777" w:rsidR="00675684" w:rsidRPr="00675684" w:rsidRDefault="00675684" w:rsidP="00675684">
            <w:pPr>
              <w:jc w:val="center"/>
              <w:rPr>
                <w:rFonts w:eastAsia="Times New Roman" w:cs="Times New Roman"/>
                <w:sz w:val="20"/>
                <w:szCs w:val="24"/>
                <w:lang w:eastAsia="es-MX"/>
              </w:rPr>
            </w:pPr>
            <w:r w:rsidRPr="00675684">
              <w:rPr>
                <w:rFonts w:eastAsia="Times New Roman" w:cs="Times New Roman"/>
                <w:color w:val="000000"/>
                <w:sz w:val="20"/>
                <w:szCs w:val="24"/>
                <w:lang w:eastAsia="es-MX"/>
              </w:rPr>
              <w:lastRenderedPageBreak/>
              <w:t>Hoja de información de riesgo</w:t>
            </w:r>
          </w:p>
        </w:tc>
      </w:tr>
      <w:tr w:rsidR="00675684" w:rsidRPr="00675684" w14:paraId="306081CA" w14:textId="77777777" w:rsidTr="00675684">
        <w:trPr>
          <w:trHeight w:val="196"/>
          <w:jc w:val="center"/>
        </w:trPr>
        <w:tc>
          <w:tcPr>
            <w:tcW w:w="1239" w:type="dxa"/>
            <w:hideMark/>
          </w:tcPr>
          <w:p w14:paraId="7A30C12A"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ID: </w:t>
            </w:r>
            <w:r w:rsidRPr="00675684">
              <w:rPr>
                <w:rFonts w:eastAsia="Times New Roman" w:cs="Times New Roman"/>
                <w:b/>
                <w:color w:val="000000"/>
                <w:sz w:val="20"/>
                <w:szCs w:val="24"/>
                <w:lang w:eastAsia="es-MX"/>
              </w:rPr>
              <w:t>R14</w:t>
            </w:r>
          </w:p>
        </w:tc>
        <w:tc>
          <w:tcPr>
            <w:tcW w:w="3537" w:type="dxa"/>
            <w:hideMark/>
          </w:tcPr>
          <w:p w14:paraId="3B6F5D5F"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Fecha: 25/Octubre/2016</w:t>
            </w:r>
          </w:p>
        </w:tc>
        <w:tc>
          <w:tcPr>
            <w:tcW w:w="2754" w:type="dxa"/>
            <w:hideMark/>
          </w:tcPr>
          <w:p w14:paraId="3A5DDBC1"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Probabilidad: 20%</w:t>
            </w:r>
          </w:p>
        </w:tc>
        <w:tc>
          <w:tcPr>
            <w:tcW w:w="2157" w:type="dxa"/>
            <w:hideMark/>
          </w:tcPr>
          <w:p w14:paraId="3DC45793"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Impacto: Critico</w:t>
            </w:r>
          </w:p>
        </w:tc>
      </w:tr>
      <w:tr w:rsidR="00675684" w:rsidRPr="00675684" w14:paraId="55EC7B76" w14:textId="77777777" w:rsidTr="00675684">
        <w:trPr>
          <w:trHeight w:val="204"/>
          <w:jc w:val="center"/>
        </w:trPr>
        <w:tc>
          <w:tcPr>
            <w:tcW w:w="0" w:type="auto"/>
            <w:gridSpan w:val="4"/>
            <w:hideMark/>
          </w:tcPr>
          <w:p w14:paraId="015FDEA1" w14:textId="4291614A"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 xml:space="preserve">Descripción: </w:t>
            </w:r>
            <w:r w:rsidRPr="00675684">
              <w:rPr>
                <w:rFonts w:cs="Times New Roman"/>
                <w:sz w:val="20"/>
                <w:szCs w:val="24"/>
              </w:rPr>
              <w:t>El prototipo no cumpla las expectativas del cliente</w:t>
            </w:r>
          </w:p>
        </w:tc>
      </w:tr>
      <w:tr w:rsidR="00675684" w:rsidRPr="00675684" w14:paraId="3A821EBE" w14:textId="77777777" w:rsidTr="00675684">
        <w:trPr>
          <w:trHeight w:val="607"/>
          <w:jc w:val="center"/>
        </w:trPr>
        <w:tc>
          <w:tcPr>
            <w:tcW w:w="0" w:type="auto"/>
            <w:gridSpan w:val="4"/>
            <w:hideMark/>
          </w:tcPr>
          <w:p w14:paraId="6C4947D1" w14:textId="77777777" w:rsidR="00675684" w:rsidRPr="00675684" w:rsidRDefault="00675684" w:rsidP="00675684">
            <w:pPr>
              <w:jc w:val="both"/>
              <w:rPr>
                <w:rFonts w:eastAsia="Times New Roman" w:cs="Times New Roman"/>
                <w:sz w:val="20"/>
                <w:szCs w:val="24"/>
                <w:lang w:eastAsia="es-MX"/>
              </w:rPr>
            </w:pPr>
            <w:r w:rsidRPr="00675684">
              <w:rPr>
                <w:rFonts w:eastAsia="Times New Roman" w:cs="Times New Roman"/>
                <w:color w:val="000000"/>
                <w:sz w:val="20"/>
                <w:szCs w:val="24"/>
                <w:lang w:eastAsia="es-MX"/>
              </w:rPr>
              <w:t>Refinamiento/contexto:</w:t>
            </w:r>
          </w:p>
          <w:p w14:paraId="5254FC15" w14:textId="77777777" w:rsidR="00675684" w:rsidRPr="00675684" w:rsidRDefault="00675684" w:rsidP="00675684">
            <w:pPr>
              <w:ind w:left="1730" w:hanging="1730"/>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 xml:space="preserve">Subcondición 1: El prototipo no se confortable para el cliente. </w:t>
            </w:r>
          </w:p>
          <w:p w14:paraId="2157A5D8" w14:textId="2CE9DA51" w:rsidR="00675684" w:rsidRPr="00675684" w:rsidRDefault="00675684" w:rsidP="00675684">
            <w:pPr>
              <w:jc w:val="both"/>
              <w:rPr>
                <w:rFonts w:eastAsia="Times New Roman" w:cs="Times New Roman"/>
                <w:color w:val="000000"/>
                <w:sz w:val="20"/>
                <w:szCs w:val="24"/>
                <w:lang w:eastAsia="es-MX"/>
              </w:rPr>
            </w:pPr>
            <w:r w:rsidRPr="00675684">
              <w:rPr>
                <w:rFonts w:eastAsia="Times New Roman" w:cs="Times New Roman"/>
                <w:color w:val="000000"/>
                <w:sz w:val="20"/>
                <w:szCs w:val="24"/>
                <w:lang w:eastAsia="es-MX"/>
              </w:rPr>
              <w:t>Subcondición 2: El cliente no esté convencido de la solución qu</w:t>
            </w:r>
            <w:r>
              <w:rPr>
                <w:rFonts w:eastAsia="Times New Roman" w:cs="Times New Roman"/>
                <w:color w:val="000000"/>
                <w:sz w:val="20"/>
                <w:szCs w:val="24"/>
                <w:lang w:eastAsia="es-MX"/>
              </w:rPr>
              <w:t>e ofrece nuestro prototipo.</w:t>
            </w:r>
          </w:p>
        </w:tc>
      </w:tr>
      <w:tr w:rsidR="00675684" w:rsidRPr="00675684" w14:paraId="31FCD513" w14:textId="77777777" w:rsidTr="00675684">
        <w:trPr>
          <w:trHeight w:val="487"/>
          <w:jc w:val="center"/>
        </w:trPr>
        <w:tc>
          <w:tcPr>
            <w:tcW w:w="0" w:type="auto"/>
            <w:gridSpan w:val="4"/>
            <w:hideMark/>
          </w:tcPr>
          <w:p w14:paraId="2CE23F9C" w14:textId="77777777" w:rsidR="00675684" w:rsidRPr="00675684" w:rsidRDefault="00675684" w:rsidP="00675684">
            <w:pPr>
              <w:jc w:val="both"/>
              <w:rPr>
                <w:rFonts w:eastAsia="Times New Roman" w:cs="Times New Roman"/>
                <w:b/>
                <w:color w:val="000000"/>
                <w:sz w:val="20"/>
                <w:szCs w:val="24"/>
                <w:lang w:eastAsia="es-MX"/>
              </w:rPr>
            </w:pPr>
            <w:r w:rsidRPr="00675684">
              <w:rPr>
                <w:rFonts w:eastAsia="Times New Roman" w:cs="Times New Roman"/>
                <w:b/>
                <w:color w:val="000000"/>
                <w:sz w:val="20"/>
                <w:szCs w:val="24"/>
                <w:lang w:eastAsia="es-MX"/>
              </w:rPr>
              <w:t xml:space="preserve">Reducción/supervisión: </w:t>
            </w:r>
          </w:p>
          <w:p w14:paraId="7EAEFC50" w14:textId="4402B8DE" w:rsidR="00675684" w:rsidRPr="00675684" w:rsidRDefault="00675684" w:rsidP="00AC1909">
            <w:pPr>
              <w:pStyle w:val="Prrafodelista"/>
              <w:numPr>
                <w:ilvl w:val="0"/>
                <w:numId w:val="59"/>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tratará</w:t>
            </w:r>
            <w:r w:rsidRPr="00675684">
              <w:rPr>
                <w:rFonts w:eastAsia="Times New Roman" w:cs="Times New Roman"/>
                <w:sz w:val="20"/>
                <w:szCs w:val="24"/>
                <w:lang w:eastAsia="es-MX"/>
              </w:rPr>
              <w:t xml:space="preserve"> de realizar el prototipo lo más pequeño que se pueda </w:t>
            </w:r>
          </w:p>
          <w:p w14:paraId="5600323D" w14:textId="162F7D1D" w:rsidR="00675684" w:rsidRPr="00BE36BD" w:rsidRDefault="00675684" w:rsidP="00BE36BD">
            <w:pPr>
              <w:pStyle w:val="Prrafodelista"/>
              <w:numPr>
                <w:ilvl w:val="0"/>
                <w:numId w:val="59"/>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analizará</w:t>
            </w:r>
            <w:r w:rsidRPr="00675684">
              <w:rPr>
                <w:rFonts w:eastAsia="Times New Roman" w:cs="Times New Roman"/>
                <w:sz w:val="20"/>
                <w:szCs w:val="24"/>
                <w:lang w:eastAsia="es-MX"/>
              </w:rPr>
              <w:t xml:space="preserve"> el diseño del prototipo con el fin de que no sea invasivo</w:t>
            </w:r>
            <w:r w:rsidRPr="00BE36BD">
              <w:rPr>
                <w:rFonts w:eastAsia="Times New Roman" w:cs="Times New Roman"/>
                <w:sz w:val="20"/>
                <w:szCs w:val="24"/>
                <w:lang w:eastAsia="es-MX"/>
              </w:rPr>
              <w:t>.</w:t>
            </w:r>
          </w:p>
          <w:p w14:paraId="60943D34" w14:textId="6D3FA859" w:rsidR="00675684" w:rsidRPr="00675684" w:rsidRDefault="00675684" w:rsidP="00AC1909">
            <w:pPr>
              <w:pStyle w:val="Prrafodelista"/>
              <w:numPr>
                <w:ilvl w:val="0"/>
                <w:numId w:val="59"/>
              </w:numPr>
              <w:jc w:val="both"/>
              <w:rPr>
                <w:rFonts w:eastAsia="Times New Roman" w:cs="Times New Roman"/>
                <w:sz w:val="20"/>
                <w:szCs w:val="24"/>
                <w:lang w:eastAsia="es-MX"/>
              </w:rPr>
            </w:pPr>
            <w:r w:rsidRPr="00675684">
              <w:rPr>
                <w:rFonts w:eastAsia="Times New Roman" w:cs="Times New Roman"/>
                <w:sz w:val="20"/>
                <w:szCs w:val="24"/>
                <w:lang w:eastAsia="es-MX"/>
              </w:rPr>
              <w:t xml:space="preserve">Se </w:t>
            </w:r>
            <w:r w:rsidR="00BE36BD" w:rsidRPr="00675684">
              <w:rPr>
                <w:rFonts w:eastAsia="Times New Roman" w:cs="Times New Roman"/>
                <w:sz w:val="20"/>
                <w:szCs w:val="24"/>
                <w:lang w:eastAsia="es-MX"/>
              </w:rPr>
              <w:t>estudiará</w:t>
            </w:r>
            <w:r w:rsidRPr="00675684">
              <w:rPr>
                <w:rFonts w:eastAsia="Times New Roman" w:cs="Times New Roman"/>
                <w:sz w:val="20"/>
                <w:szCs w:val="24"/>
                <w:lang w:eastAsia="es-MX"/>
              </w:rPr>
              <w:t xml:space="preserve"> las actividades del usuario indirecto, para estimar el tamaño del accesorio que se debe desarrollar.</w:t>
            </w:r>
          </w:p>
        </w:tc>
      </w:tr>
      <w:tr w:rsidR="00675684" w:rsidRPr="00675684" w14:paraId="15AEACFC" w14:textId="77777777" w:rsidTr="00675684">
        <w:trPr>
          <w:trHeight w:val="83"/>
          <w:jc w:val="center"/>
        </w:trPr>
        <w:tc>
          <w:tcPr>
            <w:tcW w:w="0" w:type="auto"/>
            <w:gridSpan w:val="4"/>
            <w:hideMark/>
          </w:tcPr>
          <w:p w14:paraId="4B8703EE" w14:textId="7CC4C4F5" w:rsidR="00675684" w:rsidRPr="00675684" w:rsidRDefault="00675684" w:rsidP="00675684">
            <w:pPr>
              <w:jc w:val="both"/>
              <w:rPr>
                <w:rFonts w:cs="Times New Roman"/>
                <w:sz w:val="20"/>
                <w:szCs w:val="24"/>
              </w:rPr>
            </w:pPr>
            <w:r w:rsidRPr="00675684">
              <w:rPr>
                <w:rFonts w:eastAsia="Times New Roman" w:cs="Times New Roman"/>
                <w:b/>
                <w:color w:val="000000"/>
                <w:sz w:val="20"/>
                <w:szCs w:val="24"/>
                <w:lang w:eastAsia="es-MX"/>
              </w:rPr>
              <w:t>Gestión/Plan de contingencia/</w:t>
            </w:r>
            <w:r w:rsidRPr="00675684">
              <w:rPr>
                <w:rFonts w:eastAsia="Times New Roman" w:cs="Times New Roman"/>
                <w:color w:val="000000"/>
                <w:sz w:val="20"/>
                <w:szCs w:val="24"/>
                <w:lang w:eastAsia="es-MX"/>
              </w:rPr>
              <w:t>acción</w:t>
            </w:r>
            <w:r w:rsidRPr="00675684">
              <w:rPr>
                <w:rFonts w:cs="Times New Roman"/>
                <w:sz w:val="20"/>
                <w:szCs w:val="24"/>
              </w:rPr>
              <w:t xml:space="preserve"> Se </w:t>
            </w:r>
            <w:r w:rsidR="00BE36BD" w:rsidRPr="00675684">
              <w:rPr>
                <w:rFonts w:cs="Times New Roman"/>
                <w:sz w:val="20"/>
                <w:szCs w:val="24"/>
              </w:rPr>
              <w:t>pensará</w:t>
            </w:r>
            <w:r w:rsidRPr="00675684">
              <w:rPr>
                <w:rFonts w:cs="Times New Roman"/>
                <w:sz w:val="20"/>
                <w:szCs w:val="24"/>
              </w:rPr>
              <w:t xml:space="preserve"> en las dificultades del cliente indirecto, con el fin de reducir las molestias que pudiese presentar el prototipo</w:t>
            </w:r>
            <w:r w:rsidR="006836BC">
              <w:rPr>
                <w:rFonts w:cs="Times New Roman"/>
                <w:sz w:val="20"/>
                <w:szCs w:val="24"/>
              </w:rPr>
              <w:t>.</w:t>
            </w:r>
          </w:p>
        </w:tc>
      </w:tr>
    </w:tbl>
    <w:p w14:paraId="0FD0C358" w14:textId="18313E06" w:rsidR="00675684" w:rsidRDefault="00BE36BD">
      <w:pPr>
        <w:pStyle w:val="Descripcin"/>
      </w:pPr>
      <w:bookmarkStart w:id="3063" w:name="_Toc482747420"/>
      <w:r w:rsidRPr="00297BF4">
        <w:t>Tabla 2</w:t>
      </w:r>
      <w:r w:rsidR="00B91300" w:rsidRPr="00297BF4">
        <w:t>.</w:t>
      </w:r>
      <w:del w:id="3064" w:author="Tanya Hernández" w:date="2017-05-16T23:38:00Z">
        <w:r w:rsidR="00B91300" w:rsidRPr="00297BF4" w:rsidDel="00297BF4">
          <w:delText xml:space="preserve"> </w:delText>
        </w:r>
      </w:del>
      <w:r w:rsidR="00713A0C">
        <w:fldChar w:fldCharType="begin"/>
      </w:r>
      <w:r w:rsidR="00713A0C">
        <w:instrText xml:space="preserve"> SEQ Tabla_II. \* ROMAN </w:instrText>
      </w:r>
      <w:r w:rsidR="00713A0C">
        <w:fldChar w:fldCharType="separate"/>
      </w:r>
      <w:r w:rsidR="00604603">
        <w:t>XXX</w:t>
      </w:r>
      <w:r w:rsidR="00713A0C">
        <w:fldChar w:fldCharType="end"/>
      </w:r>
      <w:r w:rsidR="00B91300" w:rsidRPr="00B91300">
        <w:t xml:space="preserve"> </w:t>
      </w:r>
      <w:r w:rsidR="00B91300" w:rsidRPr="00C57A16">
        <w:t xml:space="preserve">Tabla de datos de riesgo </w:t>
      </w:r>
      <w:r w:rsidR="00B91300" w:rsidRPr="00262C61">
        <w:t>14 [44].</w:t>
      </w:r>
      <w:bookmarkEnd w:id="3063"/>
    </w:p>
    <w:tbl>
      <w:tblPr>
        <w:tblStyle w:val="Tablaconcuadrculaclara"/>
        <w:tblW w:w="9687" w:type="dxa"/>
        <w:jc w:val="center"/>
        <w:tblLook w:val="04A0" w:firstRow="1" w:lastRow="0" w:firstColumn="1" w:lastColumn="0" w:noHBand="0" w:noVBand="1"/>
      </w:tblPr>
      <w:tblGrid>
        <w:gridCol w:w="1239"/>
        <w:gridCol w:w="3517"/>
        <w:gridCol w:w="2839"/>
        <w:gridCol w:w="2092"/>
      </w:tblGrid>
      <w:tr w:rsidR="006836BC" w:rsidRPr="006836BC" w14:paraId="4F6F75A1" w14:textId="77777777" w:rsidTr="006836BC">
        <w:trPr>
          <w:trHeight w:val="216"/>
          <w:jc w:val="center"/>
        </w:trPr>
        <w:tc>
          <w:tcPr>
            <w:tcW w:w="0" w:type="auto"/>
            <w:gridSpan w:val="4"/>
            <w:hideMark/>
          </w:tcPr>
          <w:p w14:paraId="004AC4E0" w14:textId="77777777" w:rsidR="006836BC" w:rsidRPr="006836BC" w:rsidRDefault="006836BC" w:rsidP="00C7006F">
            <w:pPr>
              <w:jc w:val="center"/>
              <w:rPr>
                <w:rFonts w:eastAsia="Times New Roman" w:cs="Times New Roman"/>
                <w:sz w:val="20"/>
                <w:szCs w:val="24"/>
                <w:lang w:eastAsia="es-MX"/>
              </w:rPr>
            </w:pPr>
            <w:r w:rsidRPr="006836BC">
              <w:rPr>
                <w:rFonts w:eastAsia="Times New Roman" w:cs="Times New Roman"/>
                <w:color w:val="000000"/>
                <w:sz w:val="20"/>
                <w:szCs w:val="24"/>
                <w:lang w:eastAsia="es-MX"/>
              </w:rPr>
              <w:t>Hoja de información de riesgo</w:t>
            </w:r>
          </w:p>
        </w:tc>
      </w:tr>
      <w:tr w:rsidR="006836BC" w:rsidRPr="006836BC" w14:paraId="15FC5114" w14:textId="77777777" w:rsidTr="006836BC">
        <w:trPr>
          <w:trHeight w:val="207"/>
          <w:jc w:val="center"/>
        </w:trPr>
        <w:tc>
          <w:tcPr>
            <w:tcW w:w="1235" w:type="dxa"/>
            <w:hideMark/>
          </w:tcPr>
          <w:p w14:paraId="02007A6F" w14:textId="77777777" w:rsidR="006836BC" w:rsidRPr="006836BC" w:rsidRDefault="006836BC" w:rsidP="00C7006F">
            <w:pPr>
              <w:jc w:val="both"/>
              <w:rPr>
                <w:rFonts w:eastAsia="Times New Roman" w:cs="Times New Roman"/>
                <w:sz w:val="20"/>
                <w:szCs w:val="24"/>
                <w:lang w:eastAsia="es-MX"/>
              </w:rPr>
            </w:pPr>
            <w:r w:rsidRPr="006836BC">
              <w:rPr>
                <w:rFonts w:eastAsia="Times New Roman" w:cs="Times New Roman"/>
                <w:color w:val="000000"/>
                <w:sz w:val="20"/>
                <w:szCs w:val="24"/>
                <w:lang w:eastAsia="es-MX"/>
              </w:rPr>
              <w:t xml:space="preserve">ID: </w:t>
            </w:r>
            <w:r w:rsidRPr="006836BC">
              <w:rPr>
                <w:rFonts w:eastAsia="Times New Roman" w:cs="Times New Roman"/>
                <w:b/>
                <w:color w:val="000000"/>
                <w:sz w:val="20"/>
                <w:szCs w:val="24"/>
                <w:lang w:eastAsia="es-MX"/>
              </w:rPr>
              <w:t>R15</w:t>
            </w:r>
          </w:p>
        </w:tc>
        <w:tc>
          <w:tcPr>
            <w:tcW w:w="3525" w:type="dxa"/>
            <w:hideMark/>
          </w:tcPr>
          <w:p w14:paraId="6765A720" w14:textId="77777777" w:rsidR="006836BC" w:rsidRPr="006836BC" w:rsidRDefault="006836BC" w:rsidP="00C7006F">
            <w:pPr>
              <w:jc w:val="both"/>
              <w:rPr>
                <w:rFonts w:eastAsia="Times New Roman" w:cs="Times New Roman"/>
                <w:sz w:val="20"/>
                <w:szCs w:val="24"/>
                <w:lang w:eastAsia="es-MX"/>
              </w:rPr>
            </w:pPr>
            <w:r w:rsidRPr="006836BC">
              <w:rPr>
                <w:rFonts w:eastAsia="Times New Roman" w:cs="Times New Roman"/>
                <w:color w:val="000000"/>
                <w:sz w:val="20"/>
                <w:szCs w:val="24"/>
                <w:lang w:eastAsia="es-MX"/>
              </w:rPr>
              <w:t>Fecha: 25/Octubre/2016</w:t>
            </w:r>
          </w:p>
        </w:tc>
        <w:tc>
          <w:tcPr>
            <w:tcW w:w="2823" w:type="dxa"/>
            <w:hideMark/>
          </w:tcPr>
          <w:p w14:paraId="41C95650" w14:textId="77777777" w:rsidR="006836BC" w:rsidRPr="006836BC" w:rsidRDefault="006836BC" w:rsidP="00C7006F">
            <w:pPr>
              <w:jc w:val="both"/>
              <w:rPr>
                <w:rFonts w:eastAsia="Times New Roman" w:cs="Times New Roman"/>
                <w:sz w:val="20"/>
                <w:szCs w:val="24"/>
                <w:lang w:eastAsia="es-MX"/>
              </w:rPr>
            </w:pPr>
            <w:r w:rsidRPr="006836BC">
              <w:rPr>
                <w:rFonts w:eastAsia="Times New Roman" w:cs="Times New Roman"/>
                <w:color w:val="000000"/>
                <w:sz w:val="20"/>
                <w:szCs w:val="24"/>
                <w:lang w:eastAsia="es-MX"/>
              </w:rPr>
              <w:t>Probabilidad: 10%</w:t>
            </w:r>
          </w:p>
        </w:tc>
        <w:tc>
          <w:tcPr>
            <w:tcW w:w="2104" w:type="dxa"/>
            <w:hideMark/>
          </w:tcPr>
          <w:p w14:paraId="640103D1" w14:textId="77777777" w:rsidR="006836BC" w:rsidRPr="006836BC" w:rsidRDefault="006836BC" w:rsidP="00C7006F">
            <w:pPr>
              <w:jc w:val="both"/>
              <w:rPr>
                <w:rFonts w:eastAsia="Times New Roman" w:cs="Times New Roman"/>
                <w:sz w:val="20"/>
                <w:szCs w:val="24"/>
                <w:lang w:eastAsia="es-MX"/>
              </w:rPr>
            </w:pPr>
            <w:r w:rsidRPr="006836BC">
              <w:rPr>
                <w:rFonts w:eastAsia="Times New Roman" w:cs="Times New Roman"/>
                <w:color w:val="000000"/>
                <w:sz w:val="20"/>
                <w:szCs w:val="24"/>
                <w:lang w:eastAsia="es-MX"/>
              </w:rPr>
              <w:t>Impacto: Critico</w:t>
            </w:r>
          </w:p>
        </w:tc>
      </w:tr>
      <w:tr w:rsidR="006836BC" w:rsidRPr="006836BC" w14:paraId="40F4ADE2" w14:textId="77777777" w:rsidTr="006836BC">
        <w:trPr>
          <w:trHeight w:val="216"/>
          <w:jc w:val="center"/>
        </w:trPr>
        <w:tc>
          <w:tcPr>
            <w:tcW w:w="0" w:type="auto"/>
            <w:gridSpan w:val="4"/>
            <w:hideMark/>
          </w:tcPr>
          <w:p w14:paraId="0BBF322D" w14:textId="2D7B91F1" w:rsidR="006836BC" w:rsidRPr="006836BC" w:rsidRDefault="006836BC" w:rsidP="00C7006F">
            <w:pPr>
              <w:jc w:val="both"/>
              <w:rPr>
                <w:rFonts w:eastAsia="Times New Roman" w:cs="Times New Roman"/>
                <w:sz w:val="20"/>
                <w:szCs w:val="24"/>
                <w:lang w:eastAsia="es-MX"/>
              </w:rPr>
            </w:pPr>
            <w:r>
              <w:rPr>
                <w:rFonts w:eastAsia="Times New Roman" w:cs="Times New Roman"/>
                <w:color w:val="000000"/>
                <w:sz w:val="20"/>
                <w:szCs w:val="24"/>
                <w:lang w:eastAsia="es-MX"/>
              </w:rPr>
              <w:t xml:space="preserve">Descripción: </w:t>
            </w:r>
            <w:r w:rsidRPr="006836BC">
              <w:rPr>
                <w:rFonts w:cs="Times New Roman"/>
                <w:sz w:val="20"/>
                <w:szCs w:val="24"/>
              </w:rPr>
              <w:t>Los sensores no se encuentre calibrados</w:t>
            </w:r>
          </w:p>
        </w:tc>
      </w:tr>
      <w:tr w:rsidR="006836BC" w:rsidRPr="006836BC" w14:paraId="7C042AE2" w14:textId="77777777" w:rsidTr="006836BC">
        <w:trPr>
          <w:trHeight w:val="641"/>
          <w:jc w:val="center"/>
        </w:trPr>
        <w:tc>
          <w:tcPr>
            <w:tcW w:w="0" w:type="auto"/>
            <w:gridSpan w:val="4"/>
            <w:hideMark/>
          </w:tcPr>
          <w:p w14:paraId="05BF8029" w14:textId="77777777" w:rsidR="006836BC" w:rsidRPr="006836BC" w:rsidRDefault="006836BC" w:rsidP="00C7006F">
            <w:pPr>
              <w:jc w:val="both"/>
              <w:rPr>
                <w:rFonts w:eastAsia="Times New Roman" w:cs="Times New Roman"/>
                <w:b/>
                <w:sz w:val="20"/>
                <w:szCs w:val="24"/>
                <w:lang w:eastAsia="es-MX"/>
              </w:rPr>
            </w:pPr>
            <w:r w:rsidRPr="006836BC">
              <w:rPr>
                <w:rFonts w:eastAsia="Times New Roman" w:cs="Times New Roman"/>
                <w:b/>
                <w:color w:val="000000"/>
                <w:sz w:val="20"/>
                <w:szCs w:val="24"/>
                <w:lang w:eastAsia="es-MX"/>
              </w:rPr>
              <w:t>Refinamiento/contexto:</w:t>
            </w:r>
          </w:p>
          <w:p w14:paraId="1EA45C32" w14:textId="77777777" w:rsidR="006836BC" w:rsidRPr="006836BC" w:rsidRDefault="006836BC" w:rsidP="00C7006F">
            <w:pPr>
              <w:ind w:left="1730" w:hanging="1730"/>
              <w:jc w:val="both"/>
              <w:rPr>
                <w:rFonts w:eastAsia="Times New Roman" w:cs="Times New Roman"/>
                <w:color w:val="000000"/>
                <w:sz w:val="20"/>
                <w:szCs w:val="24"/>
                <w:lang w:eastAsia="es-MX"/>
              </w:rPr>
            </w:pPr>
            <w:r w:rsidRPr="006836BC">
              <w:rPr>
                <w:rFonts w:eastAsia="Times New Roman" w:cs="Times New Roman"/>
                <w:color w:val="000000"/>
                <w:sz w:val="20"/>
                <w:szCs w:val="24"/>
                <w:lang w:eastAsia="es-MX"/>
              </w:rPr>
              <w:t>Subcondición 1: Los sensores tienen un error en las mediciones.</w:t>
            </w:r>
          </w:p>
          <w:p w14:paraId="22719F97" w14:textId="3D3C3019" w:rsidR="006836BC" w:rsidRPr="006836BC" w:rsidRDefault="006836BC" w:rsidP="00C7006F">
            <w:pPr>
              <w:jc w:val="both"/>
              <w:rPr>
                <w:rFonts w:eastAsia="Times New Roman" w:cs="Times New Roman"/>
                <w:color w:val="000000"/>
                <w:sz w:val="20"/>
                <w:szCs w:val="24"/>
                <w:lang w:eastAsia="es-MX"/>
              </w:rPr>
            </w:pPr>
            <w:r w:rsidRPr="006836BC">
              <w:rPr>
                <w:rFonts w:eastAsia="Times New Roman" w:cs="Times New Roman"/>
                <w:color w:val="000000"/>
                <w:sz w:val="20"/>
                <w:szCs w:val="24"/>
                <w:lang w:eastAsia="es-MX"/>
              </w:rPr>
              <w:t>Subcondición 2: Las medicione</w:t>
            </w:r>
            <w:r>
              <w:rPr>
                <w:rFonts w:eastAsia="Times New Roman" w:cs="Times New Roman"/>
                <w:color w:val="000000"/>
                <w:sz w:val="20"/>
                <w:szCs w:val="24"/>
                <w:lang w:eastAsia="es-MX"/>
              </w:rPr>
              <w:t>s no coinciden con el usuario.</w:t>
            </w:r>
          </w:p>
        </w:tc>
      </w:tr>
      <w:tr w:rsidR="006836BC" w:rsidRPr="006836BC" w14:paraId="729C817A" w14:textId="77777777" w:rsidTr="006836BC">
        <w:trPr>
          <w:trHeight w:val="515"/>
          <w:jc w:val="center"/>
        </w:trPr>
        <w:tc>
          <w:tcPr>
            <w:tcW w:w="0" w:type="auto"/>
            <w:gridSpan w:val="4"/>
            <w:hideMark/>
          </w:tcPr>
          <w:p w14:paraId="46EE27CC" w14:textId="77777777" w:rsidR="006836BC" w:rsidRPr="006836BC" w:rsidRDefault="006836BC" w:rsidP="00C7006F">
            <w:pPr>
              <w:jc w:val="both"/>
              <w:rPr>
                <w:rFonts w:eastAsia="Times New Roman" w:cs="Times New Roman"/>
                <w:color w:val="000000"/>
                <w:sz w:val="20"/>
                <w:szCs w:val="24"/>
                <w:lang w:eastAsia="es-MX"/>
              </w:rPr>
            </w:pPr>
            <w:r w:rsidRPr="006836BC">
              <w:rPr>
                <w:rFonts w:eastAsia="Times New Roman" w:cs="Times New Roman"/>
                <w:b/>
                <w:color w:val="000000"/>
                <w:sz w:val="20"/>
                <w:szCs w:val="24"/>
                <w:lang w:eastAsia="es-MX"/>
              </w:rPr>
              <w:t>Reducción/supervisión</w:t>
            </w:r>
            <w:r w:rsidRPr="006836BC">
              <w:rPr>
                <w:rFonts w:eastAsia="Times New Roman" w:cs="Times New Roman"/>
                <w:color w:val="000000"/>
                <w:sz w:val="20"/>
                <w:szCs w:val="24"/>
                <w:lang w:eastAsia="es-MX"/>
              </w:rPr>
              <w:t xml:space="preserve">: </w:t>
            </w:r>
          </w:p>
          <w:p w14:paraId="39799527" w14:textId="77777777" w:rsidR="006836BC" w:rsidRPr="006836BC" w:rsidRDefault="006836BC" w:rsidP="00AC1909">
            <w:pPr>
              <w:pStyle w:val="Prrafodelista"/>
              <w:numPr>
                <w:ilvl w:val="0"/>
                <w:numId w:val="60"/>
              </w:numPr>
              <w:jc w:val="both"/>
              <w:rPr>
                <w:rFonts w:eastAsia="Times New Roman" w:cs="Times New Roman"/>
                <w:sz w:val="20"/>
                <w:szCs w:val="24"/>
                <w:lang w:eastAsia="es-MX"/>
              </w:rPr>
            </w:pPr>
            <w:r w:rsidRPr="006836BC">
              <w:rPr>
                <w:rFonts w:eastAsia="Times New Roman" w:cs="Times New Roman"/>
                <w:sz w:val="20"/>
                <w:szCs w:val="24"/>
                <w:lang w:eastAsia="es-MX"/>
              </w:rPr>
              <w:t xml:space="preserve">Se analiza al cliente para determinar las configuraciones. </w:t>
            </w:r>
          </w:p>
          <w:p w14:paraId="42708B4B" w14:textId="49DA206F" w:rsidR="006836BC" w:rsidRPr="006836BC" w:rsidRDefault="006836BC" w:rsidP="00AC1909">
            <w:pPr>
              <w:pStyle w:val="Prrafodelista"/>
              <w:numPr>
                <w:ilvl w:val="0"/>
                <w:numId w:val="60"/>
              </w:numPr>
              <w:jc w:val="both"/>
              <w:rPr>
                <w:rFonts w:eastAsia="Times New Roman" w:cs="Times New Roman"/>
                <w:sz w:val="20"/>
                <w:szCs w:val="24"/>
                <w:lang w:eastAsia="es-MX"/>
              </w:rPr>
            </w:pPr>
            <w:r w:rsidRPr="006836BC">
              <w:rPr>
                <w:rFonts w:eastAsia="Times New Roman" w:cs="Times New Roman"/>
                <w:sz w:val="20"/>
                <w:szCs w:val="24"/>
                <w:lang w:eastAsia="es-MX"/>
              </w:rPr>
              <w:t>Se asignan los parámetros iniciales para cada sensor.</w:t>
            </w:r>
          </w:p>
        </w:tc>
      </w:tr>
      <w:tr w:rsidR="006836BC" w:rsidRPr="006836BC" w14:paraId="605AE24A" w14:textId="77777777" w:rsidTr="006836BC">
        <w:trPr>
          <w:trHeight w:val="88"/>
          <w:jc w:val="center"/>
        </w:trPr>
        <w:tc>
          <w:tcPr>
            <w:tcW w:w="0" w:type="auto"/>
            <w:gridSpan w:val="4"/>
            <w:hideMark/>
          </w:tcPr>
          <w:p w14:paraId="79201F3A" w14:textId="65D1EBDA" w:rsidR="006836BC" w:rsidRPr="006836BC" w:rsidRDefault="006836BC" w:rsidP="00C7006F">
            <w:pPr>
              <w:jc w:val="both"/>
              <w:rPr>
                <w:rFonts w:cs="Times New Roman"/>
                <w:sz w:val="20"/>
                <w:szCs w:val="24"/>
              </w:rPr>
            </w:pPr>
            <w:r w:rsidRPr="006836BC">
              <w:rPr>
                <w:rFonts w:eastAsia="Times New Roman" w:cs="Times New Roman"/>
                <w:b/>
                <w:color w:val="000000"/>
                <w:sz w:val="20"/>
                <w:szCs w:val="24"/>
                <w:lang w:eastAsia="es-MX"/>
              </w:rPr>
              <w:t>Gestión/Plan de contingencia/acción</w:t>
            </w:r>
            <w:r w:rsidRPr="006836BC">
              <w:rPr>
                <w:rFonts w:cs="Times New Roman"/>
                <w:b/>
                <w:sz w:val="20"/>
                <w:szCs w:val="24"/>
              </w:rPr>
              <w:t>:</w:t>
            </w:r>
            <w:r w:rsidRPr="006836BC">
              <w:rPr>
                <w:rFonts w:cs="Times New Roman"/>
                <w:sz w:val="20"/>
                <w:szCs w:val="24"/>
              </w:rPr>
              <w:t xml:space="preserve"> Se </w:t>
            </w:r>
            <w:r w:rsidR="00BE36BD" w:rsidRPr="006836BC">
              <w:rPr>
                <w:rFonts w:cs="Times New Roman"/>
                <w:sz w:val="20"/>
                <w:szCs w:val="24"/>
              </w:rPr>
              <w:t>implementará</w:t>
            </w:r>
            <w:r w:rsidRPr="006836BC">
              <w:rPr>
                <w:rFonts w:cs="Times New Roman"/>
                <w:sz w:val="20"/>
                <w:szCs w:val="24"/>
              </w:rPr>
              <w:t xml:space="preserve"> un estudio del usuario final con el fin de estudiar las variables, que pudiese presentar su condición actual, se </w:t>
            </w:r>
            <w:r w:rsidR="00BE36BD" w:rsidRPr="006836BC">
              <w:rPr>
                <w:rFonts w:cs="Times New Roman"/>
                <w:sz w:val="20"/>
                <w:szCs w:val="24"/>
              </w:rPr>
              <w:t>considerará</w:t>
            </w:r>
            <w:r w:rsidRPr="006836BC">
              <w:rPr>
                <w:rFonts w:cs="Times New Roman"/>
                <w:sz w:val="20"/>
                <w:szCs w:val="24"/>
              </w:rPr>
              <w:t xml:space="preserve"> el factor de emisión </w:t>
            </w:r>
            <w:r>
              <w:rPr>
                <w:rFonts w:cs="Times New Roman"/>
                <w:sz w:val="20"/>
                <w:szCs w:val="24"/>
              </w:rPr>
              <w:t>su</w:t>
            </w:r>
            <w:r w:rsidRPr="006836BC">
              <w:rPr>
                <w:rFonts w:cs="Times New Roman"/>
                <w:sz w:val="20"/>
                <w:szCs w:val="24"/>
              </w:rPr>
              <w:t xml:space="preserve"> frecue</w:t>
            </w:r>
            <w:r>
              <w:rPr>
                <w:rFonts w:cs="Times New Roman"/>
                <w:sz w:val="20"/>
                <w:szCs w:val="24"/>
              </w:rPr>
              <w:t>ncia cardiaca acorde a su edad.</w:t>
            </w:r>
          </w:p>
        </w:tc>
      </w:tr>
    </w:tbl>
    <w:p w14:paraId="0264F1C4" w14:textId="727E5AC4" w:rsidR="00675684" w:rsidRPr="006836BC" w:rsidRDefault="00BE36BD">
      <w:pPr>
        <w:pStyle w:val="Descripcin"/>
      </w:pPr>
      <w:bookmarkStart w:id="3065" w:name="_Toc482747421"/>
      <w:r w:rsidRPr="00297BF4">
        <w:t>Tabla 2</w:t>
      </w:r>
      <w:r w:rsidR="00B91300" w:rsidRPr="00297BF4">
        <w:t>.</w:t>
      </w:r>
      <w:del w:id="3066" w:author="Tanya Hernández" w:date="2017-05-16T23:38:00Z">
        <w:r w:rsidR="00B91300" w:rsidRPr="00297BF4" w:rsidDel="00297BF4">
          <w:delText xml:space="preserve"> </w:delText>
        </w:r>
      </w:del>
      <w:r w:rsidR="00713A0C">
        <w:fldChar w:fldCharType="begin"/>
      </w:r>
      <w:r w:rsidR="00713A0C">
        <w:instrText xml:space="preserve"> SEQ Tabla_II. \* ROMAN </w:instrText>
      </w:r>
      <w:r w:rsidR="00713A0C">
        <w:fldChar w:fldCharType="separate"/>
      </w:r>
      <w:r w:rsidR="00604603">
        <w:t>XXXI</w:t>
      </w:r>
      <w:r w:rsidR="00713A0C">
        <w:fldChar w:fldCharType="end"/>
      </w:r>
      <w:r w:rsidR="00B91300">
        <w:t xml:space="preserve"> </w:t>
      </w:r>
      <w:r w:rsidR="00B91300" w:rsidRPr="004E27FC">
        <w:t xml:space="preserve">Tabla de datos de riesgo </w:t>
      </w:r>
      <w:r w:rsidR="00B91300" w:rsidRPr="00262C61">
        <w:t>15 [44].</w:t>
      </w:r>
      <w:bookmarkEnd w:id="3065"/>
    </w:p>
    <w:p w14:paraId="52BE5122" w14:textId="50A00565" w:rsidR="001D1276" w:rsidRPr="001D1276" w:rsidRDefault="001D1276" w:rsidP="00803B69">
      <w:pPr>
        <w:pStyle w:val="Ttulo2"/>
      </w:pPr>
      <w:bookmarkStart w:id="3067" w:name="_Toc480316137"/>
      <w:bookmarkStart w:id="3068" w:name="_Toc483160362"/>
      <w:r>
        <w:t xml:space="preserve">2.7 </w:t>
      </w:r>
      <w:r w:rsidRPr="00B34EE4">
        <w:t>Análisis</w:t>
      </w:r>
      <w:r>
        <w:t xml:space="preserve"> sensor de Temperatura</w:t>
      </w:r>
      <w:bookmarkEnd w:id="3067"/>
      <w:bookmarkEnd w:id="3068"/>
    </w:p>
    <w:p w14:paraId="7257C062" w14:textId="16D1F1DF" w:rsidR="00B34EE4" w:rsidRDefault="00B96251" w:rsidP="00743475">
      <w:pPr>
        <w:spacing w:after="240"/>
        <w:rPr>
          <w:rFonts w:cs="Times New Roman"/>
          <w:szCs w:val="24"/>
        </w:rPr>
      </w:pPr>
      <w:r w:rsidRPr="00B50F5C">
        <w:rPr>
          <w:rFonts w:cs="Times New Roman"/>
          <w:szCs w:val="24"/>
        </w:rPr>
        <w:t>Este apartado pretende explicar los conceptos básicos empleados para entender las variables a medir, explicar el funcionamiento de los sensores y el motivo por el cual</w:t>
      </w:r>
      <w:r w:rsidR="00743475">
        <w:rPr>
          <w:rFonts w:cs="Times New Roman"/>
          <w:szCs w:val="24"/>
        </w:rPr>
        <w:t xml:space="preserve"> se decidió elegir cada sensor.</w:t>
      </w:r>
    </w:p>
    <w:p w14:paraId="6F7E6921" w14:textId="7A2DB04E" w:rsidR="001D1276" w:rsidRPr="001D1276" w:rsidRDefault="001D1276" w:rsidP="00803B69">
      <w:pPr>
        <w:pStyle w:val="Ttulo3"/>
      </w:pPr>
      <w:bookmarkStart w:id="3069" w:name="_Toc480316138"/>
      <w:bookmarkStart w:id="3070" w:name="_Toc483160363"/>
      <w:r>
        <w:t>2.7</w:t>
      </w:r>
      <w:r w:rsidR="00517176">
        <w:t xml:space="preserve">.1 </w:t>
      </w:r>
      <w:r w:rsidR="00B96251" w:rsidRPr="00AF3B7E">
        <w:t>Definiciones de temp</w:t>
      </w:r>
      <w:r w:rsidR="00B34EE4" w:rsidRPr="00AF3B7E">
        <w:t>eratura</w:t>
      </w:r>
      <w:bookmarkEnd w:id="3069"/>
      <w:bookmarkEnd w:id="3070"/>
    </w:p>
    <w:p w14:paraId="2B7C56A1" w14:textId="7F6BA472" w:rsidR="00B34EE4" w:rsidRPr="00AF3B7E" w:rsidRDefault="00B96251" w:rsidP="00AC1909">
      <w:pPr>
        <w:pStyle w:val="Prrafodelista"/>
        <w:numPr>
          <w:ilvl w:val="0"/>
          <w:numId w:val="28"/>
        </w:numPr>
        <w:rPr>
          <w:rFonts w:cs="Times New Roman"/>
          <w:szCs w:val="24"/>
        </w:rPr>
      </w:pPr>
      <w:r w:rsidRPr="00AF3B7E">
        <w:rPr>
          <w:rFonts w:cs="Times New Roman"/>
          <w:szCs w:val="24"/>
        </w:rPr>
        <w:t>La temperatura es la magnitud física que indica que tan caliente o fría esta una sustancia u objeto con respecto a una escala que se toma como referencia.</w:t>
      </w:r>
    </w:p>
    <w:p w14:paraId="1BFE798B" w14:textId="68D41EF6" w:rsidR="008A56C0" w:rsidRPr="008F408B" w:rsidRDefault="00B96251" w:rsidP="00AC1909">
      <w:pPr>
        <w:pStyle w:val="Prrafodelista"/>
        <w:numPr>
          <w:ilvl w:val="0"/>
          <w:numId w:val="28"/>
        </w:numPr>
        <w:spacing w:before="240" w:after="240"/>
        <w:rPr>
          <w:rFonts w:cs="Times New Roman"/>
          <w:szCs w:val="24"/>
        </w:rPr>
      </w:pPr>
      <w:r w:rsidRPr="00AF3B7E">
        <w:rPr>
          <w:rFonts w:cs="Times New Roman"/>
          <w:szCs w:val="24"/>
        </w:rPr>
        <w:t>A nivel molecular la temperatura se define como la energía promedio que desprenden las moléculas que componen un objeto al estar el movimiento.</w:t>
      </w:r>
    </w:p>
    <w:p w14:paraId="6BEC2D94" w14:textId="6745E6DC" w:rsidR="00AE2182" w:rsidRPr="00B50A47" w:rsidRDefault="001D1276" w:rsidP="00803B69">
      <w:pPr>
        <w:pStyle w:val="Ttulo3"/>
      </w:pPr>
      <w:bookmarkStart w:id="3071" w:name="_Toc480316139"/>
      <w:bookmarkStart w:id="3072" w:name="_Toc483160364"/>
      <w:r>
        <w:t>2.7</w:t>
      </w:r>
      <w:r w:rsidR="00517176">
        <w:t xml:space="preserve">.5 </w:t>
      </w:r>
      <w:r w:rsidR="00AE2182" w:rsidRPr="00AE2182">
        <w:t>Sensores de temperatura</w:t>
      </w:r>
      <w:bookmarkEnd w:id="3071"/>
      <w:bookmarkEnd w:id="3072"/>
    </w:p>
    <w:p w14:paraId="5E9D762F" w14:textId="1461B80C" w:rsidR="00AE2182" w:rsidRDefault="00AE2182" w:rsidP="00B50A47">
      <w:pPr>
        <w:rPr>
          <w:rFonts w:cs="Times New Roman"/>
          <w:szCs w:val="24"/>
        </w:rPr>
      </w:pPr>
      <w:r w:rsidRPr="00B50F5C">
        <w:rPr>
          <w:rFonts w:cs="Times New Roman"/>
          <w:szCs w:val="24"/>
        </w:rPr>
        <w:t>Este apartado pretende explicar cuáles son las características importantes para elegir un sensor de temperatura en el ámbito eléctrico, y por otro lado las cualidades de diseño del sensor que so</w:t>
      </w:r>
      <w:r w:rsidR="00B50A47">
        <w:rPr>
          <w:rFonts w:cs="Times New Roman"/>
          <w:szCs w:val="24"/>
        </w:rPr>
        <w:t>n aceptables para el prototipo.</w:t>
      </w:r>
    </w:p>
    <w:p w14:paraId="4482FF16" w14:textId="54918880" w:rsidR="00872FB5" w:rsidRPr="00AE2182" w:rsidRDefault="00AE2182" w:rsidP="00B50A47">
      <w:pPr>
        <w:spacing w:after="240"/>
        <w:rPr>
          <w:rFonts w:cs="Times New Roman"/>
          <w:szCs w:val="24"/>
        </w:rPr>
      </w:pPr>
      <w:r w:rsidRPr="00B50F5C">
        <w:rPr>
          <w:rFonts w:cs="Times New Roman"/>
          <w:szCs w:val="24"/>
        </w:rPr>
        <w:t>Existe una gran diversidad de sensores de temperatura, esta diversidad depende mucho del uso que se le pretenda dar. Los sensores considerados una parte están diseñados para el uso médico, mientras que otros son utilizados en diferentes aplicaciones tanto industriales como agrícolas.</w:t>
      </w:r>
    </w:p>
    <w:p w14:paraId="5DA81C0E" w14:textId="298825A1" w:rsidR="00AE2182" w:rsidRPr="00AE2182" w:rsidRDefault="001D1276" w:rsidP="00803B69">
      <w:pPr>
        <w:pStyle w:val="Ttulo3"/>
      </w:pPr>
      <w:bookmarkStart w:id="3073" w:name="_Toc480316140"/>
      <w:bookmarkStart w:id="3074" w:name="_Toc483160365"/>
      <w:r>
        <w:lastRenderedPageBreak/>
        <w:t>2.7</w:t>
      </w:r>
      <w:r w:rsidR="00517176">
        <w:t xml:space="preserve">.6 </w:t>
      </w:r>
      <w:r w:rsidR="00AE2182" w:rsidRPr="00AE2182">
        <w:t>Definición de las características eléctricas</w:t>
      </w:r>
      <w:bookmarkEnd w:id="3073"/>
      <w:bookmarkEnd w:id="3074"/>
    </w:p>
    <w:p w14:paraId="7D09E9A2" w14:textId="77777777" w:rsidR="00AE2182" w:rsidRPr="00BE36BD" w:rsidRDefault="00AE2182" w:rsidP="00B50A47">
      <w:pPr>
        <w:pStyle w:val="Textoindependiente"/>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Las características eléctricas tomadas en cuenta en la selección de sensores son las siguientes:</w:t>
      </w:r>
    </w:p>
    <w:p w14:paraId="0054EED5" w14:textId="491C574A" w:rsidR="00AE2182" w:rsidRPr="00BE36BD" w:rsidRDefault="00AE2182" w:rsidP="00AC1909">
      <w:pPr>
        <w:pStyle w:val="Textoindependiente"/>
        <w:numPr>
          <w:ilvl w:val="0"/>
          <w:numId w:val="27"/>
        </w:numPr>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Exactitud: Es l</w:t>
      </w:r>
      <w:r w:rsidR="00692B1C" w:rsidRPr="00BE36BD">
        <w:rPr>
          <w:rFonts w:eastAsiaTheme="minorEastAsia" w:cs="Times New Roman"/>
          <w:sz w:val="24"/>
          <w:szCs w:val="24"/>
          <w:lang w:eastAsia="zh-CN"/>
        </w:rPr>
        <w:t xml:space="preserve">a diferencia entre la magnitud </w:t>
      </w:r>
      <w:r w:rsidRPr="00BE36BD">
        <w:rPr>
          <w:rFonts w:eastAsiaTheme="minorEastAsia" w:cs="Times New Roman"/>
          <w:sz w:val="24"/>
          <w:szCs w:val="24"/>
          <w:lang w:eastAsia="zh-CN"/>
        </w:rPr>
        <w:t>de salida y la magnitud teórica.</w:t>
      </w:r>
    </w:p>
    <w:p w14:paraId="555B01F9" w14:textId="3A94A54C" w:rsidR="00AE2182" w:rsidRPr="00BE36BD" w:rsidRDefault="00AE2182" w:rsidP="00AC1909">
      <w:pPr>
        <w:pStyle w:val="Textoindependiente"/>
        <w:numPr>
          <w:ilvl w:val="0"/>
          <w:numId w:val="27"/>
        </w:numPr>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Sensibilidad:</w:t>
      </w:r>
      <w:r w:rsidR="00692B1C" w:rsidRPr="00BE36BD">
        <w:rPr>
          <w:rFonts w:eastAsiaTheme="minorEastAsia" w:cs="Times New Roman"/>
          <w:sz w:val="24"/>
          <w:szCs w:val="24"/>
          <w:lang w:eastAsia="zh-CN"/>
        </w:rPr>
        <w:t xml:space="preserve"> Es la variación de magnitudes </w:t>
      </w:r>
      <w:r w:rsidRPr="00BE36BD">
        <w:rPr>
          <w:rFonts w:eastAsiaTheme="minorEastAsia" w:cs="Times New Roman"/>
          <w:sz w:val="24"/>
          <w:szCs w:val="24"/>
          <w:lang w:eastAsia="zh-CN"/>
        </w:rPr>
        <w:t xml:space="preserve">de salida, producidas por el sensor al percibir una magnitud de entrada. </w:t>
      </w:r>
    </w:p>
    <w:p w14:paraId="1F6787D3" w14:textId="3FD531A9" w:rsidR="00AE2182" w:rsidRPr="00BE36BD" w:rsidRDefault="00AE2182" w:rsidP="00AC1909">
      <w:pPr>
        <w:pStyle w:val="Textoindependiente"/>
        <w:numPr>
          <w:ilvl w:val="0"/>
          <w:numId w:val="27"/>
        </w:numPr>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 xml:space="preserve">Campo </w:t>
      </w:r>
      <w:r w:rsidR="00692B1C" w:rsidRPr="00BE36BD">
        <w:rPr>
          <w:rFonts w:eastAsiaTheme="minorEastAsia" w:cs="Times New Roman"/>
          <w:sz w:val="24"/>
          <w:szCs w:val="24"/>
          <w:lang w:eastAsia="zh-CN"/>
        </w:rPr>
        <w:t xml:space="preserve">de medida: Es </w:t>
      </w:r>
      <w:r w:rsidRPr="00BE36BD">
        <w:rPr>
          <w:rFonts w:eastAsiaTheme="minorEastAsia" w:cs="Times New Roman"/>
          <w:sz w:val="24"/>
          <w:szCs w:val="24"/>
          <w:lang w:eastAsia="zh-CN"/>
        </w:rPr>
        <w:t>el rango de valores de l</w:t>
      </w:r>
      <w:r w:rsidR="00692B1C" w:rsidRPr="00BE36BD">
        <w:rPr>
          <w:rFonts w:eastAsiaTheme="minorEastAsia" w:cs="Times New Roman"/>
          <w:sz w:val="24"/>
          <w:szCs w:val="24"/>
          <w:lang w:eastAsia="zh-CN"/>
        </w:rPr>
        <w:t xml:space="preserve">a magnitud, que puede percibir </w:t>
      </w:r>
      <w:r w:rsidRPr="00BE36BD">
        <w:rPr>
          <w:rFonts w:eastAsiaTheme="minorEastAsia" w:cs="Times New Roman"/>
          <w:sz w:val="24"/>
          <w:szCs w:val="24"/>
          <w:lang w:eastAsia="zh-CN"/>
        </w:rPr>
        <w:t>el sensor, el rango se encuentra entre el valor mínimo aceptable y el valor máximo aceptable.</w:t>
      </w:r>
    </w:p>
    <w:p w14:paraId="61D26DC3" w14:textId="77777777" w:rsidR="00AE2182" w:rsidRPr="00BE36BD" w:rsidRDefault="00AE2182" w:rsidP="00AC1909">
      <w:pPr>
        <w:pStyle w:val="Textoindependiente"/>
        <w:numPr>
          <w:ilvl w:val="0"/>
          <w:numId w:val="27"/>
        </w:numPr>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Resolución: Es el valor mínimo entre los valores que puede distinguir el sensor.</w:t>
      </w:r>
    </w:p>
    <w:p w14:paraId="346FDC83" w14:textId="02997AE9" w:rsidR="00AE2182" w:rsidRPr="00BE36BD" w:rsidRDefault="00AE2182" w:rsidP="00AC1909">
      <w:pPr>
        <w:pStyle w:val="Textoindependiente"/>
        <w:numPr>
          <w:ilvl w:val="0"/>
          <w:numId w:val="27"/>
        </w:numPr>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Tiempo de respuesta: E</w:t>
      </w:r>
      <w:r w:rsidR="00692B1C" w:rsidRPr="00BE36BD">
        <w:rPr>
          <w:rFonts w:eastAsiaTheme="minorEastAsia" w:cs="Times New Roman"/>
          <w:sz w:val="24"/>
          <w:szCs w:val="24"/>
          <w:lang w:eastAsia="zh-CN"/>
        </w:rPr>
        <w:t>s el tiempo que tarda el sensor</w:t>
      </w:r>
      <w:r w:rsidRPr="00BE36BD">
        <w:rPr>
          <w:rFonts w:eastAsiaTheme="minorEastAsia" w:cs="Times New Roman"/>
          <w:sz w:val="24"/>
          <w:szCs w:val="24"/>
          <w:lang w:eastAsia="zh-CN"/>
        </w:rPr>
        <w:t xml:space="preserve"> al emitir la señal de salida, una vez que ha recibido la de entrada.</w:t>
      </w:r>
    </w:p>
    <w:p w14:paraId="4945F800" w14:textId="1B5CC4A1" w:rsidR="00A0538D" w:rsidRPr="00B50F5C" w:rsidRDefault="007F4F1B" w:rsidP="00663BDA">
      <w:pPr>
        <w:spacing w:before="100" w:beforeAutospacing="1" w:after="100" w:afterAutospacing="1"/>
        <w:rPr>
          <w:rFonts w:cs="Times New Roman"/>
          <w:szCs w:val="24"/>
        </w:rPr>
      </w:pPr>
      <w:r>
        <w:rPr>
          <w:rFonts w:cs="Times New Roman"/>
          <w:szCs w:val="24"/>
        </w:rPr>
        <w:t>En la T</w:t>
      </w:r>
      <w:r w:rsidR="00AE2182" w:rsidRPr="00B50F5C">
        <w:rPr>
          <w:rFonts w:cs="Times New Roman"/>
          <w:szCs w:val="24"/>
        </w:rPr>
        <w:t>abla</w:t>
      </w:r>
      <w:r>
        <w:rPr>
          <w:rFonts w:cs="Times New Roman"/>
          <w:szCs w:val="24"/>
        </w:rPr>
        <w:t xml:space="preserve"> </w:t>
      </w:r>
      <w:r w:rsidR="00BE36BD">
        <w:rPr>
          <w:rFonts w:cs="Times New Roman"/>
          <w:szCs w:val="24"/>
        </w:rPr>
        <w:t>2.</w:t>
      </w:r>
      <w:r w:rsidR="00663BDA">
        <w:rPr>
          <w:rFonts w:cs="Times New Roman"/>
          <w:szCs w:val="24"/>
        </w:rPr>
        <w:t>XXXI</w:t>
      </w:r>
      <w:r>
        <w:rPr>
          <w:rFonts w:cs="Times New Roman"/>
          <w:szCs w:val="24"/>
        </w:rPr>
        <w:t>I</w:t>
      </w:r>
      <w:r w:rsidR="00AE2182" w:rsidRPr="00B50F5C">
        <w:rPr>
          <w:rFonts w:cs="Times New Roman"/>
          <w:szCs w:val="24"/>
        </w:rPr>
        <w:t xml:space="preserve"> se muestran algunos sensores que hay en el mercado, se eligieron de acuerdo al campo de medición, su sensibilidad, tiempo de respuestas, su salida y por último el precio.</w:t>
      </w:r>
    </w:p>
    <w:tbl>
      <w:tblPr>
        <w:tblStyle w:val="Tablaconcuadrcula"/>
        <w:tblW w:w="0" w:type="auto"/>
        <w:jc w:val="center"/>
        <w:tblLayout w:type="fixed"/>
        <w:tblLook w:val="04A0" w:firstRow="1" w:lastRow="0" w:firstColumn="1" w:lastColumn="0" w:noHBand="0" w:noVBand="1"/>
      </w:tblPr>
      <w:tblGrid>
        <w:gridCol w:w="1129"/>
        <w:gridCol w:w="1418"/>
        <w:gridCol w:w="992"/>
        <w:gridCol w:w="1134"/>
        <w:gridCol w:w="1843"/>
        <w:gridCol w:w="992"/>
      </w:tblGrid>
      <w:tr w:rsidR="001C1259" w:rsidRPr="00B50A47" w14:paraId="39F50896" w14:textId="608F08A5" w:rsidTr="002E17AF">
        <w:trPr>
          <w:trHeight w:val="499"/>
          <w:jc w:val="center"/>
        </w:trPr>
        <w:tc>
          <w:tcPr>
            <w:tcW w:w="1129" w:type="dxa"/>
            <w:vAlign w:val="center"/>
          </w:tcPr>
          <w:p w14:paraId="2CA5618F" w14:textId="77777777" w:rsidR="001C1259" w:rsidRPr="00B50A47" w:rsidRDefault="001C1259" w:rsidP="00B50A47">
            <w:pPr>
              <w:ind w:right="-108" w:hanging="255"/>
              <w:jc w:val="center"/>
              <w:rPr>
                <w:rFonts w:cs="Times New Roman"/>
                <w:b/>
                <w:sz w:val="20"/>
                <w:szCs w:val="20"/>
              </w:rPr>
            </w:pPr>
            <w:r w:rsidRPr="00B50A47">
              <w:rPr>
                <w:rFonts w:cs="Times New Roman"/>
                <w:b/>
                <w:sz w:val="20"/>
                <w:szCs w:val="20"/>
              </w:rPr>
              <w:t>Sensor</w:t>
            </w:r>
          </w:p>
        </w:tc>
        <w:tc>
          <w:tcPr>
            <w:tcW w:w="1418" w:type="dxa"/>
            <w:vAlign w:val="center"/>
          </w:tcPr>
          <w:p w14:paraId="0F2C92C3" w14:textId="23AA45FB" w:rsidR="001C1259" w:rsidRPr="00B50A47" w:rsidRDefault="001C1259" w:rsidP="00B50A47">
            <w:pPr>
              <w:ind w:right="0" w:firstLine="0"/>
              <w:jc w:val="center"/>
              <w:rPr>
                <w:rFonts w:cs="Times New Roman"/>
                <w:b/>
                <w:sz w:val="20"/>
                <w:szCs w:val="20"/>
              </w:rPr>
            </w:pPr>
            <w:r w:rsidRPr="00B50A47">
              <w:rPr>
                <w:rFonts w:cs="Times New Roman"/>
                <w:b/>
                <w:sz w:val="20"/>
                <w:szCs w:val="20"/>
              </w:rPr>
              <w:t>Tiempo de Respuesta</w:t>
            </w:r>
          </w:p>
        </w:tc>
        <w:tc>
          <w:tcPr>
            <w:tcW w:w="992" w:type="dxa"/>
            <w:vAlign w:val="center"/>
          </w:tcPr>
          <w:p w14:paraId="3C06F50B" w14:textId="0FBD6640" w:rsidR="001C1259" w:rsidRPr="00B50A47" w:rsidRDefault="001C1259" w:rsidP="00B50A47">
            <w:pPr>
              <w:ind w:right="-162" w:hanging="330"/>
              <w:jc w:val="center"/>
              <w:rPr>
                <w:rFonts w:cs="Times New Roman"/>
                <w:b/>
                <w:sz w:val="20"/>
                <w:szCs w:val="20"/>
              </w:rPr>
            </w:pPr>
            <w:r w:rsidRPr="00B50A47">
              <w:rPr>
                <w:rFonts w:cs="Times New Roman"/>
                <w:b/>
                <w:sz w:val="20"/>
                <w:szCs w:val="20"/>
              </w:rPr>
              <w:t>Salida</w:t>
            </w:r>
          </w:p>
        </w:tc>
        <w:tc>
          <w:tcPr>
            <w:tcW w:w="1134" w:type="dxa"/>
            <w:vAlign w:val="center"/>
          </w:tcPr>
          <w:p w14:paraId="23E7B755" w14:textId="77777777" w:rsidR="001C1259" w:rsidRPr="00B50A47" w:rsidRDefault="001C1259" w:rsidP="00B50A47">
            <w:pPr>
              <w:tabs>
                <w:tab w:val="left" w:pos="828"/>
              </w:tabs>
              <w:ind w:right="-108" w:hanging="250"/>
              <w:jc w:val="center"/>
              <w:rPr>
                <w:rFonts w:cs="Times New Roman"/>
                <w:b/>
                <w:sz w:val="20"/>
                <w:szCs w:val="20"/>
              </w:rPr>
            </w:pPr>
            <w:r w:rsidRPr="00B50A47">
              <w:rPr>
                <w:rFonts w:cs="Times New Roman"/>
                <w:b/>
                <w:sz w:val="20"/>
                <w:szCs w:val="20"/>
              </w:rPr>
              <w:t>Resolución</w:t>
            </w:r>
          </w:p>
        </w:tc>
        <w:tc>
          <w:tcPr>
            <w:tcW w:w="1843" w:type="dxa"/>
            <w:vAlign w:val="center"/>
          </w:tcPr>
          <w:p w14:paraId="090FB08F" w14:textId="15E832FF" w:rsidR="001C1259" w:rsidRPr="00B50A47" w:rsidRDefault="001C1259" w:rsidP="00B50A47">
            <w:pPr>
              <w:ind w:right="-102" w:hanging="108"/>
              <w:jc w:val="center"/>
              <w:rPr>
                <w:rFonts w:cs="Times New Roman"/>
                <w:b/>
                <w:sz w:val="20"/>
                <w:szCs w:val="20"/>
              </w:rPr>
            </w:pPr>
            <w:r>
              <w:rPr>
                <w:rFonts w:cs="Times New Roman"/>
                <w:b/>
                <w:sz w:val="20"/>
                <w:szCs w:val="20"/>
              </w:rPr>
              <w:t xml:space="preserve">Campo </w:t>
            </w:r>
            <w:r w:rsidRPr="00B50A47">
              <w:rPr>
                <w:rFonts w:cs="Times New Roman"/>
                <w:b/>
                <w:sz w:val="20"/>
                <w:szCs w:val="20"/>
              </w:rPr>
              <w:t>de medición</w:t>
            </w:r>
          </w:p>
        </w:tc>
        <w:tc>
          <w:tcPr>
            <w:tcW w:w="992" w:type="dxa"/>
            <w:vAlign w:val="center"/>
          </w:tcPr>
          <w:p w14:paraId="001B680F" w14:textId="1A4F7155" w:rsidR="001C1259" w:rsidRPr="00B50A47" w:rsidRDefault="001C1259" w:rsidP="00B50A47">
            <w:pPr>
              <w:ind w:right="78" w:hanging="33"/>
              <w:jc w:val="center"/>
              <w:rPr>
                <w:rFonts w:cs="Times New Roman"/>
                <w:b/>
                <w:sz w:val="20"/>
                <w:szCs w:val="20"/>
              </w:rPr>
            </w:pPr>
            <w:r w:rsidRPr="00B50A47">
              <w:rPr>
                <w:rFonts w:cs="Times New Roman"/>
                <w:b/>
                <w:sz w:val="20"/>
                <w:szCs w:val="20"/>
              </w:rPr>
              <w:t>Precio</w:t>
            </w:r>
          </w:p>
        </w:tc>
      </w:tr>
      <w:tr w:rsidR="001C1259" w:rsidRPr="00B50A47" w14:paraId="786AA6C4" w14:textId="713986E3" w:rsidTr="002E17AF">
        <w:trPr>
          <w:trHeight w:val="846"/>
          <w:jc w:val="center"/>
        </w:trPr>
        <w:tc>
          <w:tcPr>
            <w:tcW w:w="1129" w:type="dxa"/>
            <w:vAlign w:val="center"/>
          </w:tcPr>
          <w:p w14:paraId="08572389" w14:textId="5DCEF098" w:rsidR="001C1259" w:rsidRPr="00B50A47" w:rsidRDefault="001C1259" w:rsidP="0009304D">
            <w:pPr>
              <w:ind w:right="-108" w:hanging="113"/>
              <w:jc w:val="center"/>
              <w:rPr>
                <w:rFonts w:cs="Times New Roman"/>
                <w:sz w:val="20"/>
                <w:szCs w:val="20"/>
              </w:rPr>
            </w:pPr>
            <w:r>
              <w:rPr>
                <w:rFonts w:cs="Times New Roman"/>
                <w:sz w:val="20"/>
                <w:szCs w:val="20"/>
              </w:rPr>
              <w:t>Amphenol MA100</w:t>
            </w:r>
          </w:p>
        </w:tc>
        <w:tc>
          <w:tcPr>
            <w:tcW w:w="1418" w:type="dxa"/>
            <w:vAlign w:val="center"/>
          </w:tcPr>
          <w:p w14:paraId="23FC4BF5" w14:textId="22760F00" w:rsidR="001C1259" w:rsidRPr="00B50A47" w:rsidRDefault="001C1259" w:rsidP="002A25B1">
            <w:pPr>
              <w:tabs>
                <w:tab w:val="left" w:pos="1451"/>
              </w:tabs>
              <w:ind w:left="-108" w:right="-170" w:firstLine="0"/>
              <w:jc w:val="center"/>
              <w:rPr>
                <w:rFonts w:cs="Times New Roman"/>
                <w:sz w:val="20"/>
                <w:szCs w:val="20"/>
              </w:rPr>
            </w:pPr>
            <w:r w:rsidRPr="00B50A47">
              <w:rPr>
                <w:rFonts w:cs="Times New Roman"/>
                <w:sz w:val="20"/>
                <w:szCs w:val="20"/>
              </w:rPr>
              <w:t>En el aire</w:t>
            </w:r>
            <w:r>
              <w:rPr>
                <w:rFonts w:cs="Times New Roman"/>
                <w:sz w:val="20"/>
                <w:szCs w:val="20"/>
              </w:rPr>
              <w:t xml:space="preserve"> </w:t>
            </w:r>
            <w:r w:rsidRPr="00B50A47">
              <w:rPr>
                <w:rFonts w:cs="Times New Roman"/>
                <w:sz w:val="20"/>
                <w:szCs w:val="20"/>
              </w:rPr>
              <w:t>15s.</w:t>
            </w:r>
          </w:p>
          <w:p w14:paraId="4DB1896C" w14:textId="031538FB" w:rsidR="001C1259" w:rsidRPr="00B50A47" w:rsidRDefault="001C1259" w:rsidP="002A25B1">
            <w:pPr>
              <w:tabs>
                <w:tab w:val="left" w:pos="1451"/>
              </w:tabs>
              <w:ind w:right="-28" w:hanging="108"/>
              <w:jc w:val="center"/>
              <w:rPr>
                <w:rFonts w:cs="Times New Roman"/>
                <w:sz w:val="20"/>
                <w:szCs w:val="20"/>
              </w:rPr>
            </w:pPr>
            <w:r>
              <w:rPr>
                <w:rFonts w:cs="Times New Roman"/>
                <w:sz w:val="20"/>
                <w:szCs w:val="20"/>
              </w:rPr>
              <w:t xml:space="preserve">En agua </w:t>
            </w:r>
            <w:r w:rsidRPr="00B50A47">
              <w:rPr>
                <w:rFonts w:cs="Times New Roman"/>
                <w:sz w:val="20"/>
                <w:szCs w:val="20"/>
              </w:rPr>
              <w:t>2.0s</w:t>
            </w:r>
          </w:p>
        </w:tc>
        <w:tc>
          <w:tcPr>
            <w:tcW w:w="992" w:type="dxa"/>
            <w:vAlign w:val="center"/>
          </w:tcPr>
          <w:p w14:paraId="2EF1C5D5" w14:textId="4CD02E0B" w:rsidR="001C1259" w:rsidRPr="00B50A47" w:rsidRDefault="001C1259" w:rsidP="002737D6">
            <w:pPr>
              <w:ind w:right="-162" w:hanging="250"/>
              <w:jc w:val="center"/>
              <w:rPr>
                <w:rFonts w:cs="Times New Roman"/>
                <w:sz w:val="20"/>
                <w:szCs w:val="20"/>
              </w:rPr>
            </w:pPr>
            <w:r>
              <w:rPr>
                <w:rFonts w:cs="Times New Roman"/>
                <w:sz w:val="20"/>
                <w:szCs w:val="20"/>
              </w:rPr>
              <w:t>Resistiva</w:t>
            </w:r>
          </w:p>
        </w:tc>
        <w:tc>
          <w:tcPr>
            <w:tcW w:w="1134" w:type="dxa"/>
            <w:vAlign w:val="center"/>
          </w:tcPr>
          <w:p w14:paraId="73BEE0D1" w14:textId="77777777" w:rsidR="001C1259" w:rsidRPr="00B50A47" w:rsidRDefault="001C1259" w:rsidP="002E17AF">
            <w:pPr>
              <w:tabs>
                <w:tab w:val="left" w:pos="828"/>
              </w:tabs>
              <w:ind w:right="-108" w:hanging="108"/>
              <w:jc w:val="center"/>
              <w:rPr>
                <w:rFonts w:cs="Times New Roman"/>
                <w:sz w:val="20"/>
                <w:szCs w:val="20"/>
              </w:rPr>
            </w:pPr>
            <w:r w:rsidRPr="00B50A47">
              <w:rPr>
                <w:rFonts w:cs="Times New Roman"/>
                <w:sz w:val="20"/>
                <w:szCs w:val="20"/>
              </w:rPr>
              <w:t>1°C</w:t>
            </w:r>
          </w:p>
        </w:tc>
        <w:tc>
          <w:tcPr>
            <w:tcW w:w="1843" w:type="dxa"/>
            <w:vAlign w:val="center"/>
          </w:tcPr>
          <w:p w14:paraId="7CC3A3AA" w14:textId="77777777" w:rsidR="001C1259" w:rsidRPr="00B50A47" w:rsidRDefault="001C1259" w:rsidP="00B50A47">
            <w:pPr>
              <w:ind w:right="-102" w:hanging="108"/>
              <w:jc w:val="center"/>
              <w:rPr>
                <w:rFonts w:cs="Times New Roman"/>
                <w:sz w:val="20"/>
                <w:szCs w:val="20"/>
              </w:rPr>
            </w:pPr>
            <w:r w:rsidRPr="00B50A47">
              <w:rPr>
                <w:rFonts w:cs="Times New Roman"/>
                <w:sz w:val="20"/>
                <w:szCs w:val="20"/>
              </w:rPr>
              <w:t>0°c a 50°C</w:t>
            </w:r>
          </w:p>
        </w:tc>
        <w:tc>
          <w:tcPr>
            <w:tcW w:w="992" w:type="dxa"/>
            <w:vAlign w:val="center"/>
          </w:tcPr>
          <w:p w14:paraId="111624EE" w14:textId="74BB916F" w:rsidR="001C1259" w:rsidRPr="00B50A47" w:rsidRDefault="001C1259" w:rsidP="00B50A47">
            <w:pPr>
              <w:ind w:right="78" w:hanging="33"/>
              <w:jc w:val="center"/>
              <w:rPr>
                <w:rFonts w:cs="Times New Roman"/>
                <w:sz w:val="20"/>
                <w:szCs w:val="20"/>
              </w:rPr>
            </w:pPr>
            <w:r w:rsidRPr="00B50A47">
              <w:rPr>
                <w:rFonts w:cs="Times New Roman"/>
                <w:sz w:val="20"/>
                <w:szCs w:val="20"/>
              </w:rPr>
              <w:t>$8.00</w:t>
            </w:r>
          </w:p>
        </w:tc>
      </w:tr>
      <w:tr w:rsidR="001C1259" w:rsidRPr="00B50A47" w14:paraId="0FE2F88A" w14:textId="4E7515A9" w:rsidTr="002E17AF">
        <w:trPr>
          <w:trHeight w:val="831"/>
          <w:jc w:val="center"/>
        </w:trPr>
        <w:tc>
          <w:tcPr>
            <w:tcW w:w="1129" w:type="dxa"/>
            <w:vAlign w:val="center"/>
          </w:tcPr>
          <w:p w14:paraId="2E8CB0B4" w14:textId="2751668F" w:rsidR="001C1259" w:rsidRPr="00B50A47" w:rsidRDefault="001C1259" w:rsidP="00B50A47">
            <w:pPr>
              <w:ind w:right="-108" w:hanging="255"/>
              <w:jc w:val="center"/>
              <w:rPr>
                <w:rFonts w:cs="Times New Roman"/>
                <w:sz w:val="20"/>
                <w:szCs w:val="20"/>
              </w:rPr>
            </w:pPr>
            <w:r>
              <w:rPr>
                <w:rFonts w:cs="Times New Roman"/>
                <w:sz w:val="20"/>
                <w:szCs w:val="20"/>
              </w:rPr>
              <w:t>Amphenol</w:t>
            </w:r>
            <w:r w:rsidRPr="00B50A47">
              <w:rPr>
                <w:rFonts w:cs="Times New Roman"/>
                <w:sz w:val="20"/>
                <w:szCs w:val="20"/>
              </w:rPr>
              <w:t xml:space="preserve"> MA200</w:t>
            </w:r>
          </w:p>
        </w:tc>
        <w:tc>
          <w:tcPr>
            <w:tcW w:w="1418" w:type="dxa"/>
            <w:vAlign w:val="center"/>
          </w:tcPr>
          <w:p w14:paraId="02E40D0C" w14:textId="4702FD88" w:rsidR="001C1259" w:rsidRPr="00B50A47" w:rsidRDefault="001C1259" w:rsidP="002A25B1">
            <w:pPr>
              <w:ind w:right="-108" w:hanging="108"/>
              <w:jc w:val="center"/>
              <w:rPr>
                <w:rFonts w:cs="Times New Roman"/>
                <w:sz w:val="20"/>
                <w:szCs w:val="20"/>
              </w:rPr>
            </w:pPr>
            <w:r>
              <w:rPr>
                <w:rFonts w:cs="Times New Roman"/>
                <w:sz w:val="20"/>
                <w:szCs w:val="20"/>
              </w:rPr>
              <w:t xml:space="preserve">En el </w:t>
            </w:r>
            <w:r w:rsidRPr="00B50A47">
              <w:rPr>
                <w:rFonts w:cs="Times New Roman"/>
                <w:sz w:val="20"/>
                <w:szCs w:val="20"/>
              </w:rPr>
              <w:t>aire</w:t>
            </w:r>
            <w:r>
              <w:rPr>
                <w:rFonts w:cs="Times New Roman"/>
                <w:sz w:val="20"/>
                <w:szCs w:val="20"/>
              </w:rPr>
              <w:t xml:space="preserve"> </w:t>
            </w:r>
            <w:r w:rsidRPr="00B50A47">
              <w:rPr>
                <w:rFonts w:cs="Times New Roman"/>
                <w:sz w:val="20"/>
                <w:szCs w:val="20"/>
              </w:rPr>
              <w:t>35s.</w:t>
            </w:r>
          </w:p>
          <w:p w14:paraId="6B73C11B" w14:textId="31F50FBD" w:rsidR="001C1259" w:rsidRPr="00B50A47" w:rsidRDefault="001C1259" w:rsidP="002A25B1">
            <w:pPr>
              <w:ind w:left="-108" w:right="-108" w:hanging="108"/>
              <w:jc w:val="center"/>
              <w:rPr>
                <w:rFonts w:cs="Times New Roman"/>
                <w:sz w:val="20"/>
                <w:szCs w:val="20"/>
              </w:rPr>
            </w:pPr>
            <w:r>
              <w:rPr>
                <w:rFonts w:cs="Times New Roman"/>
                <w:sz w:val="20"/>
                <w:szCs w:val="20"/>
              </w:rPr>
              <w:t xml:space="preserve">En </w:t>
            </w:r>
            <w:r w:rsidRPr="00B50A47">
              <w:rPr>
                <w:rFonts w:cs="Times New Roman"/>
                <w:sz w:val="20"/>
                <w:szCs w:val="20"/>
              </w:rPr>
              <w:t>agua</w:t>
            </w:r>
            <w:r>
              <w:rPr>
                <w:rFonts w:cs="Times New Roman"/>
                <w:sz w:val="20"/>
                <w:szCs w:val="20"/>
              </w:rPr>
              <w:t xml:space="preserve"> </w:t>
            </w:r>
            <w:r w:rsidRPr="00B50A47">
              <w:rPr>
                <w:rFonts w:cs="Times New Roman"/>
                <w:sz w:val="20"/>
                <w:szCs w:val="20"/>
              </w:rPr>
              <w:t>0.6s</w:t>
            </w:r>
          </w:p>
        </w:tc>
        <w:tc>
          <w:tcPr>
            <w:tcW w:w="992" w:type="dxa"/>
            <w:vAlign w:val="center"/>
          </w:tcPr>
          <w:p w14:paraId="52C40EB5" w14:textId="77777777" w:rsidR="001C1259" w:rsidRPr="00B50A47" w:rsidRDefault="001C1259" w:rsidP="002737D6">
            <w:pPr>
              <w:ind w:right="-162" w:hanging="250"/>
              <w:jc w:val="center"/>
              <w:rPr>
                <w:rFonts w:cs="Times New Roman"/>
                <w:sz w:val="20"/>
                <w:szCs w:val="20"/>
              </w:rPr>
            </w:pPr>
            <w:r w:rsidRPr="00B50A47">
              <w:rPr>
                <w:rFonts w:cs="Times New Roman"/>
                <w:sz w:val="20"/>
                <w:szCs w:val="20"/>
              </w:rPr>
              <w:t>Resistiva</w:t>
            </w:r>
          </w:p>
        </w:tc>
        <w:tc>
          <w:tcPr>
            <w:tcW w:w="1134" w:type="dxa"/>
            <w:vAlign w:val="center"/>
          </w:tcPr>
          <w:p w14:paraId="12F296C2" w14:textId="77777777" w:rsidR="001C1259" w:rsidRPr="00B50A47" w:rsidRDefault="001C1259" w:rsidP="00B50A47">
            <w:pPr>
              <w:tabs>
                <w:tab w:val="left" w:pos="828"/>
              </w:tabs>
              <w:ind w:right="-108" w:hanging="250"/>
              <w:jc w:val="center"/>
              <w:rPr>
                <w:rFonts w:cs="Times New Roman"/>
                <w:sz w:val="20"/>
                <w:szCs w:val="20"/>
              </w:rPr>
            </w:pPr>
            <w:r w:rsidRPr="00B50A47">
              <w:rPr>
                <w:rFonts w:cs="Times New Roman"/>
                <w:sz w:val="20"/>
                <w:szCs w:val="20"/>
              </w:rPr>
              <w:t>1°C</w:t>
            </w:r>
          </w:p>
        </w:tc>
        <w:tc>
          <w:tcPr>
            <w:tcW w:w="1843" w:type="dxa"/>
            <w:vAlign w:val="center"/>
          </w:tcPr>
          <w:p w14:paraId="7F8E4466" w14:textId="77777777" w:rsidR="001C1259" w:rsidRPr="00B50A47" w:rsidRDefault="001C1259" w:rsidP="00B50A47">
            <w:pPr>
              <w:ind w:right="-102" w:hanging="108"/>
              <w:jc w:val="center"/>
              <w:rPr>
                <w:rFonts w:cs="Times New Roman"/>
                <w:sz w:val="20"/>
                <w:szCs w:val="20"/>
              </w:rPr>
            </w:pPr>
            <w:r w:rsidRPr="00B50A47">
              <w:rPr>
                <w:rFonts w:cs="Times New Roman"/>
                <w:sz w:val="20"/>
                <w:szCs w:val="20"/>
              </w:rPr>
              <w:t>0°c a 50°C</w:t>
            </w:r>
          </w:p>
        </w:tc>
        <w:tc>
          <w:tcPr>
            <w:tcW w:w="992" w:type="dxa"/>
            <w:vAlign w:val="center"/>
          </w:tcPr>
          <w:p w14:paraId="4886D5DC" w14:textId="5AC73B12" w:rsidR="001C1259" w:rsidRPr="00B50A47" w:rsidRDefault="001C1259" w:rsidP="00B50A47">
            <w:pPr>
              <w:ind w:right="78" w:hanging="33"/>
              <w:jc w:val="center"/>
              <w:rPr>
                <w:rFonts w:cs="Times New Roman"/>
                <w:sz w:val="20"/>
                <w:szCs w:val="20"/>
              </w:rPr>
            </w:pPr>
            <w:r w:rsidRPr="00B50A47">
              <w:rPr>
                <w:rFonts w:cs="Times New Roman"/>
                <w:sz w:val="20"/>
                <w:szCs w:val="20"/>
              </w:rPr>
              <w:t>$8.00</w:t>
            </w:r>
          </w:p>
        </w:tc>
      </w:tr>
      <w:tr w:rsidR="001C1259" w:rsidRPr="00B50A47" w14:paraId="7F61B479" w14:textId="5824C490" w:rsidTr="002E17AF">
        <w:trPr>
          <w:trHeight w:val="701"/>
          <w:jc w:val="center"/>
        </w:trPr>
        <w:tc>
          <w:tcPr>
            <w:tcW w:w="1129" w:type="dxa"/>
            <w:vAlign w:val="center"/>
          </w:tcPr>
          <w:p w14:paraId="116586CD" w14:textId="1BA2979D" w:rsidR="001C1259" w:rsidRPr="00B50A47" w:rsidRDefault="001C1259" w:rsidP="00B50A47">
            <w:pPr>
              <w:ind w:right="-108" w:hanging="255"/>
              <w:jc w:val="center"/>
              <w:rPr>
                <w:rFonts w:cs="Times New Roman"/>
                <w:sz w:val="20"/>
                <w:szCs w:val="20"/>
              </w:rPr>
            </w:pPr>
            <w:r>
              <w:rPr>
                <w:rFonts w:cs="Times New Roman"/>
                <w:sz w:val="20"/>
                <w:szCs w:val="20"/>
              </w:rPr>
              <w:t>Amphenol</w:t>
            </w:r>
            <w:r w:rsidRPr="00B50A47">
              <w:rPr>
                <w:rFonts w:cs="Times New Roman"/>
                <w:sz w:val="20"/>
                <w:szCs w:val="20"/>
              </w:rPr>
              <w:t xml:space="preserve"> MA300</w:t>
            </w:r>
          </w:p>
        </w:tc>
        <w:tc>
          <w:tcPr>
            <w:tcW w:w="1418" w:type="dxa"/>
            <w:vAlign w:val="center"/>
          </w:tcPr>
          <w:p w14:paraId="44359F69" w14:textId="5020B155" w:rsidR="001C1259" w:rsidRPr="00B50A47" w:rsidRDefault="001C1259" w:rsidP="002E17AF">
            <w:pPr>
              <w:ind w:right="-108" w:firstLine="34"/>
              <w:rPr>
                <w:rFonts w:cs="Times New Roman"/>
                <w:sz w:val="20"/>
                <w:szCs w:val="20"/>
              </w:rPr>
            </w:pPr>
            <w:r>
              <w:rPr>
                <w:rFonts w:cs="Times New Roman"/>
                <w:sz w:val="20"/>
                <w:szCs w:val="20"/>
              </w:rPr>
              <w:t xml:space="preserve">En el </w:t>
            </w:r>
            <w:r w:rsidRPr="00B50A47">
              <w:rPr>
                <w:rFonts w:cs="Times New Roman"/>
                <w:sz w:val="20"/>
                <w:szCs w:val="20"/>
              </w:rPr>
              <w:t>aire</w:t>
            </w:r>
            <w:r>
              <w:rPr>
                <w:rFonts w:cs="Times New Roman"/>
                <w:sz w:val="20"/>
                <w:szCs w:val="20"/>
              </w:rPr>
              <w:t xml:space="preserve"> </w:t>
            </w:r>
            <w:r w:rsidRPr="00B50A47">
              <w:rPr>
                <w:rFonts w:cs="Times New Roman"/>
                <w:sz w:val="20"/>
                <w:szCs w:val="20"/>
              </w:rPr>
              <w:t>45s.</w:t>
            </w:r>
          </w:p>
          <w:p w14:paraId="76388F50" w14:textId="60DA08A2" w:rsidR="001C1259" w:rsidRPr="00B50A47" w:rsidRDefault="001C1259" w:rsidP="002E17AF">
            <w:pPr>
              <w:ind w:right="-108" w:firstLine="34"/>
              <w:rPr>
                <w:rFonts w:cs="Times New Roman"/>
                <w:sz w:val="20"/>
                <w:szCs w:val="20"/>
              </w:rPr>
            </w:pPr>
            <w:r>
              <w:rPr>
                <w:rFonts w:cs="Times New Roman"/>
                <w:sz w:val="20"/>
                <w:szCs w:val="20"/>
              </w:rPr>
              <w:t xml:space="preserve">En </w:t>
            </w:r>
            <w:r w:rsidRPr="00B50A47">
              <w:rPr>
                <w:rFonts w:cs="Times New Roman"/>
                <w:sz w:val="20"/>
                <w:szCs w:val="20"/>
              </w:rPr>
              <w:t>agua</w:t>
            </w:r>
            <w:r>
              <w:rPr>
                <w:rFonts w:cs="Times New Roman"/>
                <w:sz w:val="20"/>
                <w:szCs w:val="20"/>
              </w:rPr>
              <w:t xml:space="preserve"> </w:t>
            </w:r>
            <w:r w:rsidRPr="00B50A47">
              <w:rPr>
                <w:rFonts w:cs="Times New Roman"/>
                <w:sz w:val="20"/>
                <w:szCs w:val="20"/>
              </w:rPr>
              <w:t>2s</w:t>
            </w:r>
          </w:p>
        </w:tc>
        <w:tc>
          <w:tcPr>
            <w:tcW w:w="992" w:type="dxa"/>
            <w:vAlign w:val="center"/>
          </w:tcPr>
          <w:p w14:paraId="72DEE014" w14:textId="77777777" w:rsidR="001C1259" w:rsidRPr="00B50A47" w:rsidRDefault="001C1259" w:rsidP="002737D6">
            <w:pPr>
              <w:ind w:right="-162" w:hanging="250"/>
              <w:jc w:val="center"/>
              <w:rPr>
                <w:rFonts w:cs="Times New Roman"/>
                <w:sz w:val="20"/>
                <w:szCs w:val="20"/>
              </w:rPr>
            </w:pPr>
            <w:r w:rsidRPr="00B50A47">
              <w:rPr>
                <w:rFonts w:cs="Times New Roman"/>
                <w:sz w:val="20"/>
                <w:szCs w:val="20"/>
              </w:rPr>
              <w:t>Resistiva</w:t>
            </w:r>
          </w:p>
        </w:tc>
        <w:tc>
          <w:tcPr>
            <w:tcW w:w="1134" w:type="dxa"/>
            <w:vAlign w:val="center"/>
          </w:tcPr>
          <w:p w14:paraId="2996EDD4" w14:textId="77777777" w:rsidR="001C1259" w:rsidRPr="00B50A47" w:rsidRDefault="001C1259" w:rsidP="00B50A47">
            <w:pPr>
              <w:tabs>
                <w:tab w:val="left" w:pos="828"/>
              </w:tabs>
              <w:ind w:right="-108" w:hanging="250"/>
              <w:jc w:val="center"/>
              <w:rPr>
                <w:rFonts w:cs="Times New Roman"/>
                <w:sz w:val="20"/>
                <w:szCs w:val="20"/>
              </w:rPr>
            </w:pPr>
            <w:r w:rsidRPr="00B50A47">
              <w:rPr>
                <w:rFonts w:cs="Times New Roman"/>
                <w:sz w:val="20"/>
                <w:szCs w:val="20"/>
              </w:rPr>
              <w:t>1°C</w:t>
            </w:r>
          </w:p>
        </w:tc>
        <w:tc>
          <w:tcPr>
            <w:tcW w:w="1843" w:type="dxa"/>
            <w:vAlign w:val="center"/>
          </w:tcPr>
          <w:p w14:paraId="1E2EAAF8" w14:textId="77777777" w:rsidR="001C1259" w:rsidRPr="00B50A47" w:rsidRDefault="001C1259" w:rsidP="00B50A47">
            <w:pPr>
              <w:ind w:right="-102" w:hanging="108"/>
              <w:jc w:val="center"/>
              <w:rPr>
                <w:rFonts w:cs="Times New Roman"/>
                <w:sz w:val="20"/>
                <w:szCs w:val="20"/>
              </w:rPr>
            </w:pPr>
            <w:r w:rsidRPr="00B50A47">
              <w:rPr>
                <w:rFonts w:cs="Times New Roman"/>
                <w:sz w:val="20"/>
                <w:szCs w:val="20"/>
              </w:rPr>
              <w:t>0°c a 50°C</w:t>
            </w:r>
          </w:p>
        </w:tc>
        <w:tc>
          <w:tcPr>
            <w:tcW w:w="992" w:type="dxa"/>
            <w:vAlign w:val="center"/>
          </w:tcPr>
          <w:p w14:paraId="2FE1F54A" w14:textId="2832032C" w:rsidR="001C1259" w:rsidRPr="00B50A47" w:rsidRDefault="001C1259" w:rsidP="00B50A47">
            <w:pPr>
              <w:ind w:right="78" w:hanging="33"/>
              <w:jc w:val="center"/>
              <w:rPr>
                <w:rFonts w:cs="Times New Roman"/>
                <w:sz w:val="20"/>
                <w:szCs w:val="20"/>
              </w:rPr>
            </w:pPr>
            <w:r w:rsidRPr="00B50A47">
              <w:rPr>
                <w:rFonts w:cs="Times New Roman"/>
                <w:sz w:val="20"/>
                <w:szCs w:val="20"/>
              </w:rPr>
              <w:t>$8.00</w:t>
            </w:r>
          </w:p>
        </w:tc>
      </w:tr>
      <w:tr w:rsidR="001C1259" w:rsidRPr="00B50A47" w14:paraId="544DBBE8" w14:textId="29D93410" w:rsidTr="002E17AF">
        <w:trPr>
          <w:trHeight w:val="840"/>
          <w:jc w:val="center"/>
        </w:trPr>
        <w:tc>
          <w:tcPr>
            <w:tcW w:w="1129" w:type="dxa"/>
            <w:vAlign w:val="center"/>
          </w:tcPr>
          <w:p w14:paraId="625571A1" w14:textId="77777777" w:rsidR="001C1259" w:rsidRPr="00B50A47" w:rsidRDefault="001C1259" w:rsidP="00B50A47">
            <w:pPr>
              <w:ind w:right="-108" w:hanging="255"/>
              <w:jc w:val="center"/>
              <w:rPr>
                <w:rFonts w:cs="Times New Roman"/>
                <w:sz w:val="20"/>
                <w:szCs w:val="20"/>
              </w:rPr>
            </w:pPr>
            <w:r w:rsidRPr="00B50A47">
              <w:rPr>
                <w:rFonts w:cs="Times New Roman"/>
                <w:sz w:val="20"/>
                <w:szCs w:val="20"/>
              </w:rPr>
              <w:t>LM334</w:t>
            </w:r>
          </w:p>
        </w:tc>
        <w:tc>
          <w:tcPr>
            <w:tcW w:w="1418" w:type="dxa"/>
            <w:vAlign w:val="center"/>
          </w:tcPr>
          <w:p w14:paraId="0D43B1E6" w14:textId="77777777" w:rsidR="001C1259" w:rsidRPr="00B50A47" w:rsidRDefault="001C1259" w:rsidP="00B50A47">
            <w:pPr>
              <w:jc w:val="center"/>
              <w:rPr>
                <w:rFonts w:cs="Times New Roman"/>
                <w:sz w:val="20"/>
                <w:szCs w:val="20"/>
              </w:rPr>
            </w:pPr>
            <w:r w:rsidRPr="00B50A47">
              <w:rPr>
                <w:rFonts w:cs="Times New Roman"/>
                <w:sz w:val="20"/>
                <w:szCs w:val="20"/>
              </w:rPr>
              <w:t>------</w:t>
            </w:r>
          </w:p>
        </w:tc>
        <w:tc>
          <w:tcPr>
            <w:tcW w:w="992" w:type="dxa"/>
            <w:vAlign w:val="center"/>
          </w:tcPr>
          <w:p w14:paraId="790C74BC" w14:textId="77777777" w:rsidR="001C1259" w:rsidRPr="00B50A47" w:rsidRDefault="001C1259" w:rsidP="002737D6">
            <w:pPr>
              <w:ind w:right="-162" w:hanging="250"/>
              <w:jc w:val="center"/>
              <w:rPr>
                <w:rFonts w:cs="Times New Roman"/>
                <w:sz w:val="20"/>
                <w:szCs w:val="20"/>
              </w:rPr>
            </w:pPr>
            <w:r w:rsidRPr="00B50A47">
              <w:rPr>
                <w:rFonts w:cs="Times New Roman"/>
                <w:sz w:val="20"/>
                <w:szCs w:val="20"/>
              </w:rPr>
              <w:t>Corriente</w:t>
            </w:r>
          </w:p>
        </w:tc>
        <w:tc>
          <w:tcPr>
            <w:tcW w:w="1134" w:type="dxa"/>
            <w:vAlign w:val="center"/>
          </w:tcPr>
          <w:p w14:paraId="5A8C9C53" w14:textId="77777777" w:rsidR="001C1259" w:rsidRPr="00B50A47" w:rsidRDefault="001C1259" w:rsidP="00B50A47">
            <w:pPr>
              <w:tabs>
                <w:tab w:val="left" w:pos="828"/>
              </w:tabs>
              <w:ind w:right="-108" w:hanging="250"/>
              <w:jc w:val="center"/>
              <w:rPr>
                <w:rFonts w:cs="Times New Roman"/>
                <w:sz w:val="20"/>
                <w:szCs w:val="20"/>
              </w:rPr>
            </w:pPr>
            <w:r w:rsidRPr="00B50A47">
              <w:rPr>
                <w:rFonts w:cs="Times New Roman"/>
                <w:sz w:val="20"/>
                <w:szCs w:val="20"/>
              </w:rPr>
              <w:t>1.04°C</w:t>
            </w:r>
          </w:p>
        </w:tc>
        <w:tc>
          <w:tcPr>
            <w:tcW w:w="1843" w:type="dxa"/>
            <w:vAlign w:val="center"/>
          </w:tcPr>
          <w:p w14:paraId="02320746" w14:textId="1B1993FD" w:rsidR="001C1259" w:rsidRPr="00B50A47" w:rsidRDefault="001C1259" w:rsidP="002E17AF">
            <w:pPr>
              <w:ind w:right="-102" w:hanging="108"/>
              <w:jc w:val="center"/>
              <w:rPr>
                <w:rFonts w:cs="Times New Roman"/>
                <w:sz w:val="20"/>
                <w:szCs w:val="20"/>
              </w:rPr>
            </w:pPr>
            <w:r w:rsidRPr="00B50A47">
              <w:rPr>
                <w:rFonts w:cs="Times New Roman"/>
                <w:sz w:val="20"/>
                <w:szCs w:val="20"/>
              </w:rPr>
              <w:t>0°c a 70°C</w:t>
            </w:r>
          </w:p>
        </w:tc>
        <w:tc>
          <w:tcPr>
            <w:tcW w:w="992" w:type="dxa"/>
            <w:vAlign w:val="center"/>
          </w:tcPr>
          <w:p w14:paraId="33A8B031" w14:textId="21B07C76" w:rsidR="001C1259" w:rsidRPr="00B50A47" w:rsidRDefault="001C1259" w:rsidP="00B50A47">
            <w:pPr>
              <w:ind w:right="78" w:hanging="33"/>
              <w:jc w:val="center"/>
              <w:rPr>
                <w:rFonts w:cs="Times New Roman"/>
                <w:sz w:val="20"/>
                <w:szCs w:val="20"/>
              </w:rPr>
            </w:pPr>
            <w:r w:rsidRPr="00B50A47">
              <w:rPr>
                <w:rFonts w:cs="Times New Roman"/>
                <w:sz w:val="20"/>
                <w:szCs w:val="20"/>
              </w:rPr>
              <w:t>$47.5</w:t>
            </w:r>
          </w:p>
        </w:tc>
      </w:tr>
      <w:tr w:rsidR="001C1259" w:rsidRPr="00B50A47" w14:paraId="1F8F7511" w14:textId="77777777" w:rsidTr="002E17AF">
        <w:trPr>
          <w:trHeight w:val="840"/>
          <w:jc w:val="center"/>
        </w:trPr>
        <w:tc>
          <w:tcPr>
            <w:tcW w:w="1129" w:type="dxa"/>
            <w:vAlign w:val="center"/>
          </w:tcPr>
          <w:p w14:paraId="5F7D2AE9" w14:textId="5D8AC2E6" w:rsidR="001C1259" w:rsidRPr="00B50A47" w:rsidRDefault="001C1259" w:rsidP="00B50A47">
            <w:pPr>
              <w:ind w:right="-108" w:hanging="255"/>
              <w:jc w:val="center"/>
              <w:rPr>
                <w:rFonts w:cs="Times New Roman"/>
                <w:sz w:val="20"/>
                <w:szCs w:val="20"/>
              </w:rPr>
            </w:pPr>
            <w:r>
              <w:rPr>
                <w:rFonts w:cs="Times New Roman"/>
                <w:sz w:val="20"/>
                <w:szCs w:val="20"/>
              </w:rPr>
              <w:t>LM35</w:t>
            </w:r>
          </w:p>
        </w:tc>
        <w:tc>
          <w:tcPr>
            <w:tcW w:w="1418" w:type="dxa"/>
            <w:vAlign w:val="center"/>
          </w:tcPr>
          <w:p w14:paraId="4AA5AB89" w14:textId="5C867945" w:rsidR="001C1259" w:rsidRPr="00B50A47" w:rsidRDefault="001C1259" w:rsidP="00DE66EA">
            <w:pPr>
              <w:ind w:right="0" w:firstLine="0"/>
              <w:jc w:val="center"/>
              <w:rPr>
                <w:rFonts w:cs="Times New Roman"/>
                <w:sz w:val="20"/>
                <w:szCs w:val="20"/>
              </w:rPr>
            </w:pPr>
            <w:r>
              <w:rPr>
                <w:rFonts w:cs="Times New Roman"/>
                <w:sz w:val="20"/>
                <w:szCs w:val="20"/>
              </w:rPr>
              <w:t>1s</w:t>
            </w:r>
          </w:p>
        </w:tc>
        <w:tc>
          <w:tcPr>
            <w:tcW w:w="992" w:type="dxa"/>
            <w:vAlign w:val="center"/>
          </w:tcPr>
          <w:p w14:paraId="50B28E78" w14:textId="65BA2070" w:rsidR="001C1259" w:rsidRPr="00B50A47" w:rsidRDefault="001C1259" w:rsidP="002737D6">
            <w:pPr>
              <w:ind w:right="-162" w:hanging="250"/>
              <w:jc w:val="center"/>
              <w:rPr>
                <w:rFonts w:cs="Times New Roman"/>
                <w:sz w:val="20"/>
                <w:szCs w:val="20"/>
              </w:rPr>
            </w:pPr>
            <w:r>
              <w:rPr>
                <w:rFonts w:cs="Times New Roman"/>
                <w:sz w:val="20"/>
                <w:szCs w:val="20"/>
              </w:rPr>
              <w:t>Voltaje</w:t>
            </w:r>
          </w:p>
        </w:tc>
        <w:tc>
          <w:tcPr>
            <w:tcW w:w="1134" w:type="dxa"/>
            <w:vAlign w:val="center"/>
          </w:tcPr>
          <w:p w14:paraId="6D107A6A" w14:textId="307B4DEB" w:rsidR="001C1259" w:rsidRPr="00B50A47" w:rsidRDefault="001C1259" w:rsidP="00B50A47">
            <w:pPr>
              <w:tabs>
                <w:tab w:val="left" w:pos="828"/>
              </w:tabs>
              <w:ind w:right="-108" w:hanging="250"/>
              <w:jc w:val="center"/>
              <w:rPr>
                <w:rFonts w:cs="Times New Roman"/>
                <w:sz w:val="20"/>
                <w:szCs w:val="20"/>
              </w:rPr>
            </w:pPr>
            <w:r>
              <w:rPr>
                <w:rFonts w:cs="Times New Roman"/>
                <w:sz w:val="20"/>
                <w:szCs w:val="20"/>
              </w:rPr>
              <w:t>10mv/°C</w:t>
            </w:r>
          </w:p>
        </w:tc>
        <w:tc>
          <w:tcPr>
            <w:tcW w:w="1843" w:type="dxa"/>
            <w:vAlign w:val="center"/>
          </w:tcPr>
          <w:p w14:paraId="2C353922" w14:textId="0568F310" w:rsidR="001C1259" w:rsidRPr="00B50A47" w:rsidRDefault="001C1259" w:rsidP="002E17AF">
            <w:pPr>
              <w:ind w:right="-102" w:hanging="108"/>
              <w:jc w:val="center"/>
              <w:rPr>
                <w:rFonts w:cs="Times New Roman"/>
                <w:sz w:val="20"/>
                <w:szCs w:val="20"/>
              </w:rPr>
            </w:pPr>
            <w:r>
              <w:rPr>
                <w:rFonts w:cs="Times New Roman"/>
                <w:sz w:val="20"/>
                <w:szCs w:val="20"/>
              </w:rPr>
              <w:t>-55°C a 150°C</w:t>
            </w:r>
          </w:p>
        </w:tc>
        <w:tc>
          <w:tcPr>
            <w:tcW w:w="992" w:type="dxa"/>
            <w:vAlign w:val="center"/>
          </w:tcPr>
          <w:p w14:paraId="10DD9450" w14:textId="20C7E2B7" w:rsidR="001C1259" w:rsidRPr="00B50A47" w:rsidRDefault="001C1259" w:rsidP="00B50A47">
            <w:pPr>
              <w:ind w:right="78" w:hanging="33"/>
              <w:jc w:val="center"/>
              <w:rPr>
                <w:rFonts w:cs="Times New Roman"/>
                <w:sz w:val="20"/>
                <w:szCs w:val="20"/>
              </w:rPr>
            </w:pPr>
            <w:r>
              <w:rPr>
                <w:rFonts w:cs="Times New Roman"/>
                <w:sz w:val="20"/>
                <w:szCs w:val="20"/>
              </w:rPr>
              <w:t>$42</w:t>
            </w:r>
          </w:p>
        </w:tc>
      </w:tr>
      <w:tr w:rsidR="001C1259" w:rsidRPr="00B50A47" w14:paraId="7384E2BF" w14:textId="69B6F8C4" w:rsidTr="002E17AF">
        <w:trPr>
          <w:trHeight w:val="696"/>
          <w:jc w:val="center"/>
        </w:trPr>
        <w:tc>
          <w:tcPr>
            <w:tcW w:w="1129" w:type="dxa"/>
            <w:vAlign w:val="center"/>
          </w:tcPr>
          <w:p w14:paraId="6786F2EF" w14:textId="77777777" w:rsidR="001C1259" w:rsidRPr="00B50A47" w:rsidRDefault="001C1259" w:rsidP="002E17AF">
            <w:pPr>
              <w:ind w:right="-108" w:hanging="113"/>
              <w:jc w:val="center"/>
              <w:rPr>
                <w:rFonts w:cs="Times New Roman"/>
                <w:sz w:val="20"/>
                <w:szCs w:val="20"/>
              </w:rPr>
            </w:pPr>
            <w:r w:rsidRPr="00B50A47">
              <w:rPr>
                <w:rFonts w:cs="Times New Roman"/>
                <w:sz w:val="20"/>
                <w:szCs w:val="20"/>
              </w:rPr>
              <w:t>MLX90614</w:t>
            </w:r>
          </w:p>
        </w:tc>
        <w:tc>
          <w:tcPr>
            <w:tcW w:w="1418" w:type="dxa"/>
            <w:vAlign w:val="center"/>
          </w:tcPr>
          <w:p w14:paraId="3096626D" w14:textId="77777777" w:rsidR="001C1259" w:rsidRPr="00B50A47" w:rsidRDefault="001C1259" w:rsidP="002E17AF">
            <w:pPr>
              <w:ind w:right="0" w:firstLine="0"/>
              <w:jc w:val="center"/>
              <w:rPr>
                <w:rFonts w:cs="Times New Roman"/>
                <w:sz w:val="20"/>
                <w:szCs w:val="20"/>
              </w:rPr>
            </w:pPr>
            <w:r w:rsidRPr="00B50A47">
              <w:rPr>
                <w:rFonts w:cs="Times New Roman"/>
                <w:sz w:val="20"/>
                <w:szCs w:val="20"/>
              </w:rPr>
              <w:t>5ms.</w:t>
            </w:r>
          </w:p>
        </w:tc>
        <w:tc>
          <w:tcPr>
            <w:tcW w:w="992" w:type="dxa"/>
            <w:vAlign w:val="center"/>
          </w:tcPr>
          <w:p w14:paraId="144ABA4E" w14:textId="33239F0F" w:rsidR="001C1259" w:rsidRPr="00B50A47" w:rsidRDefault="001C1259" w:rsidP="00B50A47">
            <w:pPr>
              <w:ind w:right="-162" w:hanging="330"/>
              <w:jc w:val="center"/>
              <w:rPr>
                <w:rFonts w:cs="Times New Roman"/>
                <w:sz w:val="20"/>
                <w:szCs w:val="20"/>
              </w:rPr>
            </w:pPr>
            <w:r>
              <w:rPr>
                <w:rFonts w:cs="Times New Roman"/>
                <w:sz w:val="20"/>
                <w:szCs w:val="20"/>
              </w:rPr>
              <w:t>V</w:t>
            </w:r>
            <w:r w:rsidRPr="00B50A47">
              <w:rPr>
                <w:rFonts w:cs="Times New Roman"/>
                <w:sz w:val="20"/>
                <w:szCs w:val="20"/>
              </w:rPr>
              <w:t>oltaje</w:t>
            </w:r>
          </w:p>
        </w:tc>
        <w:tc>
          <w:tcPr>
            <w:tcW w:w="1134" w:type="dxa"/>
            <w:vAlign w:val="center"/>
          </w:tcPr>
          <w:p w14:paraId="7244D7E5" w14:textId="77777777" w:rsidR="001C1259" w:rsidRPr="00B50A47" w:rsidRDefault="001C1259" w:rsidP="00B50A47">
            <w:pPr>
              <w:tabs>
                <w:tab w:val="left" w:pos="828"/>
              </w:tabs>
              <w:ind w:right="-108" w:hanging="250"/>
              <w:jc w:val="center"/>
              <w:rPr>
                <w:rFonts w:cs="Times New Roman"/>
                <w:sz w:val="20"/>
                <w:szCs w:val="20"/>
              </w:rPr>
            </w:pPr>
            <w:r w:rsidRPr="00B50A47">
              <w:rPr>
                <w:rFonts w:cs="Times New Roman"/>
                <w:sz w:val="20"/>
                <w:szCs w:val="20"/>
              </w:rPr>
              <w:t>0.2°C</w:t>
            </w:r>
          </w:p>
        </w:tc>
        <w:tc>
          <w:tcPr>
            <w:tcW w:w="1843" w:type="dxa"/>
            <w:vAlign w:val="center"/>
          </w:tcPr>
          <w:p w14:paraId="561B61D4" w14:textId="77777777" w:rsidR="001C1259" w:rsidRPr="00B50A47" w:rsidRDefault="001C1259" w:rsidP="00B50A47">
            <w:pPr>
              <w:ind w:right="-102" w:hanging="108"/>
              <w:jc w:val="center"/>
              <w:rPr>
                <w:rFonts w:cs="Times New Roman"/>
                <w:sz w:val="20"/>
                <w:szCs w:val="20"/>
              </w:rPr>
            </w:pPr>
            <w:r w:rsidRPr="00B50A47">
              <w:rPr>
                <w:rFonts w:cs="Times New Roman"/>
                <w:sz w:val="20"/>
                <w:szCs w:val="20"/>
              </w:rPr>
              <w:t>-70°C a 380°C</w:t>
            </w:r>
          </w:p>
        </w:tc>
        <w:tc>
          <w:tcPr>
            <w:tcW w:w="992" w:type="dxa"/>
            <w:vAlign w:val="center"/>
          </w:tcPr>
          <w:p w14:paraId="1CF7B514" w14:textId="1AC674EF" w:rsidR="001C1259" w:rsidRPr="00B50A47" w:rsidRDefault="001C1259" w:rsidP="00B50A47">
            <w:pPr>
              <w:ind w:right="78" w:hanging="33"/>
              <w:jc w:val="center"/>
              <w:rPr>
                <w:rFonts w:cs="Times New Roman"/>
                <w:sz w:val="20"/>
                <w:szCs w:val="20"/>
              </w:rPr>
            </w:pPr>
            <w:r w:rsidRPr="00B50A47">
              <w:rPr>
                <w:rFonts w:cs="Times New Roman"/>
                <w:sz w:val="20"/>
                <w:szCs w:val="20"/>
              </w:rPr>
              <w:t>$280</w:t>
            </w:r>
          </w:p>
        </w:tc>
      </w:tr>
    </w:tbl>
    <w:p w14:paraId="0C7C3147" w14:textId="13A20F58" w:rsidR="00AE2182" w:rsidRPr="002E17AF" w:rsidRDefault="00BE36BD">
      <w:pPr>
        <w:pStyle w:val="Descripcin"/>
      </w:pPr>
      <w:bookmarkStart w:id="3075" w:name="_Toc482747422"/>
      <w:r w:rsidRPr="00262C61">
        <w:t>Tabla 2</w:t>
      </w:r>
      <w:r w:rsidR="00B91300" w:rsidRPr="00262C61">
        <w:t>.</w:t>
      </w:r>
      <w:del w:id="3076" w:author="Tanya Hernández" w:date="2017-05-16T23:38:00Z">
        <w:r w:rsidR="00B91300" w:rsidRPr="00262C61" w:rsidDel="00297BF4">
          <w:delText xml:space="preserve"> </w:delText>
        </w:r>
      </w:del>
      <w:r w:rsidR="00B91300" w:rsidRPr="00803B69">
        <w:fldChar w:fldCharType="begin"/>
      </w:r>
      <w:r w:rsidR="00B91300" w:rsidRPr="00297BF4">
        <w:instrText xml:space="preserve"> SEQ Tabla_II. \* ROMAN </w:instrText>
      </w:r>
      <w:r w:rsidR="00B91300" w:rsidRPr="00803B69">
        <w:rPr>
          <w:rPrChange w:id="3077" w:author="Tanya Hernández" w:date="2017-05-16T23:38:00Z">
            <w:rPr/>
          </w:rPrChange>
        </w:rPr>
        <w:fldChar w:fldCharType="separate"/>
      </w:r>
      <w:ins w:id="3078" w:author="Tanya Hernández" w:date="2017-05-21T21:21:00Z">
        <w:r w:rsidR="00604603">
          <w:t>XXXII</w:t>
        </w:r>
      </w:ins>
      <w:del w:id="3079" w:author="Tanya Hernández" w:date="2017-05-17T01:33:00Z">
        <w:r w:rsidR="005B2C04" w:rsidRPr="00297BF4" w:rsidDel="00262C61">
          <w:delText>XXXII</w:delText>
        </w:r>
      </w:del>
      <w:r w:rsidR="00B91300" w:rsidRPr="00803B69">
        <w:fldChar w:fldCharType="end"/>
      </w:r>
      <w:r w:rsidR="00B91300">
        <w:t xml:space="preserve"> </w:t>
      </w:r>
      <w:r w:rsidR="00B91300" w:rsidRPr="00F21F13">
        <w:t>Características de sensores de temperatura.</w:t>
      </w:r>
      <w:bookmarkEnd w:id="3075"/>
    </w:p>
    <w:p w14:paraId="46FC4795" w14:textId="289DDB75" w:rsidR="00872FB5" w:rsidRPr="00BE36BD" w:rsidRDefault="00AE2182" w:rsidP="00253F70">
      <w:pPr>
        <w:pStyle w:val="Textoindependiente"/>
        <w:spacing w:before="100" w:beforeAutospacing="1" w:after="100" w:afterAutospacing="1" w:line="240" w:lineRule="auto"/>
        <w:ind w:right="454" w:firstLine="284"/>
        <w:jc w:val="both"/>
        <w:rPr>
          <w:rFonts w:eastAsiaTheme="minorEastAsia" w:cs="Times New Roman"/>
          <w:sz w:val="24"/>
          <w:szCs w:val="24"/>
          <w:lang w:eastAsia="zh-CN"/>
        </w:rPr>
      </w:pPr>
      <w:r w:rsidRPr="00BE36BD">
        <w:rPr>
          <w:rFonts w:eastAsiaTheme="minorEastAsia" w:cs="Times New Roman"/>
          <w:sz w:val="24"/>
          <w:szCs w:val="24"/>
          <w:lang w:eastAsia="zh-CN"/>
        </w:rPr>
        <w:t>Analizando las propiedades eléctricas de los sensores elegimos el sensor MLX906</w:t>
      </w:r>
      <w:r w:rsidR="008F77B8" w:rsidRPr="00BE36BD">
        <w:rPr>
          <w:rFonts w:eastAsiaTheme="minorEastAsia" w:cs="Times New Roman"/>
          <w:sz w:val="24"/>
          <w:szCs w:val="24"/>
          <w:lang w:eastAsia="zh-CN"/>
        </w:rPr>
        <w:t>14</w:t>
      </w:r>
      <w:r w:rsidRPr="00BE36BD">
        <w:rPr>
          <w:rFonts w:eastAsiaTheme="minorEastAsia" w:cs="Times New Roman"/>
          <w:sz w:val="24"/>
          <w:szCs w:val="24"/>
          <w:lang w:eastAsia="zh-CN"/>
        </w:rPr>
        <w:t xml:space="preserve"> por su sensibilidad de 0.2°C ya que para nuestro proyecto es necesario medir con una sensibilidad menor a 1°C, debido a que las vulnerabilidades se presentan al tener temperaturas que pasan en ±0.2°C el rango aceptable (36.5°C a 37.2°C), otra característica que nos es importante es el tie</w:t>
      </w:r>
      <w:r w:rsidR="002737D6" w:rsidRPr="00BE36BD">
        <w:rPr>
          <w:rFonts w:eastAsiaTheme="minorEastAsia" w:cs="Times New Roman"/>
          <w:sz w:val="24"/>
          <w:szCs w:val="24"/>
          <w:lang w:eastAsia="zh-CN"/>
        </w:rPr>
        <w:t>mpo de respuesta del sensor que</w:t>
      </w:r>
      <w:r w:rsidRPr="00BE36BD">
        <w:rPr>
          <w:rFonts w:eastAsiaTheme="minorEastAsia" w:cs="Times New Roman"/>
          <w:sz w:val="24"/>
          <w:szCs w:val="24"/>
          <w:lang w:eastAsia="zh-CN"/>
        </w:rPr>
        <w:t xml:space="preserve"> es en el orden de los milisegundos, la comunicación es otro aspecto que se consideró, para poder comunicarlo con el microcontrolador, en este caso es </w:t>
      </w:r>
      <m:oMath>
        <m:sSup>
          <m:sSupPr>
            <m:ctrlPr>
              <w:rPr>
                <w:rFonts w:ascii="Cambria Math" w:eastAsiaTheme="minorEastAsia" w:hAnsi="Cambria Math" w:cs="Times New Roman"/>
                <w:sz w:val="24"/>
                <w:szCs w:val="24"/>
                <w:lang w:eastAsia="zh-CN"/>
              </w:rPr>
            </m:ctrlPr>
          </m:sSupPr>
          <m:e>
            <m:r>
              <w:rPr>
                <w:rFonts w:ascii="Cambria Math" w:eastAsiaTheme="minorEastAsia" w:hAnsi="Cambria Math" w:cs="Times New Roman"/>
                <w:sz w:val="24"/>
                <w:szCs w:val="24"/>
                <w:lang w:eastAsia="zh-CN"/>
              </w:rPr>
              <m:t>I</m:t>
            </m:r>
          </m:e>
          <m:sup>
            <m:r>
              <m:rPr>
                <m:sty m:val="p"/>
              </m:rPr>
              <w:rPr>
                <w:rFonts w:ascii="Cambria Math" w:eastAsiaTheme="minorEastAsia" w:hAnsi="Cambria Math" w:cs="Times New Roman"/>
                <w:sz w:val="24"/>
                <w:szCs w:val="24"/>
                <w:lang w:eastAsia="zh-CN"/>
              </w:rPr>
              <m:t>2</m:t>
            </m:r>
          </m:sup>
        </m:sSup>
        <m:r>
          <w:rPr>
            <w:rFonts w:ascii="Cambria Math" w:eastAsiaTheme="minorEastAsia" w:hAnsi="Cambria Math" w:cs="Times New Roman"/>
            <w:sz w:val="24"/>
            <w:szCs w:val="24"/>
            <w:lang w:eastAsia="zh-CN"/>
          </w:rPr>
          <m:t>C</m:t>
        </m:r>
      </m:oMath>
      <w:r w:rsidRPr="00BE36BD">
        <w:rPr>
          <w:rFonts w:eastAsiaTheme="minorEastAsia" w:cs="Times New Roman"/>
          <w:sz w:val="24"/>
          <w:szCs w:val="24"/>
          <w:lang w:eastAsia="zh-CN"/>
        </w:rPr>
        <w:t>, y por ultimo tenemos un precio aceptable y una alimentación estándar de 3v a 5v.</w:t>
      </w:r>
    </w:p>
    <w:p w14:paraId="302FD3A0" w14:textId="299A1375" w:rsidR="00DF43F9" w:rsidRPr="002E17AF" w:rsidRDefault="001D1276" w:rsidP="00803B69">
      <w:pPr>
        <w:pStyle w:val="Ttulo3"/>
      </w:pPr>
      <w:bookmarkStart w:id="3080" w:name="_Toc480316141"/>
      <w:bookmarkStart w:id="3081" w:name="_Toc483160366"/>
      <w:r>
        <w:lastRenderedPageBreak/>
        <w:t>2.7</w:t>
      </w:r>
      <w:r w:rsidR="00517176">
        <w:t xml:space="preserve">.7 </w:t>
      </w:r>
      <w:r w:rsidR="00AE2182">
        <w:t>Sensor MLX90614</w:t>
      </w:r>
      <w:bookmarkEnd w:id="3080"/>
      <w:bookmarkEnd w:id="3081"/>
    </w:p>
    <w:p w14:paraId="18CA8DE8" w14:textId="1A410956" w:rsidR="008D3FA1" w:rsidRPr="002E17AF" w:rsidRDefault="00DF43F9" w:rsidP="002E17AF">
      <w:pPr>
        <w:spacing w:after="240"/>
        <w:rPr>
          <w:rFonts w:cs="Times New Roman"/>
          <w:szCs w:val="24"/>
        </w:rPr>
      </w:pPr>
      <w:r>
        <w:rPr>
          <w:rFonts w:cs="Times New Roman"/>
          <w:szCs w:val="24"/>
        </w:rPr>
        <w:t>En este aparto explicaremos el funcionamiento del sensor de temperatur</w:t>
      </w:r>
      <w:r w:rsidR="001C1259">
        <w:rPr>
          <w:rFonts w:cs="Times New Roman"/>
          <w:szCs w:val="24"/>
        </w:rPr>
        <w:t>a MLX90614 indicando el funcionamiento interno para medir la temperatura</w:t>
      </w:r>
      <w:r w:rsidR="002E17AF">
        <w:rPr>
          <w:rFonts w:cs="Times New Roman"/>
          <w:szCs w:val="24"/>
        </w:rPr>
        <w:t>.</w:t>
      </w:r>
    </w:p>
    <w:p w14:paraId="350C964C" w14:textId="18BB2C35" w:rsidR="00DF43F9" w:rsidRDefault="002E17AF" w:rsidP="00DF43F9">
      <w:pPr>
        <w:rPr>
          <w:rFonts w:cs="Times New Roman"/>
          <w:szCs w:val="24"/>
        </w:rPr>
      </w:pPr>
      <w:r>
        <w:rPr>
          <w:rFonts w:cs="Times New Roman"/>
          <w:szCs w:val="24"/>
        </w:rPr>
        <w:t xml:space="preserve">El sensor de temperatura </w:t>
      </w:r>
      <w:r w:rsidR="00DF43F9">
        <w:rPr>
          <w:rFonts w:cs="Times New Roman"/>
          <w:szCs w:val="24"/>
        </w:rPr>
        <w:t>MLX906</w:t>
      </w:r>
      <w:r w:rsidR="0009304D">
        <w:rPr>
          <w:rFonts w:cs="Times New Roman"/>
          <w:szCs w:val="24"/>
        </w:rPr>
        <w:t>14</w:t>
      </w:r>
      <w:r w:rsidR="00DF43F9">
        <w:rPr>
          <w:rFonts w:cs="Times New Roman"/>
          <w:szCs w:val="24"/>
        </w:rPr>
        <w:t xml:space="preserve"> es un sensor de temperatura infrarrojo, el cual capta la temperatura promedio de un lector infrarrojo que mide la energía desprendida por los objetos. Esté sensor infrarrojo tiene una conexión en serie de dos </w:t>
      </w:r>
      <w:r w:rsidR="009B454E">
        <w:rPr>
          <w:rFonts w:cs="Times New Roman"/>
          <w:szCs w:val="24"/>
        </w:rPr>
        <w:t>termopares</w:t>
      </w:r>
      <w:r w:rsidR="00DF43F9">
        <w:rPr>
          <w:rFonts w:cs="Times New Roman"/>
          <w:szCs w:val="24"/>
        </w:rPr>
        <w:t>, una se encuentra dentro soporte del chip conectada con un sensor que mide la temperatura del chip, y la otra está colocada en una membrana delgada que está unida con el lector infrarrojo esté absorbe la radiación de la membrana, ya sea caliente o fría</w:t>
      </w:r>
      <w:r w:rsidR="00135617">
        <w:rPr>
          <w:rFonts w:cs="Times New Roman"/>
          <w:szCs w:val="24"/>
        </w:rPr>
        <w:t xml:space="preserve"> [45</w:t>
      </w:r>
      <w:r w:rsidR="00253F70">
        <w:rPr>
          <w:rFonts w:cs="Times New Roman"/>
          <w:szCs w:val="24"/>
        </w:rPr>
        <w:t>]</w:t>
      </w:r>
      <w:r w:rsidR="00DF43F9">
        <w:rPr>
          <w:rFonts w:cs="Times New Roman"/>
          <w:szCs w:val="24"/>
        </w:rPr>
        <w:t>.</w:t>
      </w:r>
    </w:p>
    <w:p w14:paraId="7AAAAF4E" w14:textId="77777777" w:rsidR="008D3FA1" w:rsidRDefault="008D3FA1" w:rsidP="00DF43F9">
      <w:pPr>
        <w:rPr>
          <w:rFonts w:cs="Times New Roman"/>
          <w:szCs w:val="24"/>
        </w:rPr>
      </w:pPr>
    </w:p>
    <w:p w14:paraId="7EA6F6F3" w14:textId="77777777" w:rsidR="008D3FA1" w:rsidRDefault="008D3FA1" w:rsidP="008D3FA1">
      <w:pPr>
        <w:jc w:val="center"/>
        <w:rPr>
          <w:rFonts w:cs="Times New Roman"/>
          <w:szCs w:val="24"/>
        </w:rPr>
      </w:pPr>
      <w:r>
        <w:rPr>
          <w:noProof/>
          <w:lang w:eastAsia="es-MX"/>
        </w:rPr>
        <w:drawing>
          <wp:inline distT="0" distB="0" distL="0" distR="0" wp14:anchorId="0F6D2071" wp14:editId="7376313A">
            <wp:extent cx="495300" cy="9048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00" cy="904875"/>
                    </a:xfrm>
                    <a:prstGeom prst="rect">
                      <a:avLst/>
                    </a:prstGeom>
                  </pic:spPr>
                </pic:pic>
              </a:graphicData>
            </a:graphic>
          </wp:inline>
        </w:drawing>
      </w:r>
    </w:p>
    <w:p w14:paraId="47A5A562" w14:textId="43780738" w:rsidR="008D3FA1" w:rsidRPr="00895683" w:rsidRDefault="00522D01">
      <w:pPr>
        <w:pStyle w:val="Descripcin"/>
      </w:pPr>
      <w:bookmarkStart w:id="3082" w:name="_Toc483160553"/>
      <w:r w:rsidRPr="00262C61">
        <w:t>Fig. 2.</w:t>
      </w:r>
      <w:del w:id="3083" w:author="Tanya Hernández" w:date="2017-05-16T23:38:00Z">
        <w:r w:rsidRPr="00262C61" w:rsidDel="00297BF4">
          <w:delText xml:space="preserve"> </w:delText>
        </w:r>
      </w:del>
      <w:r w:rsidRPr="005E6164">
        <w:fldChar w:fldCharType="begin"/>
      </w:r>
      <w:r w:rsidRPr="00297BF4">
        <w:instrText xml:space="preserve"> SEQ Fig._2. \* ARABIC </w:instrText>
      </w:r>
      <w:r w:rsidRPr="005E6164">
        <w:rPr>
          <w:rPrChange w:id="3084" w:author="Tanya Hernández" w:date="2017-05-16T23:39:00Z">
            <w:rPr/>
          </w:rPrChange>
        </w:rPr>
        <w:fldChar w:fldCharType="separate"/>
      </w:r>
      <w:ins w:id="3085" w:author="Tanya Hernández" w:date="2017-05-21T21:21:00Z">
        <w:r w:rsidR="00604603">
          <w:t>3</w:t>
        </w:r>
      </w:ins>
      <w:del w:id="3086" w:author="Tanya Hernández" w:date="2017-05-17T01:33:00Z">
        <w:r w:rsidR="005B2C04" w:rsidRPr="00297BF4" w:rsidDel="00262C61">
          <w:delText>3</w:delText>
        </w:r>
      </w:del>
      <w:r w:rsidRPr="005E6164">
        <w:fldChar w:fldCharType="end"/>
      </w:r>
      <w:r>
        <w:t xml:space="preserve"> </w:t>
      </w:r>
      <w:r w:rsidRPr="00974C6D">
        <w:t xml:space="preserve">Sensor de temperatura </w:t>
      </w:r>
      <w:r w:rsidRPr="00297BF4">
        <w:t>MLX9614 [45].</w:t>
      </w:r>
      <w:bookmarkEnd w:id="3082"/>
    </w:p>
    <w:p w14:paraId="75C2CAAF" w14:textId="6C36560F" w:rsidR="008D3FA1" w:rsidRDefault="008D3FA1" w:rsidP="00895683">
      <w:pPr>
        <w:spacing w:after="240"/>
        <w:rPr>
          <w:rFonts w:cs="Times New Roman"/>
          <w:szCs w:val="24"/>
        </w:rPr>
      </w:pPr>
      <w:r>
        <w:rPr>
          <w:rFonts w:cs="Times New Roman"/>
          <w:szCs w:val="24"/>
        </w:rPr>
        <w:t>A conti</w:t>
      </w:r>
      <w:r w:rsidR="004B359E">
        <w:rPr>
          <w:rFonts w:cs="Times New Roman"/>
          <w:szCs w:val="24"/>
        </w:rPr>
        <w:t>nuación, explicaremos que es un</w:t>
      </w:r>
      <w:r>
        <w:rPr>
          <w:rFonts w:cs="Times New Roman"/>
          <w:szCs w:val="24"/>
        </w:rPr>
        <w:t xml:space="preserve"> </w:t>
      </w:r>
      <w:r w:rsidR="00A1152D">
        <w:rPr>
          <w:rFonts w:cs="Times New Roman"/>
          <w:szCs w:val="24"/>
        </w:rPr>
        <w:t>termopar</w:t>
      </w:r>
      <w:r>
        <w:rPr>
          <w:rFonts w:cs="Times New Roman"/>
          <w:szCs w:val="24"/>
        </w:rPr>
        <w:t xml:space="preserve"> y cómo es que funciona, para poder entender cómo es que funciona en sensor MLX90614.</w:t>
      </w:r>
    </w:p>
    <w:p w14:paraId="4CE698DB" w14:textId="470110ED" w:rsidR="008D3FA1" w:rsidRDefault="00BE36BD" w:rsidP="00895683">
      <w:pPr>
        <w:spacing w:after="240"/>
        <w:rPr>
          <w:rFonts w:cs="Times New Roman"/>
          <w:szCs w:val="24"/>
        </w:rPr>
      </w:pPr>
      <w:r>
        <w:rPr>
          <w:rFonts w:cs="Times New Roman"/>
          <w:szCs w:val="24"/>
        </w:rPr>
        <w:t>Un termopar</w:t>
      </w:r>
      <w:r w:rsidR="008D3FA1">
        <w:rPr>
          <w:rFonts w:cs="Times New Roman"/>
          <w:szCs w:val="24"/>
        </w:rPr>
        <w:t xml:space="preserve"> es una unión de dos metales distintos unidos en un extremo, cuando a la unión se le presenta una temperatura distinta a la temperatura de la unión se genera un voltaje muy pequeño (efecto Seebeck) del orden de los milivolts, esté aumenta conforme la temperatura se incrementa (no es lineal), d</w:t>
      </w:r>
      <w:r w:rsidR="001C1259">
        <w:rPr>
          <w:rFonts w:cs="Times New Roman"/>
          <w:szCs w:val="24"/>
        </w:rPr>
        <w:t>ependiendo del tipo de termop</w:t>
      </w:r>
      <w:r w:rsidR="008D3FA1">
        <w:rPr>
          <w:rFonts w:cs="Times New Roman"/>
          <w:szCs w:val="24"/>
        </w:rPr>
        <w:t>a</w:t>
      </w:r>
      <w:r w:rsidR="001C1259">
        <w:rPr>
          <w:rFonts w:cs="Times New Roman"/>
          <w:szCs w:val="24"/>
        </w:rPr>
        <w:t>r</w:t>
      </w:r>
      <w:r w:rsidR="008D3FA1">
        <w:rPr>
          <w:rFonts w:cs="Times New Roman"/>
          <w:szCs w:val="24"/>
        </w:rPr>
        <w:t xml:space="preserve"> existe una relación temperatura-voltaje</w:t>
      </w:r>
      <w:r w:rsidR="00895683">
        <w:rPr>
          <w:rFonts w:cs="Times New Roman"/>
          <w:szCs w:val="24"/>
        </w:rPr>
        <w:t>.</w:t>
      </w:r>
    </w:p>
    <w:p w14:paraId="4582D802" w14:textId="7F8E1D07" w:rsidR="008D3FA1" w:rsidRDefault="008D3FA1" w:rsidP="004B359E">
      <w:pPr>
        <w:spacing w:after="240"/>
        <w:rPr>
          <w:rFonts w:cs="Times New Roman"/>
          <w:szCs w:val="24"/>
        </w:rPr>
      </w:pPr>
      <w:r>
        <w:rPr>
          <w:rFonts w:cs="Times New Roman"/>
          <w:szCs w:val="24"/>
        </w:rPr>
        <w:t xml:space="preserve">Son utilizadas como sensores de temperatura, el principal inconveniente es la necesidad de compensar a cero, esto se debe a </w:t>
      </w:r>
      <w:r w:rsidR="0030662B">
        <w:rPr>
          <w:rFonts w:cs="Times New Roman"/>
          <w:szCs w:val="24"/>
        </w:rPr>
        <w:t>que,</w:t>
      </w:r>
      <w:r>
        <w:rPr>
          <w:rFonts w:cs="Times New Roman"/>
          <w:szCs w:val="24"/>
        </w:rPr>
        <w:t xml:space="preserve"> al tomar las l</w:t>
      </w:r>
      <w:r w:rsidR="004B359E">
        <w:rPr>
          <w:rFonts w:cs="Times New Roman"/>
          <w:szCs w:val="24"/>
        </w:rPr>
        <w:t>ecturas en el otro extremo del</w:t>
      </w:r>
      <w:r>
        <w:rPr>
          <w:rFonts w:cs="Times New Roman"/>
          <w:szCs w:val="24"/>
        </w:rPr>
        <w:t xml:space="preserve"> </w:t>
      </w:r>
      <w:r w:rsidR="00A1152D">
        <w:rPr>
          <w:rFonts w:cs="Times New Roman"/>
          <w:szCs w:val="24"/>
        </w:rPr>
        <w:t>termopar</w:t>
      </w:r>
      <w:r>
        <w:rPr>
          <w:rFonts w:cs="Times New Roman"/>
          <w:szCs w:val="24"/>
        </w:rPr>
        <w:t>, se une con o</w:t>
      </w:r>
      <w:r w:rsidR="004B359E">
        <w:rPr>
          <w:rFonts w:cs="Times New Roman"/>
          <w:szCs w:val="24"/>
        </w:rPr>
        <w:t xml:space="preserve">tro metal distinto (creando otro </w:t>
      </w:r>
      <w:r w:rsidR="00A1152D">
        <w:rPr>
          <w:rFonts w:cs="Times New Roman"/>
          <w:szCs w:val="24"/>
        </w:rPr>
        <w:t>termopar</w:t>
      </w:r>
      <w:r>
        <w:rPr>
          <w:rFonts w:cs="Times New Roman"/>
          <w:szCs w:val="24"/>
        </w:rPr>
        <w:t>) produciendo otro voltaje, el cual es proporcional a la temperatura del ambiente por lo que es necesario medir la temperatura en la unión donde se realiza la lectura, utilizando un sensor que obtenga la temperatura del ambiente. Las dos temperaturas de suman para crear la compensación y así obtener la temperatura real</w:t>
      </w:r>
      <w:r w:rsidR="00895683">
        <w:rPr>
          <w:rFonts w:cs="Times New Roman"/>
          <w:szCs w:val="24"/>
        </w:rPr>
        <w:t xml:space="preserve">. </w:t>
      </w:r>
    </w:p>
    <w:p w14:paraId="083BB606" w14:textId="0C37A141" w:rsidR="008D3FA1" w:rsidRDefault="008D3FA1" w:rsidP="008D3FA1">
      <w:pPr>
        <w:rPr>
          <w:rFonts w:cs="Times New Roman"/>
          <w:szCs w:val="24"/>
        </w:rPr>
      </w:pPr>
      <w:r>
        <w:rPr>
          <w:rFonts w:cs="Times New Roman"/>
          <w:szCs w:val="24"/>
        </w:rPr>
        <w:t xml:space="preserve">En la </w:t>
      </w:r>
      <w:del w:id="3087" w:author="Tanya Hernández" w:date="2017-05-21T21:05:00Z">
        <w:r w:rsidDel="00902924">
          <w:rPr>
            <w:rFonts w:cs="Times New Roman"/>
            <w:szCs w:val="24"/>
          </w:rPr>
          <w:delText xml:space="preserve">siguiente </w:delText>
        </w:r>
      </w:del>
      <w:r>
        <w:rPr>
          <w:rFonts w:cs="Times New Roman"/>
          <w:szCs w:val="24"/>
        </w:rPr>
        <w:t>figura</w:t>
      </w:r>
      <w:ins w:id="3088" w:author="Tanya Hernández" w:date="2017-05-21T21:06:00Z">
        <w:r w:rsidR="00902924">
          <w:rPr>
            <w:rFonts w:cs="Times New Roman"/>
            <w:szCs w:val="24"/>
          </w:rPr>
          <w:t xml:space="preserve"> 2.4</w:t>
        </w:r>
      </w:ins>
      <w:r>
        <w:rPr>
          <w:rFonts w:cs="Times New Roman"/>
          <w:szCs w:val="24"/>
        </w:rPr>
        <w:t xml:space="preserve"> se muestra los puntos de intersección entre los metales, los puntos en los que se obtiene diferentes temperaturas, siendo T la temperatura del objeto y Ta la temperatura del ambiente.</w:t>
      </w:r>
    </w:p>
    <w:p w14:paraId="2AF9D552" w14:textId="77777777" w:rsidR="00255B97" w:rsidRDefault="00255B97" w:rsidP="008D3FA1">
      <w:pPr>
        <w:rPr>
          <w:rFonts w:cs="Times New Roman"/>
          <w:szCs w:val="24"/>
        </w:rPr>
      </w:pPr>
    </w:p>
    <w:p w14:paraId="0363E46B" w14:textId="77777777" w:rsidR="00255B97" w:rsidRDefault="00255B97" w:rsidP="00255B97">
      <w:pPr>
        <w:jc w:val="center"/>
        <w:rPr>
          <w:rFonts w:cs="Times New Roman"/>
          <w:szCs w:val="24"/>
        </w:rPr>
      </w:pPr>
      <w:r>
        <w:rPr>
          <w:noProof/>
          <w:lang w:eastAsia="es-MX"/>
        </w:rPr>
        <w:drawing>
          <wp:inline distT="0" distB="0" distL="0" distR="0" wp14:anchorId="3C516239" wp14:editId="62A58B42">
            <wp:extent cx="3253154" cy="957357"/>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02202" cy="971791"/>
                    </a:xfrm>
                    <a:prstGeom prst="rect">
                      <a:avLst/>
                    </a:prstGeom>
                  </pic:spPr>
                </pic:pic>
              </a:graphicData>
            </a:graphic>
          </wp:inline>
        </w:drawing>
      </w:r>
    </w:p>
    <w:p w14:paraId="45CE696B" w14:textId="16EE004E" w:rsidR="00522D01" w:rsidRPr="00522D01" w:rsidRDefault="00522D01">
      <w:pPr>
        <w:pStyle w:val="Descripcin"/>
      </w:pPr>
      <w:bookmarkStart w:id="3089" w:name="_Toc483160554"/>
      <w:r w:rsidRPr="00262C61">
        <w:t>Fig. 2.</w:t>
      </w:r>
      <w:del w:id="3090" w:author="Tanya Hernández" w:date="2017-05-16T23:40:00Z">
        <w:r w:rsidRPr="00262C61" w:rsidDel="00297BF4">
          <w:delText xml:space="preserve"> </w:delText>
        </w:r>
      </w:del>
      <w:r w:rsidRPr="005E6164">
        <w:fldChar w:fldCharType="begin"/>
      </w:r>
      <w:r w:rsidRPr="00297BF4">
        <w:instrText xml:space="preserve"> SEQ Fig._2. \* ARABIC </w:instrText>
      </w:r>
      <w:r w:rsidRPr="005E6164">
        <w:rPr>
          <w:rPrChange w:id="3091" w:author="Tanya Hernández" w:date="2017-05-16T23:40:00Z">
            <w:rPr/>
          </w:rPrChange>
        </w:rPr>
        <w:fldChar w:fldCharType="separate"/>
      </w:r>
      <w:ins w:id="3092" w:author="Tanya Hernández" w:date="2017-05-21T21:21:00Z">
        <w:r w:rsidR="00604603">
          <w:t>4</w:t>
        </w:r>
      </w:ins>
      <w:del w:id="3093" w:author="Tanya Hernández" w:date="2017-05-17T01:33:00Z">
        <w:r w:rsidR="005B2C04" w:rsidRPr="00297BF4" w:rsidDel="00262C61">
          <w:delText>4</w:delText>
        </w:r>
      </w:del>
      <w:r w:rsidRPr="005E6164">
        <w:fldChar w:fldCharType="end"/>
      </w:r>
      <w:r>
        <w:t xml:space="preserve"> </w:t>
      </w:r>
      <w:r w:rsidRPr="000C30F0">
        <w:t>Esquema de un termopar [46]. (V es el voltaje total obtenido por un volmetro)</w:t>
      </w:r>
      <w:r>
        <w:t>.</w:t>
      </w:r>
      <w:bookmarkEnd w:id="3089"/>
    </w:p>
    <w:p w14:paraId="5FF7CBE0" w14:textId="77777777" w:rsidR="00A05364" w:rsidRDefault="00A05364" w:rsidP="00AC1909">
      <w:pPr>
        <w:pStyle w:val="Prrafodelista"/>
        <w:numPr>
          <w:ilvl w:val="0"/>
          <w:numId w:val="29"/>
        </w:numPr>
        <w:spacing w:after="160" w:line="259" w:lineRule="auto"/>
        <w:ind w:right="0"/>
        <w:rPr>
          <w:rFonts w:cs="Times New Roman"/>
          <w:szCs w:val="24"/>
        </w:rPr>
      </w:pPr>
      <w:r>
        <w:rPr>
          <w:rFonts w:cs="Times New Roman"/>
          <w:szCs w:val="24"/>
        </w:rPr>
        <w:t>V(Ta) es el voltaje obtenido por la unión del metal A y el cobre</w:t>
      </w:r>
    </w:p>
    <w:p w14:paraId="40552FD5" w14:textId="77777777" w:rsidR="00A05364" w:rsidDel="006A3085" w:rsidRDefault="00A05364" w:rsidP="00A05364">
      <w:pPr>
        <w:autoSpaceDE w:val="0"/>
        <w:autoSpaceDN w:val="0"/>
        <w:adjustRightInd w:val="0"/>
        <w:rPr>
          <w:del w:id="3094" w:author="Tanya Hernández" w:date="2017-05-16T23:52:00Z"/>
          <w:rFonts w:cs="Times New Roman"/>
          <w:szCs w:val="24"/>
        </w:rPr>
      </w:pPr>
      <w:r>
        <w:rPr>
          <w:rFonts w:cs="Times New Roman"/>
          <w:szCs w:val="24"/>
        </w:rPr>
        <w:lastRenderedPageBreak/>
        <w:t>De tal forma que se tienen tres uniones la unión del metal A y metal B, la unión del cobre con el metal B y la unión del metal A con el cobre. Teniendo la siguiente ecuación.</w:t>
      </w:r>
    </w:p>
    <w:p w14:paraId="7503EE4A" w14:textId="2195F813" w:rsidR="00A05364" w:rsidRDefault="00A05364">
      <w:pPr>
        <w:autoSpaceDE w:val="0"/>
        <w:autoSpaceDN w:val="0"/>
        <w:adjustRightInd w:val="0"/>
        <w:rPr>
          <w:rFonts w:cs="Times New Roman"/>
          <w:szCs w:val="24"/>
        </w:rPr>
        <w:pPrChange w:id="3095" w:author="Tanya Hernández" w:date="2017-05-16T23:52:00Z">
          <w:pPr/>
        </w:pPrChange>
      </w:pPr>
    </w:p>
    <w:p w14:paraId="7B715D70" w14:textId="13465689" w:rsidR="00895683" w:rsidRPr="00CC74AB" w:rsidDel="00297BF4" w:rsidRDefault="00273F0E">
      <w:pPr>
        <w:pStyle w:val="Ecuaciones"/>
        <w:rPr>
          <w:del w:id="3096" w:author="Tanya Hernández" w:date="2017-05-16T23:40:00Z"/>
        </w:rPr>
        <w:pPrChange w:id="3097" w:author="Tanya Hernández" w:date="2017-05-16T23:52:00Z">
          <w:pPr>
            <w:pStyle w:val="Descripcin"/>
          </w:pPr>
        </w:pPrChange>
      </w:pPr>
      <m:oMath>
        <m:sSub>
          <m:sSubPr>
            <m:ctrlPr>
              <w:rPr>
                <w:rFonts w:ascii="Cambria Math" w:hAnsi="Cambria Math"/>
              </w:rPr>
            </m:ctrlPr>
          </m:sSubPr>
          <m:e>
            <m:r>
              <w:rPr>
                <w:rFonts w:ascii="Cambria Math" w:hAnsi="Cambria Math"/>
              </w:rPr>
              <m:t>V</m:t>
            </m:r>
          </m:e>
          <m:sub>
            <m:r>
              <w:rPr>
                <w:rFonts w:ascii="Cambria Math" w:hAnsi="Cambria Math"/>
              </w:rPr>
              <m:t>Tot</m:t>
            </m:r>
            <m:r>
              <m:rPr>
                <m:sty m:val="p"/>
              </m:rPr>
              <w:rPr>
                <w:rFonts w:ascii="Cambria Math" w:hAnsi="Cambria Math" w:cs="Cambria Math"/>
              </w:rPr>
              <m:t>a</m:t>
            </m:r>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AB</m:t>
            </m:r>
            <m:d>
              <m:dPr>
                <m:ctrlPr>
                  <w:rPr>
                    <w:rFonts w:ascii="Cambria Math" w:hAnsi="Cambria Math"/>
                  </w:rPr>
                </m:ctrlPr>
              </m:dPr>
              <m:e>
                <m:r>
                  <w:rPr>
                    <w:rFonts w:ascii="Cambria Math" w:hAnsi="Cambria Math"/>
                  </w:rPr>
                  <m:t>T</m:t>
                </m:r>
              </m:e>
            </m:d>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CuA</m:t>
            </m:r>
            <m:d>
              <m:dPr>
                <m:ctrlPr>
                  <w:rPr>
                    <w:rFonts w:ascii="Cambria Math" w:hAnsi="Cambria Math"/>
                  </w:rPr>
                </m:ctrlPr>
              </m:dPr>
              <m:e>
                <m:r>
                  <w:rPr>
                    <w:rFonts w:ascii="Cambria Math" w:hAnsi="Cambria Math"/>
                  </w:rPr>
                  <m:t>Ta</m:t>
                </m:r>
              </m:e>
            </m:d>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CuB</m:t>
            </m:r>
            <m:d>
              <m:dPr>
                <m:ctrlPr>
                  <w:rPr>
                    <w:rFonts w:ascii="Cambria Math" w:hAnsi="Cambria Math"/>
                  </w:rPr>
                </m:ctrlPr>
              </m:dPr>
              <m:e>
                <m:r>
                  <w:rPr>
                    <w:rFonts w:ascii="Cambria Math" w:hAnsi="Cambria Math"/>
                  </w:rPr>
                  <m:t>Ta</m:t>
                </m:r>
              </m:e>
            </m:d>
          </m:sub>
        </m:sSub>
      </m:oMath>
      <w:ins w:id="3098" w:author="Tanya Hernández" w:date="2017-05-16T23:40:00Z">
        <w:r w:rsidR="00297BF4">
          <w:t xml:space="preserve">       </w:t>
        </w:r>
      </w:ins>
      <w:ins w:id="3099" w:author="Tanya Hernández" w:date="2017-05-16T23:43:00Z">
        <w:r w:rsidR="00297BF4">
          <w:t xml:space="preserve">     </w:t>
        </w:r>
      </w:ins>
    </w:p>
    <w:p w14:paraId="1906851B" w14:textId="477AA98A" w:rsidR="00CC74AB" w:rsidRPr="00CC74AB" w:rsidRDefault="00CC74AB" w:rsidP="00262C61">
      <w:pPr>
        <w:pStyle w:val="Ecuaciones"/>
      </w:pPr>
      <w:bookmarkStart w:id="3100" w:name="_Toc483688418"/>
      <w:r>
        <w:t>Ecuación 2.</w:t>
      </w:r>
      <w:del w:id="3101" w:author="Tanya Hernández" w:date="2017-05-16T23:41:00Z">
        <w:r w:rsidDel="00297BF4">
          <w:delText xml:space="preserve"> </w:delText>
        </w:r>
      </w:del>
      <w:fldSimple w:instr=" SEQ Ecuación_2. \* ARABIC ">
        <w:r w:rsidR="00823848">
          <w:t>16</w:t>
        </w:r>
        <w:bookmarkEnd w:id="3100"/>
      </w:fldSimple>
    </w:p>
    <w:p w14:paraId="2D9819EF" w14:textId="637E58A0" w:rsidR="00A05364" w:rsidRPr="00CC74AB" w:rsidDel="00297BF4" w:rsidRDefault="00273F0E">
      <w:pPr>
        <w:pStyle w:val="Ecuaciones"/>
        <w:rPr>
          <w:del w:id="3102" w:author="Tanya Hernández" w:date="2017-05-16T23:40:00Z"/>
        </w:rPr>
        <w:pPrChange w:id="3103" w:author="Tanya Hernández" w:date="2017-05-16T23:52:00Z">
          <w:pPr>
            <w:pStyle w:val="Descripcin"/>
          </w:pPr>
        </w:pPrChange>
      </w:pPr>
      <m:oMath>
        <m:sSub>
          <m:sSubPr>
            <m:ctrlPr>
              <w:rPr>
                <w:rFonts w:ascii="Cambria Math" w:hAnsi="Cambria Math"/>
              </w:rPr>
            </m:ctrlPr>
          </m:sSubPr>
          <m:e>
            <m:r>
              <w:rPr>
                <w:rFonts w:ascii="Cambria Math" w:hAnsi="Cambria Math"/>
              </w:rPr>
              <m:t>V</m:t>
            </m:r>
          </m:e>
          <m:sub>
            <m:r>
              <w:rPr>
                <w:rFonts w:ascii="Cambria Math" w:hAnsi="Cambria Math"/>
              </w:rPr>
              <m:t>Total</m:t>
            </m:r>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m:t>
            </m:r>
            <m:r>
              <m:rPr>
                <m:sty m:val="p"/>
              </m:rPr>
              <w:rPr>
                <w:rFonts w:ascii="Cambria Math" w:hAnsi="Cambria Math" w:cs="Cambria Math"/>
              </w:rPr>
              <m:t>B</m:t>
            </m:r>
            <m:d>
              <m:dPr>
                <m:ctrlPr>
                  <w:rPr>
                    <w:rFonts w:ascii="Cambria Math" w:hAnsi="Cambria Math"/>
                  </w:rPr>
                </m:ctrlPr>
              </m:dPr>
              <m:e>
                <m:r>
                  <w:rPr>
                    <w:rFonts w:ascii="Cambria Math" w:hAnsi="Cambria Math"/>
                  </w:rPr>
                  <m:t>T</m:t>
                </m:r>
              </m:e>
            </m:d>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CuA</m:t>
            </m:r>
            <m:d>
              <m:dPr>
                <m:ctrlPr>
                  <w:rPr>
                    <w:rFonts w:ascii="Cambria Math" w:hAnsi="Cambria Math"/>
                  </w:rPr>
                </m:ctrlPr>
              </m:dPr>
              <m:e>
                <m:r>
                  <w:rPr>
                    <w:rFonts w:ascii="Cambria Math" w:hAnsi="Cambria Math"/>
                  </w:rPr>
                  <m:t>Ta</m:t>
                </m:r>
              </m:e>
            </m:d>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CuB</m:t>
            </m:r>
            <m:d>
              <m:dPr>
                <m:ctrlPr>
                  <w:rPr>
                    <w:rFonts w:ascii="Cambria Math" w:hAnsi="Cambria Math"/>
                  </w:rPr>
                </m:ctrlPr>
              </m:dPr>
              <m:e>
                <m:r>
                  <w:rPr>
                    <w:rFonts w:ascii="Cambria Math" w:hAnsi="Cambria Math"/>
                  </w:rPr>
                  <m:t>Ta</m:t>
                </m:r>
              </m:e>
            </m:d>
          </m:sub>
        </m:sSub>
      </m:oMath>
      <w:ins w:id="3104" w:author="Tanya Hernández" w:date="2017-05-16T23:40:00Z">
        <w:r w:rsidR="00297BF4">
          <w:t xml:space="preserve">     </w:t>
        </w:r>
      </w:ins>
      <w:ins w:id="3105" w:author="Tanya Hernández" w:date="2017-05-16T23:43:00Z">
        <w:r w:rsidR="00297BF4">
          <w:t xml:space="preserve">     </w:t>
        </w:r>
      </w:ins>
    </w:p>
    <w:p w14:paraId="674E86A2" w14:textId="6C278196" w:rsidR="00CC74AB" w:rsidRPr="00CC74AB" w:rsidRDefault="00CC74AB" w:rsidP="00262C61">
      <w:pPr>
        <w:pStyle w:val="Ecuaciones"/>
      </w:pPr>
      <w:bookmarkStart w:id="3106" w:name="_Toc483688419"/>
      <w:r>
        <w:t>Ecuación 2.</w:t>
      </w:r>
      <w:del w:id="3107" w:author="Tanya Hernández" w:date="2017-05-16T23:41:00Z">
        <w:r w:rsidDel="00297BF4">
          <w:delText xml:space="preserve"> </w:delText>
        </w:r>
      </w:del>
      <w:fldSimple w:instr=" SEQ Ecuación_2. \* ARABIC ">
        <w:r w:rsidR="00823848">
          <w:t>17</w:t>
        </w:r>
        <w:bookmarkEnd w:id="3106"/>
      </w:fldSimple>
    </w:p>
    <w:p w14:paraId="3F27AC55" w14:textId="24FB2072" w:rsidR="00A05364" w:rsidRPr="00CC74AB" w:rsidDel="00297BF4" w:rsidRDefault="00273F0E">
      <w:pPr>
        <w:pStyle w:val="Ecuaciones"/>
        <w:rPr>
          <w:del w:id="3108" w:author="Tanya Hernández" w:date="2017-05-16T23:40:00Z"/>
        </w:rPr>
        <w:pPrChange w:id="3109" w:author="Tanya Hernández" w:date="2017-05-16T23:52:00Z">
          <w:pPr>
            <w:pStyle w:val="Descripcin"/>
          </w:pPr>
        </w:pPrChange>
      </w:pPr>
      <m:oMath>
        <m:sSub>
          <m:sSubPr>
            <m:ctrlPr>
              <w:rPr>
                <w:rFonts w:ascii="Cambria Math" w:hAnsi="Cambria Math"/>
              </w:rPr>
            </m:ctrlPr>
          </m:sSubPr>
          <m:e>
            <m:r>
              <w:rPr>
                <w:rFonts w:ascii="Cambria Math" w:hAnsi="Cambria Math"/>
              </w:rPr>
              <m:t>V</m:t>
            </m:r>
          </m:e>
          <m:sub>
            <m:r>
              <w:rPr>
                <w:rFonts w:ascii="Cambria Math" w:hAnsi="Cambria Math"/>
              </w:rPr>
              <m:t>Total</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AB</m:t>
            </m:r>
            <m:r>
              <m:rPr>
                <m:sty m:val="p"/>
              </m:rPr>
              <w:rPr>
                <w:rFonts w:ascii="Cambria Math" w:hAnsi="Cambria Math"/>
              </w:rPr>
              <m:t>(</m:t>
            </m:r>
            <m:r>
              <w:rPr>
                <w:rFonts w:ascii="Cambria Math" w:hAnsi="Cambria Math"/>
              </w:rPr>
              <m:t>T</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m:t>
            </m:r>
            <m:r>
              <m:rPr>
                <m:sty m:val="p"/>
              </m:rPr>
              <w:rPr>
                <w:rFonts w:ascii="Cambria Math" w:hAnsi="Cambria Math" w:cs="Cambria Math"/>
              </w:rPr>
              <m:t>B</m:t>
            </m:r>
            <m:d>
              <m:dPr>
                <m:ctrlPr>
                  <w:rPr>
                    <w:rFonts w:ascii="Cambria Math" w:hAnsi="Cambria Math"/>
                  </w:rPr>
                </m:ctrlPr>
              </m:dPr>
              <m:e>
                <m:r>
                  <m:rPr>
                    <m:sty m:val="p"/>
                  </m:rPr>
                  <w:rPr>
                    <w:rFonts w:ascii="Cambria Math" w:hAnsi="Cambria Math" w:cs="Cambria Math"/>
                  </w:rPr>
                  <m:t>T</m:t>
                </m:r>
                <m:r>
                  <w:rPr>
                    <w:rFonts w:ascii="Cambria Math" w:hAnsi="Cambria Math"/>
                  </w:rPr>
                  <m:t>a</m:t>
                </m:r>
              </m:e>
            </m:d>
          </m:sub>
        </m:sSub>
      </m:oMath>
      <w:ins w:id="3110" w:author="Tanya Hernández" w:date="2017-05-16T23:40:00Z">
        <w:r w:rsidR="00297BF4">
          <w:t xml:space="preserve">     </w:t>
        </w:r>
      </w:ins>
      <w:ins w:id="3111" w:author="Tanya Hernández" w:date="2017-05-16T23:43:00Z">
        <w:r w:rsidR="00297BF4">
          <w:t xml:space="preserve">                          </w:t>
        </w:r>
      </w:ins>
    </w:p>
    <w:p w14:paraId="111B1C28" w14:textId="7DA0AFF2" w:rsidR="00CC74AB" w:rsidRPr="00CC74AB" w:rsidRDefault="00CC74AB" w:rsidP="00262C61">
      <w:pPr>
        <w:pStyle w:val="Ecuaciones"/>
      </w:pPr>
      <w:bookmarkStart w:id="3112" w:name="_Toc483688420"/>
      <w:r>
        <w:t>Ecuación 2.</w:t>
      </w:r>
      <w:del w:id="3113" w:author="Tanya Hernández" w:date="2017-05-16T23:41:00Z">
        <w:r w:rsidDel="00297BF4">
          <w:delText xml:space="preserve"> </w:delText>
        </w:r>
      </w:del>
      <w:fldSimple w:instr=" SEQ Ecuación_2. \* ARABIC ">
        <w:r w:rsidR="00823848">
          <w:t>18</w:t>
        </w:r>
        <w:bookmarkEnd w:id="3112"/>
      </w:fldSimple>
    </w:p>
    <w:p w14:paraId="128B41B1" w14:textId="17D8F1F7" w:rsidR="00255B97" w:rsidRPr="00CC74AB" w:rsidDel="00297BF4" w:rsidRDefault="00273F0E">
      <w:pPr>
        <w:pStyle w:val="Ecuaciones"/>
        <w:rPr>
          <w:del w:id="3114" w:author="Tanya Hernández" w:date="2017-05-16T23:40:00Z"/>
        </w:rPr>
        <w:pPrChange w:id="3115" w:author="Tanya Hernández" w:date="2017-05-16T23:52:00Z">
          <w:pPr>
            <w:pStyle w:val="Descripcin"/>
          </w:pPr>
        </w:pPrChange>
      </w:pPr>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AB</m:t>
                </m:r>
                <m:r>
                  <m:rPr>
                    <m:sty m:val="p"/>
                  </m:rPr>
                  <w:rPr>
                    <w:rFonts w:ascii="Cambria Math" w:hAnsi="Cambria Math"/>
                  </w:rPr>
                  <m:t>(</m:t>
                </m:r>
                <m:r>
                  <w:rPr>
                    <w:rFonts w:ascii="Cambria Math" w:hAnsi="Cambria Math"/>
                  </w:rPr>
                  <m:t>T</m:t>
                </m:r>
                <m:r>
                  <m:rPr>
                    <m:sty m:val="p"/>
                  </m:rPr>
                  <w:rPr>
                    <w:rFonts w:ascii="Cambria Math" w:hAnsi="Cambria Math"/>
                  </w:rPr>
                  <m:t>)</m:t>
                </m:r>
              </m:sub>
            </m:sSub>
            <m:r>
              <m:rPr>
                <m:sty m:val="p"/>
              </m:rPr>
              <w:rPr>
                <w:rFonts w:ascii="Cambria Math" w:hAnsi="Cambria Math"/>
              </w:rPr>
              <m:t xml:space="preserve"> </m:t>
            </m:r>
          </m:e>
          <m:sub>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Total</m:t>
            </m:r>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AB</m:t>
            </m:r>
            <m:d>
              <m:dPr>
                <m:ctrlPr>
                  <w:rPr>
                    <w:rFonts w:ascii="Cambria Math" w:hAnsi="Cambria Math"/>
                  </w:rPr>
                </m:ctrlPr>
              </m:dPr>
              <m:e>
                <m:r>
                  <w:rPr>
                    <w:rFonts w:ascii="Cambria Math" w:hAnsi="Cambria Math"/>
                  </w:rPr>
                  <m:t>Ta</m:t>
                </m:r>
              </m:e>
            </m:d>
            <m:r>
              <m:rPr>
                <m:sty m:val="p"/>
              </m:rPr>
              <w:rPr>
                <w:rFonts w:ascii="Cambria Math" w:hAnsi="Cambria Math"/>
              </w:rPr>
              <m:t xml:space="preserve"> </m:t>
            </m:r>
          </m:sub>
        </m:sSub>
      </m:oMath>
      <w:ins w:id="3116" w:author="Tanya Hernández" w:date="2017-05-16T23:40:00Z">
        <w:r w:rsidR="00297BF4">
          <w:t xml:space="preserve">    </w:t>
        </w:r>
      </w:ins>
      <w:ins w:id="3117" w:author="Tanya Hernández" w:date="2017-05-16T23:44:00Z">
        <w:r w:rsidR="00297BF4">
          <w:t xml:space="preserve">                         </w:t>
        </w:r>
      </w:ins>
    </w:p>
    <w:p w14:paraId="6FEE07D1" w14:textId="455B1BEC" w:rsidR="00CC74AB" w:rsidRPr="00CC74AB" w:rsidRDefault="00CC74AB" w:rsidP="00262C61">
      <w:pPr>
        <w:pStyle w:val="Ecuaciones"/>
      </w:pPr>
      <w:bookmarkStart w:id="3118" w:name="_Toc483688421"/>
      <w:r>
        <w:t>Ecuación 2.</w:t>
      </w:r>
      <w:del w:id="3119" w:author="Tanya Hernández" w:date="2017-05-16T23:41:00Z">
        <w:r w:rsidDel="00297BF4">
          <w:delText xml:space="preserve"> </w:delText>
        </w:r>
      </w:del>
      <w:fldSimple w:instr=" SEQ Ecuación_2. \* ARABIC ">
        <w:r w:rsidR="00823848">
          <w:t>19</w:t>
        </w:r>
        <w:bookmarkEnd w:id="3118"/>
      </w:fldSimple>
    </w:p>
    <w:p w14:paraId="26616A1B" w14:textId="19C4D938" w:rsidR="003D294C" w:rsidRDefault="003D294C" w:rsidP="00895683">
      <w:pPr>
        <w:autoSpaceDE w:val="0"/>
        <w:autoSpaceDN w:val="0"/>
        <w:adjustRightInd w:val="0"/>
        <w:spacing w:after="240"/>
        <w:rPr>
          <w:rFonts w:cs="Times New Roman"/>
          <w:szCs w:val="24"/>
        </w:rPr>
      </w:pPr>
      <w:r>
        <w:rPr>
          <w:rFonts w:cs="Times New Roman"/>
          <w:szCs w:val="24"/>
        </w:rPr>
        <w:t>Posteriormente una vez que se tiene esta ecu</w:t>
      </w:r>
      <w:r w:rsidR="004B359E">
        <w:rPr>
          <w:rFonts w:cs="Times New Roman"/>
          <w:szCs w:val="24"/>
        </w:rPr>
        <w:t>ación se busca en la tabla del</w:t>
      </w:r>
      <w:r>
        <w:rPr>
          <w:rFonts w:cs="Times New Roman"/>
          <w:szCs w:val="24"/>
        </w:rPr>
        <w:t xml:space="preserve"> </w:t>
      </w:r>
      <w:r w:rsidR="00A1152D">
        <w:rPr>
          <w:rFonts w:cs="Times New Roman"/>
          <w:szCs w:val="24"/>
        </w:rPr>
        <w:t>termopar</w:t>
      </w:r>
      <w:r>
        <w:rPr>
          <w:rFonts w:cs="Times New Roman"/>
          <w:szCs w:val="24"/>
        </w:rPr>
        <w:t xml:space="preserve"> el voltaje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AB(Ta)</m:t>
            </m:r>
          </m:sub>
        </m:sSub>
      </m:oMath>
      <w:r>
        <w:rPr>
          <w:rFonts w:cs="Times New Roman"/>
          <w:szCs w:val="24"/>
        </w:rPr>
        <w:t xml:space="preserve"> de acuerdo a la temperatura ambiente, obteniendo el voltaje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AB(T)</m:t>
            </m:r>
          </m:sub>
        </m:sSub>
      </m:oMath>
      <w:r>
        <w:rPr>
          <w:rFonts w:cs="Times New Roman"/>
          <w:szCs w:val="24"/>
        </w:rPr>
        <w:t xml:space="preserve"> se puede saber la temperatura de la un</w:t>
      </w:r>
      <w:r w:rsidR="004B359E">
        <w:rPr>
          <w:rFonts w:cs="Times New Roman"/>
          <w:szCs w:val="24"/>
        </w:rPr>
        <w:t>ión AB, buscando en la tabla del</w:t>
      </w:r>
      <w:r>
        <w:rPr>
          <w:rFonts w:cs="Times New Roman"/>
          <w:szCs w:val="24"/>
        </w:rPr>
        <w:t xml:space="preserve"> </w:t>
      </w:r>
      <w:r w:rsidR="00A1152D">
        <w:rPr>
          <w:rFonts w:cs="Times New Roman"/>
          <w:szCs w:val="24"/>
        </w:rPr>
        <w:t>termopar</w:t>
      </w:r>
      <w:r>
        <w:rPr>
          <w:rFonts w:cs="Times New Roman"/>
          <w:szCs w:val="24"/>
        </w:rPr>
        <w:t xml:space="preserve"> AB, que temperatura corresponde al voltaje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AB(T)</m:t>
            </m:r>
          </m:sub>
        </m:sSub>
      </m:oMath>
      <w:r w:rsidR="00895683">
        <w:rPr>
          <w:rFonts w:cs="Times New Roman"/>
          <w:szCs w:val="24"/>
        </w:rPr>
        <w:t>.</w:t>
      </w:r>
    </w:p>
    <w:p w14:paraId="567F0F8F" w14:textId="6C9DEC48" w:rsidR="00663BDA" w:rsidRDefault="003D294C" w:rsidP="00CC74AB">
      <w:pPr>
        <w:autoSpaceDE w:val="0"/>
        <w:autoSpaceDN w:val="0"/>
        <w:adjustRightInd w:val="0"/>
        <w:spacing w:after="240"/>
        <w:rPr>
          <w:rFonts w:cs="Times New Roman"/>
          <w:szCs w:val="24"/>
        </w:rPr>
      </w:pPr>
      <w:r>
        <w:rPr>
          <w:rFonts w:cs="Times New Roman"/>
          <w:szCs w:val="24"/>
        </w:rPr>
        <w:t>Una vez ex</w:t>
      </w:r>
      <w:r w:rsidR="004B359E">
        <w:rPr>
          <w:rFonts w:cs="Times New Roman"/>
          <w:szCs w:val="24"/>
        </w:rPr>
        <w:t>plicado el funcionamiento de un</w:t>
      </w:r>
      <w:r>
        <w:rPr>
          <w:rFonts w:cs="Times New Roman"/>
          <w:szCs w:val="24"/>
        </w:rPr>
        <w:t xml:space="preserve"> </w:t>
      </w:r>
      <w:r w:rsidR="00A1152D">
        <w:rPr>
          <w:rFonts w:cs="Times New Roman"/>
          <w:szCs w:val="24"/>
        </w:rPr>
        <w:t>termopar</w:t>
      </w:r>
      <w:r>
        <w:rPr>
          <w:rFonts w:cs="Times New Roman"/>
          <w:szCs w:val="24"/>
        </w:rPr>
        <w:t xml:space="preserve"> podremos entender ¿Cómo es que mide la temperatura el sensor MLX90614? El sensor MLX90614 tiene internamente dos sensores para medir la temperatura, estos sensores están conectados por medio de un </w:t>
      </w:r>
      <w:r w:rsidR="00A1152D">
        <w:rPr>
          <w:rFonts w:cs="Times New Roman"/>
          <w:szCs w:val="24"/>
        </w:rPr>
        <w:t>termopar</w:t>
      </w:r>
      <w:r>
        <w:rPr>
          <w:rFonts w:cs="Times New Roman"/>
          <w:szCs w:val="24"/>
        </w:rPr>
        <w:t>, la primera unión es con el sensor infrarrojo (la membrana) y la segunda con un sensor que mide la temperatura del ambiente, para posteriorment</w:t>
      </w:r>
      <w:r w:rsidR="004B359E">
        <w:rPr>
          <w:rFonts w:cs="Times New Roman"/>
          <w:szCs w:val="24"/>
        </w:rPr>
        <w:t>e calcular la compensación del</w:t>
      </w:r>
      <w:r>
        <w:rPr>
          <w:rFonts w:cs="Times New Roman"/>
          <w:szCs w:val="24"/>
        </w:rPr>
        <w:t xml:space="preserve"> </w:t>
      </w:r>
      <w:r w:rsidR="00A1152D">
        <w:rPr>
          <w:rFonts w:cs="Times New Roman"/>
          <w:szCs w:val="24"/>
        </w:rPr>
        <w:t>termopar</w:t>
      </w:r>
      <w:r>
        <w:rPr>
          <w:rFonts w:cs="Times New Roman"/>
          <w:szCs w:val="24"/>
        </w:rPr>
        <w:t xml:space="preserve"> y calcular l</w:t>
      </w:r>
      <w:r w:rsidR="00135617">
        <w:rPr>
          <w:rFonts w:cs="Times New Roman"/>
          <w:szCs w:val="24"/>
        </w:rPr>
        <w:t>a temperatura del infrarrojo [46</w:t>
      </w:r>
      <w:r w:rsidR="00895683">
        <w:rPr>
          <w:rFonts w:cs="Times New Roman"/>
          <w:szCs w:val="24"/>
        </w:rPr>
        <w:t>].</w:t>
      </w:r>
    </w:p>
    <w:p w14:paraId="216804C6" w14:textId="72A48495" w:rsidR="003D294C" w:rsidRDefault="004B359E" w:rsidP="00253F70">
      <w:pPr>
        <w:autoSpaceDE w:val="0"/>
        <w:autoSpaceDN w:val="0"/>
        <w:adjustRightInd w:val="0"/>
        <w:spacing w:after="240"/>
        <w:rPr>
          <w:rFonts w:cs="Times New Roman"/>
          <w:szCs w:val="24"/>
        </w:rPr>
      </w:pPr>
      <w:r>
        <w:rPr>
          <w:rFonts w:cs="Times New Roman"/>
          <w:szCs w:val="24"/>
        </w:rPr>
        <w:t>La señal emitida por el</w:t>
      </w:r>
      <w:r w:rsidR="003D294C">
        <w:rPr>
          <w:rFonts w:cs="Times New Roman"/>
          <w:szCs w:val="24"/>
        </w:rPr>
        <w:t xml:space="preserve"> </w:t>
      </w:r>
      <w:r w:rsidR="00A1152D">
        <w:rPr>
          <w:rFonts w:cs="Times New Roman"/>
          <w:szCs w:val="24"/>
        </w:rPr>
        <w:t>termopar</w:t>
      </w:r>
      <w:r w:rsidR="003D294C">
        <w:rPr>
          <w:rFonts w:cs="Times New Roman"/>
          <w:szCs w:val="24"/>
        </w:rPr>
        <w:t xml:space="preserve"> re</w:t>
      </w:r>
      <w:r w:rsidR="00253F70">
        <w:rPr>
          <w:rFonts w:cs="Times New Roman"/>
          <w:szCs w:val="24"/>
        </w:rPr>
        <w:t>sponde a la siguiente ecuación:</w:t>
      </w:r>
    </w:p>
    <w:p w14:paraId="2A35491C" w14:textId="6E8DFE8E" w:rsidR="003D294C" w:rsidRPr="006A3085" w:rsidDel="00297BF4" w:rsidRDefault="00273F0E">
      <w:pPr>
        <w:pStyle w:val="Ecuaciones"/>
        <w:rPr>
          <w:del w:id="3120" w:author="Tanya Hernández" w:date="2017-05-16T23:41:00Z"/>
        </w:rPr>
        <w:pPrChange w:id="3121" w:author="Tanya Hernández" w:date="2017-05-16T23:42:00Z">
          <w:pPr>
            <w:pStyle w:val="Descripcin"/>
          </w:pPr>
        </w:pPrChange>
      </w:pPr>
      <m:oMath>
        <m:sSub>
          <m:sSubPr>
            <m:ctrlPr>
              <w:rPr>
                <w:rFonts w:ascii="Cambria Math" w:hAnsi="Cambria Math"/>
              </w:rPr>
            </m:ctrlPr>
          </m:sSubPr>
          <m:e>
            <m:r>
              <w:rPr>
                <w:rFonts w:ascii="Cambria Math" w:hAnsi="Cambria Math"/>
              </w:rPr>
              <m:t>V</m:t>
            </m:r>
          </m:e>
          <m:sub>
            <m:r>
              <w:rPr>
                <w:rFonts w:ascii="Cambria Math" w:hAnsi="Cambria Math"/>
              </w:rPr>
              <m:t>Ir</m:t>
            </m:r>
            <m:d>
              <m:dPr>
                <m:ctrlPr>
                  <w:rPr>
                    <w:rFonts w:ascii="Cambria Math" w:hAnsi="Cambria Math"/>
                  </w:rPr>
                </m:ctrlPr>
              </m:dPr>
              <m:e>
                <m:r>
                  <w:rPr>
                    <w:rFonts w:ascii="Cambria Math" w:hAnsi="Cambria Math"/>
                  </w:rPr>
                  <m:t>Ta</m:t>
                </m:r>
                <m:r>
                  <m:rPr>
                    <m:sty m:val="p"/>
                  </m:rPr>
                  <w:rPr>
                    <w:rFonts w:ascii="Cambria Math" w:hAnsi="Cambria Math"/>
                  </w:rPr>
                  <m:t>,</m:t>
                </m:r>
                <m:r>
                  <w:rPr>
                    <w:rFonts w:ascii="Cambria Math" w:hAnsi="Cambria Math"/>
                  </w:rPr>
                  <m:t>To</m:t>
                </m:r>
              </m:e>
            </m:d>
          </m:sub>
        </m:sSub>
        <m:r>
          <m:rPr>
            <m:sty m:val="p"/>
          </m:rPr>
          <w:rPr>
            <w:rFonts w:ascii="Cambria Math" w:hAnsi="Cambria Math"/>
          </w:rPr>
          <m:t>=</m:t>
        </m:r>
        <m:r>
          <w:rPr>
            <w:rFonts w:ascii="Cambria Math" w:hAnsi="Cambria Math"/>
          </w:rPr>
          <m:t>A</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 xml:space="preserve"> </m:t>
                </m:r>
                <m:r>
                  <w:rPr>
                    <w:rFonts w:ascii="Cambria Math" w:hAnsi="Cambria Math"/>
                  </w:rPr>
                  <m:t>To</m:t>
                </m:r>
              </m:e>
              <m:sup>
                <m:r>
                  <m:rPr>
                    <m:sty m:val="p"/>
                  </m:rPr>
                  <w:rPr>
                    <w:rFonts w:ascii="Cambria Math" w:hAnsi="Cambria Math"/>
                  </w:rPr>
                  <m:t>4</m:t>
                </m:r>
              </m:sup>
            </m:sSup>
            <m:r>
              <m:rPr>
                <m:sty m:val="p"/>
              </m:rPr>
              <w:rPr>
                <w:rFonts w:ascii="Cambria Math" w:hAnsi="Cambria Math"/>
              </w:rPr>
              <m:t>-</m:t>
            </m:r>
            <m:sSup>
              <m:sSupPr>
                <m:ctrlPr>
                  <w:rPr>
                    <w:rFonts w:ascii="Cambria Math" w:hAnsi="Cambria Math"/>
                  </w:rPr>
                </m:ctrlPr>
              </m:sSupPr>
              <m:e>
                <m:r>
                  <w:rPr>
                    <w:rFonts w:ascii="Cambria Math" w:hAnsi="Cambria Math"/>
                  </w:rPr>
                  <m:t>Ta</m:t>
                </m:r>
              </m:e>
              <m:sup>
                <m:r>
                  <m:rPr>
                    <m:sty m:val="p"/>
                  </m:rPr>
                  <w:rPr>
                    <w:rFonts w:ascii="Cambria Math" w:hAnsi="Cambria Math"/>
                  </w:rPr>
                  <m:t>4</m:t>
                </m:r>
              </m:sup>
            </m:sSup>
          </m:e>
        </m:d>
      </m:oMath>
      <w:ins w:id="3122" w:author="Tanya Hernández" w:date="2017-05-16T23:41:00Z">
        <w:r w:rsidR="00297BF4" w:rsidRPr="006A3085">
          <w:t xml:space="preserve">      </w:t>
        </w:r>
      </w:ins>
      <w:ins w:id="3123" w:author="Tanya Hernández" w:date="2017-05-16T23:44:00Z">
        <w:r w:rsidR="00297BF4">
          <w:t xml:space="preserve">                </w:t>
        </w:r>
      </w:ins>
    </w:p>
    <w:p w14:paraId="65D0EE74" w14:textId="37E4E92D" w:rsidR="00CC74AB" w:rsidRPr="00C83EC4" w:rsidDel="00AA6DCA" w:rsidRDefault="00CC74AB" w:rsidP="00262C61">
      <w:pPr>
        <w:pStyle w:val="Ecuaciones"/>
        <w:rPr>
          <w:del w:id="3124" w:author="Tanya Hernández" w:date="2017-05-21T20:17:00Z"/>
        </w:rPr>
      </w:pPr>
      <w:bookmarkStart w:id="3125" w:name="_Toc483688422"/>
      <w:r w:rsidRPr="00A04831">
        <w:t>Ecuación 2.</w:t>
      </w:r>
      <w:del w:id="3126" w:author="Tanya Hernández" w:date="2017-05-16T23:42:00Z">
        <w:r w:rsidRPr="00A04831" w:rsidDel="00297BF4">
          <w:delText xml:space="preserve"> </w:delText>
        </w:r>
      </w:del>
      <w:fldSimple w:instr=" SEQ Ecuación_2. \* ARABIC ">
        <w:r w:rsidR="00823848">
          <w:t>20</w:t>
        </w:r>
        <w:bookmarkEnd w:id="3125"/>
      </w:fldSimple>
    </w:p>
    <w:p w14:paraId="75D67776" w14:textId="5F276C2D" w:rsidR="00297BF4" w:rsidRDefault="00297BF4">
      <w:pPr>
        <w:pStyle w:val="Ecuaciones"/>
        <w:rPr>
          <w:ins w:id="3127" w:author="Tanya Hernández" w:date="2017-05-16T23:42:00Z"/>
        </w:rPr>
        <w:pPrChange w:id="3128" w:author="Tanya Hernández" w:date="2017-05-21T20:17:00Z">
          <w:pPr>
            <w:autoSpaceDE w:val="0"/>
            <w:autoSpaceDN w:val="0"/>
            <w:adjustRightInd w:val="0"/>
            <w:spacing w:after="240"/>
          </w:pPr>
        </w:pPrChange>
      </w:pPr>
    </w:p>
    <w:p w14:paraId="59427835" w14:textId="5805E95D" w:rsidR="003D294C" w:rsidRDefault="003D294C" w:rsidP="00C83EC4">
      <w:pPr>
        <w:autoSpaceDE w:val="0"/>
        <w:autoSpaceDN w:val="0"/>
        <w:adjustRightInd w:val="0"/>
        <w:spacing w:after="240"/>
        <w:rPr>
          <w:rFonts w:cs="Times New Roman"/>
          <w:szCs w:val="24"/>
        </w:rPr>
      </w:pPr>
      <w:r>
        <w:rPr>
          <w:rFonts w:cs="Times New Roman"/>
          <w:szCs w:val="24"/>
        </w:rPr>
        <w:t>Donde:</w:t>
      </w:r>
    </w:p>
    <w:p w14:paraId="660A7C91" w14:textId="34293703" w:rsidR="003D294C" w:rsidRDefault="00273F0E" w:rsidP="00AC1909">
      <w:pPr>
        <w:pStyle w:val="Prrafodelista"/>
        <w:numPr>
          <w:ilvl w:val="0"/>
          <w:numId w:val="30"/>
        </w:numPr>
        <w:autoSpaceDE w:val="0"/>
        <w:autoSpaceDN w:val="0"/>
        <w:adjustRightInd w:val="0"/>
        <w:spacing w:before="100" w:beforeAutospacing="1" w:after="100" w:afterAutospacing="1"/>
        <w:ind w:left="0" w:firstLine="284"/>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Ir(Ta,To)</m:t>
            </m:r>
          </m:sub>
        </m:sSub>
      </m:oMath>
      <w:r w:rsidR="003D294C">
        <w:rPr>
          <w:rFonts w:cs="Times New Roman"/>
          <w:szCs w:val="24"/>
        </w:rPr>
        <w:t xml:space="preserve"> </w:t>
      </w:r>
      <w:r w:rsidR="004B359E">
        <w:rPr>
          <w:rFonts w:cs="Times New Roman"/>
          <w:szCs w:val="24"/>
        </w:rPr>
        <w:t>es el voltaje de respuesta del</w:t>
      </w:r>
      <w:r w:rsidR="003D294C">
        <w:rPr>
          <w:rFonts w:cs="Times New Roman"/>
          <w:szCs w:val="24"/>
        </w:rPr>
        <w:t xml:space="preserve"> </w:t>
      </w:r>
      <w:r w:rsidR="00A1152D">
        <w:rPr>
          <w:rFonts w:cs="Times New Roman"/>
          <w:szCs w:val="24"/>
        </w:rPr>
        <w:t>termopar</w:t>
      </w:r>
    </w:p>
    <w:p w14:paraId="3B59B56C" w14:textId="77777777" w:rsidR="003D294C" w:rsidRDefault="003D294C" w:rsidP="00AC1909">
      <w:pPr>
        <w:pStyle w:val="Prrafodelista"/>
        <w:numPr>
          <w:ilvl w:val="0"/>
          <w:numId w:val="30"/>
        </w:numPr>
        <w:autoSpaceDE w:val="0"/>
        <w:autoSpaceDN w:val="0"/>
        <w:adjustRightInd w:val="0"/>
        <w:spacing w:before="100" w:beforeAutospacing="1" w:after="100" w:afterAutospacing="1"/>
        <w:ind w:left="0" w:firstLine="284"/>
        <w:rPr>
          <w:rFonts w:cs="Times New Roman"/>
          <w:szCs w:val="24"/>
        </w:rPr>
      </w:pPr>
      <m:oMath>
        <m:r>
          <w:rPr>
            <w:rFonts w:ascii="Cambria Math" w:hAnsi="Cambria Math" w:cs="Times New Roman"/>
            <w:szCs w:val="24"/>
          </w:rPr>
          <m:t>A</m:t>
        </m:r>
      </m:oMath>
      <w:r>
        <w:rPr>
          <w:rFonts w:cs="Times New Roman"/>
          <w:szCs w:val="24"/>
        </w:rPr>
        <w:t xml:space="preserve"> es la sensibilidad total del infrarrojo</w:t>
      </w:r>
    </w:p>
    <w:p w14:paraId="7B91B58A" w14:textId="77777777" w:rsidR="003D294C" w:rsidRDefault="003D294C" w:rsidP="00AC1909">
      <w:pPr>
        <w:pStyle w:val="Prrafodelista"/>
        <w:numPr>
          <w:ilvl w:val="0"/>
          <w:numId w:val="30"/>
        </w:numPr>
        <w:autoSpaceDE w:val="0"/>
        <w:autoSpaceDN w:val="0"/>
        <w:adjustRightInd w:val="0"/>
        <w:spacing w:before="100" w:beforeAutospacing="1" w:after="100" w:afterAutospacing="1"/>
        <w:ind w:left="0" w:firstLine="284"/>
        <w:rPr>
          <w:rFonts w:cs="Times New Roman"/>
          <w:szCs w:val="24"/>
        </w:rPr>
      </w:pPr>
      <m:oMath>
        <m:r>
          <w:rPr>
            <w:rFonts w:ascii="Cambria Math" w:hAnsi="Cambria Math" w:cs="Times New Roman"/>
            <w:szCs w:val="24"/>
          </w:rPr>
          <m:t>To</m:t>
        </m:r>
      </m:oMath>
      <w:r>
        <w:rPr>
          <w:rFonts w:cs="Times New Roman"/>
          <w:szCs w:val="24"/>
        </w:rPr>
        <w:t xml:space="preserve"> es la temperatura obtenida por el infrarrojo</w:t>
      </w:r>
    </w:p>
    <w:p w14:paraId="1FEE7003" w14:textId="77777777" w:rsidR="003D294C" w:rsidRDefault="003D294C" w:rsidP="00AC1909">
      <w:pPr>
        <w:pStyle w:val="Prrafodelista"/>
        <w:numPr>
          <w:ilvl w:val="0"/>
          <w:numId w:val="30"/>
        </w:numPr>
        <w:autoSpaceDE w:val="0"/>
        <w:autoSpaceDN w:val="0"/>
        <w:adjustRightInd w:val="0"/>
        <w:spacing w:before="100" w:beforeAutospacing="1" w:after="100" w:afterAutospacing="1"/>
        <w:ind w:left="0" w:firstLine="284"/>
        <w:rPr>
          <w:rFonts w:cs="Times New Roman"/>
          <w:szCs w:val="24"/>
        </w:rPr>
      </w:pPr>
      <m:oMath>
        <m:r>
          <w:rPr>
            <w:rFonts w:ascii="Cambria Math" w:hAnsi="Cambria Math" w:cs="Times New Roman"/>
            <w:szCs w:val="24"/>
          </w:rPr>
          <m:t>Ta</m:t>
        </m:r>
      </m:oMath>
      <w:r>
        <w:rPr>
          <w:rFonts w:cs="Times New Roman"/>
          <w:szCs w:val="24"/>
        </w:rPr>
        <w:t xml:space="preserve"> es la temperatura del ambiente </w:t>
      </w:r>
    </w:p>
    <w:p w14:paraId="21472DFC" w14:textId="1BCC785F" w:rsidR="003D294C" w:rsidRDefault="003D294C" w:rsidP="00F71DF0">
      <w:pPr>
        <w:autoSpaceDE w:val="0"/>
        <w:autoSpaceDN w:val="0"/>
        <w:adjustRightInd w:val="0"/>
        <w:spacing w:before="100" w:beforeAutospacing="1" w:after="100" w:afterAutospacing="1"/>
        <w:rPr>
          <w:rFonts w:cs="Times New Roman"/>
          <w:szCs w:val="24"/>
        </w:rPr>
      </w:pPr>
      <w:r>
        <w:rPr>
          <w:rFonts w:cs="Times New Roman"/>
          <w:szCs w:val="24"/>
        </w:rPr>
        <w:t>El principio de los sensores infrarrojos es la radiación infrarroja, está es la parte de la luz solar que se descompone al reflejar la luz solar a través de un prisma, la cual pose energía, teniendo relación con el espectro electromagnético</w:t>
      </w:r>
      <w:r w:rsidRPr="00253F70">
        <w:rPr>
          <w:rFonts w:cs="Times New Roman"/>
          <w:szCs w:val="24"/>
        </w:rPr>
        <w:t>.</w:t>
      </w:r>
    </w:p>
    <w:p w14:paraId="0FE02E6B" w14:textId="0C9D9800" w:rsidR="003D294C" w:rsidRDefault="003D294C" w:rsidP="00F71DF0">
      <w:pPr>
        <w:autoSpaceDE w:val="0"/>
        <w:autoSpaceDN w:val="0"/>
        <w:adjustRightInd w:val="0"/>
        <w:spacing w:before="100" w:beforeAutospacing="1" w:after="100" w:afterAutospacing="1"/>
        <w:rPr>
          <w:rFonts w:cs="Times New Roman"/>
          <w:szCs w:val="24"/>
        </w:rPr>
      </w:pPr>
      <w:r>
        <w:rPr>
          <w:rFonts w:cs="Times New Roman"/>
          <w:szCs w:val="24"/>
        </w:rPr>
        <w:t>La energía desprendida por la radiación del campo electromagnético se puede medir mediante una relación con las curvas emitidas por un cuerpo oscuro o negro (emisividad), mientras que los objetos con una temperatura por encima del cero absoluto irradian energía</w:t>
      </w:r>
      <w:r w:rsidR="00253F70">
        <w:rPr>
          <w:rFonts w:cs="Times New Roman"/>
          <w:szCs w:val="24"/>
        </w:rPr>
        <w:t xml:space="preserve"> </w:t>
      </w:r>
      <w:r w:rsidR="00C30408">
        <w:rPr>
          <w:rFonts w:cs="Times New Roman"/>
          <w:szCs w:val="24"/>
        </w:rPr>
        <w:t>[47</w:t>
      </w:r>
      <w:r w:rsidR="00BF3692" w:rsidRPr="00862C1D">
        <w:rPr>
          <w:rFonts w:cs="Times New Roman"/>
          <w:szCs w:val="24"/>
        </w:rPr>
        <w:t>]</w:t>
      </w:r>
      <w:r w:rsidRPr="00862C1D">
        <w:rPr>
          <w:rFonts w:cs="Times New Roman"/>
          <w:szCs w:val="24"/>
        </w:rPr>
        <w:t>.</w:t>
      </w:r>
    </w:p>
    <w:p w14:paraId="3A145969" w14:textId="40094C40" w:rsidR="007152E3" w:rsidRDefault="00872FB5" w:rsidP="007152E3">
      <w:pPr>
        <w:autoSpaceDE w:val="0"/>
        <w:autoSpaceDN w:val="0"/>
        <w:adjustRightInd w:val="0"/>
        <w:ind w:left="360"/>
        <w:jc w:val="center"/>
        <w:rPr>
          <w:rFonts w:cs="Times New Roman"/>
          <w:szCs w:val="24"/>
        </w:rPr>
      </w:pPr>
      <w:r>
        <w:rPr>
          <w:noProof/>
          <w:lang w:eastAsia="es-MX"/>
        </w:rPr>
        <w:lastRenderedPageBreak/>
        <w:drawing>
          <wp:anchor distT="0" distB="0" distL="114300" distR="114300" simplePos="0" relativeHeight="251683840" behindDoc="0" locked="0" layoutInCell="1" allowOverlap="1" wp14:anchorId="416CCAAB" wp14:editId="79EE7CEF">
            <wp:simplePos x="0" y="0"/>
            <wp:positionH relativeFrom="margin">
              <wp:align>center</wp:align>
            </wp:positionH>
            <wp:positionV relativeFrom="paragraph">
              <wp:posOffset>188595</wp:posOffset>
            </wp:positionV>
            <wp:extent cx="2514600" cy="1885950"/>
            <wp:effectExtent l="0" t="0" r="0" b="0"/>
            <wp:wrapTopAndBottom/>
            <wp:docPr id="23" name="Imagen 23" descr="http://www.taylorla.com/sites/taylorla.com/files/INFARROJO-ESQUEMA1.jpg?128232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ylorla.com/sites/taylorla.com/files/INFARROJO-ESQUEMA1.jpg?12823243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FDDBF2" w14:textId="77DB270B" w:rsidR="008D3FA1" w:rsidRPr="00130B4B" w:rsidRDefault="00DD2012">
      <w:pPr>
        <w:pStyle w:val="Descripcin"/>
      </w:pPr>
      <w:bookmarkStart w:id="3129" w:name="_Toc483160555"/>
      <w:r w:rsidRPr="00DF2766">
        <w:t>Fig. 2.</w:t>
      </w:r>
      <w:del w:id="3130" w:author="Tanya Hernández" w:date="2017-05-16T23:43:00Z">
        <w:r w:rsidRPr="0078193E" w:rsidDel="00297BF4">
          <w:delText xml:space="preserve"> </w:delText>
        </w:r>
      </w:del>
      <w:r w:rsidRPr="00262C61">
        <w:fldChar w:fldCharType="begin"/>
      </w:r>
      <w:r w:rsidRPr="00297BF4">
        <w:instrText xml:space="preserve"> SEQ Fig._2. \* ARABIC </w:instrText>
      </w:r>
      <w:r w:rsidRPr="00262C61">
        <w:rPr>
          <w:rPrChange w:id="3131" w:author="Tanya Hernández" w:date="2017-05-16T23:43:00Z">
            <w:rPr/>
          </w:rPrChange>
        </w:rPr>
        <w:fldChar w:fldCharType="separate"/>
      </w:r>
      <w:ins w:id="3132" w:author="Tanya Hernández" w:date="2017-05-21T21:21:00Z">
        <w:r w:rsidR="00604603">
          <w:t>5</w:t>
        </w:r>
      </w:ins>
      <w:del w:id="3133" w:author="Tanya Hernández" w:date="2017-05-17T01:33:00Z">
        <w:r w:rsidR="005B2C04" w:rsidRPr="00262C61" w:rsidDel="00262C61">
          <w:delText>5</w:delText>
        </w:r>
      </w:del>
      <w:r w:rsidRPr="00262C61">
        <w:fldChar w:fldCharType="end"/>
      </w:r>
      <w:r>
        <w:t xml:space="preserve"> </w:t>
      </w:r>
      <w:r w:rsidRPr="002A61C2">
        <w:t>Factor de emisión [47].</w:t>
      </w:r>
      <w:bookmarkEnd w:id="3129"/>
    </w:p>
    <w:p w14:paraId="549EE337" w14:textId="1483DBEB" w:rsidR="00BF3692" w:rsidRDefault="00BF3692" w:rsidP="00130B4B">
      <w:pPr>
        <w:autoSpaceDE w:val="0"/>
        <w:autoSpaceDN w:val="0"/>
        <w:adjustRightInd w:val="0"/>
        <w:spacing w:before="100" w:beforeAutospacing="1" w:after="100" w:afterAutospacing="1"/>
        <w:rPr>
          <w:rFonts w:cs="Times New Roman"/>
          <w:szCs w:val="24"/>
        </w:rPr>
      </w:pPr>
      <w:r>
        <w:rPr>
          <w:rFonts w:cs="Times New Roman"/>
          <w:szCs w:val="24"/>
        </w:rPr>
        <w:t xml:space="preserve">La cantidad de energía crece de manera proporcional a la cuarta potencia de la temperatura, es por ello que en la </w:t>
      </w:r>
      <w:ins w:id="3134" w:author="Tanya Hernández" w:date="2017-05-21T20:17:00Z">
        <w:r w:rsidR="00AA6DCA">
          <w:rPr>
            <w:rFonts w:cs="Times New Roman"/>
            <w:szCs w:val="24"/>
          </w:rPr>
          <w:t>ecuación 2.20</w:t>
        </w:r>
      </w:ins>
      <w:del w:id="3135" w:author="Tanya Hernández" w:date="2017-05-21T20:17:00Z">
        <w:r w:rsidDel="00AA6DCA">
          <w:rPr>
            <w:rFonts w:cs="Times New Roman"/>
            <w:szCs w:val="24"/>
          </w:rPr>
          <w:delText>formula #</w:delText>
        </w:r>
      </w:del>
      <w:r>
        <w:rPr>
          <w:rFonts w:cs="Times New Roman"/>
          <w:szCs w:val="24"/>
        </w:rPr>
        <w:t xml:space="preserve"> las temperaturas (</w:t>
      </w:r>
      <m:oMath>
        <m:sSup>
          <m:sSupPr>
            <m:ctrlPr>
              <w:rPr>
                <w:rFonts w:ascii="Cambria Math" w:hAnsi="Cambria Math" w:cs="Times New Roman"/>
                <w:i/>
                <w:szCs w:val="24"/>
              </w:rPr>
            </m:ctrlPr>
          </m:sSupPr>
          <m:e>
            <m:r>
              <w:rPr>
                <w:rFonts w:ascii="Cambria Math" w:hAnsi="Cambria Math" w:cs="Times New Roman"/>
                <w:szCs w:val="24"/>
              </w:rPr>
              <m:t xml:space="preserve"> To</m:t>
            </m:r>
          </m:e>
          <m:sup>
            <m:r>
              <w:rPr>
                <w:rFonts w:ascii="Cambria Math" w:hAnsi="Cambria Math" w:cs="Times New Roman"/>
                <w:szCs w:val="24"/>
              </w:rPr>
              <m:t>4</m:t>
            </m:r>
          </m:sup>
        </m:sSup>
        <m:r>
          <w:rPr>
            <w:rFonts w:ascii="Cambria Math" w:hAnsi="Cambria Math" w:cs="Times New Roman"/>
            <w:szCs w:val="24"/>
          </w:rPr>
          <m:t>-</m:t>
        </m:r>
        <m:sSup>
          <m:sSupPr>
            <m:ctrlPr>
              <w:rPr>
                <w:rFonts w:ascii="Cambria Math" w:hAnsi="Cambria Math" w:cs="Times New Roman"/>
                <w:i/>
                <w:szCs w:val="24"/>
              </w:rPr>
            </m:ctrlPr>
          </m:sSupPr>
          <m:e>
            <m:r>
              <w:rPr>
                <w:rFonts w:ascii="Cambria Math" w:hAnsi="Cambria Math" w:cs="Times New Roman"/>
                <w:szCs w:val="24"/>
              </w:rPr>
              <m:t>Ta</m:t>
            </m:r>
          </m:e>
          <m:sup>
            <m:r>
              <w:rPr>
                <w:rFonts w:ascii="Cambria Math" w:hAnsi="Cambria Math" w:cs="Times New Roman"/>
                <w:szCs w:val="24"/>
              </w:rPr>
              <m:t>4</m:t>
            </m:r>
          </m:sup>
        </m:sSup>
        <m:r>
          <w:rPr>
            <w:rFonts w:ascii="Cambria Math" w:hAnsi="Cambria Math" w:cs="Times New Roman"/>
            <w:szCs w:val="24"/>
          </w:rPr>
          <m:t>)</m:t>
        </m:r>
      </m:oMath>
      <w:r>
        <w:rPr>
          <w:rFonts w:cs="Times New Roman"/>
          <w:szCs w:val="24"/>
        </w:rPr>
        <w:t>, en cuanto a A es un factor de emisión que se obtuvo de la relación de las radiaciones que emite un cuerpo gris y un cuerpo negro a igual que la temperatura, estos cuerpos tienen el mismo factor de emisión  en todas las longitudes de onda, por el contrario un cuerpo diferente del gris y el negro cambia su factor de emisión con respecto a la longitud de onda</w:t>
      </w:r>
      <w:r w:rsidR="00862C1D">
        <w:rPr>
          <w:rFonts w:cs="Times New Roman"/>
          <w:szCs w:val="24"/>
        </w:rPr>
        <w:t>.</w:t>
      </w:r>
    </w:p>
    <w:p w14:paraId="645A5BD9" w14:textId="5070F5C4" w:rsidR="00BE36BD" w:rsidRPr="00CC74AB" w:rsidRDefault="00BF3692" w:rsidP="00CC74AB">
      <w:pPr>
        <w:autoSpaceDE w:val="0"/>
        <w:autoSpaceDN w:val="0"/>
        <w:adjustRightInd w:val="0"/>
        <w:spacing w:after="240"/>
        <w:rPr>
          <w:rFonts w:cs="Times New Roman"/>
          <w:szCs w:val="24"/>
        </w:rPr>
      </w:pPr>
      <w:r>
        <w:rPr>
          <w:rFonts w:cs="Times New Roman"/>
          <w:szCs w:val="24"/>
        </w:rPr>
        <w:t>La temperatura del sensor es necesaria para medir la temperatura del chip, una vez que mide la temperatura del objeto y el ambiente, se calcula la temperatura del chip, los cálculos se realizan por el DPS (Procesador de señal digital) produciendo salidas digitales lineales proporcionales a las temperaturas medidas</w:t>
      </w:r>
      <w:r w:rsidR="00862C1D">
        <w:rPr>
          <w:rFonts w:cs="Times New Roman"/>
          <w:szCs w:val="24"/>
        </w:rPr>
        <w:t>.</w:t>
      </w:r>
    </w:p>
    <w:p w14:paraId="41717947" w14:textId="622B1B25" w:rsidR="007152E3" w:rsidRPr="00130B4B" w:rsidRDefault="007152E3" w:rsidP="00130B4B">
      <w:pPr>
        <w:spacing w:after="240"/>
        <w:ind w:left="284"/>
        <w:rPr>
          <w:rFonts w:cs="Times New Roman"/>
        </w:rPr>
      </w:pPr>
      <w:r w:rsidRPr="00517176">
        <w:rPr>
          <w:rFonts w:cs="Times New Roman"/>
        </w:rPr>
        <w:t>Temperatura ambiente</w:t>
      </w:r>
    </w:p>
    <w:p w14:paraId="39465F4D" w14:textId="12BA237A" w:rsidR="007152E3" w:rsidRDefault="00BF3692" w:rsidP="00130B4B">
      <w:pPr>
        <w:autoSpaceDE w:val="0"/>
        <w:autoSpaceDN w:val="0"/>
        <w:adjustRightInd w:val="0"/>
        <w:spacing w:after="240"/>
        <w:rPr>
          <w:rFonts w:cs="Times New Roman"/>
          <w:szCs w:val="24"/>
        </w:rPr>
      </w:pPr>
      <w:r>
        <w:rPr>
          <w:rFonts w:cs="Times New Roman"/>
          <w:szCs w:val="24"/>
        </w:rPr>
        <w:t xml:space="preserve">El sensor calcula la temperatura mediante </w:t>
      </w:r>
      <w:r w:rsidR="009B454E">
        <w:rPr>
          <w:rFonts w:cs="Times New Roman"/>
          <w:szCs w:val="24"/>
        </w:rPr>
        <w:t>termopares</w:t>
      </w:r>
      <w:r>
        <w:rPr>
          <w:rFonts w:cs="Times New Roman"/>
          <w:szCs w:val="24"/>
        </w:rPr>
        <w:t xml:space="preserve"> y sensores de temperatura internos, todas las condiciones de los sensores y los datos procesados se manejan dentro del chip, mientras que las lecturas de la temperatura del sensor se encuentran en la memoria de acceso aleatorio (RAM)</w:t>
      </w:r>
      <w:r w:rsidR="00C30408">
        <w:rPr>
          <w:rFonts w:cs="Times New Roman"/>
          <w:szCs w:val="24"/>
        </w:rPr>
        <w:t xml:space="preserve"> [45</w:t>
      </w:r>
      <w:r w:rsidR="007152E3">
        <w:rPr>
          <w:rFonts w:cs="Times New Roman"/>
          <w:szCs w:val="24"/>
        </w:rPr>
        <w:t>]</w:t>
      </w:r>
      <w:r w:rsidR="00862C1D">
        <w:rPr>
          <w:rFonts w:cs="Times New Roman"/>
          <w:szCs w:val="24"/>
        </w:rPr>
        <w:t>.</w:t>
      </w:r>
    </w:p>
    <w:p w14:paraId="39BC4A6C" w14:textId="5AB9E970" w:rsidR="00BF3692" w:rsidRDefault="00BF3692" w:rsidP="00130B4B">
      <w:pPr>
        <w:autoSpaceDE w:val="0"/>
        <w:autoSpaceDN w:val="0"/>
        <w:adjustRightInd w:val="0"/>
        <w:spacing w:after="240"/>
        <w:rPr>
          <w:rFonts w:cs="Times New Roman"/>
          <w:szCs w:val="24"/>
        </w:rPr>
      </w:pPr>
      <w:r>
        <w:rPr>
          <w:rFonts w:cs="Times New Roman"/>
          <w:szCs w:val="24"/>
        </w:rPr>
        <w:t>La resolución de la temperatura calculada es de 0.02°C debido a que el convertidor analógico digital (ADC) es de 17 bits, cada bit representa 0.02°C, el sensor esta calibrado de fábrica con un rango de -40°C a +125°C, el valor digital de la tem</w:t>
      </w:r>
      <w:r w:rsidR="002737D6">
        <w:rPr>
          <w:rFonts w:cs="Times New Roman"/>
          <w:szCs w:val="24"/>
        </w:rPr>
        <w:t xml:space="preserve">peratura ambiente se encuentra </w:t>
      </w:r>
      <w:r>
        <w:rPr>
          <w:rFonts w:cs="Times New Roman"/>
          <w:szCs w:val="24"/>
        </w:rPr>
        <w:t>en la RAM en la celda 0x06.</w:t>
      </w:r>
    </w:p>
    <w:p w14:paraId="3EB93473" w14:textId="43719504" w:rsidR="007152E3" w:rsidRPr="00671C7E" w:rsidRDefault="00BF3692" w:rsidP="00130B4B">
      <w:pPr>
        <w:autoSpaceDE w:val="0"/>
        <w:autoSpaceDN w:val="0"/>
        <w:adjustRightInd w:val="0"/>
        <w:spacing w:after="240"/>
        <w:rPr>
          <w:rFonts w:cs="Times New Roman"/>
          <w:szCs w:val="24"/>
        </w:rPr>
      </w:pPr>
      <w:r>
        <w:rPr>
          <w:rFonts w:cs="Times New Roman"/>
          <w:szCs w:val="24"/>
        </w:rPr>
        <w:t>Los valores de las temperaturas se encuentra</w:t>
      </w:r>
      <w:r w:rsidR="00BE36BD">
        <w:rPr>
          <w:rFonts w:cs="Times New Roman"/>
          <w:szCs w:val="24"/>
        </w:rPr>
        <w:t>n</w:t>
      </w:r>
      <w:r>
        <w:rPr>
          <w:rFonts w:cs="Times New Roman"/>
          <w:szCs w:val="24"/>
        </w:rPr>
        <w:t xml:space="preserve"> en un formato hexadecimal, la fórmula para obtener </w:t>
      </w:r>
      <w:r w:rsidRPr="00671C7E">
        <w:rPr>
          <w:rFonts w:cs="Times New Roman"/>
          <w:szCs w:val="24"/>
        </w:rPr>
        <w:t>la temperatura ambiente en grados °K es la siguiente:</w:t>
      </w:r>
    </w:p>
    <w:p w14:paraId="3D7BA727" w14:textId="3DAAEFE7" w:rsidR="00130B4B" w:rsidRPr="00CC74AB" w:rsidDel="00297BF4" w:rsidRDefault="00BF3692">
      <w:pPr>
        <w:pStyle w:val="Ecuaciones"/>
        <w:rPr>
          <w:del w:id="3136" w:author="Tanya Hernández" w:date="2017-05-16T23:43:00Z"/>
        </w:rPr>
        <w:pPrChange w:id="3137" w:author="Tanya Hernández" w:date="2017-05-16T23:43:00Z">
          <w:pPr>
            <w:pStyle w:val="Descripcin"/>
          </w:pPr>
        </w:pPrChange>
      </w:pPr>
      <m:oMath>
        <m:r>
          <w:rPr>
            <w:rFonts w:ascii="Cambria Math" w:hAnsi="Cambria Math"/>
          </w:rPr>
          <m:t>Ta</m:t>
        </m:r>
        <m:r>
          <m:rPr>
            <m:sty m:val="p"/>
          </m:rPr>
          <w:rPr>
            <w:rFonts w:ascii="Cambria Math" w:hAnsi="Cambria Math"/>
          </w:rPr>
          <m:t>=</m:t>
        </m:r>
        <m:sSub>
          <m:sSubPr>
            <m:ctrlPr>
              <w:rPr>
                <w:rFonts w:ascii="Cambria Math" w:hAnsi="Cambria Math"/>
              </w:rPr>
            </m:ctrlPr>
          </m:sSubPr>
          <m:e>
            <m:d>
              <m:dPr>
                <m:ctrlPr>
                  <w:rPr>
                    <w:rFonts w:ascii="Cambria Math" w:hAnsi="Cambria Math"/>
                  </w:rPr>
                </m:ctrlPr>
              </m:dPr>
              <m:e>
                <m:r>
                  <w:rPr>
                    <w:rFonts w:ascii="Cambria Math" w:hAnsi="Cambria Math"/>
                  </w:rPr>
                  <m:t>Valor</m:t>
                </m:r>
                <m:r>
                  <m:rPr>
                    <m:sty m:val="p"/>
                  </m:rPr>
                  <w:rPr>
                    <w:rFonts w:ascii="Cambria Math" w:hAnsi="Cambria Math"/>
                  </w:rPr>
                  <m:t xml:space="preserve"> </m:t>
                </m:r>
                <m:r>
                  <w:rPr>
                    <w:rFonts w:ascii="Cambria Math" w:hAnsi="Cambria Math"/>
                  </w:rPr>
                  <m:t>del</m:t>
                </m:r>
                <m:r>
                  <m:rPr>
                    <m:sty m:val="p"/>
                  </m:rPr>
                  <w:rPr>
                    <w:rFonts w:ascii="Cambria Math" w:hAnsi="Cambria Math"/>
                  </w:rPr>
                  <m:t xml:space="preserve"> </m:t>
                </m:r>
                <m:r>
                  <w:rPr>
                    <w:rFonts w:ascii="Cambria Math" w:hAnsi="Cambria Math"/>
                  </w:rPr>
                  <m:t>registro</m:t>
                </m:r>
                <m:r>
                  <m:rPr>
                    <m:sty m:val="p"/>
                  </m:rPr>
                  <w:rPr>
                    <w:rFonts w:ascii="Cambria Math" w:hAnsi="Cambria Math"/>
                  </w:rPr>
                  <m:t xml:space="preserve"> 0</m:t>
                </m:r>
                <m:r>
                  <w:rPr>
                    <w:rFonts w:ascii="Cambria Math" w:hAnsi="Cambria Math"/>
                  </w:rPr>
                  <m:t>x</m:t>
                </m:r>
                <m:r>
                  <m:rPr>
                    <m:sty m:val="p"/>
                  </m:rPr>
                  <w:rPr>
                    <w:rFonts w:ascii="Cambria Math" w:hAnsi="Cambria Math"/>
                  </w:rPr>
                  <m:t>06</m:t>
                </m:r>
              </m:e>
            </m:d>
          </m:e>
          <m:sub>
            <m:r>
              <m:rPr>
                <m:sty m:val="p"/>
              </m:rPr>
              <w:rPr>
                <w:rFonts w:ascii="Cambria Math" w:hAnsi="Cambria Math"/>
              </w:rPr>
              <m:t>10</m:t>
            </m:r>
          </m:sub>
        </m:sSub>
        <m:r>
          <m:rPr>
            <m:sty m:val="p"/>
          </m:rPr>
          <w:rPr>
            <w:rFonts w:ascii="Cambria Math" w:hAnsi="Cambria Math" w:cs="Cambria Math"/>
          </w:rPr>
          <m:t>*</m:t>
        </m:r>
        <m:r>
          <m:rPr>
            <m:sty m:val="p"/>
          </m:rPr>
          <w:rPr>
            <w:rFonts w:ascii="Cambria Math" w:hAnsi="Cambria Math"/>
          </w:rPr>
          <m:t>0.02</m:t>
        </m:r>
      </m:oMath>
      <w:ins w:id="3138" w:author="Tanya Hernández" w:date="2017-05-16T23:43:00Z">
        <w:r w:rsidR="00297BF4">
          <w:t xml:space="preserve">    </w:t>
        </w:r>
      </w:ins>
    </w:p>
    <w:p w14:paraId="5D5E8D99" w14:textId="313885CC" w:rsidR="00CC74AB" w:rsidRPr="00CC74AB" w:rsidRDefault="00CC74AB" w:rsidP="00262C61">
      <w:pPr>
        <w:pStyle w:val="Ecuaciones"/>
      </w:pPr>
      <w:bookmarkStart w:id="3139" w:name="_Toc483688423"/>
      <w:r>
        <w:t>Ecuación 2.</w:t>
      </w:r>
      <w:del w:id="3140" w:author="Tanya Hernández" w:date="2017-05-16T23:52:00Z">
        <w:r w:rsidDel="006A3085">
          <w:delText xml:space="preserve"> </w:delText>
        </w:r>
      </w:del>
      <w:fldSimple w:instr=" SEQ Ecuación_2. \* ARABIC ">
        <w:r w:rsidR="00823848">
          <w:t>21</w:t>
        </w:r>
        <w:bookmarkEnd w:id="3139"/>
      </w:fldSimple>
    </w:p>
    <w:p w14:paraId="09AC31A9" w14:textId="6B73EB37" w:rsidR="00130B4B" w:rsidRPr="00130B4B" w:rsidRDefault="00BF3692" w:rsidP="00AC1909">
      <w:pPr>
        <w:pStyle w:val="Prrafodelista"/>
        <w:numPr>
          <w:ilvl w:val="0"/>
          <w:numId w:val="31"/>
        </w:numPr>
        <w:autoSpaceDE w:val="0"/>
        <w:autoSpaceDN w:val="0"/>
        <w:adjustRightInd w:val="0"/>
        <w:spacing w:after="160" w:line="259" w:lineRule="auto"/>
        <w:ind w:right="0"/>
        <w:rPr>
          <w:rFonts w:cs="Times New Roman"/>
          <w:szCs w:val="24"/>
        </w:rPr>
      </w:pPr>
      <m:oMath>
        <m:r>
          <w:rPr>
            <w:rFonts w:ascii="Cambria Math" w:hAnsi="Cambria Math" w:cs="Cambria Math"/>
            <w:szCs w:val="24"/>
          </w:rPr>
          <m:t>T</m:t>
        </m:r>
        <m:r>
          <w:rPr>
            <w:rFonts w:ascii="Cambria Math" w:hAnsi="Cambria Math" w:cs="Times New Roman"/>
            <w:szCs w:val="24"/>
          </w:rPr>
          <m:t xml:space="preserve">a </m:t>
        </m:r>
      </m:oMath>
      <w:r w:rsidR="00130B4B">
        <w:rPr>
          <w:rFonts w:cs="Times New Roman"/>
          <w:szCs w:val="24"/>
        </w:rPr>
        <w:t>es el valor de la temperatura ambiente en grados Kelvin.</w:t>
      </w:r>
    </w:p>
    <w:p w14:paraId="517DEFC8" w14:textId="296B502B" w:rsidR="00BF3692" w:rsidRDefault="00BF3692" w:rsidP="00AC1909">
      <w:pPr>
        <w:pStyle w:val="Prrafodelista"/>
        <w:numPr>
          <w:ilvl w:val="0"/>
          <w:numId w:val="31"/>
        </w:numPr>
        <w:autoSpaceDE w:val="0"/>
        <w:autoSpaceDN w:val="0"/>
        <w:adjustRightInd w:val="0"/>
        <w:spacing w:after="160" w:line="259" w:lineRule="auto"/>
        <w:ind w:right="0"/>
        <w:rPr>
          <w:rFonts w:cs="Times New Roman"/>
          <w:szCs w:val="24"/>
        </w:rPr>
      </w:pPr>
      <w:r>
        <w:rPr>
          <w:rFonts w:cs="Times New Roman"/>
          <w:szCs w:val="24"/>
        </w:rPr>
        <w:t>Es el valor del registro después de convertir de hexadecimal a decimal</w:t>
      </w:r>
      <w:r w:rsidR="00130B4B">
        <w:rPr>
          <w:rFonts w:cs="Times New Roman"/>
          <w:szCs w:val="24"/>
        </w:rPr>
        <w:t>.</w:t>
      </w:r>
    </w:p>
    <w:p w14:paraId="6764AC9D" w14:textId="60E0C17A" w:rsidR="00BF3692" w:rsidRDefault="00BF3692" w:rsidP="00AC1909">
      <w:pPr>
        <w:pStyle w:val="Prrafodelista"/>
        <w:numPr>
          <w:ilvl w:val="0"/>
          <w:numId w:val="31"/>
        </w:numPr>
        <w:autoSpaceDE w:val="0"/>
        <w:autoSpaceDN w:val="0"/>
        <w:adjustRightInd w:val="0"/>
        <w:spacing w:after="160" w:line="259" w:lineRule="auto"/>
        <w:ind w:right="0"/>
        <w:rPr>
          <w:rFonts w:cs="Times New Roman"/>
          <w:szCs w:val="24"/>
        </w:rPr>
      </w:pPr>
      <w:r w:rsidRPr="00130B4B">
        <w:rPr>
          <w:rFonts w:cs="Times New Roman"/>
          <w:szCs w:val="24"/>
        </w:rPr>
        <w:t xml:space="preserve">0.02 </w:t>
      </w:r>
      <w:r>
        <w:rPr>
          <w:rFonts w:cs="Times New Roman"/>
          <w:szCs w:val="24"/>
        </w:rPr>
        <w:t>es el valor de cada bit</w:t>
      </w:r>
      <w:r w:rsidR="00130B4B">
        <w:rPr>
          <w:rFonts w:cs="Times New Roman"/>
          <w:szCs w:val="24"/>
        </w:rPr>
        <w:t>.</w:t>
      </w:r>
    </w:p>
    <w:p w14:paraId="765C9E9E" w14:textId="14EF5C36" w:rsidR="00BC4439" w:rsidRDefault="00130B4B" w:rsidP="00130B4B">
      <w:pPr>
        <w:autoSpaceDE w:val="0"/>
        <w:autoSpaceDN w:val="0"/>
        <w:adjustRightInd w:val="0"/>
        <w:spacing w:after="240"/>
        <w:rPr>
          <w:rFonts w:cs="Times New Roman"/>
          <w:szCs w:val="24"/>
        </w:rPr>
      </w:pPr>
      <w:r>
        <w:rPr>
          <w:rFonts w:cs="Times New Roman"/>
          <w:szCs w:val="24"/>
        </w:rPr>
        <w:t>Ejemplos:</w:t>
      </w:r>
    </w:p>
    <w:p w14:paraId="32EB8C34" w14:textId="77777777" w:rsidR="00BF3692" w:rsidRDefault="00BF3692" w:rsidP="00130B4B">
      <w:pPr>
        <w:autoSpaceDE w:val="0"/>
        <w:autoSpaceDN w:val="0"/>
        <w:adjustRightInd w:val="0"/>
        <w:spacing w:after="240"/>
        <w:rPr>
          <w:rFonts w:cs="Times New Roman"/>
          <w:szCs w:val="24"/>
        </w:rPr>
      </w:pPr>
      <w:r>
        <w:rPr>
          <w:rFonts w:cs="Times New Roman"/>
          <w:szCs w:val="24"/>
        </w:rPr>
        <w:lastRenderedPageBreak/>
        <w:t>Tenemos que el valor de la temperatura es 0x2DE4 y se desea saber la temperatura en grados Kelvin como Celsius.</w:t>
      </w:r>
    </w:p>
    <w:p w14:paraId="116E7259" w14:textId="71DF52F2" w:rsidR="00BF3692" w:rsidRDefault="00BF3692" w:rsidP="00AC1909">
      <w:pPr>
        <w:pStyle w:val="Prrafodelista"/>
        <w:numPr>
          <w:ilvl w:val="0"/>
          <w:numId w:val="32"/>
        </w:numPr>
        <w:autoSpaceDE w:val="0"/>
        <w:autoSpaceDN w:val="0"/>
        <w:adjustRightInd w:val="0"/>
        <w:spacing w:after="160" w:line="259" w:lineRule="auto"/>
        <w:ind w:right="0"/>
        <w:rPr>
          <w:rFonts w:cs="Times New Roman"/>
          <w:szCs w:val="24"/>
        </w:rPr>
      </w:pPr>
      <w:r>
        <w:rPr>
          <w:rFonts w:cs="Times New Roman"/>
          <w:szCs w:val="24"/>
        </w:rPr>
        <w:t>El primer pasó el convert</w:t>
      </w:r>
      <w:r w:rsidR="002737D6">
        <w:rPr>
          <w:rFonts w:cs="Times New Roman"/>
          <w:szCs w:val="24"/>
        </w:rPr>
        <w:t xml:space="preserve">ir de hexadecimal a decimal el </w:t>
      </w:r>
      <w:r>
        <w:rPr>
          <w:rFonts w:cs="Times New Roman"/>
          <w:szCs w:val="24"/>
        </w:rPr>
        <w:t>valor del registro.</w:t>
      </w:r>
    </w:p>
    <w:p w14:paraId="5525706F" w14:textId="77777777" w:rsidR="00BF3692" w:rsidRDefault="00BF3692" w:rsidP="00130B4B">
      <w:pPr>
        <w:autoSpaceDE w:val="0"/>
        <w:autoSpaceDN w:val="0"/>
        <w:adjustRightInd w:val="0"/>
        <w:spacing w:after="240"/>
        <w:rPr>
          <w:rFonts w:cs="Times New Roman"/>
          <w:szCs w:val="24"/>
        </w:rPr>
      </w:pPr>
      <w:r>
        <w:rPr>
          <w:rFonts w:cs="Times New Roman"/>
          <w:szCs w:val="24"/>
        </w:rPr>
        <w:t>Para convertir de hexadecimal a decimal se utiliza la base 16 y la base 10, multiplicamos cada digito con el valor de la potencia base dieciséis que le corresponde, siendo el menos significativo el digito de la derecha.</w:t>
      </w:r>
    </w:p>
    <w:p w14:paraId="47E683A5" w14:textId="56DE3468" w:rsidR="00CC74AB" w:rsidDel="00297BF4" w:rsidRDefault="00BF3692">
      <w:pPr>
        <w:pStyle w:val="Ecuaciones"/>
        <w:rPr>
          <w:del w:id="3141" w:author="Tanya Hernández" w:date="2017-05-16T23:44:00Z"/>
        </w:rPr>
        <w:pPrChange w:id="3142" w:author="Tanya Hernández" w:date="2017-05-16T23:45:00Z">
          <w:pPr>
            <w:pStyle w:val="Descripcin"/>
          </w:pPr>
        </w:pPrChange>
      </w:pPr>
      <m:oMath>
        <m:r>
          <w:rPr>
            <w:rFonts w:ascii="Cambria Math" w:hAnsi="Cambria Math"/>
          </w:rPr>
          <m:t>Valor</m:t>
        </m:r>
        <m:r>
          <m:rPr>
            <m:sty m:val="p"/>
          </m:rPr>
          <w:rPr>
            <w:rFonts w:ascii="Cambria Math" w:hAnsi="Cambria Math"/>
          </w:rPr>
          <m:t xml:space="preserve"> </m:t>
        </m:r>
        <m:r>
          <w:rPr>
            <w:rFonts w:ascii="Cambria Math" w:hAnsi="Cambria Math"/>
          </w:rPr>
          <m:t>digital</m:t>
        </m:r>
        <m:r>
          <m:rPr>
            <m:sty m:val="p"/>
          </m:rPr>
          <w:rPr>
            <w:rFonts w:ascii="Cambria Math" w:hAnsi="Cambria Math"/>
          </w:rPr>
          <m:t>=4</m:t>
        </m:r>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16</m:t>
            </m:r>
          </m:e>
          <m:sup>
            <m:r>
              <m:rPr>
                <m:sty m:val="p"/>
              </m:rPr>
              <w:rPr>
                <w:rFonts w:ascii="Cambria Math" w:hAnsi="Cambria Math"/>
              </w:rPr>
              <m:t>0</m:t>
            </m:r>
          </m:sup>
        </m:sSup>
        <m:r>
          <m:rPr>
            <m:sty m:val="p"/>
          </m:rPr>
          <w:rPr>
            <w:rFonts w:ascii="Cambria Math" w:hAnsi="Cambria Math"/>
          </w:rPr>
          <m:t>+14</m:t>
        </m:r>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16</m:t>
            </m:r>
          </m:e>
          <m:sup>
            <m:r>
              <m:rPr>
                <m:sty m:val="p"/>
              </m:rPr>
              <w:rPr>
                <w:rFonts w:ascii="Cambria Math" w:hAnsi="Cambria Math"/>
              </w:rPr>
              <m:t>1</m:t>
            </m:r>
          </m:sup>
        </m:sSup>
        <m:r>
          <m:rPr>
            <m:sty m:val="p"/>
          </m:rPr>
          <w:rPr>
            <w:rFonts w:ascii="Cambria Math" w:hAnsi="Cambria Math"/>
          </w:rPr>
          <m:t>+13</m:t>
        </m:r>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16</m:t>
            </m:r>
          </m:e>
          <m:sup>
            <m:r>
              <m:rPr>
                <m:sty m:val="p"/>
              </m:rPr>
              <w:rPr>
                <w:rFonts w:ascii="Cambria Math" w:hAnsi="Cambria Math"/>
              </w:rPr>
              <m:t>2</m:t>
            </m:r>
          </m:sup>
        </m:sSup>
        <m:r>
          <m:rPr>
            <m:sty m:val="p"/>
          </m:rPr>
          <w:rPr>
            <w:rFonts w:ascii="Cambria Math" w:hAnsi="Cambria Math"/>
          </w:rPr>
          <m:t>+2</m:t>
        </m:r>
        <m:r>
          <m:rPr>
            <m:sty m:val="p"/>
          </m:rPr>
          <w:rPr>
            <w:rFonts w:ascii="Cambria Math" w:hAnsi="Cambria Math" w:cs="Cambria Math"/>
          </w:rPr>
          <m:t>*</m:t>
        </m:r>
        <m:sSup>
          <m:sSupPr>
            <m:ctrlPr>
              <w:rPr>
                <w:rFonts w:ascii="Cambria Math" w:hAnsi="Cambria Math"/>
              </w:rPr>
            </m:ctrlPr>
          </m:sSupPr>
          <m:e>
            <m:r>
              <m:rPr>
                <m:sty m:val="p"/>
              </m:rPr>
              <w:rPr>
                <w:rFonts w:ascii="Cambria Math" w:hAnsi="Cambria Math"/>
              </w:rPr>
              <m:t>16</m:t>
            </m:r>
          </m:e>
          <m:sup>
            <m:r>
              <m:rPr>
                <m:sty m:val="p"/>
              </m:rPr>
              <w:rPr>
                <w:rFonts w:ascii="Cambria Math" w:hAnsi="Cambria Math"/>
              </w:rPr>
              <m:t>3</m:t>
            </m:r>
          </m:sup>
        </m:sSup>
      </m:oMath>
      <w:ins w:id="3143" w:author="Tanya Hernández" w:date="2017-05-16T23:44:00Z">
        <w:r w:rsidR="00297BF4">
          <w:t xml:space="preserve">        </w:t>
        </w:r>
      </w:ins>
      <w:del w:id="3144" w:author="Tanya Hernández" w:date="2017-05-16T23:44:00Z">
        <w:r w:rsidR="0060792F" w:rsidDel="00297BF4">
          <w:delText xml:space="preserve"> </w:delText>
        </w:r>
      </w:del>
    </w:p>
    <w:p w14:paraId="185743B2" w14:textId="3B109D6A" w:rsidR="00BF3692" w:rsidRPr="00671C7E" w:rsidRDefault="00CC74AB" w:rsidP="00262C61">
      <w:pPr>
        <w:pStyle w:val="Ecuaciones"/>
      </w:pPr>
      <w:bookmarkStart w:id="3145" w:name="_Toc483688424"/>
      <w:r>
        <w:t>Ecuación 2.</w:t>
      </w:r>
      <w:del w:id="3146" w:author="Tanya Hernández" w:date="2017-05-16T23:52:00Z">
        <w:r w:rsidDel="006A3085">
          <w:delText xml:space="preserve"> </w:delText>
        </w:r>
      </w:del>
      <w:fldSimple w:instr=" SEQ Ecuación_2. \* ARABIC ">
        <w:r w:rsidR="00823848">
          <w:t>22</w:t>
        </w:r>
        <w:bookmarkEnd w:id="3145"/>
      </w:fldSimple>
    </w:p>
    <w:p w14:paraId="66CCB052" w14:textId="4BA0A106" w:rsidR="00BF3692" w:rsidRPr="00CC74AB" w:rsidDel="00297BF4" w:rsidRDefault="00BF3692">
      <w:pPr>
        <w:pStyle w:val="Ecuaciones"/>
        <w:rPr>
          <w:del w:id="3147" w:author="Tanya Hernández" w:date="2017-05-16T23:44:00Z"/>
        </w:rPr>
        <w:pPrChange w:id="3148" w:author="Tanya Hernández" w:date="2017-05-16T23:45:00Z">
          <w:pPr>
            <w:pStyle w:val="Descripcin"/>
          </w:pPr>
        </w:pPrChange>
      </w:pPr>
      <m:oMath>
        <m:r>
          <w:rPr>
            <w:rFonts w:ascii="Cambria Math" w:hAnsi="Cambria Math"/>
          </w:rPr>
          <m:t>Valor</m:t>
        </m:r>
        <m:r>
          <m:rPr>
            <m:sty m:val="p"/>
          </m:rPr>
          <w:rPr>
            <w:rFonts w:ascii="Cambria Math" w:hAnsi="Cambria Math"/>
          </w:rPr>
          <m:t xml:space="preserve"> </m:t>
        </m:r>
        <m:r>
          <w:rPr>
            <w:rFonts w:ascii="Cambria Math" w:hAnsi="Cambria Math"/>
          </w:rPr>
          <m:t>digital</m:t>
        </m:r>
        <m:r>
          <m:rPr>
            <m:sty m:val="p"/>
          </m:rPr>
          <w:rPr>
            <w:rFonts w:ascii="Cambria Math" w:hAnsi="Cambria Math"/>
          </w:rPr>
          <m:t>=4+224+3328+8192</m:t>
        </m:r>
      </m:oMath>
      <w:ins w:id="3149" w:author="Tanya Hernández" w:date="2017-05-16T23:44:00Z">
        <w:r w:rsidR="00297BF4">
          <w:t xml:space="preserve">        </w:t>
        </w:r>
      </w:ins>
      <w:ins w:id="3150" w:author="Tanya Hernández" w:date="2017-05-16T23:45:00Z">
        <w:r w:rsidR="00297BF4">
          <w:t xml:space="preserve">                          </w:t>
        </w:r>
      </w:ins>
    </w:p>
    <w:p w14:paraId="2663DC03" w14:textId="7551F91A" w:rsidR="00CC74AB" w:rsidRPr="00CC74AB" w:rsidRDefault="00CC74AB" w:rsidP="00262C61">
      <w:pPr>
        <w:pStyle w:val="Ecuaciones"/>
      </w:pPr>
      <w:bookmarkStart w:id="3151" w:name="_Toc483688425"/>
      <w:r>
        <w:t>Ecuación 2.</w:t>
      </w:r>
      <w:del w:id="3152" w:author="Tanya Hernández" w:date="2017-05-16T23:52:00Z">
        <w:r w:rsidDel="006A3085">
          <w:delText xml:space="preserve"> </w:delText>
        </w:r>
      </w:del>
      <w:fldSimple w:instr=" SEQ Ecuación_2. \* ARABIC ">
        <w:r w:rsidR="00823848">
          <w:t>23</w:t>
        </w:r>
        <w:bookmarkEnd w:id="3151"/>
      </w:fldSimple>
    </w:p>
    <w:p w14:paraId="6C906D68" w14:textId="6F2DD459" w:rsidR="00CC74AB" w:rsidRPr="00CC74AB" w:rsidDel="00297BF4" w:rsidRDefault="00BF3692">
      <w:pPr>
        <w:pStyle w:val="Ecuaciones"/>
        <w:rPr>
          <w:del w:id="3153" w:author="Tanya Hernández" w:date="2017-05-16T23:45:00Z"/>
        </w:rPr>
        <w:pPrChange w:id="3154" w:author="Tanya Hernández" w:date="2017-05-16T23:45:00Z">
          <w:pPr>
            <w:pStyle w:val="Descripcin"/>
          </w:pPr>
        </w:pPrChange>
      </w:pPr>
      <m:oMath>
        <m:r>
          <w:rPr>
            <w:rFonts w:ascii="Cambria Math" w:hAnsi="Cambria Math"/>
          </w:rPr>
          <m:t>Valor</m:t>
        </m:r>
        <m:r>
          <m:rPr>
            <m:sty m:val="p"/>
          </m:rPr>
          <w:rPr>
            <w:rFonts w:ascii="Cambria Math" w:hAnsi="Cambria Math"/>
          </w:rPr>
          <m:t xml:space="preserve"> </m:t>
        </m:r>
        <m:r>
          <w:rPr>
            <w:rFonts w:ascii="Cambria Math" w:hAnsi="Cambria Math"/>
          </w:rPr>
          <m:t>digital</m:t>
        </m:r>
        <m:r>
          <m:rPr>
            <m:sty m:val="p"/>
          </m:rPr>
          <w:rPr>
            <w:rFonts w:ascii="Cambria Math" w:hAnsi="Cambria Math"/>
          </w:rPr>
          <m:t>=</m:t>
        </m:r>
        <m:sSub>
          <m:sSubPr>
            <m:ctrlPr>
              <w:rPr>
                <w:rFonts w:ascii="Cambria Math" w:hAnsi="Cambria Math"/>
              </w:rPr>
            </m:ctrlPr>
          </m:sSubPr>
          <m:e>
            <m:r>
              <m:rPr>
                <m:sty m:val="p"/>
              </m:rPr>
              <w:rPr>
                <w:rFonts w:ascii="Cambria Math" w:hAnsi="Cambria Math"/>
              </w:rPr>
              <m:t>11748</m:t>
            </m:r>
          </m:e>
          <m:sub>
            <m:r>
              <m:rPr>
                <m:sty m:val="p"/>
              </m:rPr>
              <w:rPr>
                <w:rFonts w:ascii="Cambria Math" w:hAnsi="Cambria Math"/>
              </w:rPr>
              <m:t>10</m:t>
            </m:r>
          </m:sub>
        </m:sSub>
      </m:oMath>
      <w:ins w:id="3155" w:author="Tanya Hernández" w:date="2017-05-16T23:45:00Z">
        <w:r w:rsidR="00297BF4">
          <w:t xml:space="preserve">                                                             </w:t>
        </w:r>
      </w:ins>
    </w:p>
    <w:p w14:paraId="0572DB1B" w14:textId="3C19A7AC" w:rsidR="00CC74AB" w:rsidRPr="00CC74AB" w:rsidRDefault="00CC74AB" w:rsidP="00262C61">
      <w:pPr>
        <w:pStyle w:val="Ecuaciones"/>
      </w:pPr>
      <w:bookmarkStart w:id="3156" w:name="_Toc483688426"/>
      <w:r>
        <w:t>Ecuación 2.</w:t>
      </w:r>
      <w:del w:id="3157" w:author="Tanya Hernández" w:date="2017-05-16T23:52:00Z">
        <w:r w:rsidDel="006A3085">
          <w:delText xml:space="preserve"> </w:delText>
        </w:r>
      </w:del>
      <w:fldSimple w:instr=" SEQ Ecuación_2. \* ARABIC ">
        <w:r w:rsidR="00823848">
          <w:t>24</w:t>
        </w:r>
        <w:bookmarkEnd w:id="3156"/>
      </w:fldSimple>
    </w:p>
    <w:p w14:paraId="3DCC6CDA" w14:textId="79F5FA4E" w:rsidR="00BF3692" w:rsidRPr="00CC74AB" w:rsidDel="00297BF4" w:rsidRDefault="00BF3692">
      <w:pPr>
        <w:pStyle w:val="Descripcin"/>
        <w:rPr>
          <w:del w:id="3158" w:author="Tanya Hernández" w:date="2017-05-16T23:45:00Z"/>
          <w:rFonts w:eastAsiaTheme="minorEastAsia"/>
        </w:rPr>
      </w:pPr>
      <w:r w:rsidRPr="00CC74AB">
        <w:rPr>
          <w:rFonts w:eastAsiaTheme="minorEastAsia"/>
        </w:rPr>
        <w:t>El segundo paso es multiplicar la resolución obtenida por el valor digital, obteniendo la temperatura en grados Kelvin, para pasarlos a Celsius se resta 273.</w:t>
      </w:r>
    </w:p>
    <w:p w14:paraId="155B403D" w14:textId="77777777" w:rsidR="00130B4B" w:rsidRPr="00130B4B" w:rsidRDefault="00130B4B">
      <w:pPr>
        <w:pStyle w:val="Descripcin"/>
        <w:pPrChange w:id="3159" w:author="Tanya Hernández" w:date="2017-05-28T00:21:00Z">
          <w:pPr>
            <w:autoSpaceDE w:val="0"/>
            <w:autoSpaceDN w:val="0"/>
            <w:adjustRightInd w:val="0"/>
            <w:spacing w:line="259" w:lineRule="auto"/>
            <w:ind w:left="360" w:right="0" w:firstLine="0"/>
          </w:pPr>
        </w:pPrChange>
      </w:pPr>
    </w:p>
    <w:p w14:paraId="5A8186CE" w14:textId="37FB7541" w:rsidR="005A03A6" w:rsidDel="00297BF4" w:rsidRDefault="00BF3692">
      <w:pPr>
        <w:pStyle w:val="Ecuaciones"/>
        <w:rPr>
          <w:del w:id="3160" w:author="Tanya Hernández" w:date="2017-05-16T23:45:00Z"/>
        </w:rPr>
        <w:pPrChange w:id="3161" w:author="Tanya Hernández" w:date="2017-05-16T23:45:00Z">
          <w:pPr>
            <w:pStyle w:val="Descripcin"/>
          </w:pPr>
        </w:pPrChange>
      </w:pPr>
      <m:oMath>
        <m:r>
          <w:rPr>
            <w:rFonts w:ascii="Cambria Math" w:hAnsi="Cambria Math" w:cs="Cambria Math"/>
          </w:rPr>
          <m:t>T</m:t>
        </m:r>
        <m:r>
          <w:rPr>
            <w:rFonts w:ascii="Cambria Math" w:hAnsi="Cambria Math"/>
          </w:rPr>
          <m:t>a</m:t>
        </m:r>
        <m:r>
          <m:rPr>
            <m:sty m:val="p"/>
          </m:rPr>
          <w:rPr>
            <w:rFonts w:ascii="Cambria Math" w:hAnsi="Cambria Math"/>
          </w:rPr>
          <m:t>=11748</m:t>
        </m:r>
        <m:r>
          <m:rPr>
            <m:sty m:val="p"/>
          </m:rPr>
          <w:rPr>
            <w:rFonts w:ascii="Cambria Math" w:hAnsi="Cambria Math" w:cs="Cambria Math"/>
          </w:rPr>
          <m:t>*</m:t>
        </m:r>
        <m:r>
          <m:rPr>
            <m:sty m:val="p"/>
          </m:rPr>
          <w:rPr>
            <w:rFonts w:ascii="Cambria Math" w:hAnsi="Cambria Math"/>
          </w:rPr>
          <m:t>0.02</m:t>
        </m:r>
      </m:oMath>
      <w:ins w:id="3162" w:author="Tanya Hernández" w:date="2017-05-16T23:45:00Z">
        <w:r w:rsidR="00297BF4">
          <w:t xml:space="preserve">                                           </w:t>
        </w:r>
      </w:ins>
    </w:p>
    <w:p w14:paraId="3C258326" w14:textId="212A1868" w:rsidR="005A03A6" w:rsidRDefault="005A03A6" w:rsidP="00262C61">
      <w:pPr>
        <w:pStyle w:val="Ecuaciones"/>
      </w:pPr>
      <w:bookmarkStart w:id="3163" w:name="_Toc483688427"/>
      <w:r>
        <w:t>Ecuación 2.</w:t>
      </w:r>
      <w:del w:id="3164" w:author="Tanya Hernández" w:date="2017-05-16T23:51:00Z">
        <w:r w:rsidDel="006A3085">
          <w:delText xml:space="preserve"> </w:delText>
        </w:r>
      </w:del>
      <w:fldSimple w:instr=" SEQ Ecuación_2. \* ARABIC ">
        <w:r w:rsidR="00823848">
          <w:t>25</w:t>
        </w:r>
        <w:bookmarkEnd w:id="3163"/>
      </w:fldSimple>
    </w:p>
    <w:p w14:paraId="0D81EE17" w14:textId="51104164" w:rsidR="00130B4B" w:rsidDel="00297BF4" w:rsidRDefault="00BF3692">
      <w:pPr>
        <w:pStyle w:val="Ecuaciones"/>
        <w:rPr>
          <w:del w:id="3165" w:author="Tanya Hernández" w:date="2017-05-16T23:45:00Z"/>
        </w:rPr>
        <w:pPrChange w:id="3166" w:author="Tanya Hernández" w:date="2017-05-16T23:45:00Z">
          <w:pPr>
            <w:pStyle w:val="Descripcin"/>
          </w:pPr>
        </w:pPrChange>
      </w:pPr>
      <m:oMath>
        <m:r>
          <m:rPr>
            <m:sty m:val="p"/>
          </m:rPr>
          <w:rPr>
            <w:rFonts w:ascii="Cambria Math" w:hAnsi="Cambria Math" w:cs="Cambria Math"/>
          </w:rPr>
          <m:t>T</m:t>
        </m:r>
        <m:r>
          <w:rPr>
            <w:rFonts w:ascii="Cambria Math" w:hAnsi="Cambria Math"/>
          </w:rPr>
          <m:t>a</m:t>
        </m:r>
        <m:r>
          <m:rPr>
            <m:sty m:val="p"/>
          </m:rPr>
          <w:rPr>
            <w:rFonts w:ascii="Cambria Math" w:hAnsi="Cambria Math"/>
          </w:rPr>
          <m:t>=234.96</m:t>
        </m:r>
      </m:oMath>
      <w:r w:rsidRPr="0060792F">
        <w:t>°K</w:t>
      </w:r>
      <w:ins w:id="3167" w:author="Tanya Hernández" w:date="2017-05-16T23:45:00Z">
        <w:r w:rsidR="00297BF4">
          <w:t xml:space="preserve">        </w:t>
        </w:r>
      </w:ins>
      <w:ins w:id="3168" w:author="Tanya Hernández" w:date="2017-05-16T23:46:00Z">
        <w:r w:rsidR="00297BF4">
          <w:t xml:space="preserve">                                         </w:t>
        </w:r>
      </w:ins>
    </w:p>
    <w:p w14:paraId="33171619" w14:textId="35A1DC87" w:rsidR="005A03A6" w:rsidRPr="005A03A6" w:rsidRDefault="005A03A6" w:rsidP="00262C61">
      <w:pPr>
        <w:pStyle w:val="Ecuaciones"/>
      </w:pPr>
      <w:bookmarkStart w:id="3169" w:name="_Toc483688428"/>
      <w:r>
        <w:t>Ecuación 2.</w:t>
      </w:r>
      <w:del w:id="3170" w:author="Tanya Hernández" w:date="2017-05-16T23:51:00Z">
        <w:r w:rsidDel="006A3085">
          <w:delText xml:space="preserve"> </w:delText>
        </w:r>
      </w:del>
      <w:fldSimple w:instr=" SEQ Ecuación_2. \* ARABIC ">
        <w:r w:rsidR="00823848">
          <w:t>26</w:t>
        </w:r>
        <w:bookmarkEnd w:id="3169"/>
      </w:fldSimple>
    </w:p>
    <w:p w14:paraId="1FF1DCB5" w14:textId="261AC610" w:rsidR="00BF3692" w:rsidRPr="005A03A6" w:rsidDel="00297BF4" w:rsidRDefault="00BF3692">
      <w:pPr>
        <w:pStyle w:val="Ecuaciones"/>
        <w:rPr>
          <w:del w:id="3171" w:author="Tanya Hernández" w:date="2017-05-16T23:45:00Z"/>
        </w:rPr>
        <w:pPrChange w:id="3172" w:author="Tanya Hernández" w:date="2017-05-16T23:45:00Z">
          <w:pPr>
            <w:pStyle w:val="Descripcin"/>
          </w:pPr>
        </w:pPrChange>
      </w:pPr>
      <m:oMath>
        <m:r>
          <m:rPr>
            <m:sty m:val="p"/>
          </m:rPr>
          <w:rPr>
            <w:rFonts w:ascii="Cambria Math" w:hAnsi="Cambria Math" w:cs="Cambria Math"/>
          </w:rPr>
          <m:t>T</m:t>
        </m:r>
        <m:r>
          <w:rPr>
            <w:rFonts w:ascii="Cambria Math" w:hAnsi="Cambria Math"/>
          </w:rPr>
          <m:t>a</m:t>
        </m:r>
        <m:r>
          <m:rPr>
            <m:sty m:val="p"/>
          </m:rPr>
          <w:rPr>
            <w:rFonts w:ascii="Cambria Math" w:hAnsi="Cambria Math"/>
          </w:rPr>
          <m:t>=234.96-273</m:t>
        </m:r>
      </m:oMath>
      <w:ins w:id="3173" w:author="Tanya Hernández" w:date="2017-05-16T23:45:00Z">
        <w:r w:rsidR="00297BF4">
          <w:t xml:space="preserve">      </w:t>
        </w:r>
      </w:ins>
      <w:ins w:id="3174" w:author="Tanya Hernández" w:date="2017-05-16T23:46:00Z">
        <w:r w:rsidR="00297BF4">
          <w:t xml:space="preserve">                                    </w:t>
        </w:r>
      </w:ins>
    </w:p>
    <w:p w14:paraId="0693B731" w14:textId="48F59672" w:rsidR="005A03A6" w:rsidRPr="005A03A6" w:rsidRDefault="005A03A6" w:rsidP="00262C61">
      <w:pPr>
        <w:pStyle w:val="Ecuaciones"/>
      </w:pPr>
      <w:bookmarkStart w:id="3175" w:name="_Toc483688429"/>
      <w:r>
        <w:t>Ecuación 2.</w:t>
      </w:r>
      <w:del w:id="3176" w:author="Tanya Hernández" w:date="2017-05-16T23:51:00Z">
        <w:r w:rsidDel="006A3085">
          <w:delText xml:space="preserve"> </w:delText>
        </w:r>
      </w:del>
      <w:fldSimple w:instr=" SEQ Ecuación_2. \* ARABIC ">
        <w:r w:rsidR="00823848">
          <w:t>27</w:t>
        </w:r>
        <w:bookmarkEnd w:id="3175"/>
      </w:fldSimple>
    </w:p>
    <w:p w14:paraId="1CACD75C" w14:textId="39A120CE" w:rsidR="00BF3692" w:rsidRPr="005A03A6" w:rsidDel="00297BF4" w:rsidRDefault="0060792F">
      <w:pPr>
        <w:pStyle w:val="Ecuaciones"/>
        <w:rPr>
          <w:del w:id="3177" w:author="Tanya Hernández" w:date="2017-05-16T23:45:00Z"/>
        </w:rPr>
        <w:pPrChange w:id="3178" w:author="Tanya Hernández" w:date="2017-05-16T23:45:00Z">
          <w:pPr>
            <w:pStyle w:val="Descripcin"/>
          </w:pPr>
        </w:pPrChange>
      </w:pPr>
      <m:oMath>
        <m:r>
          <w:rPr>
            <w:rFonts w:ascii="Cambria Math" w:hAnsi="Cambria Math"/>
          </w:rPr>
          <m:t>Ta</m:t>
        </m:r>
        <m:r>
          <m:rPr>
            <m:sty m:val="p"/>
          </m:rPr>
          <w:rPr>
            <w:rFonts w:ascii="Cambria Math" w:hAnsi="Cambria Math"/>
          </w:rPr>
          <m:t>=-38.04°</m:t>
        </m:r>
        <m:r>
          <w:rPr>
            <w:rFonts w:ascii="Cambria Math" w:hAnsi="Cambria Math"/>
          </w:rPr>
          <m:t>C</m:t>
        </m:r>
      </m:oMath>
      <w:ins w:id="3179" w:author="Tanya Hernández" w:date="2017-05-16T23:45:00Z">
        <w:r w:rsidR="00297BF4">
          <w:t xml:space="preserve">        </w:t>
        </w:r>
      </w:ins>
      <w:ins w:id="3180" w:author="Tanya Hernández" w:date="2017-05-16T23:46:00Z">
        <w:r w:rsidR="00297BF4">
          <w:t xml:space="preserve">                                         </w:t>
        </w:r>
      </w:ins>
    </w:p>
    <w:p w14:paraId="0D55B9A1" w14:textId="18F684B6" w:rsidR="005A03A6" w:rsidRPr="005A03A6" w:rsidRDefault="005A03A6" w:rsidP="00262C61">
      <w:pPr>
        <w:pStyle w:val="Ecuaciones"/>
      </w:pPr>
      <w:bookmarkStart w:id="3181" w:name="_Toc483688430"/>
      <w:r>
        <w:t>Ecuación 2.</w:t>
      </w:r>
      <w:del w:id="3182" w:author="Tanya Hernández" w:date="2017-05-16T23:51:00Z">
        <w:r w:rsidDel="006A3085">
          <w:delText xml:space="preserve"> </w:delText>
        </w:r>
      </w:del>
      <w:fldSimple w:instr=" SEQ Ecuación_2. \* ARABIC ">
        <w:r w:rsidR="00823848">
          <w:t>28</w:t>
        </w:r>
        <w:bookmarkEnd w:id="3181"/>
      </w:fldSimple>
    </w:p>
    <w:p w14:paraId="03DA6ECE" w14:textId="42D308F2" w:rsidR="00663BDA" w:rsidRPr="000A7C5C" w:rsidRDefault="00BF3692" w:rsidP="005A03A6">
      <w:pPr>
        <w:autoSpaceDE w:val="0"/>
        <w:autoSpaceDN w:val="0"/>
        <w:adjustRightInd w:val="0"/>
        <w:spacing w:after="240"/>
        <w:rPr>
          <w:rStyle w:val="Ninguno"/>
          <w:rFonts w:cs="Times New Roman"/>
          <w:szCs w:val="24"/>
          <w:lang w:val="es-MX"/>
        </w:rPr>
      </w:pPr>
      <w:r w:rsidRPr="001566CF">
        <w:rPr>
          <w:rFonts w:cs="Times New Roman"/>
          <w:szCs w:val="24"/>
        </w:rPr>
        <w:t xml:space="preserve"> </w:t>
      </w:r>
      <w:r>
        <w:rPr>
          <w:rFonts w:cs="Times New Roman"/>
          <w:szCs w:val="24"/>
        </w:rPr>
        <w:t>El valor mínimo de medición de la temperatura del ambiente es -</w:t>
      </w:r>
      <w:r w:rsidRPr="00FA306F">
        <w:rPr>
          <w:rFonts w:cs="Times New Roman"/>
          <w:szCs w:val="24"/>
        </w:rPr>
        <w:t>38.</w:t>
      </w:r>
      <w:commentRangeStart w:id="3183"/>
      <w:r w:rsidRPr="00FA306F">
        <w:rPr>
          <w:rFonts w:cs="Times New Roman"/>
          <w:szCs w:val="24"/>
        </w:rPr>
        <w:t>2</w:t>
      </w:r>
      <w:commentRangeEnd w:id="3183"/>
      <w:r w:rsidR="00766DD2" w:rsidRPr="00FA306F">
        <w:rPr>
          <w:rStyle w:val="Refdecomentario"/>
        </w:rPr>
        <w:commentReference w:id="3183"/>
      </w:r>
      <w:r w:rsidRPr="00FA306F">
        <w:rPr>
          <w:rFonts w:cs="Times New Roman"/>
          <w:szCs w:val="24"/>
        </w:rPr>
        <w:t>ª</w:t>
      </w:r>
      <w:r>
        <w:rPr>
          <w:rFonts w:cs="Times New Roman"/>
          <w:szCs w:val="24"/>
        </w:rPr>
        <w:t xml:space="preserve"> °C y el valor máximo medido es 125°C.</w:t>
      </w:r>
    </w:p>
    <w:p w14:paraId="73BC3BBB" w14:textId="3BC569AA" w:rsidR="008F1212" w:rsidRPr="000A7C5C" w:rsidRDefault="00BF3692" w:rsidP="00F71DF0">
      <w:pPr>
        <w:spacing w:after="240"/>
        <w:ind w:left="284"/>
        <w:rPr>
          <w:rFonts w:cs="Times New Roman"/>
        </w:rPr>
      </w:pPr>
      <w:r w:rsidRPr="00517176">
        <w:rPr>
          <w:rFonts w:cs="Times New Roman"/>
        </w:rPr>
        <w:t>T</w:t>
      </w:r>
      <w:r w:rsidR="000A7C5C">
        <w:rPr>
          <w:rFonts w:cs="Times New Roman"/>
        </w:rPr>
        <w:t>emperatura Objeto</w:t>
      </w:r>
    </w:p>
    <w:p w14:paraId="02D953BF" w14:textId="06D845C6" w:rsidR="008F1212" w:rsidRDefault="00BF3692" w:rsidP="000A7C5C">
      <w:pPr>
        <w:autoSpaceDE w:val="0"/>
        <w:autoSpaceDN w:val="0"/>
        <w:adjustRightInd w:val="0"/>
        <w:spacing w:after="240"/>
        <w:rPr>
          <w:rFonts w:cs="Times New Roman"/>
          <w:szCs w:val="24"/>
        </w:rPr>
      </w:pPr>
      <w:r>
        <w:rPr>
          <w:rFonts w:cs="Times New Roman"/>
          <w:szCs w:val="24"/>
        </w:rPr>
        <w:t>La temperatura del objeto se encuentra en la celda 0x07, se calcula de la misma manera que la del ambiente, el bit más significativo indica un error, al medir una temperatura que sobre pase los 382.19°C o en su valor hexadecimal 0x7FFF</w:t>
      </w:r>
      <w:r w:rsidR="008F1212">
        <w:rPr>
          <w:rFonts w:cs="Times New Roman"/>
          <w:szCs w:val="24"/>
        </w:rPr>
        <w:t>.</w:t>
      </w:r>
    </w:p>
    <w:p w14:paraId="652FF398" w14:textId="71A6D7B0" w:rsidR="008F1212" w:rsidRDefault="00BF3692" w:rsidP="000A7C5C">
      <w:pPr>
        <w:autoSpaceDE w:val="0"/>
        <w:autoSpaceDN w:val="0"/>
        <w:adjustRightInd w:val="0"/>
        <w:spacing w:after="240"/>
        <w:rPr>
          <w:ins w:id="3184" w:author="Tanya Hernández" w:date="2017-05-21T20:18:00Z"/>
          <w:rFonts w:cs="Times New Roman"/>
          <w:szCs w:val="24"/>
        </w:rPr>
      </w:pPr>
      <w:r>
        <w:rPr>
          <w:rFonts w:cs="Times New Roman"/>
          <w:szCs w:val="24"/>
        </w:rPr>
        <w:t>Para obtener las mediciones de temperatura, el sensor realiza cálculos, y el resultado lo obtiene lineal, estos pasos se realizan en el núcleo del sensor (en el chip), se ejecuta un programa de la memoria de solo lectura (ROM) antes de encender o de resetear, el chip inicia con los datos de calibración, durante esta fase se selecciona el número de sensor infrarrojo que se utilizará y se decide el rango de temperatura que tendrá en sensor, las rutinas de medición, compensación y la muestra de la  temperatura lineal se corren dentro del término bucle</w:t>
      </w:r>
      <w:r w:rsidR="00C30408">
        <w:rPr>
          <w:rFonts w:cs="Times New Roman"/>
          <w:szCs w:val="24"/>
        </w:rPr>
        <w:t xml:space="preserve"> [45</w:t>
      </w:r>
      <w:r w:rsidR="008F1212">
        <w:rPr>
          <w:rFonts w:cs="Times New Roman"/>
          <w:szCs w:val="24"/>
        </w:rPr>
        <w:t>]</w:t>
      </w:r>
      <w:r w:rsidR="000A7C5C">
        <w:rPr>
          <w:rFonts w:cs="Times New Roman"/>
          <w:szCs w:val="24"/>
        </w:rPr>
        <w:t>.</w:t>
      </w:r>
    </w:p>
    <w:p w14:paraId="28AD7991" w14:textId="668C3918" w:rsidR="00FA306F" w:rsidRDefault="00FA306F" w:rsidP="000A7C5C">
      <w:pPr>
        <w:autoSpaceDE w:val="0"/>
        <w:autoSpaceDN w:val="0"/>
        <w:adjustRightInd w:val="0"/>
        <w:spacing w:after="240"/>
        <w:rPr>
          <w:ins w:id="3185" w:author="Tanya Hernández" w:date="2017-05-21T20:18:00Z"/>
          <w:rFonts w:cs="Times New Roman"/>
          <w:szCs w:val="24"/>
        </w:rPr>
      </w:pPr>
    </w:p>
    <w:p w14:paraId="2C7736EB" w14:textId="77777777" w:rsidR="00FA306F" w:rsidRPr="000A7C5C" w:rsidRDefault="00FA306F" w:rsidP="000A7C5C">
      <w:pPr>
        <w:autoSpaceDE w:val="0"/>
        <w:autoSpaceDN w:val="0"/>
        <w:adjustRightInd w:val="0"/>
        <w:spacing w:after="240"/>
        <w:rPr>
          <w:rFonts w:cs="Times New Roman"/>
          <w:szCs w:val="24"/>
        </w:rPr>
      </w:pPr>
    </w:p>
    <w:p w14:paraId="6DBEA332" w14:textId="351A1519" w:rsidR="009E5772" w:rsidRDefault="009E5772" w:rsidP="009E5772">
      <w:pPr>
        <w:autoSpaceDE w:val="0"/>
        <w:autoSpaceDN w:val="0"/>
        <w:adjustRightInd w:val="0"/>
        <w:rPr>
          <w:rFonts w:cs="Times New Roman"/>
          <w:szCs w:val="24"/>
        </w:rPr>
      </w:pPr>
      <w:r>
        <w:rPr>
          <w:rFonts w:cs="Times New Roman"/>
          <w:szCs w:val="24"/>
        </w:rPr>
        <w:t>El sensor de temperatura utiliza los siguientes filtros para acondicionar las lecturas de temperatura:</w:t>
      </w:r>
    </w:p>
    <w:p w14:paraId="28E6B0D1" w14:textId="77777777" w:rsidR="009E5772" w:rsidRDefault="009E5772" w:rsidP="009E5772">
      <w:pPr>
        <w:autoSpaceDE w:val="0"/>
        <w:autoSpaceDN w:val="0"/>
        <w:adjustRightInd w:val="0"/>
        <w:rPr>
          <w:rFonts w:cs="Times New Roman"/>
          <w:szCs w:val="24"/>
        </w:rPr>
      </w:pPr>
    </w:p>
    <w:p w14:paraId="458795AC" w14:textId="77777777" w:rsidR="009E5772" w:rsidDel="00FA306F" w:rsidRDefault="009E5772">
      <w:pPr>
        <w:autoSpaceDE w:val="0"/>
        <w:autoSpaceDN w:val="0"/>
        <w:adjustRightInd w:val="0"/>
        <w:spacing w:after="240"/>
        <w:rPr>
          <w:del w:id="3186" w:author="Tanya Hernández" w:date="2017-05-21T20:18:00Z"/>
          <w:rFonts w:cs="Times New Roman"/>
          <w:szCs w:val="24"/>
        </w:rPr>
        <w:pPrChange w:id="3187" w:author="Tanya Hernández" w:date="2017-05-21T20:18:00Z">
          <w:pPr>
            <w:autoSpaceDE w:val="0"/>
            <w:autoSpaceDN w:val="0"/>
            <w:adjustRightInd w:val="0"/>
          </w:pPr>
        </w:pPrChange>
      </w:pPr>
      <w:r>
        <w:rPr>
          <w:rFonts w:cs="Times New Roman"/>
          <w:szCs w:val="24"/>
        </w:rPr>
        <w:t>Filtro Pasa-banda</w:t>
      </w:r>
    </w:p>
    <w:p w14:paraId="44A82B63" w14:textId="77777777" w:rsidR="009E5772" w:rsidRDefault="009E5772">
      <w:pPr>
        <w:autoSpaceDE w:val="0"/>
        <w:autoSpaceDN w:val="0"/>
        <w:adjustRightInd w:val="0"/>
        <w:rPr>
          <w:rFonts w:cs="Times New Roman"/>
          <w:szCs w:val="24"/>
        </w:rPr>
      </w:pPr>
    </w:p>
    <w:p w14:paraId="54E7D26B" w14:textId="77777777" w:rsidR="00FA306F" w:rsidRDefault="00FA306F">
      <w:pPr>
        <w:autoSpaceDE w:val="0"/>
        <w:autoSpaceDN w:val="0"/>
        <w:adjustRightInd w:val="0"/>
        <w:ind w:firstLine="0"/>
        <w:rPr>
          <w:ins w:id="3188" w:author="Tanya Hernández" w:date="2017-05-21T20:18:00Z"/>
          <w:rFonts w:cs="Times New Roman"/>
          <w:szCs w:val="24"/>
        </w:rPr>
        <w:pPrChange w:id="3189" w:author="Tanya Hernández" w:date="2017-05-21T20:18:00Z">
          <w:pPr>
            <w:spacing w:after="240"/>
            <w:ind w:left="284"/>
          </w:pPr>
        </w:pPrChange>
      </w:pPr>
    </w:p>
    <w:p w14:paraId="7D85BF86" w14:textId="41076CDB" w:rsidR="009E5772" w:rsidDel="006A3085" w:rsidRDefault="009E5772">
      <w:pPr>
        <w:autoSpaceDE w:val="0"/>
        <w:autoSpaceDN w:val="0"/>
        <w:adjustRightInd w:val="0"/>
        <w:rPr>
          <w:del w:id="3190" w:author="Tanya Hernández" w:date="2017-05-16T23:46:00Z"/>
          <w:rFonts w:cs="Times New Roman"/>
        </w:rPr>
        <w:pPrChange w:id="3191" w:author="Tanya Hernández" w:date="2017-05-21T20:18:00Z">
          <w:pPr>
            <w:spacing w:after="240"/>
            <w:ind w:left="284"/>
          </w:pPr>
        </w:pPrChange>
      </w:pPr>
      <w:r>
        <w:rPr>
          <w:rFonts w:cs="Times New Roman"/>
          <w:szCs w:val="24"/>
        </w:rPr>
        <w:lastRenderedPageBreak/>
        <w:t>Un filtro pasa-banda permite pasar las frecuencias que están situadas en una determinada banda de frecuencia, es decir entre dos determinadas frecuencias y rechaza las frecuencias fuera de esa banda.</w:t>
      </w:r>
    </w:p>
    <w:p w14:paraId="02953D80" w14:textId="4CE7C451" w:rsidR="009E5772" w:rsidRDefault="009E5772">
      <w:pPr>
        <w:autoSpaceDE w:val="0"/>
        <w:autoSpaceDN w:val="0"/>
        <w:adjustRightInd w:val="0"/>
        <w:spacing w:after="240"/>
        <w:rPr>
          <w:rFonts w:cs="Times New Roman"/>
        </w:rPr>
        <w:pPrChange w:id="3192" w:author="Tanya Hernández" w:date="2017-05-21T20:18:00Z">
          <w:pPr>
            <w:spacing w:after="240"/>
            <w:ind w:left="284"/>
          </w:pPr>
        </w:pPrChange>
      </w:pPr>
    </w:p>
    <w:p w14:paraId="6865F5DF" w14:textId="77777777" w:rsidR="009E5772" w:rsidRDefault="00BF3692">
      <w:pPr>
        <w:spacing w:after="240"/>
        <w:rPr>
          <w:rFonts w:cs="Times New Roman"/>
        </w:rPr>
        <w:pPrChange w:id="3193" w:author="Tanya Hernández" w:date="2017-05-21T20:18:00Z">
          <w:pPr>
            <w:spacing w:after="240"/>
            <w:ind w:left="284"/>
          </w:pPr>
        </w:pPrChange>
      </w:pPr>
      <w:r w:rsidRPr="00517176">
        <w:rPr>
          <w:rFonts w:cs="Times New Roman"/>
        </w:rPr>
        <w:t>F</w:t>
      </w:r>
      <w:r w:rsidR="000A7C5C">
        <w:rPr>
          <w:rFonts w:cs="Times New Roman"/>
        </w:rPr>
        <w:t>iltros digitales</w:t>
      </w:r>
    </w:p>
    <w:p w14:paraId="0FCA1FD5" w14:textId="2FA3CEC3" w:rsidR="00532405" w:rsidRPr="009E5772" w:rsidRDefault="00BF3692">
      <w:pPr>
        <w:spacing w:after="240"/>
        <w:rPr>
          <w:rFonts w:cs="Times New Roman"/>
        </w:rPr>
        <w:pPrChange w:id="3194" w:author="Tanya Hernández" w:date="2017-05-21T20:19:00Z">
          <w:pPr>
            <w:spacing w:after="240"/>
            <w:ind w:left="284"/>
          </w:pPr>
        </w:pPrChange>
      </w:pPr>
      <w:r>
        <w:rPr>
          <w:rFonts w:cs="Times New Roman"/>
          <w:szCs w:val="24"/>
        </w:rPr>
        <w:t>Un filtro digital se puede definir como un proceso computacional o algo</w:t>
      </w:r>
      <w:r w:rsidR="009E5772">
        <w:rPr>
          <w:rFonts w:cs="Times New Roman"/>
          <w:szCs w:val="24"/>
        </w:rPr>
        <w:t xml:space="preserve">ritmo mediante el cual una </w:t>
      </w:r>
      <w:r>
        <w:rPr>
          <w:rFonts w:cs="Times New Roman"/>
          <w:szCs w:val="24"/>
        </w:rPr>
        <w:t>señal digital es transformada en un</w:t>
      </w:r>
      <w:r w:rsidR="00803CF0">
        <w:rPr>
          <w:rFonts w:cs="Times New Roman"/>
          <w:szCs w:val="24"/>
        </w:rPr>
        <w:t>a</w:t>
      </w:r>
      <w:r w:rsidR="000A7C5C">
        <w:rPr>
          <w:rFonts w:cs="Times New Roman"/>
          <w:szCs w:val="24"/>
        </w:rPr>
        <w:t xml:space="preserve"> segunda secuencia de muestras</w:t>
      </w:r>
      <w:r w:rsidR="00803CF0">
        <w:rPr>
          <w:rFonts w:cs="Times New Roman"/>
          <w:szCs w:val="24"/>
        </w:rPr>
        <w:t>.</w:t>
      </w:r>
    </w:p>
    <w:p w14:paraId="7988B939" w14:textId="229A354F" w:rsidR="008F1212" w:rsidRPr="000A7C5C" w:rsidRDefault="00BF3692">
      <w:pPr>
        <w:spacing w:after="240"/>
        <w:rPr>
          <w:rFonts w:cs="Times New Roman"/>
        </w:rPr>
        <w:pPrChange w:id="3195" w:author="Tanya Hernández" w:date="2017-05-21T20:19:00Z">
          <w:pPr>
            <w:spacing w:after="240"/>
            <w:ind w:left="284"/>
          </w:pPr>
        </w:pPrChange>
      </w:pPr>
      <w:r w:rsidRPr="00517176">
        <w:rPr>
          <w:rFonts w:cs="Times New Roman"/>
        </w:rPr>
        <w:t>R</w:t>
      </w:r>
      <w:r w:rsidR="000A7C5C">
        <w:rPr>
          <w:rFonts w:cs="Times New Roman"/>
        </w:rPr>
        <w:t>espuesta impulsional</w:t>
      </w:r>
    </w:p>
    <w:p w14:paraId="54685C83" w14:textId="3A3FE4EF" w:rsidR="00B65937" w:rsidRDefault="00BF3692">
      <w:pPr>
        <w:autoSpaceDE w:val="0"/>
        <w:autoSpaceDN w:val="0"/>
        <w:adjustRightInd w:val="0"/>
        <w:spacing w:after="240"/>
        <w:rPr>
          <w:rFonts w:cs="Times New Roman"/>
          <w:szCs w:val="24"/>
        </w:rPr>
        <w:pPrChange w:id="3196" w:author="Tanya Hernández" w:date="2017-05-21T20:19:00Z">
          <w:pPr>
            <w:autoSpaceDE w:val="0"/>
            <w:autoSpaceDN w:val="0"/>
            <w:adjustRightInd w:val="0"/>
            <w:spacing w:after="240"/>
            <w:ind w:left="284"/>
          </w:pPr>
        </w:pPrChange>
      </w:pPr>
      <w:r>
        <w:rPr>
          <w:rFonts w:cs="Times New Roman"/>
          <w:szCs w:val="24"/>
        </w:rPr>
        <w:t xml:space="preserve">Es la relación de un filtro a un impulso que se envía a su entrada, la respuesta impulsional caracteriza </w:t>
      </w:r>
      <w:r w:rsidR="009E5772">
        <w:rPr>
          <w:rFonts w:cs="Times New Roman"/>
          <w:szCs w:val="24"/>
        </w:rPr>
        <w:t xml:space="preserve">  </w:t>
      </w:r>
      <w:r>
        <w:rPr>
          <w:rFonts w:cs="Times New Roman"/>
          <w:szCs w:val="24"/>
        </w:rPr>
        <w:t>a un filtro en el dominio temporal. El funcionamiento de un filtro digital consiste en sumar una señal de entrada a su salida o viceversa</w:t>
      </w:r>
      <w:r w:rsidR="000A7C5C">
        <w:rPr>
          <w:rFonts w:cs="Times New Roman"/>
          <w:szCs w:val="24"/>
        </w:rPr>
        <w:t>.</w:t>
      </w:r>
    </w:p>
    <w:p w14:paraId="2DB28999" w14:textId="2FAC1886" w:rsidR="008F1212" w:rsidRPr="000A7C5C" w:rsidRDefault="00BF3692">
      <w:pPr>
        <w:spacing w:after="240"/>
        <w:rPr>
          <w:rFonts w:cs="Times New Roman"/>
        </w:rPr>
        <w:pPrChange w:id="3197" w:author="Tanya Hernández" w:date="2017-05-21T20:19:00Z">
          <w:pPr>
            <w:spacing w:after="240"/>
            <w:ind w:left="284"/>
          </w:pPr>
        </w:pPrChange>
      </w:pPr>
      <w:r w:rsidRPr="00517176">
        <w:rPr>
          <w:rFonts w:cs="Times New Roman"/>
        </w:rPr>
        <w:t>Filtros digital IR y IIR</w:t>
      </w:r>
    </w:p>
    <w:p w14:paraId="1952CFB3" w14:textId="14D8A86D" w:rsidR="00BF3692" w:rsidRDefault="00BE36BD" w:rsidP="00BF3692">
      <w:pPr>
        <w:autoSpaceDE w:val="0"/>
        <w:autoSpaceDN w:val="0"/>
        <w:adjustRightInd w:val="0"/>
        <w:rPr>
          <w:rFonts w:cs="Times New Roman"/>
          <w:szCs w:val="24"/>
        </w:rPr>
      </w:pPr>
      <w:r>
        <w:rPr>
          <w:rFonts w:cs="Times New Roman"/>
          <w:szCs w:val="24"/>
        </w:rPr>
        <w:t>El filtro IR (Respuesta</w:t>
      </w:r>
      <w:r w:rsidR="00BF3692">
        <w:rPr>
          <w:rFonts w:cs="Times New Roman"/>
          <w:szCs w:val="24"/>
        </w:rPr>
        <w:t xml:space="preserve"> impulsional finita) retarda ligeramente una copia de la señal de entrada (uno o varios periodos) y la suma a la señal de respuesta del filtro</w:t>
      </w:r>
      <w:r w:rsidR="00C30408">
        <w:rPr>
          <w:rFonts w:cs="Times New Roman"/>
          <w:szCs w:val="24"/>
        </w:rPr>
        <w:t xml:space="preserve"> [48</w:t>
      </w:r>
      <w:r w:rsidR="00803CF0">
        <w:rPr>
          <w:rFonts w:cs="Times New Roman"/>
          <w:szCs w:val="24"/>
        </w:rPr>
        <w:t>]</w:t>
      </w:r>
      <w:r w:rsidR="001C1259">
        <w:rPr>
          <w:rFonts w:cs="Times New Roman"/>
          <w:szCs w:val="24"/>
        </w:rPr>
        <w:t>.</w:t>
      </w:r>
    </w:p>
    <w:p w14:paraId="18F6CF3C" w14:textId="77777777" w:rsidR="00BF3692" w:rsidRDefault="00BF3692" w:rsidP="00BF3692">
      <w:pPr>
        <w:autoSpaceDE w:val="0"/>
        <w:autoSpaceDN w:val="0"/>
        <w:adjustRightInd w:val="0"/>
        <w:jc w:val="center"/>
        <w:rPr>
          <w:rFonts w:cs="Times New Roman"/>
          <w:szCs w:val="24"/>
        </w:rPr>
      </w:pPr>
      <w:r>
        <w:rPr>
          <w:rFonts w:cs="Times New Roman"/>
          <w:noProof/>
          <w:szCs w:val="24"/>
          <w:lang w:eastAsia="es-MX"/>
        </w:rPr>
        <w:drawing>
          <wp:inline distT="0" distB="0" distL="0" distR="0" wp14:anchorId="72A23EA7" wp14:editId="554A85E7">
            <wp:extent cx="3009900" cy="1466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9900" cy="1466850"/>
                    </a:xfrm>
                    <a:prstGeom prst="rect">
                      <a:avLst/>
                    </a:prstGeom>
                    <a:noFill/>
                    <a:ln>
                      <a:noFill/>
                    </a:ln>
                  </pic:spPr>
                </pic:pic>
              </a:graphicData>
            </a:graphic>
          </wp:inline>
        </w:drawing>
      </w:r>
    </w:p>
    <w:p w14:paraId="6BD27507" w14:textId="485D9394" w:rsidR="00517176" w:rsidRPr="000A7C5C" w:rsidDel="006A3085" w:rsidRDefault="001566CF">
      <w:pPr>
        <w:pStyle w:val="Descripcin"/>
        <w:rPr>
          <w:del w:id="3198" w:author="Tanya Hernández" w:date="2017-05-16T23:47:00Z"/>
        </w:rPr>
      </w:pPr>
      <w:bookmarkStart w:id="3199" w:name="_Toc483160556"/>
      <w:r w:rsidRPr="00DF2766">
        <w:t>Fig. 2.</w:t>
      </w:r>
      <w:del w:id="3200" w:author="Tanya Hernández" w:date="2017-05-16T23:46:00Z">
        <w:r w:rsidRPr="0078193E" w:rsidDel="006A3085">
          <w:delText xml:space="preserve"> </w:delText>
        </w:r>
      </w:del>
      <w:r w:rsidRPr="00262C61">
        <w:rPr>
          <w:b w:val="0"/>
        </w:rPr>
        <w:fldChar w:fldCharType="begin"/>
      </w:r>
      <w:r w:rsidRPr="006A3085">
        <w:instrText xml:space="preserve"> SEQ Fig._2. \* ARABIC </w:instrText>
      </w:r>
      <w:r w:rsidRPr="00262C61">
        <w:rPr>
          <w:b w:val="0"/>
          <w:rPrChange w:id="3201" w:author="Tanya Hernández" w:date="2017-05-16T23:46:00Z">
            <w:rPr>
              <w:b w:val="0"/>
            </w:rPr>
          </w:rPrChange>
        </w:rPr>
        <w:fldChar w:fldCharType="separate"/>
      </w:r>
      <w:ins w:id="3202" w:author="Tanya Hernández" w:date="2017-05-21T21:21:00Z">
        <w:r w:rsidR="00604603">
          <w:t>6</w:t>
        </w:r>
      </w:ins>
      <w:del w:id="3203" w:author="Tanya Hernández" w:date="2017-05-17T01:33:00Z">
        <w:r w:rsidR="005B2C04" w:rsidRPr="00262C61" w:rsidDel="00262C61">
          <w:delText>6</w:delText>
        </w:r>
      </w:del>
      <w:r w:rsidRPr="00262C61">
        <w:rPr>
          <w:b w:val="0"/>
        </w:rPr>
        <w:fldChar w:fldCharType="end"/>
      </w:r>
      <w:r>
        <w:t xml:space="preserve"> </w:t>
      </w:r>
      <w:r w:rsidRPr="002E3F76">
        <w:t>Principio filtro FIR [48].</w:t>
      </w:r>
      <w:bookmarkEnd w:id="3199"/>
    </w:p>
    <w:p w14:paraId="4DEEAECD" w14:textId="77777777" w:rsidR="00A0538D" w:rsidDel="006A3085" w:rsidRDefault="00A0538D">
      <w:pPr>
        <w:pStyle w:val="Descripcin"/>
        <w:rPr>
          <w:del w:id="3204" w:author="Tanya Hernández" w:date="2017-05-16T23:47:00Z"/>
        </w:rPr>
        <w:pPrChange w:id="3205" w:author="Tanya Hernández" w:date="2017-05-28T00:21:00Z">
          <w:pPr>
            <w:autoSpaceDE w:val="0"/>
            <w:autoSpaceDN w:val="0"/>
            <w:adjustRightInd w:val="0"/>
          </w:pPr>
        </w:pPrChange>
      </w:pPr>
    </w:p>
    <w:p w14:paraId="58B4C3D1" w14:textId="77777777" w:rsidR="00A0538D" w:rsidDel="006A3085" w:rsidRDefault="00A0538D">
      <w:pPr>
        <w:pStyle w:val="Descripcin"/>
        <w:rPr>
          <w:del w:id="3206" w:author="Tanya Hernández" w:date="2017-05-16T23:47:00Z"/>
        </w:rPr>
        <w:pPrChange w:id="3207" w:author="Tanya Hernández" w:date="2017-05-28T00:21:00Z">
          <w:pPr>
            <w:autoSpaceDE w:val="0"/>
            <w:autoSpaceDN w:val="0"/>
            <w:adjustRightInd w:val="0"/>
          </w:pPr>
        </w:pPrChange>
      </w:pPr>
    </w:p>
    <w:p w14:paraId="29C8FE7F" w14:textId="77777777" w:rsidR="00A0538D" w:rsidRDefault="00A0538D">
      <w:pPr>
        <w:pStyle w:val="Descripcin"/>
        <w:pPrChange w:id="3208" w:author="Tanya Hernández" w:date="2017-05-28T00:21:00Z">
          <w:pPr>
            <w:autoSpaceDE w:val="0"/>
            <w:autoSpaceDN w:val="0"/>
            <w:adjustRightInd w:val="0"/>
          </w:pPr>
        </w:pPrChange>
      </w:pPr>
    </w:p>
    <w:p w14:paraId="6E836473" w14:textId="2B24198C" w:rsidR="00BF3692" w:rsidRDefault="00BF3692" w:rsidP="00BF3692">
      <w:pPr>
        <w:autoSpaceDE w:val="0"/>
        <w:autoSpaceDN w:val="0"/>
        <w:adjustRightInd w:val="0"/>
        <w:rPr>
          <w:rFonts w:cs="Times New Roman"/>
          <w:szCs w:val="24"/>
        </w:rPr>
      </w:pPr>
      <w:r>
        <w:rPr>
          <w:rFonts w:cs="Times New Roman"/>
          <w:szCs w:val="24"/>
        </w:rPr>
        <w:t xml:space="preserve">El filtro digital IIR (Respuesta impulsional infinita) </w:t>
      </w:r>
      <w:r w:rsidR="00766DD2">
        <w:rPr>
          <w:rFonts w:cs="Times New Roman"/>
          <w:szCs w:val="24"/>
        </w:rPr>
        <w:t>procesa una</w:t>
      </w:r>
      <w:r>
        <w:rPr>
          <w:rFonts w:cs="Times New Roman"/>
          <w:szCs w:val="24"/>
        </w:rPr>
        <w:t xml:space="preserve"> señal de entrada, la señal obtenida se combina con la de entrada.</w:t>
      </w:r>
    </w:p>
    <w:p w14:paraId="41B17DEC" w14:textId="77777777" w:rsidR="00BF3692" w:rsidRDefault="00BF3692" w:rsidP="00BF3692">
      <w:pPr>
        <w:autoSpaceDE w:val="0"/>
        <w:autoSpaceDN w:val="0"/>
        <w:adjustRightInd w:val="0"/>
        <w:jc w:val="center"/>
        <w:rPr>
          <w:rFonts w:cs="Times New Roman"/>
          <w:szCs w:val="24"/>
        </w:rPr>
      </w:pPr>
      <w:r>
        <w:rPr>
          <w:rFonts w:cs="Times New Roman"/>
          <w:noProof/>
          <w:szCs w:val="24"/>
          <w:lang w:eastAsia="es-MX"/>
        </w:rPr>
        <w:drawing>
          <wp:inline distT="0" distB="0" distL="0" distR="0" wp14:anchorId="26FFC4DD" wp14:editId="3D3012E0">
            <wp:extent cx="2952750" cy="15144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2750" cy="1514475"/>
                    </a:xfrm>
                    <a:prstGeom prst="rect">
                      <a:avLst/>
                    </a:prstGeom>
                    <a:noFill/>
                    <a:ln>
                      <a:noFill/>
                    </a:ln>
                  </pic:spPr>
                </pic:pic>
              </a:graphicData>
            </a:graphic>
          </wp:inline>
        </w:drawing>
      </w:r>
    </w:p>
    <w:p w14:paraId="5138A12C" w14:textId="4BC39AA8" w:rsidR="00BF3692" w:rsidRPr="00830665" w:rsidDel="006A3085" w:rsidRDefault="001566CF">
      <w:pPr>
        <w:pStyle w:val="Descripcin"/>
        <w:rPr>
          <w:del w:id="3209" w:author="Tanya Hernández" w:date="2017-05-16T23:47:00Z"/>
        </w:rPr>
      </w:pPr>
      <w:bookmarkStart w:id="3210" w:name="_Toc483160557"/>
      <w:r w:rsidRPr="00DF2766">
        <w:t>Fig. 2.</w:t>
      </w:r>
      <w:del w:id="3211" w:author="Tanya Hernández" w:date="2017-05-16T23:47:00Z">
        <w:r w:rsidRPr="0078193E" w:rsidDel="006A3085">
          <w:delText xml:space="preserve"> </w:delText>
        </w:r>
      </w:del>
      <w:r w:rsidRPr="00262C61">
        <w:rPr>
          <w:b w:val="0"/>
        </w:rPr>
        <w:fldChar w:fldCharType="begin"/>
      </w:r>
      <w:r w:rsidRPr="006A3085">
        <w:instrText xml:space="preserve"> SEQ Fig._2. \* ARABIC </w:instrText>
      </w:r>
      <w:r w:rsidRPr="00262C61">
        <w:rPr>
          <w:b w:val="0"/>
          <w:rPrChange w:id="3212" w:author="Tanya Hernández" w:date="2017-05-16T23:47:00Z">
            <w:rPr>
              <w:b w:val="0"/>
            </w:rPr>
          </w:rPrChange>
        </w:rPr>
        <w:fldChar w:fldCharType="separate"/>
      </w:r>
      <w:ins w:id="3213" w:author="Tanya Hernández" w:date="2017-05-21T21:21:00Z">
        <w:r w:rsidR="00604603">
          <w:t>7</w:t>
        </w:r>
      </w:ins>
      <w:del w:id="3214" w:author="Tanya Hernández" w:date="2017-05-17T01:33:00Z">
        <w:r w:rsidR="005B2C04" w:rsidRPr="00262C61" w:rsidDel="00262C61">
          <w:delText>7</w:delText>
        </w:r>
      </w:del>
      <w:r w:rsidRPr="00262C61">
        <w:rPr>
          <w:b w:val="0"/>
        </w:rPr>
        <w:fldChar w:fldCharType="end"/>
      </w:r>
      <w:r>
        <w:t xml:space="preserve"> </w:t>
      </w:r>
      <w:r w:rsidRPr="0089066A">
        <w:t>Principio de filtro IIR [48].</w:t>
      </w:r>
      <w:bookmarkEnd w:id="3210"/>
    </w:p>
    <w:p w14:paraId="0690F706" w14:textId="77777777" w:rsidR="00543A47" w:rsidRPr="00830665" w:rsidRDefault="00543A47">
      <w:pPr>
        <w:pStyle w:val="Descripcin"/>
        <w:pPrChange w:id="3215" w:author="Tanya Hernández" w:date="2017-05-28T00:21:00Z">
          <w:pPr>
            <w:autoSpaceDE w:val="0"/>
            <w:autoSpaceDN w:val="0"/>
            <w:adjustRightInd w:val="0"/>
            <w:jc w:val="center"/>
          </w:pPr>
        </w:pPrChange>
      </w:pPr>
    </w:p>
    <w:p w14:paraId="02614F57" w14:textId="412E044C" w:rsidR="00543A47" w:rsidRPr="000A7C5C" w:rsidRDefault="00BF3692" w:rsidP="000A7C5C">
      <w:pPr>
        <w:autoSpaceDE w:val="0"/>
        <w:autoSpaceDN w:val="0"/>
        <w:adjustRightInd w:val="0"/>
        <w:spacing w:after="240"/>
        <w:rPr>
          <w:rStyle w:val="Ninguno"/>
          <w:rFonts w:cs="Times New Roman"/>
          <w:szCs w:val="24"/>
          <w:lang w:val="es-MX"/>
        </w:rPr>
      </w:pPr>
      <w:r>
        <w:rPr>
          <w:rFonts w:cs="Times New Roman"/>
          <w:szCs w:val="24"/>
        </w:rPr>
        <w:t>Los filtros se pueden describir mediante ecuaciones que relacionan la señal de entrada con una señal de salida en el domino digital. De manera que la salida del filtro se especifica como un resultado de sumas, restas y multiplicaciones de muestras de entradas actuales y anteriores</w:t>
      </w:r>
      <w:r w:rsidR="000A7C5C">
        <w:rPr>
          <w:rFonts w:cs="Times New Roman"/>
          <w:szCs w:val="24"/>
        </w:rPr>
        <w:t>.</w:t>
      </w:r>
    </w:p>
    <w:p w14:paraId="1733C9A8" w14:textId="2177010C" w:rsidR="00B65937" w:rsidRPr="000A7C5C" w:rsidRDefault="00BF3692">
      <w:pPr>
        <w:spacing w:after="240"/>
        <w:rPr>
          <w:rFonts w:cs="Times New Roman"/>
        </w:rPr>
        <w:pPrChange w:id="3216" w:author="Tanya Hernández" w:date="2017-05-21T20:19:00Z">
          <w:pPr>
            <w:spacing w:after="240"/>
            <w:ind w:left="284"/>
          </w:pPr>
        </w:pPrChange>
      </w:pPr>
      <w:r w:rsidRPr="00517176">
        <w:rPr>
          <w:rFonts w:cs="Times New Roman"/>
        </w:rPr>
        <w:t>Ecuaci</w:t>
      </w:r>
      <w:r w:rsidR="000A7C5C">
        <w:rPr>
          <w:rFonts w:cs="Times New Roman"/>
        </w:rPr>
        <w:t>ón de los filtros digitales FIR</w:t>
      </w:r>
    </w:p>
    <w:p w14:paraId="033E863C" w14:textId="7A940B96" w:rsidR="00B65937" w:rsidRDefault="00BF3692" w:rsidP="000A7C5C">
      <w:pPr>
        <w:autoSpaceDE w:val="0"/>
        <w:autoSpaceDN w:val="0"/>
        <w:adjustRightInd w:val="0"/>
        <w:spacing w:after="240"/>
        <w:rPr>
          <w:rFonts w:cs="Times New Roman"/>
          <w:szCs w:val="24"/>
        </w:rPr>
      </w:pPr>
      <w:r>
        <w:rPr>
          <w:rFonts w:cs="Times New Roman"/>
          <w:szCs w:val="24"/>
        </w:rPr>
        <w:t>Se puede definir como la combinación lineal de muestras de la entrada presente o pasadas, se expresa de</w:t>
      </w:r>
      <w:r w:rsidR="000A7C5C">
        <w:rPr>
          <w:rFonts w:cs="Times New Roman"/>
          <w:szCs w:val="24"/>
        </w:rPr>
        <w:t xml:space="preserve"> la siguiente forma:</w:t>
      </w:r>
    </w:p>
    <w:p w14:paraId="38CBF338" w14:textId="3C3C5115" w:rsidR="00B65937" w:rsidRPr="005A03A6" w:rsidDel="006A3085" w:rsidRDefault="00BF3692">
      <w:pPr>
        <w:pStyle w:val="Ecuaciones"/>
        <w:rPr>
          <w:del w:id="3217" w:author="Tanya Hernández" w:date="2017-05-16T23:47:00Z"/>
        </w:rPr>
        <w:pPrChange w:id="3218" w:author="Tanya Hernández" w:date="2017-05-16T23:47:00Z">
          <w:pPr>
            <w:pStyle w:val="Descripcin"/>
          </w:pPr>
        </w:pPrChange>
      </w:pPr>
      <m:oMath>
        <m:r>
          <m:rPr>
            <m:sty m:val="p"/>
          </m:rPr>
          <w:rPr>
            <w:rFonts w:ascii="Cambria Math" w:hAnsi="Cambria Math"/>
          </w:rPr>
          <w:lastRenderedPageBreak/>
          <m:t>y[n] = a0 · x[n] + a1 · x[n - 1] + a2 · x[n - 2] + ... + aN · x[n - N]</m:t>
        </m:r>
      </m:oMath>
      <w:ins w:id="3219" w:author="Tanya Hernández" w:date="2017-05-16T23:47:00Z">
        <w:r w:rsidR="006A3085">
          <w:t xml:space="preserve">    </w:t>
        </w:r>
      </w:ins>
    </w:p>
    <w:p w14:paraId="007311D7" w14:textId="572E8C40" w:rsidR="005A03A6" w:rsidRPr="005A03A6" w:rsidRDefault="005A03A6" w:rsidP="00262C61">
      <w:pPr>
        <w:pStyle w:val="Ecuaciones"/>
      </w:pPr>
      <w:bookmarkStart w:id="3220" w:name="_Toc483688431"/>
      <w:r>
        <w:t>Ecuación 2.</w:t>
      </w:r>
      <w:del w:id="3221" w:author="Tanya Hernández" w:date="2017-05-16T23:51:00Z">
        <w:r w:rsidDel="006A3085">
          <w:delText xml:space="preserve"> </w:delText>
        </w:r>
      </w:del>
      <w:fldSimple w:instr=" SEQ Ecuación_2. \* ARABIC ">
        <w:r w:rsidR="00823848">
          <w:t>29</w:t>
        </w:r>
        <w:bookmarkEnd w:id="3220"/>
      </w:fldSimple>
    </w:p>
    <w:p w14:paraId="5ED0A858" w14:textId="79BA52EE" w:rsidR="00BF3692" w:rsidRDefault="00BF3692" w:rsidP="000A7C5C">
      <w:pPr>
        <w:autoSpaceDE w:val="0"/>
        <w:autoSpaceDN w:val="0"/>
        <w:adjustRightInd w:val="0"/>
        <w:spacing w:after="240"/>
        <w:rPr>
          <w:rFonts w:cs="Times New Roman"/>
          <w:szCs w:val="24"/>
        </w:rPr>
      </w:pPr>
      <w:r w:rsidRPr="00927D3A">
        <w:rPr>
          <w:rFonts w:cs="Times New Roman"/>
          <w:szCs w:val="24"/>
        </w:rPr>
        <w:t xml:space="preserve">Esta ecuación expresa que la muestra actual de la salida </w:t>
      </w:r>
      <m:oMath>
        <m:r>
          <m:rPr>
            <m:sty m:val="p"/>
          </m:rPr>
          <w:rPr>
            <w:rFonts w:ascii="Cambria Math" w:hAnsi="Cambria Math" w:cs="Times New Roman"/>
            <w:szCs w:val="24"/>
          </w:rPr>
          <m:t>y</m:t>
        </m:r>
        <m:d>
          <m:dPr>
            <m:begChr m:val="["/>
            <m:endChr m:val="]"/>
            <m:ctrlPr>
              <w:rPr>
                <w:rFonts w:ascii="Cambria Math" w:hAnsi="Cambria Math" w:cs="Times New Roman"/>
                <w:szCs w:val="24"/>
              </w:rPr>
            </m:ctrlPr>
          </m:dPr>
          <m:e>
            <m:r>
              <m:rPr>
                <m:sty m:val="p"/>
              </m:rPr>
              <w:rPr>
                <w:rFonts w:ascii="Cambria Math" w:hAnsi="Cambria Math" w:cs="Times New Roman"/>
                <w:szCs w:val="24"/>
              </w:rPr>
              <m:t>n</m:t>
            </m:r>
          </m:e>
        </m:d>
      </m:oMath>
      <w:r w:rsidRPr="00927D3A">
        <w:rPr>
          <w:rFonts w:cs="Times New Roman"/>
          <w:szCs w:val="24"/>
        </w:rPr>
        <w:t xml:space="preserve"> es igu</w:t>
      </w:r>
      <w:r>
        <w:rPr>
          <w:rFonts w:cs="Times New Roman"/>
          <w:szCs w:val="24"/>
        </w:rPr>
        <w:t xml:space="preserve">al a la suma de las muestras de la entrada actual </w:t>
      </w:r>
      <m:oMath>
        <m:r>
          <m:rPr>
            <m:sty m:val="p"/>
          </m:rPr>
          <w:rPr>
            <w:rFonts w:ascii="Cambria Math" w:hAnsi="Cambria Math" w:cs="Times New Roman"/>
            <w:szCs w:val="24"/>
          </w:rPr>
          <m:t>x</m:t>
        </m:r>
        <m:d>
          <m:dPr>
            <m:begChr m:val="["/>
            <m:endChr m:val="]"/>
            <m:ctrlPr>
              <w:rPr>
                <w:rFonts w:ascii="Cambria Math" w:hAnsi="Cambria Math" w:cs="Times New Roman"/>
                <w:szCs w:val="24"/>
              </w:rPr>
            </m:ctrlPr>
          </m:dPr>
          <m:e>
            <m:r>
              <m:rPr>
                <m:sty m:val="p"/>
              </m:rPr>
              <w:rPr>
                <w:rFonts w:ascii="Cambria Math" w:hAnsi="Cambria Math" w:cs="Times New Roman"/>
                <w:szCs w:val="24"/>
              </w:rPr>
              <m:t>n</m:t>
            </m:r>
          </m:e>
        </m:d>
      </m:oMath>
      <w:r>
        <w:rPr>
          <w:rFonts w:cs="Times New Roman"/>
          <w:szCs w:val="24"/>
        </w:rPr>
        <w:t xml:space="preserve"> multiplicada por el factor </w:t>
      </w:r>
      <m:oMath>
        <m:r>
          <m:rPr>
            <m:sty m:val="p"/>
          </m:rPr>
          <w:rPr>
            <w:rFonts w:ascii="Cambria Math" w:hAnsi="Cambria Math" w:cs="Times New Roman"/>
            <w:szCs w:val="24"/>
          </w:rPr>
          <m:t>a0</m:t>
        </m:r>
      </m:oMath>
      <w:r>
        <w:rPr>
          <w:rFonts w:cs="Times New Roman"/>
          <w:szCs w:val="24"/>
        </w:rPr>
        <w:t xml:space="preserve"> y de la muestra anterior </w:t>
      </w:r>
      <m:oMath>
        <m:r>
          <m:rPr>
            <m:sty m:val="p"/>
          </m:rPr>
          <w:rPr>
            <w:rFonts w:ascii="Cambria Math" w:hAnsi="Cambria Math" w:cs="Times New Roman"/>
            <w:szCs w:val="24"/>
          </w:rPr>
          <m:t>x</m:t>
        </m:r>
        <m:d>
          <m:dPr>
            <m:begChr m:val="["/>
            <m:endChr m:val="]"/>
            <m:ctrlPr>
              <w:rPr>
                <w:rFonts w:ascii="Cambria Math" w:hAnsi="Cambria Math" w:cs="Times New Roman"/>
                <w:szCs w:val="24"/>
              </w:rPr>
            </m:ctrlPr>
          </m:dPr>
          <m:e>
            <m:r>
              <m:rPr>
                <m:sty m:val="p"/>
              </m:rPr>
              <w:rPr>
                <w:rFonts w:ascii="Cambria Math" w:hAnsi="Cambria Math" w:cs="Times New Roman"/>
                <w:szCs w:val="24"/>
              </w:rPr>
              <m:t>n – 1</m:t>
            </m:r>
          </m:e>
        </m:d>
      </m:oMath>
      <w:r>
        <w:rPr>
          <w:rFonts w:cs="Times New Roman"/>
          <w:szCs w:val="24"/>
        </w:rPr>
        <w:t xml:space="preserve">multiplicanda por el factor </w:t>
      </w:r>
      <m:oMath>
        <m:r>
          <m:rPr>
            <m:sty m:val="p"/>
          </m:rPr>
          <w:rPr>
            <w:rFonts w:ascii="Cambria Math" w:hAnsi="Cambria Math" w:cs="Times New Roman"/>
            <w:szCs w:val="24"/>
          </w:rPr>
          <m:t>a1</m:t>
        </m:r>
      </m:oMath>
      <w:r>
        <w:rPr>
          <w:rFonts w:cs="Times New Roman"/>
          <w:szCs w:val="24"/>
        </w:rPr>
        <w:t xml:space="preserve">, y de todas las muestras anteriores hasta el instante </w:t>
      </w:r>
      <m:oMath>
        <m:r>
          <m:rPr>
            <m:sty m:val="p"/>
          </m:rPr>
          <w:rPr>
            <w:rFonts w:ascii="Cambria Math" w:hAnsi="Cambria Math" w:cs="Times New Roman"/>
            <w:szCs w:val="24"/>
          </w:rPr>
          <m:t>[n - N]</m:t>
        </m:r>
      </m:oMath>
      <w:r>
        <w:rPr>
          <w:rFonts w:cs="Times New Roman"/>
          <w:szCs w:val="24"/>
        </w:rPr>
        <w:t xml:space="preserve">multiplicado por su correspondiente factor. Donde los factores modifican las características de </w:t>
      </w:r>
      <w:r w:rsidR="00BE36BD">
        <w:rPr>
          <w:rFonts w:cs="Times New Roman"/>
          <w:szCs w:val="24"/>
        </w:rPr>
        <w:t>la señal</w:t>
      </w:r>
      <w:r w:rsidR="006847DD">
        <w:rPr>
          <w:rFonts w:cs="Times New Roman"/>
          <w:szCs w:val="24"/>
        </w:rPr>
        <w:t xml:space="preserve"> [48</w:t>
      </w:r>
      <w:r w:rsidR="00E65446">
        <w:rPr>
          <w:rFonts w:cs="Times New Roman"/>
          <w:szCs w:val="24"/>
        </w:rPr>
        <w:t>]</w:t>
      </w:r>
      <w:r>
        <w:rPr>
          <w:rFonts w:cs="Times New Roman"/>
          <w:szCs w:val="24"/>
        </w:rPr>
        <w:t>.</w:t>
      </w:r>
    </w:p>
    <w:p w14:paraId="05D73358" w14:textId="77777777" w:rsidR="00BF3692" w:rsidRDefault="00BF3692" w:rsidP="000A7C5C">
      <w:pPr>
        <w:autoSpaceDE w:val="0"/>
        <w:autoSpaceDN w:val="0"/>
        <w:adjustRightInd w:val="0"/>
        <w:spacing w:after="240"/>
        <w:rPr>
          <w:rFonts w:cs="Times New Roman"/>
          <w:szCs w:val="24"/>
        </w:rPr>
      </w:pPr>
      <w:r>
        <w:rPr>
          <w:rFonts w:cs="Times New Roman"/>
          <w:szCs w:val="24"/>
        </w:rPr>
        <w:t>Señal digital:</w:t>
      </w:r>
    </w:p>
    <w:p w14:paraId="4C5FE568" w14:textId="36FB2DB9" w:rsidR="00BF3692" w:rsidRPr="005A03A6" w:rsidDel="006A3085" w:rsidRDefault="00BF3692">
      <w:pPr>
        <w:pStyle w:val="Ecuaciones"/>
        <w:rPr>
          <w:del w:id="3222" w:author="Tanya Hernández" w:date="2017-05-16T23:47:00Z"/>
        </w:rPr>
        <w:pPrChange w:id="3223" w:author="Tanya Hernández" w:date="2017-05-16T23:48:00Z">
          <w:pPr>
            <w:pStyle w:val="Descripcin"/>
          </w:pPr>
        </w:pPrChange>
      </w:pPr>
      <m:oMath>
        <m:r>
          <m:rPr>
            <m:sty m:val="p"/>
          </m:rPr>
          <w:rPr>
            <w:rFonts w:ascii="Cambria Math" w:hAnsi="Cambria Math"/>
          </w:rPr>
          <m:t xml:space="preserve">x = </m:t>
        </m:r>
        <m:d>
          <m:dPr>
            <m:begChr m:val="{"/>
            <m:endChr m:val="}"/>
            <m:ctrlPr>
              <w:rPr>
                <w:rFonts w:ascii="Cambria Math" w:hAnsi="Cambria Math"/>
              </w:rPr>
            </m:ctrlPr>
          </m:dPr>
          <m:e>
            <m:r>
              <m:rPr>
                <m:sty m:val="p"/>
              </m:rPr>
              <w:rPr>
                <w:rFonts w:ascii="Cambria Math" w:hAnsi="Cambria Math"/>
              </w:rPr>
              <m:t>1, 0, 0, 0, 0, 0, 0, …</m:t>
            </m:r>
          </m:e>
        </m:d>
      </m:oMath>
      <w:ins w:id="3224" w:author="Tanya Hernández" w:date="2017-05-16T23:47:00Z">
        <w:r w:rsidR="006A3085">
          <w:t xml:space="preserve">          </w:t>
        </w:r>
      </w:ins>
      <w:ins w:id="3225" w:author="Tanya Hernández" w:date="2017-05-16T23:48:00Z">
        <w:r w:rsidR="006A3085">
          <w:t xml:space="preserve">                       </w:t>
        </w:r>
      </w:ins>
    </w:p>
    <w:p w14:paraId="66F94921" w14:textId="618F7055" w:rsidR="005A03A6" w:rsidRPr="005A03A6" w:rsidRDefault="005A03A6" w:rsidP="00262C61">
      <w:pPr>
        <w:pStyle w:val="Ecuaciones"/>
      </w:pPr>
      <w:bookmarkStart w:id="3226" w:name="_Toc483688432"/>
      <w:r>
        <w:t>Ecuación 2.</w:t>
      </w:r>
      <w:del w:id="3227" w:author="Tanya Hernández" w:date="2017-05-16T23:51:00Z">
        <w:r w:rsidDel="006A3085">
          <w:delText xml:space="preserve"> </w:delText>
        </w:r>
      </w:del>
      <w:fldSimple w:instr=" SEQ Ecuación_2. \* ARABIC ">
        <w:r w:rsidR="00823848">
          <w:t>30</w:t>
        </w:r>
        <w:bookmarkEnd w:id="3226"/>
      </w:fldSimple>
    </w:p>
    <w:p w14:paraId="15F0B454" w14:textId="77777777" w:rsidR="00BF3692" w:rsidRDefault="00BF3692" w:rsidP="000A7C5C">
      <w:pPr>
        <w:autoSpaceDE w:val="0"/>
        <w:autoSpaceDN w:val="0"/>
        <w:adjustRightInd w:val="0"/>
        <w:spacing w:after="240"/>
        <w:rPr>
          <w:rFonts w:cs="Times New Roman"/>
          <w:szCs w:val="24"/>
        </w:rPr>
      </w:pPr>
      <w:r>
        <w:rPr>
          <w:rFonts w:cs="Times New Roman"/>
          <w:szCs w:val="24"/>
        </w:rPr>
        <w:t>Señal de salida:</w:t>
      </w:r>
    </w:p>
    <w:p w14:paraId="5386B8CE" w14:textId="2486BDF5" w:rsidR="00517176" w:rsidRPr="005A03A6" w:rsidDel="006A3085" w:rsidRDefault="00BF3692">
      <w:pPr>
        <w:pStyle w:val="Ecuaciones"/>
        <w:rPr>
          <w:del w:id="3228" w:author="Tanya Hernández" w:date="2017-05-16T23:48:00Z"/>
        </w:rPr>
        <w:pPrChange w:id="3229" w:author="Tanya Hernández" w:date="2017-05-16T23:48:00Z">
          <w:pPr>
            <w:pStyle w:val="Descripcin"/>
          </w:pPr>
        </w:pPrChange>
      </w:pPr>
      <m:oMath>
        <m:r>
          <m:rPr>
            <m:sty m:val="p"/>
          </m:rPr>
          <w:rPr>
            <w:rFonts w:ascii="Cambria Math" w:hAnsi="Cambria Math"/>
          </w:rPr>
          <m:t xml:space="preserve">y </m:t>
        </m:r>
        <m:r>
          <m:rPr>
            <m:sty m:val="p"/>
          </m:rPr>
          <w:rPr>
            <w:rFonts w:ascii="Cambria Math" w:hAnsi="Cambria Math" w:cs="CMR10"/>
          </w:rPr>
          <m:t xml:space="preserve">= </m:t>
        </m:r>
        <m:d>
          <m:dPr>
            <m:begChr m:val="{"/>
            <m:endChr m:val="}"/>
            <m:ctrlPr>
              <w:rPr>
                <w:rFonts w:ascii="Cambria Math" w:hAnsi="Cambria Math" w:cs="CMSY10"/>
              </w:rPr>
            </m:ctrlPr>
          </m:dPr>
          <m:e>
            <m:r>
              <m:rPr>
                <m:sty m:val="p"/>
              </m:rPr>
              <w:rPr>
                <w:rFonts w:ascii="Cambria Math" w:hAnsi="Cambria Math"/>
              </w:rPr>
              <m:t>a</m:t>
            </m:r>
            <m:r>
              <m:rPr>
                <m:sty m:val="p"/>
              </m:rPr>
              <w:rPr>
                <w:rFonts w:ascii="Cambria Math" w:hAnsi="Cambria Math" w:cs="CMR7"/>
                <w:szCs w:val="14"/>
              </w:rPr>
              <m:t>0</m:t>
            </m:r>
            <m:r>
              <m:rPr>
                <m:sty m:val="p"/>
              </m:rPr>
              <w:rPr>
                <w:rFonts w:ascii="Cambria Math" w:hAnsi="Cambria Math"/>
              </w:rPr>
              <m:t>, a</m:t>
            </m:r>
            <m:r>
              <m:rPr>
                <m:sty m:val="p"/>
              </m:rPr>
              <w:rPr>
                <w:rFonts w:ascii="Cambria Math" w:hAnsi="Cambria Math" w:cs="CMR7"/>
                <w:szCs w:val="14"/>
              </w:rPr>
              <m:t>1</m:t>
            </m:r>
            <m:r>
              <m:rPr>
                <m:sty m:val="p"/>
              </m:rPr>
              <w:rPr>
                <w:rFonts w:ascii="Cambria Math" w:hAnsi="Cambria Math"/>
              </w:rPr>
              <m:t>, a</m:t>
            </m:r>
            <m:r>
              <m:rPr>
                <m:sty m:val="p"/>
              </m:rPr>
              <w:rPr>
                <w:rFonts w:ascii="Cambria Math" w:hAnsi="Cambria Math" w:cs="CMR7"/>
                <w:szCs w:val="14"/>
              </w:rPr>
              <m:t>2</m:t>
            </m:r>
            <m:r>
              <m:rPr>
                <m:sty m:val="p"/>
              </m:rPr>
              <w:rPr>
                <w:rFonts w:ascii="Cambria Math" w:hAnsi="Cambria Math"/>
              </w:rPr>
              <m:t>, a</m:t>
            </m:r>
            <m:r>
              <m:rPr>
                <m:sty m:val="p"/>
              </m:rPr>
              <w:rPr>
                <w:rFonts w:ascii="Cambria Math" w:hAnsi="Cambria Math" w:cs="CMR7"/>
                <w:szCs w:val="14"/>
              </w:rPr>
              <m:t>3</m:t>
            </m:r>
            <m:r>
              <m:rPr>
                <m:sty m:val="p"/>
              </m:rPr>
              <w:rPr>
                <w:rFonts w:ascii="Cambria Math" w:hAnsi="Cambria Math"/>
              </w:rPr>
              <m:t>, …, a</m:t>
            </m:r>
            <m:r>
              <m:rPr>
                <m:sty m:val="p"/>
              </m:rPr>
              <w:rPr>
                <w:rFonts w:ascii="Cambria Math" w:hAnsi="Cambria Math" w:cs="CMMI7"/>
                <w:szCs w:val="14"/>
              </w:rPr>
              <m:t>N</m:t>
            </m:r>
            <m:r>
              <m:rPr>
                <m:sty m:val="p"/>
              </m:rPr>
              <w:rPr>
                <w:rFonts w:ascii="Cambria Math" w:hAnsi="Cambria Math"/>
              </w:rPr>
              <m:t xml:space="preserve">, </m:t>
            </m:r>
            <m:r>
              <m:rPr>
                <m:sty m:val="p"/>
              </m:rPr>
              <w:rPr>
                <w:rFonts w:ascii="Cambria Math" w:hAnsi="Cambria Math" w:cs="CMR10"/>
              </w:rPr>
              <m:t>0</m:t>
            </m:r>
            <m:r>
              <m:rPr>
                <m:sty m:val="p"/>
              </m:rPr>
              <w:rPr>
                <w:rFonts w:ascii="Cambria Math" w:hAnsi="Cambria Math"/>
              </w:rPr>
              <m:t xml:space="preserve">, </m:t>
            </m:r>
            <m:r>
              <m:rPr>
                <m:sty m:val="p"/>
              </m:rPr>
              <w:rPr>
                <w:rFonts w:ascii="Cambria Math" w:hAnsi="Cambria Math" w:cs="CMR10"/>
              </w:rPr>
              <m:t>0</m:t>
            </m:r>
            <m:r>
              <m:rPr>
                <m:sty m:val="p"/>
              </m:rPr>
              <w:rPr>
                <w:rFonts w:ascii="Cambria Math" w:hAnsi="Cambria Math"/>
              </w:rPr>
              <m:t xml:space="preserve">, </m:t>
            </m:r>
            <m:r>
              <m:rPr>
                <m:sty m:val="p"/>
              </m:rPr>
              <w:rPr>
                <w:rFonts w:ascii="Cambria Math" w:hAnsi="Cambria Math" w:cs="CMR10"/>
              </w:rPr>
              <m:t>0</m:t>
            </m:r>
            <m:r>
              <m:rPr>
                <m:sty m:val="p"/>
              </m:rPr>
              <w:rPr>
                <w:rFonts w:ascii="Cambria Math" w:hAnsi="Cambria Math"/>
              </w:rPr>
              <m:t>, …</m:t>
            </m:r>
          </m:e>
        </m:d>
      </m:oMath>
      <w:ins w:id="3230" w:author="Tanya Hernández" w:date="2017-05-16T23:48:00Z">
        <w:r w:rsidR="006A3085">
          <w:t xml:space="preserve">              </w:t>
        </w:r>
      </w:ins>
    </w:p>
    <w:p w14:paraId="2F9414B8" w14:textId="428CD792" w:rsidR="005A03A6" w:rsidRPr="005A03A6" w:rsidRDefault="005A03A6" w:rsidP="00262C61">
      <w:pPr>
        <w:pStyle w:val="Ecuaciones"/>
      </w:pPr>
      <w:bookmarkStart w:id="3231" w:name="_Toc483688433"/>
      <w:r>
        <w:t>Ecuación 2.</w:t>
      </w:r>
      <w:del w:id="3232" w:author="Tanya Hernández" w:date="2017-05-16T23:51:00Z">
        <w:r w:rsidDel="006A3085">
          <w:delText xml:space="preserve"> </w:delText>
        </w:r>
      </w:del>
      <w:fldSimple w:instr=" SEQ Ecuación_2. \* ARABIC ">
        <w:r w:rsidR="00823848">
          <w:t>31</w:t>
        </w:r>
        <w:bookmarkEnd w:id="3231"/>
      </w:fldSimple>
    </w:p>
    <w:p w14:paraId="469E565B" w14:textId="0CA3C0C8" w:rsidR="00B65937" w:rsidRPr="000A7C5C" w:rsidRDefault="000A7C5C" w:rsidP="00F0215F">
      <w:pPr>
        <w:spacing w:after="240"/>
        <w:ind w:left="284"/>
        <w:rPr>
          <w:rFonts w:cs="Times New Roman"/>
        </w:rPr>
      </w:pPr>
      <w:r>
        <w:rPr>
          <w:rFonts w:cs="Times New Roman"/>
        </w:rPr>
        <w:t>Ecuación de filtro digital IIR</w:t>
      </w:r>
    </w:p>
    <w:p w14:paraId="4FA2FD03" w14:textId="7ADAB635" w:rsidR="00B65937" w:rsidRDefault="00BF3692" w:rsidP="000A7C5C">
      <w:pPr>
        <w:autoSpaceDE w:val="0"/>
        <w:autoSpaceDN w:val="0"/>
        <w:adjustRightInd w:val="0"/>
        <w:spacing w:after="240"/>
        <w:rPr>
          <w:rFonts w:cs="Times New Roman"/>
          <w:szCs w:val="24"/>
        </w:rPr>
      </w:pPr>
      <w:r>
        <w:rPr>
          <w:rFonts w:cs="Times New Roman"/>
          <w:szCs w:val="24"/>
        </w:rPr>
        <w:t>Los filtros IIR se distinguen de los filtros FIR por la presencia de una recursividad,</w:t>
      </w:r>
      <w:r w:rsidR="00BE36BD">
        <w:rPr>
          <w:rFonts w:cs="Times New Roman"/>
          <w:szCs w:val="24"/>
        </w:rPr>
        <w:t xml:space="preserve"> la señal de salida del filtro </w:t>
      </w:r>
      <w:r>
        <w:rPr>
          <w:rFonts w:cs="Times New Roman"/>
          <w:szCs w:val="24"/>
        </w:rPr>
        <w:t>retroalimenta el filtro, esté método permite implementar filtros con respuesta más compleja y con menos datos, al retroalimentar la entrada la respuesta impulsional tiene una duración potencial infinita</w:t>
      </w:r>
      <w:r w:rsidR="000A7C5C">
        <w:rPr>
          <w:rFonts w:cs="Times New Roman"/>
          <w:szCs w:val="24"/>
        </w:rPr>
        <w:t>.</w:t>
      </w:r>
    </w:p>
    <w:p w14:paraId="7504ABA0" w14:textId="77777777" w:rsidR="00BF3692" w:rsidRPr="00671C7E" w:rsidRDefault="00BF3692">
      <w:pPr>
        <w:pStyle w:val="Ecuaciones"/>
        <w:pPrChange w:id="3233" w:author="Tanya Hernández" w:date="2017-05-16T23:48:00Z">
          <w:pPr>
            <w:pStyle w:val="Descripcin"/>
          </w:pPr>
        </w:pPrChange>
      </w:pPr>
      <w:r w:rsidRPr="00671C7E">
        <w:t>y[n] = a0 · x[n] + a1 · x[n − 1] + a2 · x[n − 2] + ... + aN · x[n − N]+</w:t>
      </w:r>
    </w:p>
    <w:p w14:paraId="09B6C9EF" w14:textId="3C97FBDF" w:rsidR="005A03A6" w:rsidDel="006A3085" w:rsidRDefault="00BF3692">
      <w:pPr>
        <w:pStyle w:val="Ecuaciones"/>
        <w:rPr>
          <w:del w:id="3234" w:author="Tanya Hernández" w:date="2017-05-16T23:48:00Z"/>
        </w:rPr>
        <w:pPrChange w:id="3235" w:author="Tanya Hernández" w:date="2017-05-16T23:48:00Z">
          <w:pPr>
            <w:pStyle w:val="Descripcin"/>
          </w:pPr>
        </w:pPrChange>
      </w:pPr>
      <w:r w:rsidRPr="00671C7E">
        <w:t>−b1 · y[n − 1] − b2 · y[n − 2] − b3 · y[n − 3] − ... − bM · y[n −M]</w:t>
      </w:r>
      <w:ins w:id="3236" w:author="Tanya Hernández" w:date="2017-05-16T23:48:00Z">
        <w:r w:rsidR="006A3085">
          <w:t xml:space="preserve">        </w:t>
        </w:r>
      </w:ins>
    </w:p>
    <w:p w14:paraId="1ED81240" w14:textId="660DEF6D" w:rsidR="00A0538D" w:rsidRPr="00BE36BD" w:rsidRDefault="005A03A6" w:rsidP="00262C61">
      <w:pPr>
        <w:pStyle w:val="Ecuaciones"/>
      </w:pPr>
      <w:bookmarkStart w:id="3237" w:name="_Toc483688434"/>
      <w:r>
        <w:t>Ecuación 2.</w:t>
      </w:r>
      <w:del w:id="3238" w:author="Tanya Hernández" w:date="2017-05-16T23:51:00Z">
        <w:r w:rsidDel="006A3085">
          <w:delText xml:space="preserve"> </w:delText>
        </w:r>
      </w:del>
      <w:fldSimple w:instr=" SEQ Ecuación_2. \* ARABIC ">
        <w:r w:rsidR="00823848">
          <w:t>32</w:t>
        </w:r>
        <w:bookmarkEnd w:id="3237"/>
      </w:fldSimple>
    </w:p>
    <w:p w14:paraId="4721156F" w14:textId="0B31E96B" w:rsidR="006A3085" w:rsidRPr="002737D6" w:rsidRDefault="00BE36BD">
      <w:pPr>
        <w:autoSpaceDE w:val="0"/>
        <w:autoSpaceDN w:val="0"/>
        <w:adjustRightInd w:val="0"/>
        <w:spacing w:after="240"/>
        <w:rPr>
          <w:rFonts w:cs="Times New Roman"/>
          <w:szCs w:val="24"/>
        </w:rPr>
      </w:pPr>
      <w:r>
        <w:rPr>
          <w:rFonts w:cs="Times New Roman"/>
          <w:szCs w:val="24"/>
        </w:rPr>
        <w:t>Esta</w:t>
      </w:r>
      <w:r w:rsidR="00BF3692">
        <w:rPr>
          <w:rFonts w:cs="Times New Roman"/>
          <w:szCs w:val="24"/>
        </w:rPr>
        <w:t xml:space="preserve"> ecuación expresa que la salida es función de N+1 muestras de la entrada (actuales y N anteriores), así </w:t>
      </w:r>
      <w:r w:rsidR="002737D6">
        <w:rPr>
          <w:rFonts w:cs="Times New Roman"/>
          <w:szCs w:val="24"/>
        </w:rPr>
        <w:t xml:space="preserve">como </w:t>
      </w:r>
      <w:r w:rsidR="00BF3692">
        <w:rPr>
          <w:rFonts w:cs="Times New Roman"/>
          <w:szCs w:val="24"/>
        </w:rPr>
        <w:t>de M muestras anteriores de salida</w:t>
      </w:r>
      <w:r w:rsidR="002737D6">
        <w:rPr>
          <w:rFonts w:cs="Times New Roman"/>
          <w:szCs w:val="24"/>
        </w:rPr>
        <w:t>.</w:t>
      </w:r>
    </w:p>
    <w:p w14:paraId="52696CD8" w14:textId="79FAAD85" w:rsidR="00BF3692" w:rsidRPr="00517176" w:rsidRDefault="00BF3692">
      <w:pPr>
        <w:spacing w:after="240"/>
        <w:ind w:left="284" w:firstLine="0"/>
        <w:rPr>
          <w:rFonts w:cs="Times New Roman"/>
        </w:rPr>
        <w:pPrChange w:id="3239" w:author="Tanya Hernández" w:date="2017-05-21T20:19:00Z">
          <w:pPr>
            <w:spacing w:after="240"/>
            <w:ind w:left="708" w:firstLine="0"/>
          </w:pPr>
        </w:pPrChange>
      </w:pPr>
      <w:r w:rsidRPr="00517176">
        <w:rPr>
          <w:rFonts w:cs="Times New Roman"/>
        </w:rPr>
        <w:t>Diferen</w:t>
      </w:r>
      <w:r w:rsidR="002737D6">
        <w:rPr>
          <w:rFonts w:cs="Times New Roman"/>
        </w:rPr>
        <w:t>cia entre los filtros digitales</w:t>
      </w:r>
    </w:p>
    <w:p w14:paraId="5E47BD94" w14:textId="02E04048" w:rsidR="00901D5B" w:rsidRPr="00927D3A" w:rsidRDefault="00BF3692" w:rsidP="00EA1D4B">
      <w:pPr>
        <w:autoSpaceDE w:val="0"/>
        <w:autoSpaceDN w:val="0"/>
        <w:adjustRightInd w:val="0"/>
        <w:spacing w:after="240"/>
        <w:rPr>
          <w:rFonts w:cs="Times New Roman"/>
          <w:szCs w:val="24"/>
        </w:rPr>
      </w:pPr>
      <w:r>
        <w:rPr>
          <w:rFonts w:cs="Times New Roman"/>
          <w:szCs w:val="24"/>
        </w:rPr>
        <w:t xml:space="preserve">Los filtros FIR ofrecen en general una respuesta de fase más lineal y no entran jamás en oscilación, pero requieren de un gran número de muestras haciéndolos más caros computacionalmente, mientras que los filtros IIR son muy eficaces y pueden proporcionar pendientes de corte muy </w:t>
      </w:r>
      <w:r w:rsidR="00BE36BD">
        <w:rPr>
          <w:rFonts w:cs="Times New Roman"/>
          <w:szCs w:val="24"/>
        </w:rPr>
        <w:t>pronunciadas,</w:t>
      </w:r>
      <w:r>
        <w:rPr>
          <w:rFonts w:cs="Times New Roman"/>
          <w:szCs w:val="24"/>
        </w:rPr>
        <w:t xml:space="preserve"> pero tienden a entrar en resonancia</w:t>
      </w:r>
      <w:r w:rsidR="006847DD">
        <w:rPr>
          <w:rFonts w:cs="Times New Roman"/>
          <w:szCs w:val="24"/>
        </w:rPr>
        <w:t xml:space="preserve"> [48</w:t>
      </w:r>
      <w:r w:rsidR="00B65937">
        <w:rPr>
          <w:rFonts w:cs="Times New Roman"/>
          <w:szCs w:val="24"/>
        </w:rPr>
        <w:t>]</w:t>
      </w:r>
      <w:r w:rsidR="002737D6">
        <w:rPr>
          <w:rFonts w:cs="Times New Roman"/>
          <w:szCs w:val="24"/>
        </w:rPr>
        <w:t>.</w:t>
      </w:r>
    </w:p>
    <w:p w14:paraId="2A39085E" w14:textId="17EA6440" w:rsidR="00B65937" w:rsidRPr="00927D3A" w:rsidRDefault="00BF3692" w:rsidP="002737D6">
      <w:pPr>
        <w:autoSpaceDE w:val="0"/>
        <w:autoSpaceDN w:val="0"/>
        <w:adjustRightInd w:val="0"/>
        <w:spacing w:after="240"/>
        <w:rPr>
          <w:rFonts w:cs="Times New Roman"/>
          <w:szCs w:val="24"/>
        </w:rPr>
      </w:pPr>
      <w:r w:rsidRPr="00927D3A">
        <w:rPr>
          <w:rFonts w:cs="Times New Roman"/>
          <w:szCs w:val="24"/>
        </w:rPr>
        <w:t>Los procesos que se realizan en el sensor se dividen en 3 partes:</w:t>
      </w:r>
    </w:p>
    <w:p w14:paraId="684A040C" w14:textId="347E04AD" w:rsidR="00B65937" w:rsidRPr="002737D6" w:rsidRDefault="00BF3692">
      <w:pPr>
        <w:spacing w:after="240"/>
        <w:rPr>
          <w:rFonts w:cs="Times New Roman"/>
        </w:rPr>
        <w:pPrChange w:id="3240" w:author="Tanya Hernández" w:date="2017-05-21T20:19:00Z">
          <w:pPr>
            <w:spacing w:after="240"/>
            <w:ind w:left="284"/>
          </w:pPr>
        </w:pPrChange>
      </w:pPr>
      <w:r w:rsidRPr="00517176">
        <w:rPr>
          <w:rFonts w:cs="Times New Roman"/>
        </w:rPr>
        <w:t>Desviación del infr</w:t>
      </w:r>
      <w:r w:rsidR="002737D6">
        <w:rPr>
          <w:rFonts w:cs="Times New Roman"/>
        </w:rPr>
        <w:t>arrojo</w:t>
      </w:r>
    </w:p>
    <w:p w14:paraId="7BDCE1C1" w14:textId="77777777" w:rsidR="00BF3692" w:rsidRDefault="00BF3692" w:rsidP="00AC1909">
      <w:pPr>
        <w:pStyle w:val="Prrafodelista"/>
        <w:numPr>
          <w:ilvl w:val="0"/>
          <w:numId w:val="32"/>
        </w:numPr>
        <w:autoSpaceDE w:val="0"/>
        <w:autoSpaceDN w:val="0"/>
        <w:adjustRightInd w:val="0"/>
        <w:spacing w:before="100" w:beforeAutospacing="1" w:after="100" w:afterAutospacing="1"/>
        <w:ind w:hanging="436"/>
        <w:rPr>
          <w:rFonts w:cs="Times New Roman"/>
          <w:szCs w:val="24"/>
        </w:rPr>
      </w:pPr>
      <w:r>
        <w:rPr>
          <w:rFonts w:cs="Times New Roman"/>
          <w:szCs w:val="24"/>
        </w:rPr>
        <w:t>Se mide la desviación con la FIR, fijando la longitud de la respuesta del filtro.</w:t>
      </w:r>
    </w:p>
    <w:p w14:paraId="63CD9EAD" w14:textId="77777777" w:rsidR="00BF3692" w:rsidRDefault="00BF3692" w:rsidP="00AC1909">
      <w:pPr>
        <w:pStyle w:val="Prrafodelista"/>
        <w:numPr>
          <w:ilvl w:val="0"/>
          <w:numId w:val="32"/>
        </w:numPr>
        <w:autoSpaceDE w:val="0"/>
        <w:autoSpaceDN w:val="0"/>
        <w:adjustRightInd w:val="0"/>
        <w:spacing w:before="100" w:beforeAutospacing="1" w:after="100" w:afterAutospacing="1"/>
        <w:ind w:left="0" w:firstLine="284"/>
        <w:rPr>
          <w:rFonts w:cs="Times New Roman"/>
          <w:szCs w:val="24"/>
        </w:rPr>
      </w:pPr>
      <w:r>
        <w:rPr>
          <w:rFonts w:cs="Times New Roman"/>
          <w:szCs w:val="24"/>
        </w:rPr>
        <w:t xml:space="preserve"> Agrega al filtrado la IIR fijando su longitud, el resultado es almacenado dentro de la RAM en la variable (registro) </w:t>
      </w:r>
      <m:oMath>
        <m:sSub>
          <m:sSubPr>
            <m:ctrlPr>
              <w:rPr>
                <w:rFonts w:ascii="Cambria Math" w:hAnsi="Cambria Math" w:cs="Times New Roman"/>
                <w:i/>
                <w:szCs w:val="24"/>
              </w:rPr>
            </m:ctrlPr>
          </m:sSubPr>
          <m:e>
            <m:r>
              <w:rPr>
                <w:rFonts w:ascii="Cambria Math" w:hAnsi="Cambria Math" w:cs="Times New Roman"/>
                <w:szCs w:val="24"/>
              </w:rPr>
              <m:t>IR</m:t>
            </m:r>
          </m:e>
          <m:sub>
            <m:r>
              <w:rPr>
                <w:rFonts w:ascii="Cambria Math" w:hAnsi="Cambria Math" w:cs="Times New Roman"/>
                <w:szCs w:val="24"/>
              </w:rPr>
              <m:t>os</m:t>
            </m:r>
          </m:sub>
        </m:sSub>
      </m:oMath>
      <w:r>
        <w:rPr>
          <w:rFonts w:cs="Times New Roman"/>
          <w:szCs w:val="24"/>
        </w:rPr>
        <w:t>.</w:t>
      </w:r>
    </w:p>
    <w:p w14:paraId="624D2C89" w14:textId="1C83DBC2" w:rsidR="00BF3692" w:rsidRDefault="00BF3692" w:rsidP="00AC1909">
      <w:pPr>
        <w:pStyle w:val="Prrafodelista"/>
        <w:numPr>
          <w:ilvl w:val="0"/>
          <w:numId w:val="32"/>
        </w:numPr>
        <w:autoSpaceDE w:val="0"/>
        <w:autoSpaceDN w:val="0"/>
        <w:adjustRightInd w:val="0"/>
        <w:spacing w:before="100" w:beforeAutospacing="1" w:after="100" w:afterAutospacing="1"/>
        <w:ind w:left="0" w:firstLine="284"/>
        <w:rPr>
          <w:rFonts w:cs="Times New Roman"/>
          <w:szCs w:val="24"/>
        </w:rPr>
      </w:pPr>
      <w:r>
        <w:rPr>
          <w:rFonts w:cs="Times New Roman"/>
          <w:szCs w:val="24"/>
        </w:rPr>
        <w:t>Se obtiene otra medida con FIR del filtro, fijando la longitud de la respuesta</w:t>
      </w:r>
      <w:r w:rsidR="00F0215F">
        <w:rPr>
          <w:rFonts w:cs="Times New Roman"/>
          <w:szCs w:val="24"/>
        </w:rPr>
        <w:t>.</w:t>
      </w:r>
    </w:p>
    <w:p w14:paraId="45B26DDE" w14:textId="0992569B" w:rsidR="00BF3692" w:rsidRDefault="00BF3692" w:rsidP="00AC1909">
      <w:pPr>
        <w:pStyle w:val="Prrafodelista"/>
        <w:numPr>
          <w:ilvl w:val="0"/>
          <w:numId w:val="32"/>
        </w:numPr>
        <w:autoSpaceDE w:val="0"/>
        <w:autoSpaceDN w:val="0"/>
        <w:adjustRightInd w:val="0"/>
        <w:spacing w:before="100" w:beforeAutospacing="1" w:after="100" w:afterAutospacing="1"/>
        <w:ind w:left="0" w:firstLine="284"/>
        <w:rPr>
          <w:rFonts w:cs="Times New Roman"/>
          <w:szCs w:val="24"/>
        </w:rPr>
      </w:pPr>
      <w:r>
        <w:rPr>
          <w:rFonts w:cs="Times New Roman"/>
          <w:szCs w:val="24"/>
        </w:rPr>
        <w:t>Compensación de la desviación</w:t>
      </w:r>
      <w:r w:rsidR="00F0215F">
        <w:rPr>
          <w:rFonts w:cs="Times New Roman"/>
          <w:szCs w:val="24"/>
        </w:rPr>
        <w:t>.</w:t>
      </w:r>
    </w:p>
    <w:p w14:paraId="692DBF47" w14:textId="4E112377" w:rsidR="00BF3692" w:rsidRDefault="00BF3692" w:rsidP="00AC1909">
      <w:pPr>
        <w:pStyle w:val="Prrafodelista"/>
        <w:numPr>
          <w:ilvl w:val="0"/>
          <w:numId w:val="32"/>
        </w:numPr>
        <w:autoSpaceDE w:val="0"/>
        <w:autoSpaceDN w:val="0"/>
        <w:adjustRightInd w:val="0"/>
        <w:spacing w:before="100" w:beforeAutospacing="1" w:after="100" w:afterAutospacing="1"/>
        <w:ind w:left="0" w:firstLine="284"/>
        <w:rPr>
          <w:rFonts w:cs="Times New Roman"/>
          <w:szCs w:val="24"/>
        </w:rPr>
      </w:pPr>
      <w:r>
        <w:rPr>
          <w:rFonts w:cs="Times New Roman"/>
          <w:szCs w:val="24"/>
        </w:rPr>
        <w:t xml:space="preserve">Se agrega un proceso adicional programando la longitud IIR, el resultado se almacena dentro de la RAM en </w:t>
      </w:r>
      <m:oMath>
        <m:sSub>
          <m:sSubPr>
            <m:ctrlPr>
              <w:rPr>
                <w:rFonts w:ascii="Cambria Math" w:hAnsi="Cambria Math" w:cs="Times New Roman"/>
                <w:i/>
                <w:szCs w:val="24"/>
              </w:rPr>
            </m:ctrlPr>
          </m:sSubPr>
          <m:e>
            <m:r>
              <w:rPr>
                <w:rFonts w:ascii="Cambria Math" w:hAnsi="Cambria Math" w:cs="Times New Roman"/>
                <w:szCs w:val="24"/>
              </w:rPr>
              <m:t>IR</m:t>
            </m:r>
          </m:e>
          <m:sub>
            <m:r>
              <w:rPr>
                <w:rFonts w:ascii="Cambria Math" w:hAnsi="Cambria Math" w:cs="Times New Roman"/>
                <w:szCs w:val="24"/>
              </w:rPr>
              <m:t>G</m:t>
            </m:r>
          </m:sub>
        </m:sSub>
      </m:oMath>
      <w:r w:rsidR="00F0215F">
        <w:rPr>
          <w:rFonts w:cs="Times New Roman"/>
          <w:szCs w:val="24"/>
        </w:rPr>
        <w:t>.</w:t>
      </w:r>
    </w:p>
    <w:p w14:paraId="6B9F3437" w14:textId="531B9866" w:rsidR="001C1259" w:rsidRPr="003250A7" w:rsidRDefault="00BF3692" w:rsidP="00AC1909">
      <w:pPr>
        <w:pStyle w:val="Prrafodelista"/>
        <w:numPr>
          <w:ilvl w:val="0"/>
          <w:numId w:val="32"/>
        </w:numPr>
        <w:autoSpaceDE w:val="0"/>
        <w:autoSpaceDN w:val="0"/>
        <w:adjustRightInd w:val="0"/>
        <w:spacing w:before="100" w:beforeAutospacing="1" w:after="100" w:afterAutospacing="1"/>
        <w:ind w:left="0" w:firstLine="284"/>
        <w:rPr>
          <w:rFonts w:cs="Times New Roman"/>
          <w:szCs w:val="24"/>
        </w:rPr>
      </w:pPr>
      <w:r>
        <w:rPr>
          <w:rFonts w:cs="Times New Roman"/>
          <w:szCs w:val="24"/>
        </w:rPr>
        <w:lastRenderedPageBreak/>
        <w:t xml:space="preserve">Se calcula la compensación obtenida, el resultado se almacena dentro de la RAM en </w:t>
      </w:r>
      <m:oMath>
        <m:sSub>
          <m:sSubPr>
            <m:ctrlPr>
              <w:rPr>
                <w:rFonts w:ascii="Cambria Math" w:hAnsi="Cambria Math" w:cs="Times New Roman"/>
                <w:i/>
                <w:szCs w:val="24"/>
              </w:rPr>
            </m:ctrlPr>
          </m:sSubPr>
          <m:e>
            <m:r>
              <w:rPr>
                <w:rFonts w:ascii="Cambria Math" w:hAnsi="Cambria Math" w:cs="Times New Roman"/>
                <w:szCs w:val="24"/>
              </w:rPr>
              <m:t>K</m:t>
            </m:r>
          </m:e>
          <m:sub>
            <m:r>
              <w:rPr>
                <w:rFonts w:ascii="Cambria Math" w:hAnsi="Cambria Math" w:cs="Times New Roman"/>
                <w:szCs w:val="24"/>
              </w:rPr>
              <m:t>G</m:t>
            </m:r>
          </m:sub>
        </m:sSub>
        <m:r>
          <w:rPr>
            <w:rFonts w:ascii="Cambria Math" w:hAnsi="Cambria Math" w:cs="Times New Roman"/>
            <w:szCs w:val="24"/>
          </w:rPr>
          <m:t>.</m:t>
        </m:r>
      </m:oMath>
    </w:p>
    <w:p w14:paraId="332E0BC6" w14:textId="6616E74E" w:rsidR="00B65937" w:rsidRPr="002737D6" w:rsidRDefault="002737D6">
      <w:pPr>
        <w:spacing w:after="240"/>
        <w:ind w:left="284" w:firstLine="0"/>
        <w:rPr>
          <w:rFonts w:cs="Times New Roman"/>
        </w:rPr>
        <w:pPrChange w:id="3241" w:author="Tanya Hernández" w:date="2017-05-21T20:19:00Z">
          <w:pPr>
            <w:spacing w:after="240"/>
            <w:ind w:left="708" w:firstLine="0"/>
          </w:pPr>
        </w:pPrChange>
      </w:pPr>
      <w:r>
        <w:rPr>
          <w:rFonts w:cs="Times New Roman"/>
        </w:rPr>
        <w:t>Temperatura del Objeto</w:t>
      </w:r>
    </w:p>
    <w:p w14:paraId="0886739D" w14:textId="0FD66E0C" w:rsidR="00B65937" w:rsidRDefault="00BF3692" w:rsidP="002737D6">
      <w:pPr>
        <w:autoSpaceDE w:val="0"/>
        <w:autoSpaceDN w:val="0"/>
        <w:adjustRightInd w:val="0"/>
        <w:spacing w:after="240"/>
        <w:rPr>
          <w:rFonts w:cs="Times New Roman"/>
          <w:szCs w:val="24"/>
        </w:rPr>
      </w:pPr>
      <w:r>
        <w:rPr>
          <w:rFonts w:cs="Times New Roman"/>
          <w:szCs w:val="24"/>
        </w:rPr>
        <w:t>Estos son los procesos que realizan para obtener la temperatura del objeto, el sensor MLX90614 tiene dos</w:t>
      </w:r>
      <w:r w:rsidR="002737D6">
        <w:rPr>
          <w:rFonts w:cs="Times New Roman"/>
          <w:szCs w:val="24"/>
        </w:rPr>
        <w:t xml:space="preserve"> sensores infrarrojos internos.</w:t>
      </w:r>
    </w:p>
    <w:p w14:paraId="7AF1E51F" w14:textId="77777777" w:rsidR="00BF3692" w:rsidRDefault="00BF3692" w:rsidP="00AC1909">
      <w:pPr>
        <w:pStyle w:val="Prrafodelista"/>
        <w:numPr>
          <w:ilvl w:val="0"/>
          <w:numId w:val="33"/>
        </w:numPr>
        <w:autoSpaceDE w:val="0"/>
        <w:autoSpaceDN w:val="0"/>
        <w:adjustRightInd w:val="0"/>
        <w:spacing w:before="100" w:beforeAutospacing="1" w:after="100" w:afterAutospacing="1"/>
        <w:ind w:firstLine="284"/>
        <w:rPr>
          <w:rFonts w:cs="Times New Roman"/>
          <w:szCs w:val="24"/>
        </w:rPr>
      </w:pPr>
      <w:r>
        <w:rPr>
          <w:rFonts w:cs="Times New Roman"/>
          <w:szCs w:val="24"/>
        </w:rPr>
        <w:t>Medición del sensor infrarrojo se programa la longitud FIR del filtro.</w:t>
      </w:r>
    </w:p>
    <w:p w14:paraId="2CEFCE00" w14:textId="77777777" w:rsidR="00BF3692" w:rsidRDefault="00BF3692" w:rsidP="00AC1909">
      <w:pPr>
        <w:pStyle w:val="Prrafodelista"/>
        <w:numPr>
          <w:ilvl w:val="0"/>
          <w:numId w:val="33"/>
        </w:numPr>
        <w:autoSpaceDE w:val="0"/>
        <w:autoSpaceDN w:val="0"/>
        <w:adjustRightInd w:val="0"/>
        <w:spacing w:before="100" w:beforeAutospacing="1" w:after="100" w:afterAutospacing="1"/>
        <w:ind w:firstLine="284"/>
        <w:rPr>
          <w:rFonts w:cs="Times New Roman"/>
          <w:szCs w:val="24"/>
        </w:rPr>
      </w:pPr>
      <w:r>
        <w:rPr>
          <w:rFonts w:cs="Times New Roman"/>
          <w:szCs w:val="24"/>
        </w:rPr>
        <w:t>Compensación de la desviación.</w:t>
      </w:r>
    </w:p>
    <w:p w14:paraId="06BE93AB" w14:textId="30487D08" w:rsidR="00BF3692" w:rsidRDefault="00BF3692" w:rsidP="00AC1909">
      <w:pPr>
        <w:pStyle w:val="Prrafodelista"/>
        <w:numPr>
          <w:ilvl w:val="0"/>
          <w:numId w:val="33"/>
        </w:numPr>
        <w:autoSpaceDE w:val="0"/>
        <w:autoSpaceDN w:val="0"/>
        <w:adjustRightInd w:val="0"/>
        <w:spacing w:before="100" w:beforeAutospacing="1" w:after="100" w:afterAutospacing="1"/>
        <w:ind w:firstLine="284"/>
        <w:rPr>
          <w:rFonts w:cs="Times New Roman"/>
          <w:szCs w:val="24"/>
        </w:rPr>
      </w:pPr>
      <w:r>
        <w:rPr>
          <w:rFonts w:cs="Times New Roman"/>
          <w:szCs w:val="24"/>
        </w:rPr>
        <w:t>Gana compensación</w:t>
      </w:r>
      <w:r w:rsidR="002737D6">
        <w:rPr>
          <w:rFonts w:cs="Times New Roman"/>
          <w:szCs w:val="24"/>
        </w:rPr>
        <w:t>.</w:t>
      </w:r>
    </w:p>
    <w:p w14:paraId="5833CD67" w14:textId="161268D4" w:rsidR="00BF3692" w:rsidRDefault="00BF3692" w:rsidP="00AC1909">
      <w:pPr>
        <w:pStyle w:val="Prrafodelista"/>
        <w:numPr>
          <w:ilvl w:val="0"/>
          <w:numId w:val="33"/>
        </w:numPr>
        <w:autoSpaceDE w:val="0"/>
        <w:autoSpaceDN w:val="0"/>
        <w:adjustRightInd w:val="0"/>
        <w:spacing w:before="100" w:beforeAutospacing="1" w:after="100" w:afterAutospacing="1"/>
        <w:ind w:firstLine="284"/>
        <w:rPr>
          <w:rFonts w:cs="Times New Roman"/>
          <w:szCs w:val="24"/>
        </w:rPr>
      </w:pPr>
      <w:r>
        <w:rPr>
          <w:rFonts w:cs="Times New Roman"/>
          <w:szCs w:val="24"/>
        </w:rPr>
        <w:t xml:space="preserve">Se filtra, programando la longitud IIR del filtro, se almacena el resultado dentro de la RAM en la dirección 0x04 en </w:t>
      </w:r>
      <m:oMath>
        <m:sSub>
          <m:sSubPr>
            <m:ctrlPr>
              <w:rPr>
                <w:rFonts w:ascii="Cambria Math" w:hAnsi="Cambria Math" w:cs="Times New Roman"/>
                <w:i/>
                <w:szCs w:val="24"/>
              </w:rPr>
            </m:ctrlPr>
          </m:sSubPr>
          <m:e>
            <m:r>
              <w:rPr>
                <w:rFonts w:ascii="Cambria Math" w:hAnsi="Cambria Math" w:cs="Times New Roman"/>
                <w:szCs w:val="24"/>
              </w:rPr>
              <m:t>IR1</m:t>
            </m:r>
          </m:e>
          <m:sub>
            <m:r>
              <w:rPr>
                <w:rFonts w:ascii="Cambria Math" w:hAnsi="Cambria Math" w:cs="Times New Roman"/>
                <w:szCs w:val="24"/>
              </w:rPr>
              <m:t>D</m:t>
            </m:r>
          </m:sub>
        </m:sSub>
        <m:r>
          <w:rPr>
            <w:rFonts w:ascii="Cambria Math" w:hAnsi="Cambria Math" w:cs="Times New Roman"/>
            <w:szCs w:val="24"/>
          </w:rPr>
          <m:t>.</m:t>
        </m:r>
      </m:oMath>
    </w:p>
    <w:p w14:paraId="565BD0CB" w14:textId="64F65FD5" w:rsidR="00BF3692" w:rsidRDefault="00BF3692" w:rsidP="00AC1909">
      <w:pPr>
        <w:pStyle w:val="Prrafodelista"/>
        <w:numPr>
          <w:ilvl w:val="0"/>
          <w:numId w:val="33"/>
        </w:numPr>
        <w:autoSpaceDE w:val="0"/>
        <w:autoSpaceDN w:val="0"/>
        <w:adjustRightInd w:val="0"/>
        <w:spacing w:before="100" w:beforeAutospacing="1" w:after="100" w:afterAutospacing="1"/>
        <w:ind w:firstLine="284"/>
        <w:rPr>
          <w:rFonts w:cs="Times New Roman"/>
          <w:szCs w:val="24"/>
        </w:rPr>
      </w:pPr>
      <w:r>
        <w:rPr>
          <w:rFonts w:cs="Times New Roman"/>
          <w:szCs w:val="24"/>
        </w:rPr>
        <w:t xml:space="preserve">El cálculo de la temperatura del objeto, se almacena en la dirección 0x07 en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02</m:t>
            </m:r>
          </m:sub>
        </m:sSub>
      </m:oMath>
      <w:r w:rsidR="002737D6">
        <w:rPr>
          <w:rFonts w:cs="Times New Roman"/>
          <w:szCs w:val="24"/>
        </w:rPr>
        <w:t>.</w:t>
      </w:r>
    </w:p>
    <w:p w14:paraId="47FC7B22" w14:textId="0900E38C" w:rsidR="00F61409" w:rsidRDefault="00BF3692" w:rsidP="00D824E6">
      <w:pPr>
        <w:autoSpaceDE w:val="0"/>
        <w:autoSpaceDN w:val="0"/>
        <w:adjustRightInd w:val="0"/>
        <w:spacing w:before="100" w:beforeAutospacing="1" w:after="100" w:afterAutospacing="1"/>
        <w:rPr>
          <w:rFonts w:cs="Times New Roman"/>
          <w:szCs w:val="24"/>
        </w:rPr>
      </w:pPr>
      <w:r>
        <w:rPr>
          <w:rFonts w:cs="Times New Roman"/>
          <w:szCs w:val="24"/>
        </w:rPr>
        <w:t>El mismo procedimiento se realiza con el segundo sensor infrarrojo</w:t>
      </w:r>
      <w:r w:rsidR="006847DD">
        <w:rPr>
          <w:rFonts w:cs="Times New Roman"/>
          <w:szCs w:val="24"/>
        </w:rPr>
        <w:t xml:space="preserve"> [45</w:t>
      </w:r>
      <w:r w:rsidR="00B65937">
        <w:rPr>
          <w:rFonts w:cs="Times New Roman"/>
          <w:szCs w:val="24"/>
        </w:rPr>
        <w:t>]</w:t>
      </w:r>
      <w:r w:rsidR="002737D6">
        <w:rPr>
          <w:rFonts w:cs="Times New Roman"/>
          <w:szCs w:val="24"/>
        </w:rPr>
        <w:t>.</w:t>
      </w:r>
    </w:p>
    <w:p w14:paraId="6651407D" w14:textId="495104EB" w:rsidR="0026755D" w:rsidRPr="00F71DF0" w:rsidRDefault="001D1276" w:rsidP="00803B69">
      <w:pPr>
        <w:pStyle w:val="Ttulo2"/>
      </w:pPr>
      <w:bookmarkStart w:id="3242" w:name="_Toc480316142"/>
      <w:bookmarkStart w:id="3243" w:name="_Toc483160367"/>
      <w:r w:rsidRPr="00F71DF0">
        <w:t>2.8</w:t>
      </w:r>
      <w:r w:rsidR="002C3A2B" w:rsidRPr="00F71DF0">
        <w:t xml:space="preserve"> </w:t>
      </w:r>
      <w:r w:rsidR="002C3A2B" w:rsidRPr="008A56C0">
        <w:t>Análisis</w:t>
      </w:r>
      <w:r w:rsidR="002C3A2B" w:rsidRPr="00F71DF0">
        <w:t xml:space="preserve"> s</w:t>
      </w:r>
      <w:r w:rsidR="0026755D" w:rsidRPr="00F71DF0">
        <w:t>ensor Acelerómetro</w:t>
      </w:r>
      <w:bookmarkEnd w:id="3242"/>
      <w:bookmarkEnd w:id="3243"/>
    </w:p>
    <w:p w14:paraId="366F8B3D" w14:textId="3E3406D0" w:rsidR="008A56C0" w:rsidRDefault="008A56C0">
      <w:pPr>
        <w:autoSpaceDE w:val="0"/>
        <w:autoSpaceDN w:val="0"/>
        <w:adjustRightInd w:val="0"/>
        <w:spacing w:after="240"/>
        <w:rPr>
          <w:rFonts w:cs="Times New Roman"/>
          <w:szCs w:val="24"/>
        </w:rPr>
        <w:pPrChange w:id="3244" w:author="Tanya Hernández" w:date="2017-05-16T23:49:00Z">
          <w:pPr>
            <w:autoSpaceDE w:val="0"/>
            <w:autoSpaceDN w:val="0"/>
            <w:adjustRightInd w:val="0"/>
          </w:pPr>
        </w:pPrChange>
      </w:pPr>
      <w:r>
        <w:rPr>
          <w:rFonts w:cs="Times New Roman"/>
          <w:szCs w:val="24"/>
        </w:rPr>
        <w:t xml:space="preserve">En este apartado abordaremos el análisis del sensor </w:t>
      </w:r>
      <w:r w:rsidR="00574D22">
        <w:rPr>
          <w:rFonts w:cs="Times New Roman"/>
          <w:szCs w:val="24"/>
        </w:rPr>
        <w:t>acelerómetro que es ampliamente utilizad</w:t>
      </w:r>
      <w:r w:rsidR="0009304D">
        <w:rPr>
          <w:rFonts w:cs="Times New Roman"/>
          <w:szCs w:val="24"/>
        </w:rPr>
        <w:t>o</w:t>
      </w:r>
      <w:r w:rsidR="00574D22">
        <w:rPr>
          <w:rFonts w:cs="Times New Roman"/>
          <w:szCs w:val="24"/>
        </w:rPr>
        <w:t xml:space="preserve"> para detectar </w:t>
      </w:r>
      <w:r>
        <w:rPr>
          <w:rFonts w:cs="Times New Roman"/>
          <w:szCs w:val="24"/>
        </w:rPr>
        <w:t>cuando una per</w:t>
      </w:r>
      <w:r w:rsidR="00574D22">
        <w:rPr>
          <w:rFonts w:cs="Times New Roman"/>
          <w:szCs w:val="24"/>
        </w:rPr>
        <w:t>sona sufre una caída; de acuerdo a la investigación</w:t>
      </w:r>
      <w:r w:rsidR="0009304D">
        <w:rPr>
          <w:rFonts w:cs="Times New Roman"/>
          <w:szCs w:val="24"/>
        </w:rPr>
        <w:t xml:space="preserve"> se deberán</w:t>
      </w:r>
      <w:r>
        <w:rPr>
          <w:rFonts w:cs="Times New Roman"/>
          <w:szCs w:val="24"/>
        </w:rPr>
        <w:t xml:space="preserve"> responder las siguientes preguntas:</w:t>
      </w:r>
      <w:r w:rsidRPr="00742F69">
        <w:rPr>
          <w:rFonts w:cs="Times New Roman"/>
          <w:szCs w:val="24"/>
        </w:rPr>
        <w:t xml:space="preserve"> </w:t>
      </w:r>
      <w:r w:rsidRPr="006804FD">
        <w:rPr>
          <w:rFonts w:cs="Times New Roman"/>
          <w:szCs w:val="24"/>
        </w:rPr>
        <w:t>¿cómo determinamos qué una perso</w:t>
      </w:r>
      <w:r w:rsidR="00E63CA3">
        <w:rPr>
          <w:rFonts w:cs="Times New Roman"/>
          <w:szCs w:val="24"/>
        </w:rPr>
        <w:t>na está cayendo?, ¿cuáles son lo</w:t>
      </w:r>
      <w:r w:rsidRPr="006804FD">
        <w:rPr>
          <w:rFonts w:cs="Times New Roman"/>
          <w:szCs w:val="24"/>
        </w:rPr>
        <w:t xml:space="preserve">s </w:t>
      </w:r>
      <w:r w:rsidR="00E63CA3">
        <w:rPr>
          <w:rFonts w:cs="Times New Roman"/>
          <w:szCs w:val="24"/>
        </w:rPr>
        <w:t>rangos en los que se</w:t>
      </w:r>
      <w:r w:rsidR="001D730C">
        <w:rPr>
          <w:rFonts w:cs="Times New Roman"/>
          <w:szCs w:val="24"/>
        </w:rPr>
        <w:t xml:space="preserve"> establece que una persona sufrió</w:t>
      </w:r>
      <w:r w:rsidR="00E63CA3">
        <w:rPr>
          <w:rFonts w:cs="Times New Roman"/>
          <w:szCs w:val="24"/>
        </w:rPr>
        <w:t xml:space="preserve"> una caída</w:t>
      </w:r>
      <w:r w:rsidRPr="006804FD">
        <w:rPr>
          <w:rFonts w:cs="Times New Roman"/>
          <w:szCs w:val="24"/>
        </w:rPr>
        <w:t xml:space="preserve">?, </w:t>
      </w:r>
      <w:r w:rsidR="00E63CA3">
        <w:rPr>
          <w:rFonts w:cs="Times New Roman"/>
          <w:szCs w:val="24"/>
        </w:rPr>
        <w:t>¿</w:t>
      </w:r>
      <w:r w:rsidRPr="006804FD">
        <w:rPr>
          <w:rFonts w:cs="Times New Roman"/>
          <w:szCs w:val="24"/>
        </w:rPr>
        <w:t>cuáles son l</w:t>
      </w:r>
      <w:r w:rsidR="001D730C">
        <w:rPr>
          <w:rFonts w:cs="Times New Roman"/>
          <w:szCs w:val="24"/>
        </w:rPr>
        <w:t>os motivos por los que se seleccionó</w:t>
      </w:r>
      <w:r w:rsidRPr="006804FD">
        <w:rPr>
          <w:rFonts w:cs="Times New Roman"/>
          <w:szCs w:val="24"/>
        </w:rPr>
        <w:t xml:space="preserve"> el acelerómetro </w:t>
      </w:r>
      <w:r w:rsidRPr="00E63CA3">
        <w:rPr>
          <w:rFonts w:cs="Times New Roman"/>
          <w:b/>
          <w:szCs w:val="24"/>
        </w:rPr>
        <w:t>MPU-6050</w:t>
      </w:r>
      <w:r w:rsidRPr="006804FD">
        <w:rPr>
          <w:rFonts w:cs="Times New Roman"/>
          <w:szCs w:val="24"/>
        </w:rPr>
        <w:t>?</w:t>
      </w:r>
      <w:r>
        <w:rPr>
          <w:rFonts w:cs="Times New Roman"/>
          <w:szCs w:val="24"/>
        </w:rPr>
        <w:t xml:space="preserve"> </w:t>
      </w:r>
      <w:r w:rsidRPr="006804FD">
        <w:rPr>
          <w:rFonts w:cs="Times New Roman"/>
          <w:szCs w:val="24"/>
        </w:rPr>
        <w:t>y por último</w:t>
      </w:r>
      <w:r>
        <w:rPr>
          <w:rFonts w:cs="Times New Roman"/>
          <w:szCs w:val="24"/>
        </w:rPr>
        <w:t>,</w:t>
      </w:r>
      <w:r w:rsidRPr="006804FD">
        <w:rPr>
          <w:rFonts w:cs="Times New Roman"/>
          <w:szCs w:val="24"/>
        </w:rPr>
        <w:t xml:space="preserve"> ¿cuál es el funcionamiento</w:t>
      </w:r>
      <w:r w:rsidR="00E63CA3">
        <w:rPr>
          <w:rFonts w:cs="Times New Roman"/>
          <w:szCs w:val="24"/>
        </w:rPr>
        <w:t xml:space="preserve"> y las características principales</w:t>
      </w:r>
      <w:r w:rsidRPr="006804FD">
        <w:rPr>
          <w:rFonts w:cs="Times New Roman"/>
          <w:szCs w:val="24"/>
        </w:rPr>
        <w:t xml:space="preserve"> del acelerómetro </w:t>
      </w:r>
      <w:r w:rsidRPr="008620E5">
        <w:rPr>
          <w:rFonts w:cs="Times New Roman"/>
          <w:b/>
          <w:szCs w:val="24"/>
        </w:rPr>
        <w:t>MPU-6050</w:t>
      </w:r>
      <w:r w:rsidRPr="006804FD">
        <w:rPr>
          <w:rFonts w:cs="Times New Roman"/>
          <w:szCs w:val="24"/>
        </w:rPr>
        <w:t>?</w:t>
      </w:r>
      <w:r>
        <w:rPr>
          <w:rFonts w:cs="Times New Roman"/>
          <w:szCs w:val="24"/>
        </w:rPr>
        <w:t>.</w:t>
      </w:r>
    </w:p>
    <w:p w14:paraId="47ED574E" w14:textId="2E77D1C4" w:rsidR="00FC17BE" w:rsidDel="006A3085" w:rsidRDefault="00FC17BE">
      <w:pPr>
        <w:pStyle w:val="Ttulo3"/>
        <w:rPr>
          <w:del w:id="3245" w:author="Tanya Hernández" w:date="2017-05-16T23:48:00Z"/>
        </w:rPr>
        <w:pPrChange w:id="3246" w:author="Tanya Hernández" w:date="2017-05-21T12:51:00Z">
          <w:pPr>
            <w:autoSpaceDE w:val="0"/>
            <w:autoSpaceDN w:val="0"/>
            <w:adjustRightInd w:val="0"/>
            <w:ind w:firstLine="0"/>
          </w:pPr>
        </w:pPrChange>
      </w:pPr>
    </w:p>
    <w:p w14:paraId="61E9B688" w14:textId="3B8A59FA" w:rsidR="008125E0" w:rsidRDefault="00C35132" w:rsidP="00803B69">
      <w:pPr>
        <w:pStyle w:val="Ttulo3"/>
      </w:pPr>
      <w:bookmarkStart w:id="3247" w:name="_Toc480316143"/>
      <w:bookmarkStart w:id="3248" w:name="_Toc483160368"/>
      <w:r>
        <w:t>2.8.1</w:t>
      </w:r>
      <w:r w:rsidR="008125E0">
        <w:t xml:space="preserve"> Etapas de una caída</w:t>
      </w:r>
      <w:bookmarkEnd w:id="3247"/>
      <w:bookmarkEnd w:id="3248"/>
    </w:p>
    <w:p w14:paraId="0CA48BAB" w14:textId="46ED4FE7" w:rsidR="008125E0" w:rsidRDefault="00693317" w:rsidP="00D2011D">
      <w:pPr>
        <w:autoSpaceDE w:val="0"/>
        <w:autoSpaceDN w:val="0"/>
        <w:adjustRightInd w:val="0"/>
        <w:rPr>
          <w:rFonts w:cs="Times New Roman"/>
          <w:szCs w:val="24"/>
        </w:rPr>
      </w:pPr>
      <w:r>
        <w:rPr>
          <w:rFonts w:cs="Times New Roman"/>
          <w:szCs w:val="24"/>
        </w:rPr>
        <w:t>U</w:t>
      </w:r>
      <w:r w:rsidR="00D2011D" w:rsidRPr="00D2011D">
        <w:rPr>
          <w:rFonts w:cs="Times New Roman"/>
          <w:szCs w:val="24"/>
        </w:rPr>
        <w:t xml:space="preserve">na caída comprende 4 etapas, en las cuales se observa una aceleración </w:t>
      </w:r>
      <w:r w:rsidR="00D2011D">
        <w:rPr>
          <w:rFonts w:cs="Times New Roman"/>
          <w:szCs w:val="24"/>
        </w:rPr>
        <w:t>diferente y</w:t>
      </w:r>
      <w:r w:rsidR="00D2011D" w:rsidRPr="00D2011D">
        <w:rPr>
          <w:rFonts w:cs="Times New Roman"/>
          <w:szCs w:val="24"/>
        </w:rPr>
        <w:t xml:space="preserve"> las etapas críticas</w:t>
      </w:r>
      <w:r w:rsidR="00D2011D">
        <w:rPr>
          <w:rFonts w:cs="Times New Roman"/>
          <w:szCs w:val="24"/>
        </w:rPr>
        <w:t xml:space="preserve"> tienden a ser los</w:t>
      </w:r>
      <w:r w:rsidR="00D2011D" w:rsidRPr="00D2011D">
        <w:rPr>
          <w:rFonts w:cs="Times New Roman"/>
          <w:szCs w:val="24"/>
        </w:rPr>
        <w:t xml:space="preserve"> rangos de </w:t>
      </w:r>
      <w:r w:rsidR="00D2011D">
        <w:rPr>
          <w:rFonts w:cs="Times New Roman"/>
          <w:szCs w:val="24"/>
        </w:rPr>
        <w:t xml:space="preserve">evaluación para definir si se sufrió o no </w:t>
      </w:r>
      <w:r w:rsidR="00D2011D" w:rsidRPr="00D2011D">
        <w:rPr>
          <w:rFonts w:cs="Times New Roman"/>
          <w:szCs w:val="24"/>
        </w:rPr>
        <w:t>dicha acción.</w:t>
      </w:r>
      <w:r w:rsidR="00011E4E">
        <w:rPr>
          <w:rFonts w:cs="Times New Roman"/>
          <w:szCs w:val="24"/>
        </w:rPr>
        <w:t xml:space="preserve"> A </w:t>
      </w:r>
      <w:commentRangeStart w:id="3249"/>
      <w:r w:rsidR="00766DD2">
        <w:rPr>
          <w:rFonts w:cs="Times New Roman"/>
          <w:szCs w:val="24"/>
        </w:rPr>
        <w:t>continuación</w:t>
      </w:r>
      <w:commentRangeEnd w:id="3249"/>
      <w:r w:rsidR="004E4A00">
        <w:rPr>
          <w:rStyle w:val="Refdecomentario"/>
        </w:rPr>
        <w:commentReference w:id="3249"/>
      </w:r>
      <w:r w:rsidR="00766DD2">
        <w:rPr>
          <w:rFonts w:cs="Times New Roman"/>
          <w:szCs w:val="24"/>
        </w:rPr>
        <w:t>,</w:t>
      </w:r>
      <w:r w:rsidR="00011E4E">
        <w:rPr>
          <w:rFonts w:cs="Times New Roman"/>
          <w:szCs w:val="24"/>
        </w:rPr>
        <w:t xml:space="preserve"> se describen dichas etapas</w:t>
      </w:r>
      <w:r w:rsidR="006847DD">
        <w:rPr>
          <w:rFonts w:cs="Times New Roman"/>
          <w:szCs w:val="24"/>
        </w:rPr>
        <w:t xml:space="preserve"> [49</w:t>
      </w:r>
      <w:r>
        <w:rPr>
          <w:rFonts w:cs="Times New Roman"/>
          <w:szCs w:val="24"/>
        </w:rPr>
        <w:t>]</w:t>
      </w:r>
      <w:r w:rsidR="00011E4E">
        <w:rPr>
          <w:rFonts w:cs="Times New Roman"/>
          <w:szCs w:val="24"/>
        </w:rPr>
        <w:t>:</w:t>
      </w:r>
    </w:p>
    <w:p w14:paraId="70D6ECE8" w14:textId="77777777" w:rsidR="00822F58" w:rsidRDefault="00822F58" w:rsidP="00D2011D">
      <w:pPr>
        <w:autoSpaceDE w:val="0"/>
        <w:autoSpaceDN w:val="0"/>
        <w:adjustRightInd w:val="0"/>
        <w:rPr>
          <w:rFonts w:cs="Times New Roman"/>
          <w:szCs w:val="24"/>
        </w:rPr>
      </w:pPr>
    </w:p>
    <w:p w14:paraId="004B856F" w14:textId="60C04C06" w:rsidR="00822F58" w:rsidRDefault="00822F58" w:rsidP="00822F58">
      <w:pPr>
        <w:autoSpaceDE w:val="0"/>
        <w:autoSpaceDN w:val="0"/>
        <w:adjustRightInd w:val="0"/>
        <w:jc w:val="center"/>
        <w:rPr>
          <w:rFonts w:cs="Times New Roman"/>
          <w:szCs w:val="24"/>
        </w:rPr>
      </w:pPr>
      <w:r>
        <w:rPr>
          <w:noProof/>
          <w:lang w:eastAsia="es-MX"/>
        </w:rPr>
        <w:drawing>
          <wp:inline distT="0" distB="0" distL="0" distR="0" wp14:anchorId="4C316C0E" wp14:editId="1EFBF74A">
            <wp:extent cx="3529636" cy="2530928"/>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7118" cy="2564975"/>
                    </a:xfrm>
                    <a:prstGeom prst="rect">
                      <a:avLst/>
                    </a:prstGeom>
                  </pic:spPr>
                </pic:pic>
              </a:graphicData>
            </a:graphic>
          </wp:inline>
        </w:drawing>
      </w:r>
    </w:p>
    <w:p w14:paraId="74BD3E73" w14:textId="53C52D67" w:rsidR="00822F58" w:rsidDel="006A3085" w:rsidRDefault="001566CF">
      <w:pPr>
        <w:pStyle w:val="Descripcin"/>
        <w:rPr>
          <w:del w:id="3250" w:author="Tanya Hernández" w:date="2017-05-16T23:49:00Z"/>
          <w:lang w:eastAsia="es-MX"/>
        </w:rPr>
      </w:pPr>
      <w:bookmarkStart w:id="3251" w:name="_Toc483688079"/>
      <w:r w:rsidRPr="00262C61">
        <w:t>Gráfica 2.</w:t>
      </w:r>
      <w:del w:id="3252" w:author="Tanya Hernández" w:date="2017-05-16T23:49:00Z">
        <w:r w:rsidRPr="00262C61" w:rsidDel="006A3085">
          <w:delText xml:space="preserve"> </w:delText>
        </w:r>
      </w:del>
      <w:r w:rsidRPr="005E6164">
        <w:rPr>
          <w:b w:val="0"/>
        </w:rPr>
        <w:fldChar w:fldCharType="begin"/>
      </w:r>
      <w:r w:rsidRPr="006A3085">
        <w:instrText xml:space="preserve"> SEQ Gráfica_2. \* ARABIC </w:instrText>
      </w:r>
      <w:r w:rsidRPr="005E6164">
        <w:rPr>
          <w:b w:val="0"/>
          <w:rPrChange w:id="3253" w:author="Tanya Hernández" w:date="2017-05-16T23:49:00Z">
            <w:rPr>
              <w:b w:val="0"/>
            </w:rPr>
          </w:rPrChange>
        </w:rPr>
        <w:fldChar w:fldCharType="separate"/>
      </w:r>
      <w:ins w:id="3254" w:author="Tanya Hernández" w:date="2017-05-21T21:21:00Z">
        <w:r w:rsidR="00604603">
          <w:t>1</w:t>
        </w:r>
      </w:ins>
      <w:del w:id="3255" w:author="Tanya Hernández" w:date="2017-05-17T01:33:00Z">
        <w:r w:rsidR="005B2C04" w:rsidRPr="00262C61" w:rsidDel="00262C61">
          <w:delText>1</w:delText>
        </w:r>
      </w:del>
      <w:r w:rsidRPr="005E6164">
        <w:rPr>
          <w:b w:val="0"/>
        </w:rPr>
        <w:fldChar w:fldCharType="end"/>
      </w:r>
      <w:r w:rsidRPr="006A3085">
        <w:t xml:space="preserve"> </w:t>
      </w:r>
      <w:r w:rsidRPr="00B90EB8">
        <w:t>Puntos de interés en la señal que muestra: (a) posturas al sufrir una caída y (b) actividades cotidianas [49].</w:t>
      </w:r>
      <w:bookmarkEnd w:id="3251"/>
    </w:p>
    <w:p w14:paraId="11AA611F" w14:textId="77777777" w:rsidR="001566CF" w:rsidRPr="002F3274" w:rsidRDefault="001566CF">
      <w:pPr>
        <w:pStyle w:val="Descripcin"/>
        <w:pPrChange w:id="3256" w:author="Tanya Hernández" w:date="2017-05-28T00:21:00Z">
          <w:pPr>
            <w:spacing w:after="240"/>
            <w:ind w:firstLine="0"/>
            <w:jc w:val="center"/>
          </w:pPr>
        </w:pPrChange>
      </w:pPr>
    </w:p>
    <w:p w14:paraId="2578E047" w14:textId="7D557A88" w:rsidR="00FA1CCE" w:rsidRDefault="00FA1CCE" w:rsidP="00AC1909">
      <w:pPr>
        <w:pStyle w:val="Prrafodelista"/>
        <w:numPr>
          <w:ilvl w:val="0"/>
          <w:numId w:val="63"/>
        </w:numPr>
        <w:autoSpaceDE w:val="0"/>
        <w:autoSpaceDN w:val="0"/>
        <w:adjustRightInd w:val="0"/>
        <w:rPr>
          <w:rFonts w:cs="Times New Roman"/>
          <w:szCs w:val="24"/>
        </w:rPr>
      </w:pPr>
      <w:r w:rsidRPr="00011E4E">
        <w:rPr>
          <w:rFonts w:cs="Times New Roman"/>
          <w:b/>
          <w:szCs w:val="24"/>
        </w:rPr>
        <w:lastRenderedPageBreak/>
        <w:t>Caída libre</w:t>
      </w:r>
      <w:r w:rsidRPr="00DE66EA">
        <w:rPr>
          <w:rFonts w:cs="Times New Roman"/>
          <w:szCs w:val="24"/>
        </w:rPr>
        <w:t>: Cuando una persona pierde el</w:t>
      </w:r>
      <w:r w:rsidR="00BE36BD">
        <w:rPr>
          <w:rFonts w:cs="Times New Roman"/>
          <w:szCs w:val="24"/>
        </w:rPr>
        <w:t xml:space="preserve"> equilibrio se dirige hacia el </w:t>
      </w:r>
      <w:r w:rsidRPr="00DE66EA">
        <w:rPr>
          <w:rFonts w:cs="Times New Roman"/>
          <w:szCs w:val="24"/>
        </w:rPr>
        <w:t>suelo con un movimiento de caída libre y es justo donde se da el primer cambio en la señal; en esta etapa se contempla el fenómeno de gravedad y la suma vectorial d</w:t>
      </w:r>
      <w:r>
        <w:rPr>
          <w:rFonts w:cs="Times New Roman"/>
          <w:szCs w:val="24"/>
        </w:rPr>
        <w:t>e la aceleración se reflejará</w:t>
      </w:r>
      <w:r w:rsidRPr="00DE66EA">
        <w:rPr>
          <w:rFonts w:cs="Times New Roman"/>
          <w:szCs w:val="24"/>
        </w:rPr>
        <w:t xml:space="preserve"> menor que 1g y mayor que 0g (1g &gt; a &gt; g). </w:t>
      </w:r>
    </w:p>
    <w:p w14:paraId="16EB059F" w14:textId="4C470675" w:rsidR="00FA1CCE" w:rsidRPr="00FA1CCE" w:rsidRDefault="00FA1CCE" w:rsidP="00AC1909">
      <w:pPr>
        <w:pStyle w:val="Prrafodelista"/>
        <w:numPr>
          <w:ilvl w:val="0"/>
          <w:numId w:val="63"/>
        </w:numPr>
        <w:autoSpaceDE w:val="0"/>
        <w:autoSpaceDN w:val="0"/>
        <w:adjustRightInd w:val="0"/>
        <w:rPr>
          <w:rFonts w:cs="Times New Roman"/>
          <w:szCs w:val="24"/>
        </w:rPr>
      </w:pPr>
      <w:r w:rsidRPr="00011E4E">
        <w:rPr>
          <w:rFonts w:cs="Times New Roman"/>
          <w:b/>
          <w:szCs w:val="24"/>
        </w:rPr>
        <w:t>Impacto</w:t>
      </w:r>
      <w:r w:rsidRPr="00DE66EA">
        <w:rPr>
          <w:rFonts w:cs="Times New Roman"/>
          <w:szCs w:val="24"/>
        </w:rPr>
        <w:t>: El cuerpo tendrá un choque con el suelo, pared u objeto, en esta etapa la señal tendrá un cambio significativo teniendo un pico muy elevado con valores en la aceleración de entre 2g y 12g.</w:t>
      </w:r>
    </w:p>
    <w:p w14:paraId="1C8C997D" w14:textId="76D615F1" w:rsidR="008125E0" w:rsidRDefault="008125E0" w:rsidP="00AC1909">
      <w:pPr>
        <w:pStyle w:val="Prrafodelista"/>
        <w:numPr>
          <w:ilvl w:val="0"/>
          <w:numId w:val="63"/>
        </w:numPr>
        <w:autoSpaceDE w:val="0"/>
        <w:autoSpaceDN w:val="0"/>
        <w:adjustRightInd w:val="0"/>
        <w:rPr>
          <w:rFonts w:cs="Times New Roman"/>
          <w:szCs w:val="24"/>
        </w:rPr>
      </w:pPr>
      <w:r w:rsidRPr="00011E4E">
        <w:rPr>
          <w:rFonts w:cs="Times New Roman"/>
          <w:b/>
          <w:szCs w:val="24"/>
        </w:rPr>
        <w:t>Reposo</w:t>
      </w:r>
      <w:r w:rsidRPr="00DE66EA">
        <w:rPr>
          <w:rFonts w:cs="Times New Roman"/>
          <w:szCs w:val="24"/>
        </w:rPr>
        <w:t>:</w:t>
      </w:r>
      <w:r w:rsidR="00041AB6" w:rsidRPr="00041AB6">
        <w:t xml:space="preserve"> </w:t>
      </w:r>
      <w:r w:rsidR="00041AB6" w:rsidRPr="00DE66EA">
        <w:rPr>
          <w:rFonts w:cs="Times New Roman"/>
          <w:szCs w:val="24"/>
        </w:rPr>
        <w:t>El cuerpo humano, después de caer y hacer impacto, no puede levantarse de inmediato; por lo que permanece en una posición inmóvil durante un período de tiempo (este puede ser corto o largo dependiendo de la gravedad de la caída).</w:t>
      </w:r>
    </w:p>
    <w:p w14:paraId="46BB9C4D" w14:textId="7A852F8D" w:rsidR="00FA1CCE" w:rsidDel="006A3085" w:rsidRDefault="00FA1CCE">
      <w:pPr>
        <w:pStyle w:val="Prrafodelista"/>
        <w:numPr>
          <w:ilvl w:val="0"/>
          <w:numId w:val="63"/>
        </w:numPr>
        <w:autoSpaceDE w:val="0"/>
        <w:autoSpaceDN w:val="0"/>
        <w:adjustRightInd w:val="0"/>
        <w:rPr>
          <w:del w:id="3257" w:author="Tanya Hernández" w:date="2017-05-16T23:50:00Z"/>
          <w:rFonts w:cs="Times New Roman"/>
          <w:szCs w:val="24"/>
        </w:rPr>
        <w:pPrChange w:id="3258" w:author="Tanya Hernández" w:date="2017-05-16T23:50:00Z">
          <w:pPr>
            <w:autoSpaceDE w:val="0"/>
            <w:autoSpaceDN w:val="0"/>
            <w:adjustRightInd w:val="0"/>
            <w:ind w:firstLine="0"/>
          </w:pPr>
        </w:pPrChange>
      </w:pPr>
      <w:r w:rsidRPr="00011E4E">
        <w:rPr>
          <w:rFonts w:cs="Times New Roman"/>
          <w:b/>
          <w:szCs w:val="24"/>
        </w:rPr>
        <w:t>Posición final</w:t>
      </w:r>
      <w:r w:rsidRPr="00DE66EA">
        <w:rPr>
          <w:rFonts w:cs="Times New Roman"/>
          <w:szCs w:val="24"/>
        </w:rPr>
        <w:t>: Después de una caída, el cuerpo de la persona estará en una orientación diferente a la anterior, por lo que la aceleración estática en tres ejes será diferente de la situación inicial antes de la caída. Se hace un muestreo de la aceleración antes (muestreo inicial) y después (muestreo final) de la caída, se comparan los datos de muestreo y se evalúa; si la diferencia entre los datos de muestreo y supera un umbral de 0,7 g se declara como caída.</w:t>
      </w:r>
    </w:p>
    <w:p w14:paraId="627E2CEE" w14:textId="77777777" w:rsidR="006A3085" w:rsidRPr="00FA1CCE" w:rsidRDefault="006A3085">
      <w:pPr>
        <w:pStyle w:val="Prrafodelista"/>
        <w:numPr>
          <w:ilvl w:val="0"/>
          <w:numId w:val="63"/>
        </w:numPr>
        <w:autoSpaceDE w:val="0"/>
        <w:autoSpaceDN w:val="0"/>
        <w:adjustRightInd w:val="0"/>
        <w:spacing w:after="240"/>
        <w:rPr>
          <w:ins w:id="3259" w:author="Tanya Hernández" w:date="2017-05-16T23:50:00Z"/>
          <w:rFonts w:cs="Times New Roman"/>
          <w:szCs w:val="24"/>
        </w:rPr>
        <w:pPrChange w:id="3260" w:author="Tanya Hernández" w:date="2017-05-16T23:50:00Z">
          <w:pPr>
            <w:pStyle w:val="Prrafodelista"/>
            <w:numPr>
              <w:numId w:val="63"/>
            </w:numPr>
            <w:autoSpaceDE w:val="0"/>
            <w:autoSpaceDN w:val="0"/>
            <w:adjustRightInd w:val="0"/>
            <w:ind w:left="360" w:hanging="360"/>
          </w:pPr>
        </w:pPrChange>
      </w:pPr>
    </w:p>
    <w:p w14:paraId="0AB15A41" w14:textId="77777777" w:rsidR="008125E0" w:rsidRPr="006A3085" w:rsidRDefault="008125E0">
      <w:pPr>
        <w:pStyle w:val="Prrafodelista"/>
        <w:autoSpaceDE w:val="0"/>
        <w:autoSpaceDN w:val="0"/>
        <w:adjustRightInd w:val="0"/>
        <w:ind w:left="360" w:firstLine="0"/>
        <w:rPr>
          <w:rFonts w:cs="Times New Roman"/>
          <w:szCs w:val="24"/>
        </w:rPr>
        <w:pPrChange w:id="3261" w:author="Tanya Hernández" w:date="2017-05-16T23:50:00Z">
          <w:pPr>
            <w:autoSpaceDE w:val="0"/>
            <w:autoSpaceDN w:val="0"/>
            <w:adjustRightInd w:val="0"/>
            <w:ind w:firstLine="0"/>
          </w:pPr>
        </w:pPrChange>
      </w:pPr>
    </w:p>
    <w:p w14:paraId="72B8B39D" w14:textId="3FF826AD" w:rsidR="00D824E6" w:rsidRPr="00084A87" w:rsidRDefault="00C35132" w:rsidP="00803B69">
      <w:pPr>
        <w:pStyle w:val="Ttulo3"/>
      </w:pPr>
      <w:bookmarkStart w:id="3262" w:name="_Toc480316144"/>
      <w:bookmarkStart w:id="3263" w:name="_Toc483160369"/>
      <w:r>
        <w:t>2.8.2</w:t>
      </w:r>
      <w:r w:rsidR="00D824E6">
        <w:t xml:space="preserve"> Algoritmo</w:t>
      </w:r>
      <w:r w:rsidR="00FA18F2">
        <w:t xml:space="preserve"> ba</w:t>
      </w:r>
      <w:r w:rsidR="008125E0">
        <w:t>sado en umbrales y orientación</w:t>
      </w:r>
      <w:bookmarkEnd w:id="3262"/>
      <w:bookmarkEnd w:id="3263"/>
    </w:p>
    <w:p w14:paraId="09176416" w14:textId="71F5ADA5" w:rsidR="00E47626" w:rsidRDefault="00B26DE8" w:rsidP="008A56C0">
      <w:pPr>
        <w:autoSpaceDE w:val="0"/>
        <w:autoSpaceDN w:val="0"/>
        <w:adjustRightInd w:val="0"/>
        <w:rPr>
          <w:rFonts w:cs="Times New Roman"/>
          <w:szCs w:val="24"/>
        </w:rPr>
      </w:pPr>
      <w:bookmarkStart w:id="3264" w:name="_Toc464866080"/>
      <w:r>
        <w:rPr>
          <w:rFonts w:cs="Times New Roman"/>
          <w:szCs w:val="24"/>
        </w:rPr>
        <w:t>Simplemente se basa en detectar las cuatro etapas de las caídas: caída libre, impacto, reposo y posición final</w:t>
      </w:r>
      <w:r w:rsidR="00E53F5E">
        <w:rPr>
          <w:rFonts w:cs="Times New Roman"/>
          <w:szCs w:val="24"/>
        </w:rPr>
        <w:t>.</w:t>
      </w:r>
      <w:r w:rsidR="00E53F5E">
        <w:rPr>
          <w:rFonts w:cs="Times New Roman"/>
          <w:szCs w:val="24"/>
        </w:rPr>
        <w:tab/>
        <w:t>Se describirá el siguiente algoritmo el cual se abordará en este proyecto para detectar las caídas</w:t>
      </w:r>
      <w:r w:rsidR="00FF3EE7">
        <w:rPr>
          <w:rFonts w:cs="Times New Roman"/>
          <w:szCs w:val="24"/>
        </w:rPr>
        <w:t>.</w:t>
      </w:r>
    </w:p>
    <w:p w14:paraId="70D9CF15" w14:textId="77777777" w:rsidR="00E47626" w:rsidRDefault="00E47626" w:rsidP="008A56C0">
      <w:pPr>
        <w:autoSpaceDE w:val="0"/>
        <w:autoSpaceDN w:val="0"/>
        <w:adjustRightInd w:val="0"/>
        <w:rPr>
          <w:rFonts w:cs="Times New Roman"/>
          <w:szCs w:val="24"/>
        </w:rPr>
      </w:pPr>
    </w:p>
    <w:p w14:paraId="319F48E8" w14:textId="0FD1C1E4" w:rsidR="00B26DE8" w:rsidRDefault="005C6296" w:rsidP="00E47626">
      <w:pPr>
        <w:autoSpaceDE w:val="0"/>
        <w:autoSpaceDN w:val="0"/>
        <w:adjustRightInd w:val="0"/>
        <w:jc w:val="center"/>
        <w:rPr>
          <w:rFonts w:cs="Times New Roman"/>
          <w:szCs w:val="24"/>
        </w:rPr>
      </w:pPr>
      <w:r>
        <w:rPr>
          <w:noProof/>
          <w:lang w:eastAsia="es-MX"/>
        </w:rPr>
        <w:drawing>
          <wp:inline distT="0" distB="0" distL="0" distR="0" wp14:anchorId="7D07F6F4" wp14:editId="656CF1A3">
            <wp:extent cx="5421612" cy="3750733"/>
            <wp:effectExtent l="0" t="0" r="8255"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9771" cy="3756377"/>
                    </a:xfrm>
                    <a:prstGeom prst="rect">
                      <a:avLst/>
                    </a:prstGeom>
                  </pic:spPr>
                </pic:pic>
              </a:graphicData>
            </a:graphic>
          </wp:inline>
        </w:drawing>
      </w:r>
    </w:p>
    <w:p w14:paraId="6EEA39F5" w14:textId="00B6D9C5" w:rsidR="00E47626" w:rsidRDefault="00525D97">
      <w:pPr>
        <w:pStyle w:val="Descripcin"/>
      </w:pPr>
      <w:bookmarkStart w:id="3265" w:name="_Toc483688080"/>
      <w:r w:rsidRPr="00262C61">
        <w:t>Gráfica 2.</w:t>
      </w:r>
      <w:del w:id="3266" w:author="Tanya Hernández" w:date="2017-05-16T23:51:00Z">
        <w:r w:rsidRPr="00262C61" w:rsidDel="006A3085">
          <w:delText xml:space="preserve"> </w:delText>
        </w:r>
      </w:del>
      <w:r w:rsidRPr="005E6164">
        <w:fldChar w:fldCharType="begin"/>
      </w:r>
      <w:r w:rsidRPr="006A3085">
        <w:instrText xml:space="preserve"> SEQ Gráfica_2. \* ARABIC </w:instrText>
      </w:r>
      <w:r w:rsidRPr="005E6164">
        <w:rPr>
          <w:rPrChange w:id="3267" w:author="Tanya Hernández" w:date="2017-05-16T23:51:00Z">
            <w:rPr/>
          </w:rPrChange>
        </w:rPr>
        <w:fldChar w:fldCharType="separate"/>
      </w:r>
      <w:ins w:id="3268" w:author="Tanya Hernández" w:date="2017-05-21T21:21:00Z">
        <w:r w:rsidR="00604603">
          <w:t>2</w:t>
        </w:r>
      </w:ins>
      <w:del w:id="3269" w:author="Tanya Hernández" w:date="2017-05-17T01:33:00Z">
        <w:r w:rsidR="005B2C04" w:rsidRPr="00262C61" w:rsidDel="00262C61">
          <w:delText>2</w:delText>
        </w:r>
      </w:del>
      <w:r w:rsidRPr="005E6164">
        <w:fldChar w:fldCharType="end"/>
      </w:r>
      <w:r w:rsidRPr="00F33BFA">
        <w:t xml:space="preserve"> Patrón de la aceleración durante una caída [50].</w:t>
      </w:r>
      <w:bookmarkEnd w:id="3265"/>
    </w:p>
    <w:p w14:paraId="2C09387A" w14:textId="6CA3D8B6" w:rsidR="00E47626" w:rsidRDefault="00E47626" w:rsidP="00AC1909">
      <w:pPr>
        <w:pStyle w:val="Prrafodelista"/>
        <w:numPr>
          <w:ilvl w:val="0"/>
          <w:numId w:val="62"/>
        </w:numPr>
        <w:autoSpaceDE w:val="0"/>
        <w:autoSpaceDN w:val="0"/>
        <w:adjustRightInd w:val="0"/>
        <w:rPr>
          <w:rFonts w:cs="Times New Roman"/>
          <w:szCs w:val="24"/>
        </w:rPr>
      </w:pPr>
      <w:r>
        <w:rPr>
          <w:rFonts w:cs="Times New Roman"/>
          <w:szCs w:val="24"/>
        </w:rPr>
        <w:t>Un acelerómetro registra que una</w:t>
      </w:r>
      <w:r w:rsidR="008A56C0" w:rsidRPr="00E47626">
        <w:rPr>
          <w:rFonts w:cs="Times New Roman"/>
          <w:szCs w:val="24"/>
        </w:rPr>
        <w:t xml:space="preserve"> persona en reposo</w:t>
      </w:r>
      <w:r>
        <w:rPr>
          <w:rFonts w:cs="Times New Roman"/>
          <w:szCs w:val="24"/>
        </w:rPr>
        <w:t xml:space="preserve"> tiene</w:t>
      </w:r>
      <w:r w:rsidR="008A56C0" w:rsidRPr="00E47626">
        <w:rPr>
          <w:rFonts w:cs="Times New Roman"/>
          <w:szCs w:val="24"/>
        </w:rPr>
        <w:t xml:space="preserve"> de 1 g (gravedad de la Tierra)</w:t>
      </w:r>
      <w:r>
        <w:rPr>
          <w:rFonts w:cs="Times New Roman"/>
          <w:szCs w:val="24"/>
        </w:rPr>
        <w:t xml:space="preserve"> de aceleración</w:t>
      </w:r>
      <w:r w:rsidR="008A56C0" w:rsidRPr="00E47626">
        <w:rPr>
          <w:rFonts w:cs="Times New Roman"/>
          <w:szCs w:val="24"/>
        </w:rPr>
        <w:t xml:space="preserve"> y durante la caída libre</w:t>
      </w:r>
      <w:r>
        <w:rPr>
          <w:rFonts w:cs="Times New Roman"/>
          <w:szCs w:val="24"/>
        </w:rPr>
        <w:t xml:space="preserve"> dicha aceleración tiende a</w:t>
      </w:r>
      <w:r w:rsidR="008A56C0" w:rsidRPr="00E47626">
        <w:rPr>
          <w:rFonts w:cs="Times New Roman"/>
          <w:szCs w:val="24"/>
        </w:rPr>
        <w:t xml:space="preserve"> 0 g. Cuando una </w:t>
      </w:r>
      <w:r w:rsidR="008A56C0" w:rsidRPr="00E47626">
        <w:rPr>
          <w:rFonts w:cs="Times New Roman"/>
          <w:szCs w:val="24"/>
        </w:rPr>
        <w:lastRenderedPageBreak/>
        <w:t xml:space="preserve">persona comienza a caer, la aceleración disminuye de 1 g a 0.5 g aproximadamente (nunca se logra caída libre perfecta). </w:t>
      </w:r>
    </w:p>
    <w:p w14:paraId="42BF6602" w14:textId="694ECE70" w:rsidR="008A56C0" w:rsidRPr="00E47626" w:rsidRDefault="008A56C0" w:rsidP="00AC1909">
      <w:pPr>
        <w:pStyle w:val="Prrafodelista"/>
        <w:numPr>
          <w:ilvl w:val="0"/>
          <w:numId w:val="62"/>
        </w:numPr>
        <w:autoSpaceDE w:val="0"/>
        <w:autoSpaceDN w:val="0"/>
        <w:adjustRightInd w:val="0"/>
        <w:rPr>
          <w:rFonts w:cs="Times New Roman"/>
          <w:szCs w:val="24"/>
        </w:rPr>
      </w:pPr>
      <w:r w:rsidRPr="00E47626">
        <w:rPr>
          <w:rFonts w:cs="Times New Roman"/>
          <w:szCs w:val="24"/>
        </w:rPr>
        <w:t xml:space="preserve">Tras el impacto con el </w:t>
      </w:r>
      <w:r w:rsidR="00BC5C68" w:rsidRPr="00E47626">
        <w:rPr>
          <w:rFonts w:cs="Times New Roman"/>
          <w:szCs w:val="24"/>
        </w:rPr>
        <w:t>suelo, se mide un alto y bajo</w:t>
      </w:r>
      <w:r w:rsidRPr="00E47626">
        <w:rPr>
          <w:rFonts w:cs="Times New Roman"/>
          <w:szCs w:val="24"/>
        </w:rPr>
        <w:t xml:space="preserve"> aumento en la aceleración</w:t>
      </w:r>
      <w:r w:rsidR="00E47626">
        <w:rPr>
          <w:rFonts w:cs="Times New Roman"/>
          <w:szCs w:val="24"/>
        </w:rPr>
        <w:t>, lo cual nos da un pico muy largo.</w:t>
      </w:r>
      <w:r w:rsidR="00E47626" w:rsidRPr="00E47626">
        <w:rPr>
          <w:lang w:val="es-ES" w:eastAsia="es-ES"/>
        </w:rPr>
        <w:t xml:space="preserve"> </w:t>
      </w:r>
    </w:p>
    <w:p w14:paraId="48BC992C" w14:textId="63568A48" w:rsidR="00FF3EE7" w:rsidRDefault="008A56C0" w:rsidP="00AC1909">
      <w:pPr>
        <w:pStyle w:val="Prrafodelista"/>
        <w:numPr>
          <w:ilvl w:val="0"/>
          <w:numId w:val="62"/>
        </w:numPr>
        <w:autoSpaceDE w:val="0"/>
        <w:autoSpaceDN w:val="0"/>
        <w:adjustRightInd w:val="0"/>
        <w:rPr>
          <w:rFonts w:cs="Times New Roman"/>
          <w:szCs w:val="24"/>
        </w:rPr>
      </w:pPr>
      <w:r w:rsidRPr="00E47626">
        <w:rPr>
          <w:rFonts w:cs="Times New Roman"/>
          <w:szCs w:val="24"/>
        </w:rPr>
        <w:t xml:space="preserve">En el umbral, se utiliza la longitud del vector de aceleración, ignorando la dirección de la aceleración. En el lapso de un segundo se mide la aceleración máxima y mínima, si la diferencia entre estas aceleraciones: máxima y mínima es mayor de 1g </w:t>
      </w:r>
      <w:r w:rsidR="00FF3EE7">
        <w:rPr>
          <w:rFonts w:cs="Times New Roman"/>
          <w:szCs w:val="24"/>
        </w:rPr>
        <w:t>y la máxima se produce después de la mínima</w:t>
      </w:r>
      <w:r w:rsidRPr="00E47626">
        <w:rPr>
          <w:rFonts w:cs="Times New Roman"/>
          <w:szCs w:val="24"/>
        </w:rPr>
        <w:t>, se declara que se ha producido una caí</w:t>
      </w:r>
      <w:r w:rsidR="006C1496">
        <w:rPr>
          <w:rFonts w:cs="Times New Roman"/>
          <w:szCs w:val="24"/>
        </w:rPr>
        <w:t>da.</w:t>
      </w:r>
    </w:p>
    <w:p w14:paraId="0C1134A6" w14:textId="1DF75BCA" w:rsidR="008A56C0" w:rsidRPr="00FF3EE7" w:rsidDel="00FA306F" w:rsidRDefault="008A56C0" w:rsidP="00AC1909">
      <w:pPr>
        <w:pStyle w:val="Prrafodelista"/>
        <w:numPr>
          <w:ilvl w:val="0"/>
          <w:numId w:val="62"/>
        </w:numPr>
        <w:autoSpaceDE w:val="0"/>
        <w:autoSpaceDN w:val="0"/>
        <w:adjustRightInd w:val="0"/>
        <w:rPr>
          <w:del w:id="3270" w:author="Tanya Hernández" w:date="2017-05-21T20:20:00Z"/>
          <w:rFonts w:cs="Times New Roman"/>
          <w:szCs w:val="24"/>
        </w:rPr>
      </w:pPr>
      <w:r w:rsidRPr="00FF3EE7">
        <w:rPr>
          <w:rFonts w:cs="Times New Roman"/>
          <w:szCs w:val="24"/>
        </w:rPr>
        <w:t xml:space="preserve">Sea z el eje apuntando hacia abajo cuando la persona está de pie en posición vertical. El ángulo entre el vector de aceleración y el eje z, indica la orientación de la persona, y se calcula mediante la siguiente fórmula: </w:t>
      </w:r>
    </w:p>
    <w:p w14:paraId="0B1D8B44" w14:textId="77777777" w:rsidR="008A56C0" w:rsidRDefault="008A56C0">
      <w:pPr>
        <w:pStyle w:val="Prrafodelista"/>
        <w:numPr>
          <w:ilvl w:val="0"/>
          <w:numId w:val="62"/>
        </w:numPr>
        <w:autoSpaceDE w:val="0"/>
        <w:autoSpaceDN w:val="0"/>
        <w:adjustRightInd w:val="0"/>
        <w:pPrChange w:id="3271" w:author="Tanya Hernández" w:date="2017-05-21T20:20:00Z">
          <w:pPr>
            <w:autoSpaceDE w:val="0"/>
            <w:autoSpaceDN w:val="0"/>
            <w:adjustRightInd w:val="0"/>
          </w:pPr>
        </w:pPrChange>
      </w:pPr>
    </w:p>
    <w:p w14:paraId="1721CC7B" w14:textId="111DF74D" w:rsidR="008A56C0" w:rsidRPr="005A03A6" w:rsidDel="006A3085" w:rsidRDefault="00273F0E">
      <w:pPr>
        <w:pStyle w:val="Ecuaciones"/>
        <w:rPr>
          <w:del w:id="3272" w:author="Tanya Hernández" w:date="2017-05-16T23:51:00Z"/>
        </w:rPr>
        <w:pPrChange w:id="3273" w:author="Tanya Hernández" w:date="2017-05-16T23:51:00Z">
          <w:pPr>
            <w:pStyle w:val="Descripcin"/>
          </w:pPr>
        </w:pPrChange>
      </w:pPr>
      <m:oMath>
        <m:func>
          <m:funcPr>
            <m:ctrlPr>
              <w:rPr>
                <w:rFonts w:ascii="Cambria Math" w:hAnsi="Cambria Math"/>
              </w:rPr>
            </m:ctrlPr>
          </m:funcPr>
          <m:fName>
            <m:r>
              <m:rPr>
                <m:sty m:val="p"/>
              </m:rPr>
              <w:rPr>
                <w:rFonts w:ascii="Cambria Math" w:hAnsi="Cambria Math"/>
              </w:rPr>
              <m:t>cos</m:t>
            </m:r>
          </m:fName>
          <m:e>
            <m:r>
              <w:rPr>
                <w:rFonts w:ascii="Cambria Math" w:hAnsi="Cambria Math"/>
              </w:rPr>
              <m:t>φ</m:t>
            </m:r>
          </m:e>
        </m:func>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z</m:t>
                </m:r>
              </m:sub>
            </m:sSub>
            <m:r>
              <m:rPr>
                <m:sty m:val="p"/>
              </m:rPr>
              <w:rPr>
                <w:rFonts w:ascii="Cambria Math" w:hAnsi="Cambria Math"/>
              </w:rPr>
              <m:t xml:space="preserve"> </m:t>
            </m:r>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y</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α</m:t>
                        </m:r>
                      </m:e>
                      <m:sub>
                        <m:r>
                          <w:rPr>
                            <w:rFonts w:ascii="Cambria Math" w:hAnsi="Cambria Math"/>
                          </w:rPr>
                          <m:t>z</m:t>
                        </m:r>
                      </m:sub>
                    </m:sSub>
                  </m:e>
                  <m:sup>
                    <m:r>
                      <m:rPr>
                        <m:sty m:val="p"/>
                      </m:rPr>
                      <w:rPr>
                        <w:rFonts w:ascii="Cambria Math" w:hAnsi="Cambria Math"/>
                      </w:rPr>
                      <m:t>2</m:t>
                    </m:r>
                  </m:sup>
                </m:sSup>
              </m:e>
            </m:rad>
          </m:den>
        </m:f>
        <m:r>
          <m:rPr>
            <m:sty m:val="p"/>
          </m:rPr>
          <w:rPr>
            <w:rFonts w:ascii="Cambria Math" w:hAnsi="Cambria Math"/>
          </w:rPr>
          <m:t xml:space="preserve"> </m:t>
        </m:r>
      </m:oMath>
      <w:ins w:id="3274" w:author="Tanya Hernández" w:date="2017-05-16T23:51:00Z">
        <w:r w:rsidR="006A3085">
          <w:t xml:space="preserve">                         </w:t>
        </w:r>
      </w:ins>
    </w:p>
    <w:p w14:paraId="5E2AF161" w14:textId="58F5D741" w:rsidR="005A03A6" w:rsidRPr="005A03A6" w:rsidRDefault="005A03A6" w:rsidP="00262C61">
      <w:pPr>
        <w:pStyle w:val="Ecuaciones"/>
      </w:pPr>
      <w:bookmarkStart w:id="3275" w:name="_Toc483688435"/>
      <w:r>
        <w:t>Ecuación 2.</w:t>
      </w:r>
      <w:del w:id="3276" w:author="Tanya Hernández" w:date="2017-05-16T23:51:00Z">
        <w:r w:rsidDel="006A3085">
          <w:delText xml:space="preserve"> </w:delText>
        </w:r>
      </w:del>
      <w:fldSimple w:instr=" SEQ Ecuación_2. \* ARABIC ">
        <w:r w:rsidR="00823848">
          <w:t>33</w:t>
        </w:r>
        <w:bookmarkEnd w:id="3275"/>
      </w:fldSimple>
    </w:p>
    <w:p w14:paraId="66BD2037" w14:textId="09F7EDD3" w:rsidR="00BC5C68" w:rsidDel="006A3085" w:rsidRDefault="008A56C0">
      <w:pPr>
        <w:autoSpaceDE w:val="0"/>
        <w:autoSpaceDN w:val="0"/>
        <w:adjustRightInd w:val="0"/>
        <w:spacing w:before="240" w:after="240"/>
        <w:rPr>
          <w:del w:id="3277" w:author="Tanya Hernández" w:date="2017-05-16T23:53:00Z"/>
          <w:rFonts w:cs="Times New Roman"/>
          <w:szCs w:val="24"/>
        </w:rPr>
        <w:pPrChange w:id="3278" w:author="Tanya Hernández" w:date="2017-05-16T23:53:00Z">
          <w:pPr>
            <w:autoSpaceDE w:val="0"/>
            <w:autoSpaceDN w:val="0"/>
            <w:adjustRightInd w:val="0"/>
            <w:spacing w:before="240"/>
          </w:pPr>
        </w:pPrChange>
      </w:pPr>
      <w:r w:rsidRPr="0064442F">
        <w:rPr>
          <w:rFonts w:cs="Times New Roman"/>
          <w:szCs w:val="24"/>
        </w:rPr>
        <w:t>Puesto que cada persona tiene su postura característica y el acelerómetro puede no siempre ser usado exactamente de la misma manera, la orientación promedio de cada persona durante</w:t>
      </w:r>
      <w:r w:rsidR="00FF3EE7">
        <w:rPr>
          <w:rFonts w:cs="Times New Roman"/>
          <w:szCs w:val="24"/>
        </w:rPr>
        <w:t xml:space="preserve"> 15 segundos de caminar se mide</w:t>
      </w:r>
      <w:r w:rsidRPr="0064442F">
        <w:rPr>
          <w:rFonts w:cs="Times New Roman"/>
          <w:szCs w:val="24"/>
        </w:rPr>
        <w:t xml:space="preserve"> como φ</w:t>
      </w:r>
      <w:r w:rsidRPr="006E7C2E">
        <w:rPr>
          <w:rFonts w:cs="Times New Roman"/>
          <w:szCs w:val="24"/>
          <w:vertAlign w:val="subscript"/>
        </w:rPr>
        <w:t>0</w:t>
      </w:r>
      <w:r w:rsidRPr="0064442F">
        <w:rPr>
          <w:rFonts w:cs="Times New Roman"/>
          <w:szCs w:val="24"/>
        </w:rPr>
        <w:t>.</w:t>
      </w:r>
      <w:r w:rsidR="00FF3EE7">
        <w:rPr>
          <w:rFonts w:cs="Times New Roman"/>
          <w:szCs w:val="24"/>
        </w:rPr>
        <w:t xml:space="preserve"> Posteriormente, cuando se mide</w:t>
      </w:r>
      <w:r w:rsidRPr="0064442F">
        <w:rPr>
          <w:rFonts w:cs="Times New Roman"/>
          <w:szCs w:val="24"/>
        </w:rPr>
        <w:t xml:space="preserve"> una n</w:t>
      </w:r>
      <w:r w:rsidR="00FF3EE7">
        <w:rPr>
          <w:rFonts w:cs="Times New Roman"/>
          <w:szCs w:val="24"/>
        </w:rPr>
        <w:t>ueva orientación φ, se normaliza</w:t>
      </w:r>
      <w:r w:rsidRPr="0064442F">
        <w:rPr>
          <w:rFonts w:cs="Times New Roman"/>
          <w:szCs w:val="24"/>
        </w:rPr>
        <w:t xml:space="preserve"> como sigue: φ</w:t>
      </w:r>
      <w:r w:rsidRPr="006E7C2E">
        <w:rPr>
          <w:rFonts w:cs="Times New Roman"/>
          <w:szCs w:val="24"/>
          <w:vertAlign w:val="subscript"/>
        </w:rPr>
        <w:t>norm</w:t>
      </w:r>
      <w:r w:rsidRPr="0064442F">
        <w:rPr>
          <w:rFonts w:cs="Times New Roman"/>
          <w:szCs w:val="24"/>
        </w:rPr>
        <w:t xml:space="preserve"> = φ – φ</w:t>
      </w:r>
      <w:r w:rsidRPr="006E7C2E">
        <w:rPr>
          <w:rFonts w:cs="Times New Roman"/>
          <w:szCs w:val="24"/>
          <w:vertAlign w:val="subscript"/>
        </w:rPr>
        <w:t>0</w:t>
      </w:r>
      <w:r w:rsidRPr="0064442F">
        <w:rPr>
          <w:rFonts w:cs="Times New Roman"/>
          <w:szCs w:val="24"/>
        </w:rPr>
        <w:t>. Una persona es considerada orientada hacia arriba, si -30º &lt; φ</w:t>
      </w:r>
      <w:r w:rsidRPr="006E7C2E">
        <w:rPr>
          <w:rFonts w:cs="Times New Roman"/>
          <w:szCs w:val="24"/>
          <w:vertAlign w:val="subscript"/>
        </w:rPr>
        <w:t>norm</w:t>
      </w:r>
      <w:r w:rsidRPr="0064442F">
        <w:rPr>
          <w:rFonts w:cs="Times New Roman"/>
          <w:szCs w:val="24"/>
        </w:rPr>
        <w:t xml:space="preserve"> &lt; 30 °. Por lo cual, si se ha detectado una aceleración que supera el umbral como se ha descrito anteriormente, y la orientación de la persona durante 10 segundos no es en posición vertical, se declara q</w:t>
      </w:r>
      <w:r w:rsidR="00FF3EE7">
        <w:rPr>
          <w:rFonts w:cs="Times New Roman"/>
          <w:szCs w:val="24"/>
        </w:rPr>
        <w:t>ue se ha producido una caída</w:t>
      </w:r>
      <w:r w:rsidR="006847DD">
        <w:rPr>
          <w:rFonts w:cs="Times New Roman"/>
          <w:szCs w:val="24"/>
        </w:rPr>
        <w:t xml:space="preserve"> [50</w:t>
      </w:r>
      <w:r w:rsidR="00E53F5E">
        <w:rPr>
          <w:rFonts w:cs="Times New Roman"/>
          <w:szCs w:val="24"/>
        </w:rPr>
        <w:t>]</w:t>
      </w:r>
      <w:r w:rsidRPr="0064442F">
        <w:rPr>
          <w:rFonts w:cs="Times New Roman"/>
          <w:szCs w:val="24"/>
        </w:rPr>
        <w:t>.</w:t>
      </w:r>
      <w:bookmarkEnd w:id="3264"/>
    </w:p>
    <w:p w14:paraId="01129481" w14:textId="77777777" w:rsidR="00BC5C68" w:rsidRPr="00BC5C68" w:rsidRDefault="00BC5C68">
      <w:pPr>
        <w:autoSpaceDE w:val="0"/>
        <w:autoSpaceDN w:val="0"/>
        <w:adjustRightInd w:val="0"/>
        <w:spacing w:before="240"/>
        <w:rPr>
          <w:rFonts w:cs="Times New Roman"/>
          <w:szCs w:val="24"/>
        </w:rPr>
        <w:pPrChange w:id="3279" w:author="Tanya Hernández" w:date="2017-05-16T23:53:00Z">
          <w:pPr>
            <w:autoSpaceDE w:val="0"/>
            <w:autoSpaceDN w:val="0"/>
            <w:adjustRightInd w:val="0"/>
          </w:pPr>
        </w:pPrChange>
      </w:pPr>
    </w:p>
    <w:p w14:paraId="0B65FAD8" w14:textId="41F94E2A" w:rsidR="008A56C0" w:rsidRPr="00BC5C68" w:rsidRDefault="00C35132" w:rsidP="00803B69">
      <w:pPr>
        <w:pStyle w:val="Ttulo3"/>
      </w:pPr>
      <w:bookmarkStart w:id="3280" w:name="_Toc480316145"/>
      <w:bookmarkStart w:id="3281" w:name="_Toc483160370"/>
      <w:r>
        <w:t>2.8.3</w:t>
      </w:r>
      <w:r w:rsidR="00BC5C68">
        <w:t xml:space="preserve"> Selección y tabla comparativa de acelerómetros</w:t>
      </w:r>
      <w:bookmarkEnd w:id="3280"/>
      <w:bookmarkEnd w:id="3281"/>
    </w:p>
    <w:p w14:paraId="6C30401C" w14:textId="5E755A5D" w:rsidR="008A56C0" w:rsidDel="006A3085" w:rsidRDefault="008A56C0">
      <w:pPr>
        <w:spacing w:before="240"/>
        <w:rPr>
          <w:del w:id="3282" w:author="Tanya Hernández" w:date="2017-05-16T23:53:00Z"/>
        </w:rPr>
        <w:pPrChange w:id="3283" w:author="Tanya Hernández" w:date="2017-05-16T23:53:00Z">
          <w:pPr>
            <w:spacing w:before="240"/>
            <w:jc w:val="center"/>
          </w:pPr>
        </w:pPrChange>
      </w:pPr>
      <w:r>
        <w:rPr>
          <w:rFonts w:cs="Times New Roman"/>
          <w:szCs w:val="24"/>
        </w:rPr>
        <w:t>El acelerómetro seleccionado fue el MPU-6050, de acuerdo a la investigación en la tabla comparativa, esto fue porque incluye un giroscopio, su tipo de interfaz es digital I</w:t>
      </w:r>
      <w:r>
        <w:rPr>
          <w:rFonts w:cs="Times New Roman"/>
          <w:szCs w:val="24"/>
          <w:vertAlign w:val="superscript"/>
        </w:rPr>
        <w:t>2</w:t>
      </w:r>
      <w:r>
        <w:rPr>
          <w:rFonts w:cs="Times New Roman"/>
          <w:szCs w:val="24"/>
        </w:rPr>
        <w:t xml:space="preserve">C, </w:t>
      </w:r>
      <w:r w:rsidRPr="004E4A00">
        <w:rPr>
          <w:rFonts w:cs="Times New Roman"/>
          <w:szCs w:val="24"/>
        </w:rPr>
        <w:t xml:space="preserve">el costo </w:t>
      </w:r>
      <w:r w:rsidR="004E4A00">
        <w:rPr>
          <w:rFonts w:cs="Times New Roman"/>
          <w:szCs w:val="24"/>
        </w:rPr>
        <w:t>es</w:t>
      </w:r>
      <w:r w:rsidRPr="004E4A00">
        <w:rPr>
          <w:rFonts w:cs="Times New Roman"/>
          <w:szCs w:val="24"/>
        </w:rPr>
        <w:t xml:space="preserve"> promedio</w:t>
      </w:r>
      <w:r w:rsidR="004E4A00">
        <w:rPr>
          <w:rFonts w:cs="Times New Roman"/>
          <w:szCs w:val="24"/>
        </w:rPr>
        <w:t xml:space="preserve"> comparado con los demás,</w:t>
      </w:r>
      <w:r>
        <w:rPr>
          <w:rFonts w:cs="Times New Roman"/>
          <w:szCs w:val="24"/>
        </w:rPr>
        <w:t xml:space="preserve"> </w:t>
      </w:r>
      <w:r w:rsidR="004E4A00">
        <w:rPr>
          <w:rFonts w:cs="Times New Roman"/>
          <w:szCs w:val="24"/>
        </w:rPr>
        <w:t>además de tener</w:t>
      </w:r>
      <w:r>
        <w:rPr>
          <w:rFonts w:cs="Times New Roman"/>
          <w:szCs w:val="24"/>
        </w:rPr>
        <w:t xml:space="preserve"> </w:t>
      </w:r>
      <w:r w:rsidR="004E4A00">
        <w:rPr>
          <w:rFonts w:cs="Times New Roman"/>
          <w:szCs w:val="24"/>
        </w:rPr>
        <w:t>un</w:t>
      </w:r>
      <w:r>
        <w:rPr>
          <w:rFonts w:cs="Times New Roman"/>
          <w:szCs w:val="24"/>
        </w:rPr>
        <w:t xml:space="preserve"> diseño para el bajo consumo de energía</w:t>
      </w:r>
      <w:r w:rsidR="004E4A00">
        <w:rPr>
          <w:rFonts w:cs="Times New Roman"/>
          <w:szCs w:val="24"/>
        </w:rPr>
        <w:t>,</w:t>
      </w:r>
      <w:r>
        <w:rPr>
          <w:rFonts w:cs="Times New Roman"/>
          <w:szCs w:val="24"/>
        </w:rPr>
        <w:t xml:space="preserve"> de estas características podemos resaltar que es ampliamente usado en: </w:t>
      </w:r>
      <w:r w:rsidRPr="002B30FE">
        <w:rPr>
          <w:rFonts w:cs="Times New Roman"/>
          <w:szCs w:val="24"/>
        </w:rPr>
        <w:t>teléfonos inteligentes, tabletas y sensores portátiles</w:t>
      </w:r>
      <w:r>
        <w:rPr>
          <w:rFonts w:cs="Times New Roman"/>
          <w:szCs w:val="24"/>
        </w:rPr>
        <w:t>.</w:t>
      </w:r>
      <w:r w:rsidR="00D5472B">
        <w:rPr>
          <w:rFonts w:cs="Times New Roman"/>
          <w:szCs w:val="24"/>
        </w:rPr>
        <w:t xml:space="preserve"> </w:t>
      </w:r>
    </w:p>
    <w:p w14:paraId="39BF85F0" w14:textId="77777777" w:rsidR="006A3085" w:rsidRDefault="006A3085">
      <w:pPr>
        <w:spacing w:before="240" w:after="240"/>
        <w:rPr>
          <w:ins w:id="3284" w:author="Tanya Hernández" w:date="2017-05-16T23:53:00Z"/>
          <w:rFonts w:cs="Times New Roman"/>
          <w:szCs w:val="24"/>
        </w:rPr>
        <w:pPrChange w:id="3285" w:author="Tanya Hernández" w:date="2017-05-16T23:53:00Z">
          <w:pPr>
            <w:spacing w:before="240"/>
          </w:pPr>
        </w:pPrChange>
      </w:pPr>
    </w:p>
    <w:p w14:paraId="3720D86E" w14:textId="52E47A91" w:rsidR="000E1E2F" w:rsidRPr="000E1E2F" w:rsidRDefault="00D5472B">
      <w:pPr>
        <w:spacing w:before="240"/>
        <w:rPr>
          <w:rFonts w:eastAsiaTheme="minorHAnsi"/>
          <w:lang w:eastAsia="en-US"/>
        </w:rPr>
        <w:pPrChange w:id="3286" w:author="Tanya Hernández" w:date="2017-05-16T23:53:00Z">
          <w:pPr>
            <w:spacing w:before="240"/>
            <w:jc w:val="center"/>
          </w:pPr>
        </w:pPrChange>
      </w:pPr>
      <w:r>
        <w:fldChar w:fldCharType="begin"/>
      </w:r>
      <w:r>
        <w:instrText xml:space="preserve"> LINK </w:instrText>
      </w:r>
      <w:r w:rsidR="000E1E2F">
        <w:instrText xml:space="preserve">Excel.Sheet.12 C:\\Users\\dayan\\Desktop\\tablas.xlsx Hoja2!F1C1:F17C5 </w:instrText>
      </w:r>
      <w:r>
        <w:instrText xml:space="preserve">\a \f 4 \h </w:instrText>
      </w:r>
      <w:r w:rsidR="00DE66EA">
        <w:instrText xml:space="preserve"> \* MERGEFORMAT </w:instrText>
      </w:r>
      <w:r>
        <w:fldChar w:fldCharType="separate"/>
      </w:r>
    </w:p>
    <w:tbl>
      <w:tblPr>
        <w:tblW w:w="10000" w:type="dxa"/>
        <w:tblCellMar>
          <w:left w:w="70" w:type="dxa"/>
          <w:right w:w="70" w:type="dxa"/>
        </w:tblCellMar>
        <w:tblLook w:val="04A0" w:firstRow="1" w:lastRow="0" w:firstColumn="1" w:lastColumn="0" w:noHBand="0" w:noVBand="1"/>
        <w:tblPrChange w:id="3287" w:author="Tanya Hernández" w:date="2017-05-21T20:20:00Z">
          <w:tblPr>
            <w:tblW w:w="10000" w:type="dxa"/>
            <w:tblCellMar>
              <w:left w:w="70" w:type="dxa"/>
              <w:right w:w="70" w:type="dxa"/>
            </w:tblCellMar>
            <w:tblLook w:val="04A0" w:firstRow="1" w:lastRow="0" w:firstColumn="1" w:lastColumn="0" w:noHBand="0" w:noVBand="1"/>
          </w:tblPr>
        </w:tblPrChange>
      </w:tblPr>
      <w:tblGrid>
        <w:gridCol w:w="2560"/>
        <w:gridCol w:w="1840"/>
        <w:gridCol w:w="1760"/>
        <w:gridCol w:w="1620"/>
        <w:gridCol w:w="2220"/>
        <w:tblGridChange w:id="3288">
          <w:tblGrid>
            <w:gridCol w:w="2560"/>
            <w:gridCol w:w="1840"/>
            <w:gridCol w:w="1760"/>
            <w:gridCol w:w="1620"/>
            <w:gridCol w:w="2220"/>
          </w:tblGrid>
        </w:tblGridChange>
      </w:tblGrid>
      <w:tr w:rsidR="000E1E2F" w:rsidRPr="000E1E2F" w14:paraId="3EB695BB" w14:textId="77777777" w:rsidTr="00FA306F">
        <w:trPr>
          <w:divId w:val="1454053054"/>
          <w:trHeight w:val="288"/>
          <w:trPrChange w:id="3289" w:author="Tanya Hernández" w:date="2017-05-21T20:20:00Z">
            <w:trPr>
              <w:divId w:val="1454053054"/>
              <w:trHeight w:val="288"/>
            </w:trPr>
          </w:trPrChange>
        </w:trPr>
        <w:tc>
          <w:tcPr>
            <w:tcW w:w="10000"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Change w:id="3290" w:author="Tanya Hernández" w:date="2017-05-21T20:20:00Z">
              <w:tcPr>
                <w:tcW w:w="1000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0DD1A514" w14:textId="77777777" w:rsidR="000E1E2F" w:rsidRPr="000E1E2F" w:rsidRDefault="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TABLA COMPARATIVA DE ACELERÓMETROS</w:t>
            </w:r>
          </w:p>
        </w:tc>
      </w:tr>
      <w:tr w:rsidR="000E1E2F" w:rsidRPr="000E1E2F" w14:paraId="48D9A952"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D9AF9E0"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Modelo</w:t>
            </w:r>
          </w:p>
        </w:tc>
        <w:tc>
          <w:tcPr>
            <w:tcW w:w="1840" w:type="dxa"/>
            <w:tcBorders>
              <w:top w:val="nil"/>
              <w:left w:val="nil"/>
              <w:bottom w:val="single" w:sz="4" w:space="0" w:color="auto"/>
              <w:right w:val="single" w:sz="4" w:space="0" w:color="auto"/>
            </w:tcBorders>
            <w:shd w:val="clear" w:color="auto" w:fill="auto"/>
            <w:vAlign w:val="bottom"/>
            <w:hideMark/>
          </w:tcPr>
          <w:p w14:paraId="3D71098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MPU-6050</w:t>
            </w:r>
          </w:p>
        </w:tc>
        <w:tc>
          <w:tcPr>
            <w:tcW w:w="1760" w:type="dxa"/>
            <w:tcBorders>
              <w:top w:val="nil"/>
              <w:left w:val="nil"/>
              <w:bottom w:val="single" w:sz="4" w:space="0" w:color="auto"/>
              <w:right w:val="single" w:sz="4" w:space="0" w:color="auto"/>
            </w:tcBorders>
            <w:shd w:val="clear" w:color="auto" w:fill="auto"/>
            <w:vAlign w:val="bottom"/>
            <w:hideMark/>
          </w:tcPr>
          <w:p w14:paraId="3486488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ADXL345</w:t>
            </w:r>
          </w:p>
        </w:tc>
        <w:tc>
          <w:tcPr>
            <w:tcW w:w="1620" w:type="dxa"/>
            <w:tcBorders>
              <w:top w:val="nil"/>
              <w:left w:val="nil"/>
              <w:bottom w:val="single" w:sz="4" w:space="0" w:color="auto"/>
              <w:right w:val="single" w:sz="4" w:space="0" w:color="auto"/>
            </w:tcBorders>
            <w:shd w:val="clear" w:color="auto" w:fill="auto"/>
            <w:vAlign w:val="bottom"/>
            <w:hideMark/>
          </w:tcPr>
          <w:p w14:paraId="1E99DC8E"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MMA8451Q</w:t>
            </w:r>
          </w:p>
        </w:tc>
        <w:tc>
          <w:tcPr>
            <w:tcW w:w="2220" w:type="dxa"/>
            <w:tcBorders>
              <w:top w:val="nil"/>
              <w:left w:val="nil"/>
              <w:bottom w:val="single" w:sz="4" w:space="0" w:color="auto"/>
              <w:right w:val="single" w:sz="4" w:space="0" w:color="auto"/>
            </w:tcBorders>
            <w:shd w:val="clear" w:color="auto" w:fill="auto"/>
            <w:vAlign w:val="bottom"/>
            <w:hideMark/>
          </w:tcPr>
          <w:p w14:paraId="0FAF082F"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LIS331HH</w:t>
            </w:r>
          </w:p>
        </w:tc>
      </w:tr>
      <w:tr w:rsidR="000E1E2F" w:rsidRPr="000E1E2F" w14:paraId="4DA7A1CE"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14:paraId="61419C1C"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Fabricante</w:t>
            </w:r>
          </w:p>
        </w:tc>
        <w:tc>
          <w:tcPr>
            <w:tcW w:w="1840" w:type="dxa"/>
            <w:tcBorders>
              <w:top w:val="nil"/>
              <w:left w:val="nil"/>
              <w:bottom w:val="single" w:sz="4" w:space="0" w:color="auto"/>
              <w:right w:val="single" w:sz="4" w:space="0" w:color="auto"/>
            </w:tcBorders>
            <w:shd w:val="clear" w:color="auto" w:fill="auto"/>
            <w:vAlign w:val="bottom"/>
            <w:hideMark/>
          </w:tcPr>
          <w:p w14:paraId="2D0EB889"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Inven Sense</w:t>
            </w:r>
          </w:p>
        </w:tc>
        <w:tc>
          <w:tcPr>
            <w:tcW w:w="1760" w:type="dxa"/>
            <w:tcBorders>
              <w:top w:val="nil"/>
              <w:left w:val="nil"/>
              <w:bottom w:val="single" w:sz="4" w:space="0" w:color="auto"/>
              <w:right w:val="single" w:sz="4" w:space="0" w:color="auto"/>
            </w:tcBorders>
            <w:shd w:val="clear" w:color="auto" w:fill="auto"/>
            <w:vAlign w:val="bottom"/>
            <w:hideMark/>
          </w:tcPr>
          <w:p w14:paraId="28CA3BDC"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Analog Devices</w:t>
            </w:r>
          </w:p>
        </w:tc>
        <w:tc>
          <w:tcPr>
            <w:tcW w:w="1620" w:type="dxa"/>
            <w:tcBorders>
              <w:top w:val="nil"/>
              <w:left w:val="nil"/>
              <w:bottom w:val="single" w:sz="4" w:space="0" w:color="auto"/>
              <w:right w:val="single" w:sz="4" w:space="0" w:color="auto"/>
            </w:tcBorders>
            <w:shd w:val="clear" w:color="auto" w:fill="auto"/>
            <w:vAlign w:val="bottom"/>
            <w:hideMark/>
          </w:tcPr>
          <w:p w14:paraId="71672376"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Freescale</w:t>
            </w:r>
          </w:p>
        </w:tc>
        <w:tc>
          <w:tcPr>
            <w:tcW w:w="2220" w:type="dxa"/>
            <w:tcBorders>
              <w:top w:val="nil"/>
              <w:left w:val="nil"/>
              <w:bottom w:val="single" w:sz="4" w:space="0" w:color="auto"/>
              <w:right w:val="single" w:sz="4" w:space="0" w:color="auto"/>
            </w:tcBorders>
            <w:shd w:val="clear" w:color="auto" w:fill="auto"/>
            <w:vAlign w:val="bottom"/>
            <w:hideMark/>
          </w:tcPr>
          <w:p w14:paraId="1CC85D15"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STMicroelectronics</w:t>
            </w:r>
          </w:p>
        </w:tc>
      </w:tr>
      <w:tr w:rsidR="000E1E2F" w:rsidRPr="000E1E2F" w14:paraId="449BCC44"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32F73800"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Salida</w:t>
            </w:r>
          </w:p>
        </w:tc>
        <w:tc>
          <w:tcPr>
            <w:tcW w:w="1840" w:type="dxa"/>
            <w:tcBorders>
              <w:top w:val="nil"/>
              <w:left w:val="nil"/>
              <w:bottom w:val="single" w:sz="4" w:space="0" w:color="auto"/>
              <w:right w:val="single" w:sz="4" w:space="0" w:color="auto"/>
            </w:tcBorders>
            <w:shd w:val="clear" w:color="auto" w:fill="auto"/>
            <w:vAlign w:val="bottom"/>
            <w:hideMark/>
          </w:tcPr>
          <w:p w14:paraId="512C1B82"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Digital 8 bits</w:t>
            </w:r>
          </w:p>
        </w:tc>
        <w:tc>
          <w:tcPr>
            <w:tcW w:w="1760" w:type="dxa"/>
            <w:tcBorders>
              <w:top w:val="nil"/>
              <w:left w:val="nil"/>
              <w:bottom w:val="single" w:sz="4" w:space="0" w:color="auto"/>
              <w:right w:val="single" w:sz="4" w:space="0" w:color="auto"/>
            </w:tcBorders>
            <w:shd w:val="clear" w:color="auto" w:fill="auto"/>
            <w:vAlign w:val="bottom"/>
            <w:hideMark/>
          </w:tcPr>
          <w:p w14:paraId="24283D52"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Digital de 12 bits</w:t>
            </w:r>
          </w:p>
        </w:tc>
        <w:tc>
          <w:tcPr>
            <w:tcW w:w="1620" w:type="dxa"/>
            <w:tcBorders>
              <w:top w:val="nil"/>
              <w:left w:val="nil"/>
              <w:bottom w:val="single" w:sz="4" w:space="0" w:color="auto"/>
              <w:right w:val="single" w:sz="4" w:space="0" w:color="auto"/>
            </w:tcBorders>
            <w:shd w:val="clear" w:color="auto" w:fill="auto"/>
            <w:vAlign w:val="bottom"/>
            <w:hideMark/>
          </w:tcPr>
          <w:p w14:paraId="36C52644"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Digital 13 bits</w:t>
            </w:r>
          </w:p>
        </w:tc>
        <w:tc>
          <w:tcPr>
            <w:tcW w:w="2220" w:type="dxa"/>
            <w:tcBorders>
              <w:top w:val="nil"/>
              <w:left w:val="nil"/>
              <w:bottom w:val="single" w:sz="4" w:space="0" w:color="auto"/>
              <w:right w:val="single" w:sz="4" w:space="0" w:color="auto"/>
            </w:tcBorders>
            <w:shd w:val="clear" w:color="auto" w:fill="auto"/>
            <w:vAlign w:val="bottom"/>
            <w:hideMark/>
          </w:tcPr>
          <w:p w14:paraId="4459D060" w14:textId="47EF0365"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w:t>
            </w:r>
            <w:r w:rsidR="002661BE">
              <w:rPr>
                <w:rFonts w:eastAsia="Times New Roman" w:cs="Times New Roman"/>
                <w:color w:val="000000"/>
                <w:sz w:val="20"/>
                <w:szCs w:val="20"/>
                <w:lang w:val="es-ES" w:eastAsia="es-ES"/>
              </w:rPr>
              <w:t>i</w:t>
            </w:r>
            <w:r w:rsidRPr="000E1E2F">
              <w:rPr>
                <w:rFonts w:eastAsia="Times New Roman" w:cs="Times New Roman"/>
                <w:color w:val="000000"/>
                <w:sz w:val="20"/>
                <w:szCs w:val="20"/>
                <w:lang w:val="es-ES" w:eastAsia="es-ES"/>
              </w:rPr>
              <w:t>gital 16 bits</w:t>
            </w:r>
          </w:p>
        </w:tc>
      </w:tr>
      <w:tr w:rsidR="000E1E2F" w:rsidRPr="000E1E2F" w14:paraId="1E8208F9" w14:textId="77777777" w:rsidTr="000E1E2F">
        <w:trPr>
          <w:divId w:val="1454053054"/>
          <w:trHeight w:val="324"/>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27F81AEE"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Interfaz de comunicación</w:t>
            </w:r>
          </w:p>
        </w:tc>
        <w:tc>
          <w:tcPr>
            <w:tcW w:w="1840" w:type="dxa"/>
            <w:tcBorders>
              <w:top w:val="nil"/>
              <w:left w:val="nil"/>
              <w:bottom w:val="single" w:sz="4" w:space="0" w:color="auto"/>
              <w:right w:val="single" w:sz="4" w:space="0" w:color="auto"/>
            </w:tcBorders>
            <w:shd w:val="clear" w:color="auto" w:fill="auto"/>
            <w:vAlign w:val="bottom"/>
            <w:hideMark/>
          </w:tcPr>
          <w:p w14:paraId="742DE836"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_tradnl" w:eastAsia="es-ES"/>
              </w:rPr>
              <w:t>I2C</w:t>
            </w:r>
          </w:p>
        </w:tc>
        <w:tc>
          <w:tcPr>
            <w:tcW w:w="1760" w:type="dxa"/>
            <w:tcBorders>
              <w:top w:val="nil"/>
              <w:left w:val="nil"/>
              <w:bottom w:val="single" w:sz="4" w:space="0" w:color="auto"/>
              <w:right w:val="single" w:sz="4" w:space="0" w:color="auto"/>
            </w:tcBorders>
            <w:shd w:val="clear" w:color="auto" w:fill="auto"/>
            <w:vAlign w:val="bottom"/>
            <w:hideMark/>
          </w:tcPr>
          <w:p w14:paraId="203251F6"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_tradnl" w:eastAsia="es-ES"/>
              </w:rPr>
              <w:t>SPI, I2C</w:t>
            </w:r>
          </w:p>
        </w:tc>
        <w:tc>
          <w:tcPr>
            <w:tcW w:w="1620" w:type="dxa"/>
            <w:tcBorders>
              <w:top w:val="nil"/>
              <w:left w:val="nil"/>
              <w:bottom w:val="single" w:sz="4" w:space="0" w:color="auto"/>
              <w:right w:val="single" w:sz="4" w:space="0" w:color="auto"/>
            </w:tcBorders>
            <w:shd w:val="clear" w:color="auto" w:fill="auto"/>
            <w:vAlign w:val="bottom"/>
            <w:hideMark/>
          </w:tcPr>
          <w:p w14:paraId="457F0509"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_tradnl" w:eastAsia="es-ES"/>
              </w:rPr>
              <w:t>I2C</w:t>
            </w:r>
          </w:p>
        </w:tc>
        <w:tc>
          <w:tcPr>
            <w:tcW w:w="2220" w:type="dxa"/>
            <w:tcBorders>
              <w:top w:val="nil"/>
              <w:left w:val="nil"/>
              <w:bottom w:val="single" w:sz="4" w:space="0" w:color="auto"/>
              <w:right w:val="single" w:sz="4" w:space="0" w:color="auto"/>
            </w:tcBorders>
            <w:shd w:val="clear" w:color="auto" w:fill="auto"/>
            <w:vAlign w:val="bottom"/>
            <w:hideMark/>
          </w:tcPr>
          <w:p w14:paraId="34F10CB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_tradnl" w:eastAsia="es-ES"/>
              </w:rPr>
              <w:t>I2C</w:t>
            </w:r>
          </w:p>
        </w:tc>
      </w:tr>
      <w:tr w:rsidR="000E1E2F" w:rsidRPr="000E1E2F" w14:paraId="5756E5CD"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D9F0448"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Rango de medición</w:t>
            </w:r>
          </w:p>
        </w:tc>
        <w:tc>
          <w:tcPr>
            <w:tcW w:w="1840" w:type="dxa"/>
            <w:tcBorders>
              <w:top w:val="nil"/>
              <w:left w:val="nil"/>
              <w:bottom w:val="single" w:sz="4" w:space="0" w:color="auto"/>
              <w:right w:val="single" w:sz="4" w:space="0" w:color="auto"/>
            </w:tcBorders>
            <w:shd w:val="clear" w:color="auto" w:fill="auto"/>
            <w:vAlign w:val="bottom"/>
            <w:hideMark/>
          </w:tcPr>
          <w:p w14:paraId="58743777"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±2g, ±4g, ±8g, ±16g</w:t>
            </w:r>
          </w:p>
        </w:tc>
        <w:tc>
          <w:tcPr>
            <w:tcW w:w="1760" w:type="dxa"/>
            <w:tcBorders>
              <w:top w:val="nil"/>
              <w:left w:val="nil"/>
              <w:bottom w:val="single" w:sz="4" w:space="0" w:color="auto"/>
              <w:right w:val="single" w:sz="4" w:space="0" w:color="auto"/>
            </w:tcBorders>
            <w:shd w:val="clear" w:color="auto" w:fill="auto"/>
            <w:vAlign w:val="bottom"/>
            <w:hideMark/>
          </w:tcPr>
          <w:p w14:paraId="7D80AD1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±16</w:t>
            </w:r>
          </w:p>
        </w:tc>
        <w:tc>
          <w:tcPr>
            <w:tcW w:w="1620" w:type="dxa"/>
            <w:tcBorders>
              <w:top w:val="nil"/>
              <w:left w:val="nil"/>
              <w:bottom w:val="single" w:sz="4" w:space="0" w:color="auto"/>
              <w:right w:val="single" w:sz="4" w:space="0" w:color="auto"/>
            </w:tcBorders>
            <w:shd w:val="clear" w:color="auto" w:fill="auto"/>
            <w:vAlign w:val="bottom"/>
            <w:hideMark/>
          </w:tcPr>
          <w:p w14:paraId="4C7C410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+/- 8g</w:t>
            </w:r>
          </w:p>
        </w:tc>
        <w:tc>
          <w:tcPr>
            <w:tcW w:w="2220" w:type="dxa"/>
            <w:tcBorders>
              <w:top w:val="nil"/>
              <w:left w:val="nil"/>
              <w:bottom w:val="single" w:sz="4" w:space="0" w:color="auto"/>
              <w:right w:val="single" w:sz="4" w:space="0" w:color="auto"/>
            </w:tcBorders>
            <w:shd w:val="clear" w:color="auto" w:fill="auto"/>
            <w:vAlign w:val="bottom"/>
            <w:hideMark/>
          </w:tcPr>
          <w:p w14:paraId="55D7EAC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+/- 24g</w:t>
            </w:r>
          </w:p>
        </w:tc>
      </w:tr>
      <w:tr w:rsidR="000E1E2F" w:rsidRPr="000E1E2F" w14:paraId="69AF1C11" w14:textId="77777777" w:rsidTr="000E1E2F">
        <w:trPr>
          <w:divId w:val="1454053054"/>
          <w:trHeight w:val="540"/>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3BBADFEF"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Dimensión</w:t>
            </w:r>
          </w:p>
        </w:tc>
        <w:tc>
          <w:tcPr>
            <w:tcW w:w="1840" w:type="dxa"/>
            <w:tcBorders>
              <w:top w:val="nil"/>
              <w:left w:val="nil"/>
              <w:bottom w:val="single" w:sz="4" w:space="0" w:color="auto"/>
              <w:right w:val="single" w:sz="4" w:space="0" w:color="auto"/>
            </w:tcBorders>
            <w:shd w:val="clear" w:color="auto" w:fill="auto"/>
            <w:vAlign w:val="bottom"/>
            <w:hideMark/>
          </w:tcPr>
          <w:p w14:paraId="0B2DB456"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4mmx4mmx0.9mm</w:t>
            </w:r>
          </w:p>
        </w:tc>
        <w:tc>
          <w:tcPr>
            <w:tcW w:w="1760" w:type="dxa"/>
            <w:tcBorders>
              <w:top w:val="nil"/>
              <w:left w:val="nil"/>
              <w:bottom w:val="single" w:sz="4" w:space="0" w:color="auto"/>
              <w:right w:val="single" w:sz="4" w:space="0" w:color="auto"/>
            </w:tcBorders>
            <w:shd w:val="clear" w:color="auto" w:fill="auto"/>
            <w:vAlign w:val="bottom"/>
            <w:hideMark/>
          </w:tcPr>
          <w:p w14:paraId="736BF8E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 mm x 5 mm x 1 mm</w:t>
            </w:r>
          </w:p>
        </w:tc>
        <w:tc>
          <w:tcPr>
            <w:tcW w:w="1620" w:type="dxa"/>
            <w:tcBorders>
              <w:top w:val="nil"/>
              <w:left w:val="nil"/>
              <w:bottom w:val="single" w:sz="4" w:space="0" w:color="auto"/>
              <w:right w:val="single" w:sz="4" w:space="0" w:color="auto"/>
            </w:tcBorders>
            <w:shd w:val="clear" w:color="auto" w:fill="auto"/>
            <w:vAlign w:val="bottom"/>
            <w:hideMark/>
          </w:tcPr>
          <w:p w14:paraId="1039399F"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 mm x 5 mm x 1 mm</w:t>
            </w:r>
          </w:p>
        </w:tc>
        <w:tc>
          <w:tcPr>
            <w:tcW w:w="2220" w:type="dxa"/>
            <w:tcBorders>
              <w:top w:val="nil"/>
              <w:left w:val="nil"/>
              <w:bottom w:val="single" w:sz="4" w:space="0" w:color="auto"/>
              <w:right w:val="single" w:sz="4" w:space="0" w:color="auto"/>
            </w:tcBorders>
            <w:shd w:val="clear" w:color="auto" w:fill="auto"/>
            <w:vAlign w:val="bottom"/>
            <w:hideMark/>
          </w:tcPr>
          <w:p w14:paraId="7E64521D"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 mm x 5 mm x 1 mm</w:t>
            </w:r>
          </w:p>
        </w:tc>
      </w:tr>
      <w:tr w:rsidR="000E1E2F" w:rsidRPr="000E1E2F" w14:paraId="3F8C14EB"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DD4A9FD"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Ejes</w:t>
            </w:r>
          </w:p>
        </w:tc>
        <w:tc>
          <w:tcPr>
            <w:tcW w:w="1840" w:type="dxa"/>
            <w:tcBorders>
              <w:top w:val="nil"/>
              <w:left w:val="nil"/>
              <w:bottom w:val="single" w:sz="4" w:space="0" w:color="auto"/>
              <w:right w:val="single" w:sz="4" w:space="0" w:color="auto"/>
            </w:tcBorders>
            <w:shd w:val="clear" w:color="auto" w:fill="auto"/>
            <w:vAlign w:val="bottom"/>
            <w:hideMark/>
          </w:tcPr>
          <w:p w14:paraId="628A4BBD"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w:t>
            </w:r>
          </w:p>
        </w:tc>
        <w:tc>
          <w:tcPr>
            <w:tcW w:w="1760" w:type="dxa"/>
            <w:tcBorders>
              <w:top w:val="nil"/>
              <w:left w:val="nil"/>
              <w:bottom w:val="single" w:sz="4" w:space="0" w:color="auto"/>
              <w:right w:val="single" w:sz="4" w:space="0" w:color="auto"/>
            </w:tcBorders>
            <w:shd w:val="clear" w:color="auto" w:fill="auto"/>
            <w:vAlign w:val="bottom"/>
            <w:hideMark/>
          </w:tcPr>
          <w:p w14:paraId="6E88832D"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w:t>
            </w:r>
          </w:p>
        </w:tc>
        <w:tc>
          <w:tcPr>
            <w:tcW w:w="1620" w:type="dxa"/>
            <w:tcBorders>
              <w:top w:val="nil"/>
              <w:left w:val="nil"/>
              <w:bottom w:val="single" w:sz="4" w:space="0" w:color="auto"/>
              <w:right w:val="single" w:sz="4" w:space="0" w:color="auto"/>
            </w:tcBorders>
            <w:shd w:val="clear" w:color="auto" w:fill="auto"/>
            <w:vAlign w:val="bottom"/>
            <w:hideMark/>
          </w:tcPr>
          <w:p w14:paraId="061D364F"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w:t>
            </w:r>
          </w:p>
        </w:tc>
        <w:tc>
          <w:tcPr>
            <w:tcW w:w="2220" w:type="dxa"/>
            <w:tcBorders>
              <w:top w:val="nil"/>
              <w:left w:val="nil"/>
              <w:bottom w:val="single" w:sz="4" w:space="0" w:color="auto"/>
              <w:right w:val="single" w:sz="4" w:space="0" w:color="auto"/>
            </w:tcBorders>
            <w:shd w:val="clear" w:color="auto" w:fill="auto"/>
            <w:vAlign w:val="bottom"/>
            <w:hideMark/>
          </w:tcPr>
          <w:p w14:paraId="29B929F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w:t>
            </w:r>
          </w:p>
        </w:tc>
      </w:tr>
      <w:tr w:rsidR="000E1E2F" w:rsidRPr="000E1E2F" w14:paraId="3E7E9254"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C0B3E94" w14:textId="7A130D37" w:rsidR="000E1E2F" w:rsidRPr="000E1E2F" w:rsidRDefault="002661BE"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Precisión</w:t>
            </w:r>
          </w:p>
        </w:tc>
        <w:tc>
          <w:tcPr>
            <w:tcW w:w="1840" w:type="dxa"/>
            <w:tcBorders>
              <w:top w:val="nil"/>
              <w:left w:val="nil"/>
              <w:bottom w:val="single" w:sz="4" w:space="0" w:color="auto"/>
              <w:right w:val="single" w:sz="4" w:space="0" w:color="auto"/>
            </w:tcBorders>
            <w:shd w:val="clear" w:color="auto" w:fill="auto"/>
            <w:vAlign w:val="bottom"/>
            <w:hideMark/>
          </w:tcPr>
          <w:p w14:paraId="566CB15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1mg/LSB</w:t>
            </w:r>
          </w:p>
        </w:tc>
        <w:tc>
          <w:tcPr>
            <w:tcW w:w="1760" w:type="dxa"/>
            <w:tcBorders>
              <w:top w:val="nil"/>
              <w:left w:val="nil"/>
              <w:bottom w:val="single" w:sz="4" w:space="0" w:color="auto"/>
              <w:right w:val="single" w:sz="4" w:space="0" w:color="auto"/>
            </w:tcBorders>
            <w:shd w:val="clear" w:color="auto" w:fill="auto"/>
            <w:vAlign w:val="bottom"/>
            <w:hideMark/>
          </w:tcPr>
          <w:p w14:paraId="22DC674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 mg/LSB</w:t>
            </w:r>
          </w:p>
        </w:tc>
        <w:tc>
          <w:tcPr>
            <w:tcW w:w="1620" w:type="dxa"/>
            <w:tcBorders>
              <w:top w:val="nil"/>
              <w:left w:val="nil"/>
              <w:bottom w:val="single" w:sz="4" w:space="0" w:color="auto"/>
              <w:right w:val="single" w:sz="4" w:space="0" w:color="auto"/>
            </w:tcBorders>
            <w:shd w:val="clear" w:color="auto" w:fill="auto"/>
            <w:vAlign w:val="bottom"/>
            <w:hideMark/>
          </w:tcPr>
          <w:p w14:paraId="7C73786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0.98 g/LSB</w:t>
            </w:r>
          </w:p>
        </w:tc>
        <w:tc>
          <w:tcPr>
            <w:tcW w:w="2220" w:type="dxa"/>
            <w:tcBorders>
              <w:top w:val="nil"/>
              <w:left w:val="nil"/>
              <w:bottom w:val="single" w:sz="4" w:space="0" w:color="auto"/>
              <w:right w:val="single" w:sz="4" w:space="0" w:color="auto"/>
            </w:tcBorders>
            <w:shd w:val="clear" w:color="auto" w:fill="auto"/>
            <w:vAlign w:val="bottom"/>
            <w:hideMark/>
          </w:tcPr>
          <w:p w14:paraId="74DF885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 mg/LSB (a +/-12g)</w:t>
            </w:r>
          </w:p>
        </w:tc>
      </w:tr>
      <w:tr w:rsidR="000E1E2F" w:rsidRPr="000E1E2F" w14:paraId="08C35B68"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18C06BD2"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Alimentación</w:t>
            </w:r>
          </w:p>
        </w:tc>
        <w:tc>
          <w:tcPr>
            <w:tcW w:w="1840" w:type="dxa"/>
            <w:tcBorders>
              <w:top w:val="nil"/>
              <w:left w:val="nil"/>
              <w:bottom w:val="single" w:sz="4" w:space="0" w:color="auto"/>
              <w:right w:val="single" w:sz="4" w:space="0" w:color="auto"/>
            </w:tcBorders>
            <w:shd w:val="clear" w:color="auto" w:fill="auto"/>
            <w:vAlign w:val="bottom"/>
            <w:hideMark/>
          </w:tcPr>
          <w:p w14:paraId="28F51FD2"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2.375 V a 3.46 V</w:t>
            </w:r>
          </w:p>
        </w:tc>
        <w:tc>
          <w:tcPr>
            <w:tcW w:w="1760" w:type="dxa"/>
            <w:tcBorders>
              <w:top w:val="nil"/>
              <w:left w:val="nil"/>
              <w:bottom w:val="single" w:sz="4" w:space="0" w:color="auto"/>
              <w:right w:val="single" w:sz="4" w:space="0" w:color="auto"/>
            </w:tcBorders>
            <w:shd w:val="clear" w:color="auto" w:fill="auto"/>
            <w:vAlign w:val="bottom"/>
            <w:hideMark/>
          </w:tcPr>
          <w:p w14:paraId="5ED28E8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2 V a 3.6 V</w:t>
            </w:r>
          </w:p>
        </w:tc>
        <w:tc>
          <w:tcPr>
            <w:tcW w:w="1620" w:type="dxa"/>
            <w:tcBorders>
              <w:top w:val="nil"/>
              <w:left w:val="nil"/>
              <w:bottom w:val="single" w:sz="4" w:space="0" w:color="auto"/>
              <w:right w:val="single" w:sz="4" w:space="0" w:color="auto"/>
            </w:tcBorders>
            <w:shd w:val="clear" w:color="auto" w:fill="auto"/>
            <w:vAlign w:val="bottom"/>
            <w:hideMark/>
          </w:tcPr>
          <w:p w14:paraId="4EB2F00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1.95 V a 3.6 V</w:t>
            </w:r>
          </w:p>
        </w:tc>
        <w:tc>
          <w:tcPr>
            <w:tcW w:w="2220" w:type="dxa"/>
            <w:tcBorders>
              <w:top w:val="nil"/>
              <w:left w:val="nil"/>
              <w:bottom w:val="single" w:sz="4" w:space="0" w:color="auto"/>
              <w:right w:val="single" w:sz="4" w:space="0" w:color="auto"/>
            </w:tcBorders>
            <w:shd w:val="clear" w:color="auto" w:fill="auto"/>
            <w:vAlign w:val="bottom"/>
            <w:hideMark/>
          </w:tcPr>
          <w:p w14:paraId="41AF9A6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2.16 V a 3.6 V</w:t>
            </w:r>
          </w:p>
        </w:tc>
      </w:tr>
      <w:tr w:rsidR="000E1E2F" w:rsidRPr="000E1E2F" w14:paraId="4A1973F4"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49964D2B"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Corriente Máxima</w:t>
            </w:r>
          </w:p>
        </w:tc>
        <w:tc>
          <w:tcPr>
            <w:tcW w:w="1840" w:type="dxa"/>
            <w:tcBorders>
              <w:top w:val="nil"/>
              <w:left w:val="nil"/>
              <w:bottom w:val="single" w:sz="4" w:space="0" w:color="auto"/>
              <w:right w:val="single" w:sz="4" w:space="0" w:color="auto"/>
            </w:tcBorders>
            <w:shd w:val="clear" w:color="auto" w:fill="auto"/>
            <w:vAlign w:val="bottom"/>
            <w:hideMark/>
          </w:tcPr>
          <w:p w14:paraId="261B40C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w:t>
            </w:r>
          </w:p>
        </w:tc>
        <w:tc>
          <w:tcPr>
            <w:tcW w:w="1760" w:type="dxa"/>
            <w:tcBorders>
              <w:top w:val="nil"/>
              <w:left w:val="nil"/>
              <w:bottom w:val="single" w:sz="4" w:space="0" w:color="auto"/>
              <w:right w:val="single" w:sz="4" w:space="0" w:color="auto"/>
            </w:tcBorders>
            <w:shd w:val="clear" w:color="auto" w:fill="auto"/>
            <w:vAlign w:val="bottom"/>
            <w:hideMark/>
          </w:tcPr>
          <w:p w14:paraId="7E915ADF"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40 uA</w:t>
            </w:r>
          </w:p>
        </w:tc>
        <w:tc>
          <w:tcPr>
            <w:tcW w:w="1620" w:type="dxa"/>
            <w:tcBorders>
              <w:top w:val="nil"/>
              <w:left w:val="nil"/>
              <w:bottom w:val="single" w:sz="4" w:space="0" w:color="auto"/>
              <w:right w:val="single" w:sz="4" w:space="0" w:color="auto"/>
            </w:tcBorders>
            <w:shd w:val="clear" w:color="auto" w:fill="auto"/>
            <w:vAlign w:val="bottom"/>
            <w:hideMark/>
          </w:tcPr>
          <w:p w14:paraId="295826E2"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165 uA</w:t>
            </w:r>
          </w:p>
        </w:tc>
        <w:tc>
          <w:tcPr>
            <w:tcW w:w="2220" w:type="dxa"/>
            <w:tcBorders>
              <w:top w:val="nil"/>
              <w:left w:val="nil"/>
              <w:bottom w:val="single" w:sz="4" w:space="0" w:color="auto"/>
              <w:right w:val="single" w:sz="4" w:space="0" w:color="auto"/>
            </w:tcBorders>
            <w:shd w:val="clear" w:color="auto" w:fill="auto"/>
            <w:vAlign w:val="bottom"/>
            <w:hideMark/>
          </w:tcPr>
          <w:p w14:paraId="35D867F8"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10 uA</w:t>
            </w:r>
          </w:p>
        </w:tc>
      </w:tr>
      <w:tr w:rsidR="000E1E2F" w:rsidRPr="000E1E2F" w14:paraId="5F0A57EF"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4D822FD5"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Características adicionales</w:t>
            </w:r>
          </w:p>
        </w:tc>
        <w:tc>
          <w:tcPr>
            <w:tcW w:w="1840" w:type="dxa"/>
            <w:tcBorders>
              <w:top w:val="nil"/>
              <w:left w:val="nil"/>
              <w:bottom w:val="single" w:sz="4" w:space="0" w:color="auto"/>
              <w:right w:val="single" w:sz="4" w:space="0" w:color="auto"/>
            </w:tcBorders>
            <w:shd w:val="clear" w:color="auto" w:fill="auto"/>
            <w:vAlign w:val="bottom"/>
            <w:hideMark/>
          </w:tcPr>
          <w:p w14:paraId="1671D034"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Incluye giroscopio</w:t>
            </w:r>
          </w:p>
        </w:tc>
        <w:tc>
          <w:tcPr>
            <w:tcW w:w="1760" w:type="dxa"/>
            <w:tcBorders>
              <w:top w:val="nil"/>
              <w:left w:val="nil"/>
              <w:bottom w:val="single" w:sz="4" w:space="0" w:color="auto"/>
              <w:right w:val="single" w:sz="4" w:space="0" w:color="auto"/>
            </w:tcBorders>
            <w:shd w:val="clear" w:color="auto" w:fill="auto"/>
            <w:vAlign w:val="bottom"/>
            <w:hideMark/>
          </w:tcPr>
          <w:p w14:paraId="274D1BD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w:t>
            </w:r>
          </w:p>
        </w:tc>
        <w:tc>
          <w:tcPr>
            <w:tcW w:w="1620" w:type="dxa"/>
            <w:tcBorders>
              <w:top w:val="nil"/>
              <w:left w:val="nil"/>
              <w:bottom w:val="single" w:sz="4" w:space="0" w:color="auto"/>
              <w:right w:val="single" w:sz="4" w:space="0" w:color="auto"/>
            </w:tcBorders>
            <w:shd w:val="clear" w:color="auto" w:fill="auto"/>
            <w:vAlign w:val="bottom"/>
            <w:hideMark/>
          </w:tcPr>
          <w:p w14:paraId="5432668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w:t>
            </w:r>
          </w:p>
        </w:tc>
        <w:tc>
          <w:tcPr>
            <w:tcW w:w="2220" w:type="dxa"/>
            <w:tcBorders>
              <w:top w:val="nil"/>
              <w:left w:val="nil"/>
              <w:bottom w:val="single" w:sz="4" w:space="0" w:color="auto"/>
              <w:right w:val="single" w:sz="4" w:space="0" w:color="auto"/>
            </w:tcBorders>
            <w:shd w:val="clear" w:color="auto" w:fill="auto"/>
            <w:vAlign w:val="bottom"/>
            <w:hideMark/>
          </w:tcPr>
          <w:p w14:paraId="2C94AF0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 </w:t>
            </w:r>
          </w:p>
        </w:tc>
      </w:tr>
      <w:tr w:rsidR="000E1E2F" w:rsidRPr="000E1E2F" w14:paraId="285BEE26"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2ADC49DC"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Frecuencia de muestreo</w:t>
            </w:r>
          </w:p>
        </w:tc>
        <w:tc>
          <w:tcPr>
            <w:tcW w:w="1840" w:type="dxa"/>
            <w:tcBorders>
              <w:top w:val="nil"/>
              <w:left w:val="nil"/>
              <w:bottom w:val="single" w:sz="4" w:space="0" w:color="auto"/>
              <w:right w:val="single" w:sz="4" w:space="0" w:color="auto"/>
            </w:tcBorders>
            <w:shd w:val="clear" w:color="auto" w:fill="auto"/>
            <w:vAlign w:val="bottom"/>
            <w:hideMark/>
          </w:tcPr>
          <w:p w14:paraId="600A553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Hasta 400kHz</w:t>
            </w:r>
          </w:p>
        </w:tc>
        <w:tc>
          <w:tcPr>
            <w:tcW w:w="1760" w:type="dxa"/>
            <w:tcBorders>
              <w:top w:val="nil"/>
              <w:left w:val="nil"/>
              <w:bottom w:val="single" w:sz="4" w:space="0" w:color="auto"/>
              <w:right w:val="single" w:sz="4" w:space="0" w:color="auto"/>
            </w:tcBorders>
            <w:shd w:val="clear" w:color="auto" w:fill="auto"/>
            <w:vAlign w:val="bottom"/>
            <w:hideMark/>
          </w:tcPr>
          <w:p w14:paraId="0772EB3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Hasta 3200 Hz</w:t>
            </w:r>
          </w:p>
        </w:tc>
        <w:tc>
          <w:tcPr>
            <w:tcW w:w="1620" w:type="dxa"/>
            <w:tcBorders>
              <w:top w:val="nil"/>
              <w:left w:val="nil"/>
              <w:bottom w:val="single" w:sz="4" w:space="0" w:color="auto"/>
              <w:right w:val="single" w:sz="4" w:space="0" w:color="auto"/>
            </w:tcBorders>
            <w:shd w:val="clear" w:color="auto" w:fill="auto"/>
            <w:vAlign w:val="bottom"/>
            <w:hideMark/>
          </w:tcPr>
          <w:p w14:paraId="5EB6F346"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Hasta 800 Hz</w:t>
            </w:r>
          </w:p>
        </w:tc>
        <w:tc>
          <w:tcPr>
            <w:tcW w:w="2220" w:type="dxa"/>
            <w:tcBorders>
              <w:top w:val="nil"/>
              <w:left w:val="nil"/>
              <w:bottom w:val="single" w:sz="4" w:space="0" w:color="auto"/>
              <w:right w:val="single" w:sz="4" w:space="0" w:color="auto"/>
            </w:tcBorders>
            <w:shd w:val="clear" w:color="auto" w:fill="auto"/>
            <w:vAlign w:val="bottom"/>
            <w:hideMark/>
          </w:tcPr>
          <w:p w14:paraId="2B9FB127"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Hasta 1 KHz</w:t>
            </w:r>
          </w:p>
        </w:tc>
      </w:tr>
      <w:tr w:rsidR="000E1E2F" w:rsidRPr="000E1E2F" w14:paraId="42CDACB0"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69CBFE7F"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Rango de temperatura</w:t>
            </w:r>
          </w:p>
        </w:tc>
        <w:tc>
          <w:tcPr>
            <w:tcW w:w="1840" w:type="dxa"/>
            <w:tcBorders>
              <w:top w:val="nil"/>
              <w:left w:val="nil"/>
              <w:bottom w:val="single" w:sz="4" w:space="0" w:color="auto"/>
              <w:right w:val="single" w:sz="4" w:space="0" w:color="auto"/>
            </w:tcBorders>
            <w:shd w:val="clear" w:color="auto" w:fill="auto"/>
            <w:vAlign w:val="bottom"/>
            <w:hideMark/>
          </w:tcPr>
          <w:p w14:paraId="51EF2E0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-40° C a +85° C</w:t>
            </w:r>
          </w:p>
        </w:tc>
        <w:tc>
          <w:tcPr>
            <w:tcW w:w="1760" w:type="dxa"/>
            <w:tcBorders>
              <w:top w:val="nil"/>
              <w:left w:val="nil"/>
              <w:bottom w:val="single" w:sz="4" w:space="0" w:color="auto"/>
              <w:right w:val="single" w:sz="4" w:space="0" w:color="auto"/>
            </w:tcBorders>
            <w:shd w:val="clear" w:color="auto" w:fill="auto"/>
            <w:vAlign w:val="bottom"/>
            <w:hideMark/>
          </w:tcPr>
          <w:p w14:paraId="5FC64904"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-40° C a +85° C</w:t>
            </w:r>
          </w:p>
        </w:tc>
        <w:tc>
          <w:tcPr>
            <w:tcW w:w="1620" w:type="dxa"/>
            <w:tcBorders>
              <w:top w:val="nil"/>
              <w:left w:val="nil"/>
              <w:bottom w:val="single" w:sz="4" w:space="0" w:color="auto"/>
              <w:right w:val="single" w:sz="4" w:space="0" w:color="auto"/>
            </w:tcBorders>
            <w:shd w:val="clear" w:color="auto" w:fill="auto"/>
            <w:vAlign w:val="bottom"/>
            <w:hideMark/>
          </w:tcPr>
          <w:p w14:paraId="54EC034E"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-40° C a +85° C</w:t>
            </w:r>
          </w:p>
        </w:tc>
        <w:tc>
          <w:tcPr>
            <w:tcW w:w="2220" w:type="dxa"/>
            <w:tcBorders>
              <w:top w:val="nil"/>
              <w:left w:val="nil"/>
              <w:bottom w:val="single" w:sz="4" w:space="0" w:color="auto"/>
              <w:right w:val="single" w:sz="4" w:space="0" w:color="auto"/>
            </w:tcBorders>
            <w:shd w:val="clear" w:color="auto" w:fill="auto"/>
            <w:vAlign w:val="bottom"/>
            <w:hideMark/>
          </w:tcPr>
          <w:p w14:paraId="7D47B3E7"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-40° C a +85° C</w:t>
            </w:r>
          </w:p>
        </w:tc>
      </w:tr>
      <w:tr w:rsidR="000E1E2F" w:rsidRPr="000E1E2F" w14:paraId="42A291C4"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6766BADF"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 xml:space="preserve">Calibración </w:t>
            </w:r>
          </w:p>
        </w:tc>
        <w:tc>
          <w:tcPr>
            <w:tcW w:w="1840" w:type="dxa"/>
            <w:tcBorders>
              <w:top w:val="nil"/>
              <w:left w:val="nil"/>
              <w:bottom w:val="single" w:sz="4" w:space="0" w:color="auto"/>
              <w:right w:val="single" w:sz="4" w:space="0" w:color="auto"/>
            </w:tcBorders>
            <w:shd w:val="clear" w:color="auto" w:fill="auto"/>
            <w:vAlign w:val="bottom"/>
            <w:hideMark/>
          </w:tcPr>
          <w:p w14:paraId="6B1BDC2B"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Programable</w:t>
            </w:r>
          </w:p>
        </w:tc>
        <w:tc>
          <w:tcPr>
            <w:tcW w:w="1760" w:type="dxa"/>
            <w:tcBorders>
              <w:top w:val="nil"/>
              <w:left w:val="nil"/>
              <w:bottom w:val="single" w:sz="4" w:space="0" w:color="auto"/>
              <w:right w:val="single" w:sz="4" w:space="0" w:color="auto"/>
            </w:tcBorders>
            <w:shd w:val="clear" w:color="auto" w:fill="auto"/>
            <w:vAlign w:val="bottom"/>
            <w:hideMark/>
          </w:tcPr>
          <w:p w14:paraId="26DA51B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De fábrica</w:t>
            </w:r>
          </w:p>
        </w:tc>
        <w:tc>
          <w:tcPr>
            <w:tcW w:w="1620" w:type="dxa"/>
            <w:tcBorders>
              <w:top w:val="nil"/>
              <w:left w:val="nil"/>
              <w:bottom w:val="single" w:sz="4" w:space="0" w:color="auto"/>
              <w:right w:val="single" w:sz="4" w:space="0" w:color="auto"/>
            </w:tcBorders>
            <w:shd w:val="clear" w:color="auto" w:fill="auto"/>
            <w:vAlign w:val="bottom"/>
            <w:hideMark/>
          </w:tcPr>
          <w:p w14:paraId="207C8E5A"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De fábrica</w:t>
            </w:r>
          </w:p>
        </w:tc>
        <w:tc>
          <w:tcPr>
            <w:tcW w:w="2220" w:type="dxa"/>
            <w:tcBorders>
              <w:top w:val="nil"/>
              <w:left w:val="nil"/>
              <w:bottom w:val="single" w:sz="4" w:space="0" w:color="auto"/>
              <w:right w:val="single" w:sz="4" w:space="0" w:color="auto"/>
            </w:tcBorders>
            <w:shd w:val="clear" w:color="auto" w:fill="auto"/>
            <w:vAlign w:val="bottom"/>
            <w:hideMark/>
          </w:tcPr>
          <w:p w14:paraId="656DDC2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De fábrica</w:t>
            </w:r>
          </w:p>
        </w:tc>
      </w:tr>
      <w:tr w:rsidR="000E1E2F" w:rsidRPr="000E1E2F" w14:paraId="1A563DB1"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1BED362"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lastRenderedPageBreak/>
              <w:t>Montaje superficial</w:t>
            </w:r>
          </w:p>
        </w:tc>
        <w:tc>
          <w:tcPr>
            <w:tcW w:w="1840" w:type="dxa"/>
            <w:tcBorders>
              <w:top w:val="nil"/>
              <w:left w:val="nil"/>
              <w:bottom w:val="single" w:sz="4" w:space="0" w:color="auto"/>
              <w:right w:val="single" w:sz="4" w:space="0" w:color="auto"/>
            </w:tcBorders>
            <w:shd w:val="clear" w:color="auto" w:fill="auto"/>
            <w:vAlign w:val="bottom"/>
            <w:hideMark/>
          </w:tcPr>
          <w:p w14:paraId="40C045DF"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si</w:t>
            </w:r>
          </w:p>
        </w:tc>
        <w:tc>
          <w:tcPr>
            <w:tcW w:w="1760" w:type="dxa"/>
            <w:tcBorders>
              <w:top w:val="nil"/>
              <w:left w:val="nil"/>
              <w:bottom w:val="single" w:sz="4" w:space="0" w:color="auto"/>
              <w:right w:val="single" w:sz="4" w:space="0" w:color="auto"/>
            </w:tcBorders>
            <w:shd w:val="clear" w:color="auto" w:fill="auto"/>
            <w:vAlign w:val="bottom"/>
            <w:hideMark/>
          </w:tcPr>
          <w:p w14:paraId="2B454BD0"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si</w:t>
            </w:r>
          </w:p>
        </w:tc>
        <w:tc>
          <w:tcPr>
            <w:tcW w:w="1620" w:type="dxa"/>
            <w:tcBorders>
              <w:top w:val="nil"/>
              <w:left w:val="nil"/>
              <w:bottom w:val="single" w:sz="4" w:space="0" w:color="auto"/>
              <w:right w:val="single" w:sz="4" w:space="0" w:color="auto"/>
            </w:tcBorders>
            <w:shd w:val="clear" w:color="auto" w:fill="auto"/>
            <w:vAlign w:val="bottom"/>
            <w:hideMark/>
          </w:tcPr>
          <w:p w14:paraId="1C7A2F33"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si</w:t>
            </w:r>
          </w:p>
        </w:tc>
        <w:tc>
          <w:tcPr>
            <w:tcW w:w="2220" w:type="dxa"/>
            <w:tcBorders>
              <w:top w:val="nil"/>
              <w:left w:val="nil"/>
              <w:bottom w:val="single" w:sz="4" w:space="0" w:color="auto"/>
              <w:right w:val="single" w:sz="4" w:space="0" w:color="auto"/>
            </w:tcBorders>
            <w:shd w:val="clear" w:color="auto" w:fill="auto"/>
            <w:vAlign w:val="bottom"/>
            <w:hideMark/>
          </w:tcPr>
          <w:p w14:paraId="167179B1"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si</w:t>
            </w:r>
          </w:p>
        </w:tc>
      </w:tr>
      <w:tr w:rsidR="000E1E2F" w:rsidRPr="000E1E2F" w14:paraId="52C3A86A" w14:textId="77777777" w:rsidTr="000E1E2F">
        <w:trPr>
          <w:divId w:val="1454053054"/>
          <w:trHeight w:val="288"/>
        </w:trPr>
        <w:tc>
          <w:tcPr>
            <w:tcW w:w="2560" w:type="dxa"/>
            <w:tcBorders>
              <w:top w:val="nil"/>
              <w:left w:val="single" w:sz="4" w:space="0" w:color="auto"/>
              <w:bottom w:val="single" w:sz="4" w:space="0" w:color="auto"/>
              <w:right w:val="single" w:sz="4" w:space="0" w:color="auto"/>
            </w:tcBorders>
            <w:shd w:val="clear" w:color="auto" w:fill="auto"/>
            <w:vAlign w:val="bottom"/>
            <w:hideMark/>
          </w:tcPr>
          <w:p w14:paraId="7989603A" w14:textId="77777777" w:rsidR="000E1E2F" w:rsidRPr="000E1E2F" w:rsidRDefault="000E1E2F" w:rsidP="000E1E2F">
            <w:pPr>
              <w:ind w:right="0" w:firstLine="0"/>
              <w:jc w:val="center"/>
              <w:rPr>
                <w:rFonts w:eastAsia="Times New Roman" w:cs="Times New Roman"/>
                <w:b/>
                <w:bCs/>
                <w:color w:val="000000"/>
                <w:sz w:val="20"/>
                <w:szCs w:val="20"/>
                <w:lang w:val="es-ES" w:eastAsia="es-ES"/>
              </w:rPr>
            </w:pPr>
            <w:r w:rsidRPr="000E1E2F">
              <w:rPr>
                <w:rFonts w:eastAsia="Times New Roman" w:cs="Times New Roman"/>
                <w:b/>
                <w:bCs/>
                <w:color w:val="000000"/>
                <w:sz w:val="20"/>
                <w:szCs w:val="20"/>
                <w:lang w:val="es-ES" w:eastAsia="es-ES"/>
              </w:rPr>
              <w:t>Costo</w:t>
            </w:r>
          </w:p>
        </w:tc>
        <w:tc>
          <w:tcPr>
            <w:tcW w:w="1840" w:type="dxa"/>
            <w:tcBorders>
              <w:top w:val="nil"/>
              <w:left w:val="nil"/>
              <w:bottom w:val="single" w:sz="4" w:space="0" w:color="auto"/>
              <w:right w:val="single" w:sz="4" w:space="0" w:color="auto"/>
            </w:tcBorders>
            <w:shd w:val="clear" w:color="auto" w:fill="auto"/>
            <w:vAlign w:val="bottom"/>
            <w:hideMark/>
          </w:tcPr>
          <w:p w14:paraId="263D825D"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$3.9</w:t>
            </w:r>
          </w:p>
        </w:tc>
        <w:tc>
          <w:tcPr>
            <w:tcW w:w="1760" w:type="dxa"/>
            <w:tcBorders>
              <w:top w:val="nil"/>
              <w:left w:val="nil"/>
              <w:bottom w:val="single" w:sz="4" w:space="0" w:color="auto"/>
              <w:right w:val="single" w:sz="4" w:space="0" w:color="auto"/>
            </w:tcBorders>
            <w:shd w:val="clear" w:color="auto" w:fill="auto"/>
            <w:vAlign w:val="bottom"/>
            <w:hideMark/>
          </w:tcPr>
          <w:p w14:paraId="20BEF5D7"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$6.93</w:t>
            </w:r>
          </w:p>
        </w:tc>
        <w:tc>
          <w:tcPr>
            <w:tcW w:w="1620" w:type="dxa"/>
            <w:tcBorders>
              <w:top w:val="nil"/>
              <w:left w:val="nil"/>
              <w:bottom w:val="single" w:sz="4" w:space="0" w:color="auto"/>
              <w:right w:val="single" w:sz="4" w:space="0" w:color="auto"/>
            </w:tcBorders>
            <w:shd w:val="clear" w:color="auto" w:fill="auto"/>
            <w:vAlign w:val="bottom"/>
            <w:hideMark/>
          </w:tcPr>
          <w:p w14:paraId="58E9FA97"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$2.16</w:t>
            </w:r>
          </w:p>
        </w:tc>
        <w:tc>
          <w:tcPr>
            <w:tcW w:w="2220" w:type="dxa"/>
            <w:tcBorders>
              <w:top w:val="nil"/>
              <w:left w:val="nil"/>
              <w:bottom w:val="single" w:sz="4" w:space="0" w:color="auto"/>
              <w:right w:val="single" w:sz="4" w:space="0" w:color="auto"/>
            </w:tcBorders>
            <w:shd w:val="clear" w:color="auto" w:fill="auto"/>
            <w:vAlign w:val="bottom"/>
            <w:hideMark/>
          </w:tcPr>
          <w:p w14:paraId="233F699E" w14:textId="77777777" w:rsidR="000E1E2F" w:rsidRPr="000E1E2F" w:rsidRDefault="000E1E2F" w:rsidP="000E1E2F">
            <w:pPr>
              <w:ind w:right="0" w:firstLine="0"/>
              <w:jc w:val="center"/>
              <w:rPr>
                <w:rFonts w:eastAsia="Times New Roman" w:cs="Times New Roman"/>
                <w:color w:val="000000"/>
                <w:sz w:val="20"/>
                <w:szCs w:val="20"/>
                <w:lang w:val="es-ES" w:eastAsia="es-ES"/>
              </w:rPr>
            </w:pPr>
            <w:r w:rsidRPr="000E1E2F">
              <w:rPr>
                <w:rFonts w:eastAsia="Times New Roman" w:cs="Times New Roman"/>
                <w:color w:val="000000"/>
                <w:sz w:val="20"/>
                <w:szCs w:val="20"/>
                <w:lang w:val="es-ES" w:eastAsia="es-ES"/>
              </w:rPr>
              <w:t>$5.97</w:t>
            </w:r>
          </w:p>
        </w:tc>
      </w:tr>
    </w:tbl>
    <w:p w14:paraId="121852E8" w14:textId="52C98F4A" w:rsidR="008A56C0" w:rsidRPr="00742F69" w:rsidRDefault="00D5472B">
      <w:pPr>
        <w:pStyle w:val="Descripcin"/>
      </w:pPr>
      <w:r>
        <w:fldChar w:fldCharType="end"/>
      </w:r>
      <w:bookmarkStart w:id="3291" w:name="_Toc482747423"/>
      <w:r w:rsidR="00BE36BD" w:rsidRPr="00262C61">
        <w:t>Tabla 2</w:t>
      </w:r>
      <w:r w:rsidR="00525D97" w:rsidRPr="00262C61">
        <w:t>.</w:t>
      </w:r>
      <w:del w:id="3292" w:author="Tanya Hernández" w:date="2017-05-16T23:53:00Z">
        <w:r w:rsidR="00525D97" w:rsidRPr="00262C61" w:rsidDel="006A3085">
          <w:delText xml:space="preserve"> </w:delText>
        </w:r>
      </w:del>
      <w:r w:rsidR="00525D97" w:rsidRPr="005E6164">
        <w:fldChar w:fldCharType="begin"/>
      </w:r>
      <w:r w:rsidR="00525D97" w:rsidRPr="006A3085">
        <w:instrText xml:space="preserve"> SEQ Tabla_II. \* ROMAN </w:instrText>
      </w:r>
      <w:r w:rsidR="00525D97" w:rsidRPr="005E6164">
        <w:rPr>
          <w:rPrChange w:id="3293" w:author="Tanya Hernández" w:date="2017-05-16T23:53:00Z">
            <w:rPr/>
          </w:rPrChange>
        </w:rPr>
        <w:fldChar w:fldCharType="separate"/>
      </w:r>
      <w:ins w:id="3294" w:author="Tanya Hernández" w:date="2017-05-21T21:21:00Z">
        <w:r w:rsidR="00604603">
          <w:t>XXXIII</w:t>
        </w:r>
      </w:ins>
      <w:del w:id="3295" w:author="Tanya Hernández" w:date="2017-05-17T01:33:00Z">
        <w:r w:rsidR="005B2C04" w:rsidRPr="006A3085" w:rsidDel="00262C61">
          <w:delText>XXXIII</w:delText>
        </w:r>
      </w:del>
      <w:r w:rsidR="00525D97" w:rsidRPr="005E6164">
        <w:fldChar w:fldCharType="end"/>
      </w:r>
      <w:r w:rsidR="00525D97" w:rsidRPr="00525D97">
        <w:t xml:space="preserve"> </w:t>
      </w:r>
      <w:r w:rsidR="00525D97" w:rsidRPr="00B95943">
        <w:t>Escenarios y posturas en los que el acelerómetro realizará muestreo.</w:t>
      </w:r>
      <w:bookmarkEnd w:id="3291"/>
      <w:r w:rsidRPr="001F3084">
        <w:t xml:space="preserve"> </w:t>
      </w:r>
    </w:p>
    <w:p w14:paraId="6194600A" w14:textId="5A845A15" w:rsidR="008A56C0" w:rsidRPr="00BC5C68" w:rsidRDefault="00C35132" w:rsidP="00904827">
      <w:pPr>
        <w:pStyle w:val="Ttulo3"/>
      </w:pPr>
      <w:bookmarkStart w:id="3296" w:name="_Toc480316146"/>
      <w:bookmarkStart w:id="3297" w:name="_Toc483160371"/>
      <w:r>
        <w:t>2.8.4 Características,</w:t>
      </w:r>
      <w:r w:rsidR="00BC5C68">
        <w:t xml:space="preserve"> especificaciones</w:t>
      </w:r>
      <w:r>
        <w:t xml:space="preserve"> y funcionamiento interno</w:t>
      </w:r>
      <w:r w:rsidR="00BC5C68">
        <w:t xml:space="preserve"> del acelerómetro MPU-6050</w:t>
      </w:r>
      <w:bookmarkEnd w:id="3296"/>
      <w:bookmarkEnd w:id="3297"/>
    </w:p>
    <w:p w14:paraId="1D6F39F1" w14:textId="25C91315" w:rsidR="006A3085" w:rsidRPr="00DE66EA" w:rsidRDefault="008A56C0">
      <w:pPr>
        <w:spacing w:before="240" w:after="240"/>
        <w:rPr>
          <w:rFonts w:cs="Times New Roman"/>
          <w:szCs w:val="24"/>
        </w:rPr>
      </w:pPr>
      <w:r w:rsidRPr="00742F69">
        <w:rPr>
          <w:rFonts w:cs="Times New Roman"/>
          <w:szCs w:val="24"/>
        </w:rPr>
        <w:t xml:space="preserve">El acelerómetro </w:t>
      </w:r>
      <w:r>
        <w:rPr>
          <w:rFonts w:cs="Times New Roman"/>
          <w:szCs w:val="24"/>
        </w:rPr>
        <w:t xml:space="preserve">MPU-6050 </w:t>
      </w:r>
      <w:r w:rsidRPr="00742F69">
        <w:rPr>
          <w:rFonts w:cs="Times New Roman"/>
          <w:szCs w:val="24"/>
        </w:rPr>
        <w:t xml:space="preserve">cuenta con un acelerómetro y un giroscopio internos, </w:t>
      </w:r>
      <w:r>
        <w:rPr>
          <w:rFonts w:cs="Times New Roman"/>
          <w:szCs w:val="24"/>
        </w:rPr>
        <w:t>este dispositivo es altamente usado en aplicaciones basadas en video, estabilización de imágenes, seguridad en autenticación, reconocimiento de gestos, control de movimiento, sensores para la salud, sensores para condición física, sensores para deporte y juguetes. En e</w:t>
      </w:r>
      <w:r w:rsidRPr="00742F69">
        <w:rPr>
          <w:rFonts w:cs="Times New Roman"/>
          <w:szCs w:val="24"/>
        </w:rPr>
        <w:t>l siguiente apartado se mostrarán las características</w:t>
      </w:r>
      <w:r>
        <w:rPr>
          <w:rFonts w:cs="Times New Roman"/>
          <w:szCs w:val="24"/>
        </w:rPr>
        <w:t>, diagrama a bloques y la descripción</w:t>
      </w:r>
      <w:r w:rsidRPr="00742F69">
        <w:rPr>
          <w:rFonts w:cs="Times New Roman"/>
          <w:szCs w:val="24"/>
        </w:rPr>
        <w:t xml:space="preserve"> con las que cuenta</w:t>
      </w:r>
      <w:r>
        <w:rPr>
          <w:rFonts w:cs="Times New Roman"/>
          <w:szCs w:val="24"/>
        </w:rPr>
        <w:t xml:space="preserve"> dicho dispos</w:t>
      </w:r>
      <w:r w:rsidR="00D5472B">
        <w:rPr>
          <w:rFonts w:cs="Times New Roman"/>
          <w:szCs w:val="24"/>
        </w:rPr>
        <w:t>itivo</w:t>
      </w:r>
      <w:r>
        <w:rPr>
          <w:rFonts w:cs="Times New Roman"/>
          <w:szCs w:val="24"/>
        </w:rPr>
        <w:t>.</w:t>
      </w:r>
    </w:p>
    <w:p w14:paraId="25F81C61" w14:textId="763DC46B" w:rsidR="008A56C0" w:rsidRPr="00DE66EA" w:rsidRDefault="008A56C0" w:rsidP="00DE66EA">
      <w:pPr>
        <w:pStyle w:val="Prrafodelista"/>
        <w:numPr>
          <w:ilvl w:val="0"/>
          <w:numId w:val="25"/>
        </w:numPr>
        <w:pBdr>
          <w:top w:val="nil"/>
          <w:left w:val="nil"/>
          <w:bottom w:val="nil"/>
          <w:right w:val="nil"/>
          <w:between w:val="nil"/>
          <w:bar w:val="nil"/>
        </w:pBdr>
        <w:spacing w:after="240"/>
        <w:rPr>
          <w:rFonts w:eastAsia="Times New Roman" w:cs="Times New Roman"/>
          <w:b/>
          <w:color w:val="000000"/>
          <w:szCs w:val="24"/>
          <w:u w:color="000000"/>
          <w:lang w:val="es-ES_tradnl" w:eastAsia="es-ES"/>
        </w:rPr>
      </w:pPr>
      <w:r w:rsidRPr="003026D5">
        <w:rPr>
          <w:rFonts w:eastAsia="Times New Roman" w:cs="Times New Roman"/>
          <w:b/>
          <w:color w:val="000000"/>
          <w:szCs w:val="24"/>
          <w:u w:color="000000"/>
          <w:lang w:val="es-ES_tradnl" w:eastAsia="es-ES"/>
        </w:rPr>
        <w:t>Características</w:t>
      </w:r>
    </w:p>
    <w:p w14:paraId="3A656F75" w14:textId="69ECC1C2" w:rsidR="008A56C0" w:rsidRDefault="008A56C0" w:rsidP="008A56C0">
      <w:pPr>
        <w:pBdr>
          <w:top w:val="nil"/>
          <w:left w:val="nil"/>
          <w:bottom w:val="nil"/>
          <w:right w:val="nil"/>
          <w:between w:val="nil"/>
          <w:bar w:val="nil"/>
        </w:pBdr>
        <w:ind w:left="360"/>
        <w:rPr>
          <w:rFonts w:eastAsia="Times New Roman" w:cs="Times New Roman"/>
          <w:color w:val="000000"/>
          <w:szCs w:val="24"/>
          <w:u w:color="000000"/>
          <w:lang w:val="es-ES_tradnl" w:eastAsia="es-ES"/>
        </w:rPr>
      </w:pPr>
      <w:r>
        <w:rPr>
          <w:rFonts w:eastAsia="Times New Roman" w:cs="Times New Roman"/>
          <w:color w:val="000000"/>
          <w:szCs w:val="24"/>
          <w:u w:color="000000"/>
          <w:lang w:val="es-ES_tradnl" w:eastAsia="es-ES"/>
        </w:rPr>
        <w:t>En la</w:t>
      </w:r>
      <w:del w:id="3298" w:author="Tanya Hernández" w:date="2017-05-21T20:21:00Z">
        <w:r w:rsidDel="00FA306F">
          <w:rPr>
            <w:rFonts w:eastAsia="Times New Roman" w:cs="Times New Roman"/>
            <w:color w:val="000000"/>
            <w:szCs w:val="24"/>
            <w:u w:color="000000"/>
            <w:lang w:val="es-ES_tradnl" w:eastAsia="es-ES"/>
          </w:rPr>
          <w:delText xml:space="preserve"> siguiente</w:delText>
        </w:r>
      </w:del>
      <w:r>
        <w:rPr>
          <w:rFonts w:eastAsia="Times New Roman" w:cs="Times New Roman"/>
          <w:color w:val="000000"/>
          <w:szCs w:val="24"/>
          <w:u w:color="000000"/>
          <w:lang w:val="es-ES_tradnl" w:eastAsia="es-ES"/>
        </w:rPr>
        <w:t xml:space="preserve"> tabla </w:t>
      </w:r>
      <w:ins w:id="3299" w:author="Tanya Hernández" w:date="2017-05-21T20:21:00Z">
        <w:r w:rsidR="00FA306F">
          <w:rPr>
            <w:rFonts w:eastAsia="Times New Roman" w:cs="Times New Roman"/>
            <w:color w:val="000000"/>
            <w:szCs w:val="24"/>
            <w:u w:color="000000"/>
            <w:lang w:val="es-ES_tradnl" w:eastAsia="es-ES"/>
          </w:rPr>
          <w:t xml:space="preserve">2.XXXIV </w:t>
        </w:r>
      </w:ins>
      <w:r>
        <w:rPr>
          <w:rFonts w:eastAsia="Times New Roman" w:cs="Times New Roman"/>
          <w:color w:val="000000"/>
          <w:szCs w:val="24"/>
          <w:u w:color="000000"/>
          <w:lang w:val="es-ES_tradnl" w:eastAsia="es-ES"/>
        </w:rPr>
        <w:t xml:space="preserve">se </w:t>
      </w:r>
      <w:r w:rsidR="00BE36BD">
        <w:rPr>
          <w:rFonts w:eastAsia="Times New Roman" w:cs="Times New Roman"/>
          <w:color w:val="000000"/>
          <w:szCs w:val="24"/>
          <w:u w:color="000000"/>
          <w:lang w:val="es-ES_tradnl" w:eastAsia="es-ES"/>
        </w:rPr>
        <w:t>marcarán</w:t>
      </w:r>
      <w:r>
        <w:rPr>
          <w:rFonts w:eastAsia="Times New Roman" w:cs="Times New Roman"/>
          <w:color w:val="000000"/>
          <w:szCs w:val="24"/>
          <w:u w:color="000000"/>
          <w:lang w:val="es-ES_tradnl" w:eastAsia="es-ES"/>
        </w:rPr>
        <w:t xml:space="preserve"> las características principales para el dispositivo.</w:t>
      </w:r>
    </w:p>
    <w:p w14:paraId="5EB76708" w14:textId="77777777" w:rsidR="00D5472B" w:rsidRPr="00D5472B" w:rsidRDefault="00D5472B" w:rsidP="00DE66EA">
      <w:pPr>
        <w:ind w:right="0" w:firstLine="0"/>
        <w:rPr>
          <w:rFonts w:eastAsia="Times New Roman" w:cs="Times New Roman"/>
          <w:b/>
          <w:bCs/>
          <w:color w:val="000000"/>
          <w:sz w:val="20"/>
          <w:szCs w:val="20"/>
          <w:lang w:val="es-ES" w:eastAsia="es-ES"/>
        </w:rPr>
      </w:pPr>
    </w:p>
    <w:tbl>
      <w:tblPr>
        <w:tblStyle w:val="Tablaconcuadrcula"/>
        <w:tblW w:w="0" w:type="auto"/>
        <w:jc w:val="center"/>
        <w:tblLook w:val="04A0" w:firstRow="1" w:lastRow="0" w:firstColumn="1" w:lastColumn="0" w:noHBand="0" w:noVBand="1"/>
      </w:tblPr>
      <w:tblGrid>
        <w:gridCol w:w="2831"/>
        <w:gridCol w:w="2831"/>
        <w:gridCol w:w="2832"/>
      </w:tblGrid>
      <w:tr w:rsidR="00D5472B" w:rsidRPr="00D5472B" w14:paraId="27715B2E" w14:textId="77777777" w:rsidTr="00DE66EA">
        <w:trPr>
          <w:jc w:val="center"/>
        </w:trPr>
        <w:tc>
          <w:tcPr>
            <w:tcW w:w="2831" w:type="dxa"/>
            <w:vAlign w:val="center"/>
          </w:tcPr>
          <w:p w14:paraId="53005CBA"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b/>
                <w:bCs/>
                <w:color w:val="000000"/>
                <w:sz w:val="20"/>
                <w:szCs w:val="20"/>
                <w:lang w:val="es-ES" w:eastAsia="es-ES"/>
              </w:rPr>
            </w:pPr>
            <w:r w:rsidRPr="00D5472B">
              <w:rPr>
                <w:rFonts w:eastAsia="Times New Roman" w:cs="Times New Roman"/>
                <w:b/>
                <w:bCs/>
                <w:color w:val="000000"/>
                <w:sz w:val="20"/>
                <w:szCs w:val="20"/>
                <w:lang w:val="es-ES" w:eastAsia="es-ES"/>
              </w:rPr>
              <w:t>Acelerómetro</w:t>
            </w:r>
          </w:p>
        </w:tc>
        <w:tc>
          <w:tcPr>
            <w:tcW w:w="2831" w:type="dxa"/>
            <w:vAlign w:val="center"/>
          </w:tcPr>
          <w:p w14:paraId="4FF22DBA"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b/>
                <w:bCs/>
                <w:color w:val="000000"/>
                <w:sz w:val="20"/>
                <w:szCs w:val="20"/>
                <w:lang w:val="es-ES" w:eastAsia="es-ES"/>
              </w:rPr>
            </w:pPr>
            <w:r w:rsidRPr="00D5472B">
              <w:rPr>
                <w:rFonts w:eastAsia="Times New Roman" w:cs="Times New Roman"/>
                <w:b/>
                <w:bCs/>
                <w:color w:val="000000"/>
                <w:sz w:val="20"/>
                <w:szCs w:val="20"/>
                <w:lang w:val="es-ES" w:eastAsia="es-ES"/>
              </w:rPr>
              <w:t>Giroscopio</w:t>
            </w:r>
          </w:p>
        </w:tc>
        <w:tc>
          <w:tcPr>
            <w:tcW w:w="2832" w:type="dxa"/>
            <w:vAlign w:val="center"/>
          </w:tcPr>
          <w:p w14:paraId="18D11077"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b/>
                <w:bCs/>
                <w:color w:val="000000"/>
                <w:sz w:val="20"/>
                <w:szCs w:val="20"/>
                <w:lang w:val="es-ES" w:eastAsia="es-ES"/>
              </w:rPr>
            </w:pPr>
            <w:r w:rsidRPr="00D5472B">
              <w:rPr>
                <w:rFonts w:eastAsia="Times New Roman" w:cs="Times New Roman"/>
                <w:b/>
                <w:bCs/>
                <w:color w:val="000000"/>
                <w:sz w:val="20"/>
                <w:szCs w:val="20"/>
                <w:lang w:val="es-ES" w:eastAsia="es-ES"/>
              </w:rPr>
              <w:t>Adicionales</w:t>
            </w:r>
          </w:p>
        </w:tc>
      </w:tr>
      <w:tr w:rsidR="00D5472B" w:rsidRPr="00D5472B" w14:paraId="326A50B8" w14:textId="77777777" w:rsidTr="00DE66EA">
        <w:trPr>
          <w:jc w:val="center"/>
        </w:trPr>
        <w:tc>
          <w:tcPr>
            <w:tcW w:w="2831" w:type="dxa"/>
            <w:vAlign w:val="center"/>
          </w:tcPr>
          <w:p w14:paraId="42C3C528"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Salida digital de 3 ejes: X, Y y Z, con un rango de escala programable por el usuario de: ± 2g, ±4g, ±8g y ±16 g.</w:t>
            </w:r>
          </w:p>
        </w:tc>
        <w:tc>
          <w:tcPr>
            <w:tcW w:w="2831" w:type="dxa"/>
            <w:vAlign w:val="center"/>
          </w:tcPr>
          <w:p w14:paraId="6B6F7A60"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Salida digital de 3 ejes: X, Y y Z, con un rango de escala programable por el usuario de ±250, ±500, ±1.000 y ±2.000  g/seg.</w:t>
            </w:r>
          </w:p>
        </w:tc>
        <w:tc>
          <w:tcPr>
            <w:tcW w:w="2832" w:type="dxa"/>
            <w:vAlign w:val="center"/>
          </w:tcPr>
          <w:p w14:paraId="2EB6B5D4"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Procesador digital de movimiento (DMP)</w:t>
            </w:r>
          </w:p>
        </w:tc>
      </w:tr>
      <w:tr w:rsidR="00D5472B" w:rsidRPr="00D5472B" w14:paraId="4BB3BCF4" w14:textId="77777777" w:rsidTr="00DE66EA">
        <w:trPr>
          <w:jc w:val="center"/>
        </w:trPr>
        <w:tc>
          <w:tcPr>
            <w:tcW w:w="2831" w:type="dxa"/>
            <w:vAlign w:val="center"/>
          </w:tcPr>
          <w:p w14:paraId="33A7805B"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Convertidores analógico digital (ADC) de 16 bits permiten el muestreo simultáneo.</w:t>
            </w:r>
          </w:p>
        </w:tc>
        <w:tc>
          <w:tcPr>
            <w:tcW w:w="2831" w:type="dxa"/>
            <w:vAlign w:val="center"/>
          </w:tcPr>
          <w:p w14:paraId="3BF3F0E9"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Convertidores analógico digital (ADC) de 16 bits que permiten el muestreo simultáneo.</w:t>
            </w:r>
          </w:p>
        </w:tc>
        <w:tc>
          <w:tcPr>
            <w:tcW w:w="2832" w:type="dxa"/>
            <w:vAlign w:val="center"/>
          </w:tcPr>
          <w:p w14:paraId="186DE9EC"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Auxiliar bus I2C maestro para leer los datos de los sensores externos.</w:t>
            </w:r>
          </w:p>
        </w:tc>
      </w:tr>
      <w:tr w:rsidR="00D5472B" w:rsidRPr="00D5472B" w14:paraId="02A781FF" w14:textId="77777777" w:rsidTr="00DE66EA">
        <w:trPr>
          <w:jc w:val="center"/>
        </w:trPr>
        <w:tc>
          <w:tcPr>
            <w:tcW w:w="2831" w:type="dxa"/>
            <w:vAlign w:val="center"/>
          </w:tcPr>
          <w:p w14:paraId="4964BBA6"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Baja potencia de: 10μA en 1.25Hz, 20μA a 5 Hz, 20 Hz a 60mA, 110μA a 40Hz.</w:t>
            </w:r>
          </w:p>
        </w:tc>
        <w:tc>
          <w:tcPr>
            <w:tcW w:w="2831" w:type="dxa"/>
            <w:vAlign w:val="center"/>
          </w:tcPr>
          <w:p w14:paraId="387FB56F"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La baja frecuencia mejora el rendimiento y disminuye de ruido.</w:t>
            </w:r>
          </w:p>
        </w:tc>
        <w:tc>
          <w:tcPr>
            <w:tcW w:w="2832" w:type="dxa"/>
            <w:vAlign w:val="center"/>
          </w:tcPr>
          <w:p w14:paraId="16602CE8"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Rango de tensión de alimentación VDD 2.375V-3.46V.</w:t>
            </w:r>
          </w:p>
        </w:tc>
      </w:tr>
      <w:tr w:rsidR="00D5472B" w:rsidRPr="00D5472B" w14:paraId="22AF2E7D" w14:textId="77777777" w:rsidTr="00DE66EA">
        <w:trPr>
          <w:jc w:val="center"/>
        </w:trPr>
        <w:tc>
          <w:tcPr>
            <w:tcW w:w="2831" w:type="dxa"/>
            <w:vAlign w:val="center"/>
          </w:tcPr>
          <w:p w14:paraId="6F32D293"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Detección de orientación y señalización.</w:t>
            </w:r>
          </w:p>
        </w:tc>
        <w:tc>
          <w:tcPr>
            <w:tcW w:w="2831" w:type="dxa"/>
            <w:vAlign w:val="center"/>
          </w:tcPr>
          <w:p w14:paraId="0BC5416D"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Estabilidad de la polarización y sensibilidad a la temperatura mejorada reduce la necesidad de calibración del usuario</w:t>
            </w:r>
          </w:p>
        </w:tc>
        <w:tc>
          <w:tcPr>
            <w:tcW w:w="2832" w:type="dxa"/>
            <w:vAlign w:val="center"/>
          </w:tcPr>
          <w:p w14:paraId="296BABEB"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Tensión de referencia VLOGIC flexible soporta múltiples voltajes de interfaz I2C.</w:t>
            </w:r>
          </w:p>
        </w:tc>
      </w:tr>
      <w:tr w:rsidR="00D5472B" w:rsidRPr="00D5472B" w14:paraId="1A773C27" w14:textId="77777777" w:rsidTr="00DE66EA">
        <w:trPr>
          <w:jc w:val="center"/>
        </w:trPr>
        <w:tc>
          <w:tcPr>
            <w:tcW w:w="2831" w:type="dxa"/>
            <w:vAlign w:val="center"/>
          </w:tcPr>
          <w:p w14:paraId="35973C44"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Detección de Toque.</w:t>
            </w:r>
          </w:p>
        </w:tc>
        <w:tc>
          <w:tcPr>
            <w:tcW w:w="2831" w:type="dxa"/>
            <w:vAlign w:val="center"/>
          </w:tcPr>
          <w:p w14:paraId="05EFC1CA"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Filtro de paso bajo y paso alto digitalmente programables.</w:t>
            </w:r>
          </w:p>
        </w:tc>
        <w:tc>
          <w:tcPr>
            <w:tcW w:w="2832" w:type="dxa"/>
            <w:vAlign w:val="center"/>
          </w:tcPr>
          <w:p w14:paraId="59EA27FD"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Un búfer de 1024 bytes FIFO reduce el consumo de energía al permitir que el procesador principal para lea los datos en ráfagas y luego entra en un modo de baja potencia para que la MPU recoja más datos.</w:t>
            </w:r>
          </w:p>
          <w:p w14:paraId="070D0B4D"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r>
      <w:tr w:rsidR="00D5472B" w:rsidRPr="00D5472B" w14:paraId="2A5E6FFB" w14:textId="77777777" w:rsidTr="00DE66EA">
        <w:trPr>
          <w:jc w:val="center"/>
        </w:trPr>
        <w:tc>
          <w:tcPr>
            <w:tcW w:w="2831" w:type="dxa"/>
            <w:vAlign w:val="center"/>
          </w:tcPr>
          <w:p w14:paraId="6B4B59F7"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Corriente de operación 500μA.</w:t>
            </w:r>
          </w:p>
        </w:tc>
        <w:tc>
          <w:tcPr>
            <w:tcW w:w="2831" w:type="dxa"/>
            <w:vAlign w:val="center"/>
          </w:tcPr>
          <w:p w14:paraId="44C7429B"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Corriente de operación 3.6mA.</w:t>
            </w:r>
          </w:p>
        </w:tc>
        <w:tc>
          <w:tcPr>
            <w:tcW w:w="2832" w:type="dxa"/>
            <w:vAlign w:val="center"/>
          </w:tcPr>
          <w:p w14:paraId="2B53011D"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Salida digital del sensor de temperatura.</w:t>
            </w:r>
          </w:p>
        </w:tc>
      </w:tr>
      <w:tr w:rsidR="00D5472B" w:rsidRPr="00D5472B" w14:paraId="05F67C78" w14:textId="77777777" w:rsidTr="00DE66EA">
        <w:trPr>
          <w:jc w:val="center"/>
        </w:trPr>
        <w:tc>
          <w:tcPr>
            <w:tcW w:w="2831" w:type="dxa"/>
            <w:vAlign w:val="center"/>
          </w:tcPr>
          <w:p w14:paraId="03FABDBD"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c>
          <w:tcPr>
            <w:tcW w:w="2831" w:type="dxa"/>
            <w:vAlign w:val="center"/>
          </w:tcPr>
          <w:p w14:paraId="454DAF10"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Corriente de espera 5 μA.</w:t>
            </w:r>
          </w:p>
        </w:tc>
        <w:tc>
          <w:tcPr>
            <w:tcW w:w="2832" w:type="dxa"/>
            <w:vAlign w:val="center"/>
          </w:tcPr>
          <w:p w14:paraId="5041C384"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r>
      <w:tr w:rsidR="00D5472B" w:rsidRPr="00D5472B" w14:paraId="74CFD282" w14:textId="77777777" w:rsidTr="00DE66EA">
        <w:trPr>
          <w:jc w:val="center"/>
        </w:trPr>
        <w:tc>
          <w:tcPr>
            <w:tcW w:w="2831" w:type="dxa"/>
            <w:vAlign w:val="center"/>
          </w:tcPr>
          <w:p w14:paraId="5C11AF14"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Interrupciones programables por el usuario.</w:t>
            </w:r>
          </w:p>
        </w:tc>
        <w:tc>
          <w:tcPr>
            <w:tcW w:w="2831" w:type="dxa"/>
            <w:vAlign w:val="center"/>
          </w:tcPr>
          <w:p w14:paraId="2D7687E8"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Factor de escala de sensibilidad calibrado de fábrica.</w:t>
            </w:r>
          </w:p>
        </w:tc>
        <w:tc>
          <w:tcPr>
            <w:tcW w:w="2832" w:type="dxa"/>
            <w:vAlign w:val="center"/>
          </w:tcPr>
          <w:p w14:paraId="37488980"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r>
      <w:tr w:rsidR="00D5472B" w:rsidRPr="00D5472B" w14:paraId="4B874B4B" w14:textId="77777777" w:rsidTr="00DE66EA">
        <w:trPr>
          <w:jc w:val="center"/>
        </w:trPr>
        <w:tc>
          <w:tcPr>
            <w:tcW w:w="2831" w:type="dxa"/>
            <w:vAlign w:val="center"/>
          </w:tcPr>
          <w:p w14:paraId="63CBAB5A"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Autocomprobación del usuario.</w:t>
            </w:r>
          </w:p>
        </w:tc>
        <w:tc>
          <w:tcPr>
            <w:tcW w:w="2831" w:type="dxa"/>
            <w:vAlign w:val="center"/>
          </w:tcPr>
          <w:p w14:paraId="17798BB7" w14:textId="3AA53BE0"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r w:rsidRPr="00D5472B">
              <w:rPr>
                <w:rFonts w:eastAsia="Times New Roman" w:cs="Times New Roman"/>
                <w:color w:val="000000"/>
                <w:sz w:val="20"/>
                <w:szCs w:val="20"/>
                <w:lang w:val="es-ES" w:eastAsia="es-ES"/>
              </w:rPr>
              <w:t>Autocomprobación del usuario.</w:t>
            </w:r>
          </w:p>
          <w:p w14:paraId="2CF1B42A"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c>
          <w:tcPr>
            <w:tcW w:w="2832" w:type="dxa"/>
            <w:vAlign w:val="center"/>
          </w:tcPr>
          <w:p w14:paraId="4F996A13" w14:textId="77777777" w:rsidR="00D5472B" w:rsidRPr="00D5472B" w:rsidRDefault="00D5472B" w:rsidP="00DE66EA">
            <w:pPr>
              <w:pBdr>
                <w:top w:val="nil"/>
                <w:left w:val="nil"/>
                <w:bottom w:val="nil"/>
                <w:right w:val="nil"/>
                <w:between w:val="nil"/>
                <w:bar w:val="nil"/>
              </w:pBdr>
              <w:ind w:right="0" w:firstLine="0"/>
              <w:jc w:val="center"/>
              <w:rPr>
                <w:rFonts w:eastAsia="Times New Roman" w:cs="Times New Roman"/>
                <w:color w:val="000000"/>
                <w:sz w:val="20"/>
                <w:szCs w:val="20"/>
                <w:lang w:val="es-ES" w:eastAsia="es-ES"/>
              </w:rPr>
            </w:pPr>
          </w:p>
        </w:tc>
      </w:tr>
    </w:tbl>
    <w:p w14:paraId="32C2AB3F" w14:textId="008232FA" w:rsidR="008A56C0" w:rsidRDefault="00E666DA">
      <w:pPr>
        <w:pStyle w:val="Descripcin"/>
      </w:pPr>
      <w:bookmarkStart w:id="3300" w:name="_Toc482747424"/>
      <w:r w:rsidRPr="00262C61">
        <w:t>Tabla 2</w:t>
      </w:r>
      <w:r w:rsidR="00525D97" w:rsidRPr="00262C61">
        <w:t>.</w:t>
      </w:r>
      <w:del w:id="3301" w:author="Tanya Hernández" w:date="2017-05-16T23:54:00Z">
        <w:r w:rsidR="00525D97" w:rsidRPr="00262C61" w:rsidDel="006A3085">
          <w:delText xml:space="preserve"> </w:delText>
        </w:r>
      </w:del>
      <w:r w:rsidR="00525D97" w:rsidRPr="005E6164">
        <w:fldChar w:fldCharType="begin"/>
      </w:r>
      <w:r w:rsidR="00525D97" w:rsidRPr="006A3085">
        <w:instrText xml:space="preserve"> SEQ Tabla_II. \* ROMAN </w:instrText>
      </w:r>
      <w:r w:rsidR="00525D97" w:rsidRPr="005E6164">
        <w:rPr>
          <w:rPrChange w:id="3302" w:author="Tanya Hernández" w:date="2017-05-16T23:54:00Z">
            <w:rPr/>
          </w:rPrChange>
        </w:rPr>
        <w:fldChar w:fldCharType="separate"/>
      </w:r>
      <w:ins w:id="3303" w:author="Tanya Hernández" w:date="2017-05-21T21:21:00Z">
        <w:r w:rsidR="00604603">
          <w:t>XXXIV</w:t>
        </w:r>
      </w:ins>
      <w:del w:id="3304" w:author="Tanya Hernández" w:date="2017-05-17T01:33:00Z">
        <w:r w:rsidR="005B2C04" w:rsidRPr="006A3085" w:rsidDel="00262C61">
          <w:delText>XXXIV</w:delText>
        </w:r>
      </w:del>
      <w:r w:rsidR="00525D97" w:rsidRPr="005E6164">
        <w:fldChar w:fldCharType="end"/>
      </w:r>
      <w:r w:rsidR="00525D97">
        <w:t xml:space="preserve"> </w:t>
      </w:r>
      <w:r w:rsidR="00525D97" w:rsidRPr="000D325F">
        <w:t>Características principales del sensor acelerómetro MPU-6050.</w:t>
      </w:r>
      <w:bookmarkEnd w:id="3300"/>
    </w:p>
    <w:p w14:paraId="02EEA53C" w14:textId="49D96191" w:rsidR="00882D38" w:rsidRDefault="00882D38" w:rsidP="00882D38">
      <w:pPr>
        <w:rPr>
          <w:lang w:val="pt-PT" w:eastAsia="es-ES"/>
        </w:rPr>
      </w:pPr>
    </w:p>
    <w:p w14:paraId="3380D2F1" w14:textId="7772F39B" w:rsidR="00882D38" w:rsidRDefault="00882D38" w:rsidP="00882D38">
      <w:pPr>
        <w:rPr>
          <w:ins w:id="3305" w:author="Tanya Hernández" w:date="2017-05-17T00:10:00Z"/>
          <w:lang w:eastAsia="es-ES"/>
        </w:rPr>
      </w:pPr>
    </w:p>
    <w:p w14:paraId="0FF86770" w14:textId="20B87E7D" w:rsidR="00A04831" w:rsidRDefault="00A04831" w:rsidP="00882D38">
      <w:pPr>
        <w:rPr>
          <w:ins w:id="3306" w:author="Tanya Hernández" w:date="2017-05-17T00:10:00Z"/>
          <w:lang w:eastAsia="es-ES"/>
        </w:rPr>
      </w:pPr>
    </w:p>
    <w:p w14:paraId="60D94B70" w14:textId="078FE912" w:rsidR="00A04831" w:rsidRDefault="00A04831" w:rsidP="00882D38">
      <w:pPr>
        <w:rPr>
          <w:ins w:id="3307" w:author="Tanya Hernández" w:date="2017-05-17T00:10:00Z"/>
          <w:lang w:eastAsia="es-ES"/>
        </w:rPr>
      </w:pPr>
    </w:p>
    <w:p w14:paraId="36ED0B17" w14:textId="6101E2E1" w:rsidR="00A04831" w:rsidRDefault="00A04831" w:rsidP="00882D38">
      <w:pPr>
        <w:rPr>
          <w:ins w:id="3308" w:author="Tanya Hernández" w:date="2017-05-17T00:10:00Z"/>
          <w:lang w:eastAsia="es-ES"/>
        </w:rPr>
      </w:pPr>
    </w:p>
    <w:p w14:paraId="2069C056" w14:textId="72D7FDA7" w:rsidR="00A04831" w:rsidRDefault="00A04831" w:rsidP="00882D38">
      <w:pPr>
        <w:rPr>
          <w:ins w:id="3309" w:author="Tanya Hernández" w:date="2017-05-17T00:10:00Z"/>
          <w:lang w:eastAsia="es-ES"/>
        </w:rPr>
      </w:pPr>
    </w:p>
    <w:p w14:paraId="632AF7BC" w14:textId="5484083F" w:rsidR="00A04831" w:rsidRDefault="00A04831" w:rsidP="00882D38">
      <w:pPr>
        <w:rPr>
          <w:ins w:id="3310" w:author="Tanya Hernández" w:date="2017-05-17T00:10:00Z"/>
          <w:lang w:eastAsia="es-ES"/>
        </w:rPr>
      </w:pPr>
    </w:p>
    <w:p w14:paraId="7B303D10" w14:textId="60C0FBCE" w:rsidR="00A04831" w:rsidRPr="00882D38" w:rsidRDefault="00A04831">
      <w:pPr>
        <w:ind w:firstLine="0"/>
        <w:rPr>
          <w:lang w:eastAsia="es-ES"/>
        </w:rPr>
        <w:pPrChange w:id="3311" w:author="Tanya Hernández" w:date="2017-05-21T20:21:00Z">
          <w:pPr/>
        </w:pPrChange>
      </w:pPr>
    </w:p>
    <w:p w14:paraId="7130629B" w14:textId="77777777" w:rsidR="008A56C0" w:rsidRPr="003026D5" w:rsidRDefault="008A56C0" w:rsidP="00AC1909">
      <w:pPr>
        <w:pStyle w:val="Prrafodelista"/>
        <w:numPr>
          <w:ilvl w:val="0"/>
          <w:numId w:val="61"/>
        </w:numPr>
        <w:rPr>
          <w:rFonts w:cs="Times New Roman"/>
          <w:b/>
          <w:szCs w:val="24"/>
        </w:rPr>
      </w:pPr>
      <w:r w:rsidRPr="003026D5">
        <w:rPr>
          <w:rFonts w:cs="Times New Roman"/>
          <w:b/>
          <w:szCs w:val="24"/>
        </w:rPr>
        <w:t>Diagrama a bloques</w:t>
      </w:r>
    </w:p>
    <w:p w14:paraId="6843C287" w14:textId="77777777" w:rsidR="008A56C0" w:rsidRPr="003026D5" w:rsidRDefault="008A56C0" w:rsidP="008A56C0">
      <w:pPr>
        <w:rPr>
          <w:rFonts w:cs="Times New Roman"/>
          <w:szCs w:val="24"/>
        </w:rPr>
      </w:pPr>
    </w:p>
    <w:p w14:paraId="051110A6" w14:textId="77777777" w:rsidR="00525D97" w:rsidRDefault="00DE66EA" w:rsidP="001658BC">
      <w:pPr>
        <w:jc w:val="center"/>
        <w:rPr>
          <w:rFonts w:cs="Times New Roman"/>
          <w:szCs w:val="24"/>
        </w:rPr>
      </w:pPr>
      <w:r w:rsidRPr="00742F69">
        <w:rPr>
          <w:noProof/>
          <w:lang w:eastAsia="es-MX"/>
        </w:rPr>
        <w:drawing>
          <wp:inline distT="0" distB="0" distL="0" distR="0" wp14:anchorId="5840D0EE" wp14:editId="499C1CFE">
            <wp:extent cx="4253820" cy="30784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53820" cy="3078480"/>
                    </a:xfrm>
                    <a:prstGeom prst="rect">
                      <a:avLst/>
                    </a:prstGeom>
                  </pic:spPr>
                </pic:pic>
              </a:graphicData>
            </a:graphic>
          </wp:inline>
        </w:drawing>
      </w:r>
    </w:p>
    <w:p w14:paraId="39221576" w14:textId="7541BADF" w:rsidR="00525D97" w:rsidRPr="00742F69" w:rsidDel="00C83EC4" w:rsidRDefault="00525D97">
      <w:pPr>
        <w:pStyle w:val="Descripcin"/>
        <w:rPr>
          <w:del w:id="3312" w:author="Tanya Hernández" w:date="2017-05-17T00:13:00Z"/>
          <w:iCs/>
        </w:rPr>
      </w:pPr>
      <w:bookmarkStart w:id="3313" w:name="_Toc483160558"/>
      <w:r w:rsidRPr="00262C61">
        <w:t>Fig. 2.</w:t>
      </w:r>
      <w:del w:id="3314" w:author="Tanya Hernández" w:date="2017-05-17T00:12:00Z">
        <w:r w:rsidRPr="00262C61" w:rsidDel="00C83EC4">
          <w:delText xml:space="preserve"> </w:delText>
        </w:r>
      </w:del>
      <w:r w:rsidRPr="005E6164">
        <w:rPr>
          <w:b w:val="0"/>
        </w:rPr>
        <w:fldChar w:fldCharType="begin"/>
      </w:r>
      <w:r w:rsidRPr="00C83EC4">
        <w:instrText xml:space="preserve"> SEQ Fig._2. \* ARABIC </w:instrText>
      </w:r>
      <w:r w:rsidRPr="005E6164">
        <w:rPr>
          <w:b w:val="0"/>
          <w:rPrChange w:id="3315" w:author="Tanya Hernández" w:date="2017-05-17T00:13:00Z">
            <w:rPr>
              <w:b w:val="0"/>
            </w:rPr>
          </w:rPrChange>
        </w:rPr>
        <w:fldChar w:fldCharType="separate"/>
      </w:r>
      <w:ins w:id="3316" w:author="Tanya Hernández" w:date="2017-05-21T21:21:00Z">
        <w:r w:rsidR="00604603">
          <w:t>8</w:t>
        </w:r>
      </w:ins>
      <w:del w:id="3317" w:author="Tanya Hernández" w:date="2017-05-17T01:33:00Z">
        <w:r w:rsidR="005B2C04" w:rsidRPr="00262C61" w:rsidDel="00262C61">
          <w:delText>8</w:delText>
        </w:r>
      </w:del>
      <w:r w:rsidRPr="005E6164">
        <w:rPr>
          <w:b w:val="0"/>
        </w:rPr>
        <w:fldChar w:fldCharType="end"/>
      </w:r>
      <w:r>
        <w:t xml:space="preserve"> </w:t>
      </w:r>
      <w:r w:rsidRPr="004A4E96">
        <w:t>Diagrama a bloques del acelerómetro MPU-6050</w:t>
      </w:r>
      <w:r w:rsidR="00E666DA">
        <w:t>.</w:t>
      </w:r>
      <w:bookmarkEnd w:id="3313"/>
    </w:p>
    <w:p w14:paraId="0C2120A1" w14:textId="77777777" w:rsidR="00525D97" w:rsidRDefault="00525D97">
      <w:pPr>
        <w:pStyle w:val="Descripcin"/>
        <w:pPrChange w:id="3318" w:author="Tanya Hernández" w:date="2017-05-28T00:21:00Z">
          <w:pPr>
            <w:jc w:val="center"/>
          </w:pPr>
        </w:pPrChange>
      </w:pPr>
    </w:p>
    <w:p w14:paraId="0A8A9661" w14:textId="7A05C7D6" w:rsidR="008A56C0" w:rsidRDefault="008A56C0" w:rsidP="005A03A6">
      <w:pPr>
        <w:spacing w:after="240"/>
        <w:rPr>
          <w:rFonts w:cs="Times New Roman"/>
          <w:szCs w:val="24"/>
        </w:rPr>
      </w:pPr>
      <w:r w:rsidRPr="00742F69">
        <w:rPr>
          <w:rFonts w:cs="Times New Roman"/>
          <w:szCs w:val="24"/>
        </w:rPr>
        <w:t>En el siguiente diagrama a bloques</w:t>
      </w:r>
      <w:ins w:id="3319" w:author="Tanya Hernández" w:date="2017-05-21T21:07:00Z">
        <w:r w:rsidR="00902924">
          <w:rPr>
            <w:rFonts w:cs="Times New Roman"/>
            <w:szCs w:val="24"/>
          </w:rPr>
          <w:t xml:space="preserve"> que se muestra en la figura 2.8</w:t>
        </w:r>
      </w:ins>
      <w:r w:rsidRPr="00742F69">
        <w:rPr>
          <w:rFonts w:cs="Times New Roman"/>
          <w:szCs w:val="24"/>
        </w:rPr>
        <w:t xml:space="preserve">, podemos observar </w:t>
      </w:r>
      <w:r>
        <w:rPr>
          <w:rFonts w:cs="Times New Roman"/>
          <w:szCs w:val="24"/>
        </w:rPr>
        <w:t>los módulos de los que está compuesto el acelerómetro MPU-6050. Este dispositivo comprende 6 ejes, 3 del acelerómetro y 3 del giroscopio; 6 convertidores analógicos a digital (ADC) de 16 bits, de igual manera 3 para el acelerómetro y 3 para el giroscopio; un procesador digital de movimiento (DMP), un bus de interfaz dedicado I</w:t>
      </w:r>
      <w:r>
        <w:rPr>
          <w:rFonts w:cs="Times New Roman"/>
          <w:szCs w:val="24"/>
          <w:vertAlign w:val="superscript"/>
        </w:rPr>
        <w:t>2</w:t>
      </w:r>
      <w:r>
        <w:rPr>
          <w:rFonts w:cs="Times New Roman"/>
          <w:szCs w:val="24"/>
        </w:rPr>
        <w:t xml:space="preserve">C a </w:t>
      </w:r>
      <w:r w:rsidRPr="003026D5">
        <w:rPr>
          <w:rFonts w:cs="Times New Roman"/>
          <w:szCs w:val="24"/>
        </w:rPr>
        <w:t>400kHz</w:t>
      </w:r>
      <w:r>
        <w:rPr>
          <w:rFonts w:cs="Times New Roman"/>
          <w:szCs w:val="24"/>
        </w:rPr>
        <w:t xml:space="preserve"> y un sensor de temperatura. Además de los bloques anteriores podemos resaltar que maneja circuitería CMOS,</w:t>
      </w:r>
      <w:r w:rsidR="00525D97">
        <w:rPr>
          <w:rFonts w:cs="Times New Roman"/>
          <w:szCs w:val="24"/>
        </w:rPr>
        <w:t xml:space="preserve"> </w:t>
      </w:r>
      <w:r>
        <w:rPr>
          <w:rFonts w:cs="Times New Roman"/>
          <w:szCs w:val="24"/>
        </w:rPr>
        <w:t xml:space="preserve">sus medidas son: </w:t>
      </w:r>
      <w:r w:rsidRPr="00A64DC2">
        <w:rPr>
          <w:rFonts w:cs="Times New Roman"/>
          <w:szCs w:val="24"/>
        </w:rPr>
        <w:t>4x4x0.9mm</w:t>
      </w:r>
      <w:r>
        <w:rPr>
          <w:rFonts w:cs="Times New Roman"/>
          <w:szCs w:val="24"/>
        </w:rPr>
        <w:t>, lo cual permite más rendimiento y menos ruido ademá</w:t>
      </w:r>
      <w:r w:rsidR="00A0087D">
        <w:rPr>
          <w:rFonts w:cs="Times New Roman"/>
          <w:szCs w:val="24"/>
        </w:rPr>
        <w:t>s de un costo mucho más bajo</w:t>
      </w:r>
      <w:r>
        <w:rPr>
          <w:rFonts w:cs="Times New Roman"/>
          <w:szCs w:val="24"/>
        </w:rPr>
        <w:t xml:space="preserve">. </w:t>
      </w:r>
    </w:p>
    <w:p w14:paraId="47320E09" w14:textId="0DBD95A0" w:rsidR="0026755D" w:rsidRPr="00DE4F13" w:rsidRDefault="001D1276" w:rsidP="00803B69">
      <w:pPr>
        <w:pStyle w:val="Ttulo2"/>
      </w:pPr>
      <w:bookmarkStart w:id="3320" w:name="_Toc480316147"/>
      <w:bookmarkStart w:id="3321" w:name="_Toc483160372"/>
      <w:r>
        <w:t>2.9</w:t>
      </w:r>
      <w:r w:rsidR="00210935">
        <w:t xml:space="preserve"> Análisis sensor de Pulso Cardíaco</w:t>
      </w:r>
      <w:bookmarkEnd w:id="3320"/>
      <w:bookmarkEnd w:id="3321"/>
    </w:p>
    <w:p w14:paraId="7B60ECE5" w14:textId="46DA1A75" w:rsidR="00DE4F13" w:rsidRDefault="00DE4F13" w:rsidP="00DE4F13">
      <w:pPr>
        <w:spacing w:before="100" w:beforeAutospacing="1" w:after="100" w:afterAutospacing="1"/>
        <w:ind w:firstLine="0"/>
        <w:rPr>
          <w:rFonts w:cs="Times New Roman"/>
          <w:szCs w:val="24"/>
        </w:rPr>
      </w:pPr>
      <w:r>
        <w:rPr>
          <w:rFonts w:cs="Times New Roman"/>
        </w:rPr>
        <w:t xml:space="preserve">Para comprender mejor el concepto de frecuencia cardiaca, empezaremos por precisar su definición posteriormente daremos paso a explicar las causas que afectan y los diferentes métodos de medición. Sin </w:t>
      </w:r>
      <w:r w:rsidR="00E666DA">
        <w:rPr>
          <w:rFonts w:cs="Times New Roman"/>
        </w:rPr>
        <w:t>embargo,</w:t>
      </w:r>
      <w:r>
        <w:rPr>
          <w:rFonts w:cs="Times New Roman"/>
        </w:rPr>
        <w:t xml:space="preserve"> también es importante mencionar que a medida que se envejece, el deterioro fisiológico normal </w:t>
      </w:r>
      <w:r w:rsidRPr="00A85A56">
        <w:rPr>
          <w:rFonts w:cs="Times New Roman"/>
          <w:szCs w:val="24"/>
        </w:rPr>
        <w:t>y la presencia de enfermedades, disminuye progresivamente la capacidad funcional</w:t>
      </w:r>
      <w:r>
        <w:rPr>
          <w:rFonts w:cs="Times New Roman"/>
          <w:szCs w:val="24"/>
        </w:rPr>
        <w:t>.</w:t>
      </w:r>
    </w:p>
    <w:p w14:paraId="506D0620" w14:textId="3C89DEB9" w:rsidR="00DE4F13" w:rsidRDefault="00DE4F13" w:rsidP="00DE4F13">
      <w:pPr>
        <w:spacing w:before="100" w:beforeAutospacing="1" w:after="100" w:afterAutospacing="1"/>
        <w:rPr>
          <w:rFonts w:cs="Times New Roman"/>
          <w:szCs w:val="24"/>
        </w:rPr>
      </w:pPr>
      <w:r>
        <w:rPr>
          <w:rFonts w:cs="Times New Roman"/>
          <w:szCs w:val="24"/>
        </w:rPr>
        <w:t xml:space="preserve">La frecuencia cardiaca (FC), se define como el número de </w:t>
      </w:r>
      <w:r w:rsidRPr="001B704E">
        <w:rPr>
          <w:rFonts w:cs="Times New Roman"/>
          <w:szCs w:val="24"/>
        </w:rPr>
        <w:t>contracciones ventriculares</w:t>
      </w:r>
      <w:r>
        <w:rPr>
          <w:rFonts w:cs="Times New Roman"/>
          <w:szCs w:val="24"/>
        </w:rPr>
        <w:t xml:space="preserve"> efectuadas por el corazón, medida generalmente en latidos por minuto (lat•min</w:t>
      </w:r>
      <w:r w:rsidRPr="00E12A02">
        <w:rPr>
          <w:rFonts w:cs="Times New Roman"/>
          <w:szCs w:val="24"/>
          <w:vertAlign w:val="superscript"/>
        </w:rPr>
        <w:t>-1</w:t>
      </w:r>
      <w:r>
        <w:rPr>
          <w:rFonts w:cs="Times New Roman"/>
          <w:szCs w:val="24"/>
        </w:rPr>
        <w:t xml:space="preserve">) o pulsaciones por minuto (ppm), de tal forma que el pulso puede ser palpable en cualquier arteria </w:t>
      </w:r>
      <w:r w:rsidRPr="007A0A35">
        <w:rPr>
          <w:rFonts w:cs="Times New Roman"/>
          <w:szCs w:val="24"/>
        </w:rPr>
        <w:t>[</w:t>
      </w:r>
      <w:r w:rsidR="006847DD">
        <w:rPr>
          <w:rFonts w:cs="Times New Roman"/>
          <w:szCs w:val="24"/>
        </w:rPr>
        <w:t>51</w:t>
      </w:r>
      <w:r w:rsidRPr="007A0A35">
        <w:rPr>
          <w:rFonts w:cs="Times New Roman"/>
          <w:szCs w:val="24"/>
        </w:rPr>
        <w:t xml:space="preserve">]. </w:t>
      </w:r>
    </w:p>
    <w:p w14:paraId="0190DA10" w14:textId="737B1F3E" w:rsidR="00DE4F13" w:rsidRPr="007A0A35" w:rsidRDefault="00DE4F13" w:rsidP="00DE4F13">
      <w:pPr>
        <w:spacing w:before="100" w:beforeAutospacing="1" w:after="100" w:afterAutospacing="1"/>
        <w:rPr>
          <w:rFonts w:cs="Times New Roman"/>
          <w:szCs w:val="24"/>
        </w:rPr>
      </w:pPr>
      <w:r w:rsidRPr="007A0A35">
        <w:rPr>
          <w:rFonts w:cs="Times New Roman"/>
          <w:szCs w:val="24"/>
        </w:rPr>
        <w:lastRenderedPageBreak/>
        <w:t>El pulso es uno de los parámetros que representa la expresión periférica de la actividad del corazón. En el adulto, la frecuencia cardiaca (pulso) normal oscila entre 60 y 100 por minuto, menos de 60 se considera bradicardia la cual es extrema si el valor es inferior a 30 por minuto, más de 100 pulsaciones se considera taquicardia y es severa si sobrepasa los 170 por minuto, la severidad está determinada porque las cifras que sobrepasan estos rangos, casi siempre se asocian a síntomas de bajo gasto cardíaco (hipotensión, mareos, síncop</w:t>
      </w:r>
      <w:r w:rsidR="00DE66EA">
        <w:rPr>
          <w:rFonts w:cs="Times New Roman"/>
          <w:szCs w:val="24"/>
        </w:rPr>
        <w:t>e, etc.) [</w:t>
      </w:r>
      <w:r w:rsidR="006847DD">
        <w:rPr>
          <w:rFonts w:cs="Times New Roman"/>
          <w:szCs w:val="24"/>
        </w:rPr>
        <w:t>52</w:t>
      </w:r>
      <w:r>
        <w:rPr>
          <w:rFonts w:cs="Times New Roman"/>
          <w:szCs w:val="24"/>
        </w:rPr>
        <w:t>].</w:t>
      </w:r>
    </w:p>
    <w:p w14:paraId="2D0A4286" w14:textId="6B9B4A5E" w:rsidR="00DE4F13" w:rsidRDefault="00DE4F13" w:rsidP="00DE4F13">
      <w:pPr>
        <w:spacing w:before="100" w:beforeAutospacing="1" w:after="100" w:afterAutospacing="1"/>
        <w:rPr>
          <w:rFonts w:cs="Times New Roman"/>
          <w:szCs w:val="24"/>
        </w:rPr>
      </w:pPr>
      <w:r>
        <w:rPr>
          <w:rFonts w:cs="Times New Roman"/>
          <w:szCs w:val="24"/>
        </w:rPr>
        <w:t xml:space="preserve">En las </w:t>
      </w:r>
      <w:del w:id="3322" w:author="Tanya Hernández" w:date="2017-05-21T20:22:00Z">
        <w:r w:rsidDel="00FA306F">
          <w:rPr>
            <w:rFonts w:cs="Times New Roman"/>
            <w:szCs w:val="24"/>
          </w:rPr>
          <w:delText xml:space="preserve">siguientes </w:delText>
        </w:r>
      </w:del>
      <w:r>
        <w:rPr>
          <w:rFonts w:cs="Times New Roman"/>
          <w:szCs w:val="24"/>
        </w:rPr>
        <w:t>tablas</w:t>
      </w:r>
      <w:ins w:id="3323" w:author="Tanya Hernández" w:date="2017-05-21T20:22:00Z">
        <w:r w:rsidR="00FA306F">
          <w:rPr>
            <w:rFonts w:cs="Times New Roman"/>
            <w:szCs w:val="24"/>
          </w:rPr>
          <w:t xml:space="preserve"> 2.XXXV, 2.XXXVI y 2.XXXVII,</w:t>
        </w:r>
      </w:ins>
      <w:r>
        <w:rPr>
          <w:rFonts w:cs="Times New Roman"/>
          <w:szCs w:val="24"/>
        </w:rPr>
        <w:t xml:space="preserve"> se muestran los valores normales de la frecuencia cardiaca en reposo clasificados por edades y sexo.</w:t>
      </w:r>
    </w:p>
    <w:tbl>
      <w:tblPr>
        <w:tblStyle w:val="Tablanormal5"/>
        <w:tblW w:w="0" w:type="auto"/>
        <w:tblLook w:val="04A0" w:firstRow="1" w:lastRow="0" w:firstColumn="1" w:lastColumn="0" w:noHBand="0" w:noVBand="1"/>
      </w:tblPr>
      <w:tblGrid>
        <w:gridCol w:w="3161"/>
        <w:gridCol w:w="3118"/>
        <w:gridCol w:w="3126"/>
      </w:tblGrid>
      <w:tr w:rsidR="00DE4F13" w:rsidRPr="00B13DF9" w14:paraId="785C3992" w14:textId="77777777" w:rsidTr="00DE4F13">
        <w:trPr>
          <w:cnfStyle w:val="100000000000" w:firstRow="1" w:lastRow="0" w:firstColumn="0" w:lastColumn="0" w:oddVBand="0" w:evenVBand="0" w:oddHBand="0" w:evenHBand="0" w:firstRowFirstColumn="0" w:firstRowLastColumn="0" w:lastRowFirstColumn="0" w:lastRowLastColumn="0"/>
          <w:trHeight w:val="287"/>
        </w:trPr>
        <w:tc>
          <w:tcPr>
            <w:cnfStyle w:val="001000000100" w:firstRow="0" w:lastRow="0" w:firstColumn="1" w:lastColumn="0" w:oddVBand="0" w:evenVBand="0" w:oddHBand="0" w:evenHBand="0" w:firstRowFirstColumn="1" w:firstRowLastColumn="0" w:lastRowFirstColumn="0" w:lastRowLastColumn="0"/>
            <w:tcW w:w="3323" w:type="dxa"/>
          </w:tcPr>
          <w:p w14:paraId="15157820" w14:textId="77777777" w:rsidR="00DE4F13" w:rsidRPr="00B13DF9" w:rsidRDefault="00DE4F13" w:rsidP="00DE4F13">
            <w:pPr>
              <w:spacing w:before="100" w:beforeAutospacing="1" w:after="100" w:afterAutospacing="1"/>
              <w:jc w:val="center"/>
              <w:rPr>
                <w:rFonts w:cs="Times New Roman"/>
                <w:b/>
                <w:i w:val="0"/>
                <w:szCs w:val="24"/>
              </w:rPr>
            </w:pPr>
            <w:r w:rsidRPr="00B13DF9">
              <w:rPr>
                <w:rFonts w:cs="Times New Roman"/>
                <w:b/>
                <w:szCs w:val="24"/>
              </w:rPr>
              <w:t>Clasificación</w:t>
            </w:r>
          </w:p>
        </w:tc>
        <w:tc>
          <w:tcPr>
            <w:tcW w:w="3324" w:type="dxa"/>
          </w:tcPr>
          <w:p w14:paraId="73AE2975" w14:textId="77777777" w:rsidR="00DE4F13" w:rsidRPr="00B13DF9" w:rsidRDefault="00DE4F13" w:rsidP="00DE4F13">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cs="Times New Roman"/>
                <w:b/>
                <w:i w:val="0"/>
                <w:szCs w:val="24"/>
              </w:rPr>
            </w:pPr>
            <w:r w:rsidRPr="00B13DF9">
              <w:rPr>
                <w:rFonts w:cs="Times New Roman"/>
                <w:b/>
                <w:szCs w:val="24"/>
              </w:rPr>
              <w:t>Mujeres</w:t>
            </w:r>
          </w:p>
        </w:tc>
        <w:tc>
          <w:tcPr>
            <w:tcW w:w="3324" w:type="dxa"/>
          </w:tcPr>
          <w:p w14:paraId="7B79526E" w14:textId="77777777" w:rsidR="00DE4F13" w:rsidRPr="00B13DF9" w:rsidRDefault="00DE4F13" w:rsidP="00DE4F13">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cs="Times New Roman"/>
                <w:b/>
                <w:i w:val="0"/>
                <w:szCs w:val="24"/>
              </w:rPr>
            </w:pPr>
            <w:r w:rsidRPr="00B13DF9">
              <w:rPr>
                <w:rFonts w:cs="Times New Roman"/>
                <w:b/>
                <w:szCs w:val="24"/>
              </w:rPr>
              <w:t>Hombres</w:t>
            </w:r>
          </w:p>
        </w:tc>
      </w:tr>
      <w:tr w:rsidR="00DE4F13" w:rsidRPr="00B13DF9" w14:paraId="6629E116" w14:textId="77777777" w:rsidTr="00DE4F1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323" w:type="dxa"/>
          </w:tcPr>
          <w:p w14:paraId="0519A0BC" w14:textId="77777777" w:rsidR="00DE4F13" w:rsidRPr="00B13DF9" w:rsidRDefault="00DE4F13" w:rsidP="00DE4F13">
            <w:pPr>
              <w:spacing w:before="100" w:beforeAutospacing="1" w:after="100" w:afterAutospacing="1"/>
              <w:jc w:val="center"/>
              <w:rPr>
                <w:rFonts w:cs="Times New Roman"/>
                <w:i w:val="0"/>
                <w:szCs w:val="24"/>
              </w:rPr>
            </w:pPr>
            <w:r w:rsidRPr="00B13DF9">
              <w:rPr>
                <w:rFonts w:cs="Times New Roman"/>
                <w:szCs w:val="24"/>
              </w:rPr>
              <w:t>Excelente</w:t>
            </w:r>
          </w:p>
        </w:tc>
        <w:tc>
          <w:tcPr>
            <w:tcW w:w="3324" w:type="dxa"/>
          </w:tcPr>
          <w:p w14:paraId="4338082A"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m:oMathPara>
              <m:oMath>
                <m:r>
                  <m:rPr>
                    <m:sty m:val="p"/>
                  </m:rPr>
                  <w:rPr>
                    <w:rFonts w:ascii="Cambria Math" w:hAnsi="Cambria Math" w:cs="Times New Roman"/>
                    <w:szCs w:val="24"/>
                  </w:rPr>
                  <m:t>≤53</m:t>
                </m:r>
              </m:oMath>
            </m:oMathPara>
          </w:p>
        </w:tc>
        <w:tc>
          <w:tcPr>
            <w:tcW w:w="3324" w:type="dxa"/>
          </w:tcPr>
          <w:p w14:paraId="579E121E"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m:oMathPara>
              <m:oMath>
                <m:r>
                  <m:rPr>
                    <m:sty m:val="p"/>
                  </m:rPr>
                  <w:rPr>
                    <w:rFonts w:ascii="Cambria Math" w:hAnsi="Cambria Math" w:cs="Times New Roman"/>
                    <w:szCs w:val="24"/>
                  </w:rPr>
                  <m:t>≤56</m:t>
                </m:r>
              </m:oMath>
            </m:oMathPara>
          </w:p>
        </w:tc>
      </w:tr>
      <w:tr w:rsidR="00DE4F13" w:rsidRPr="00B13DF9" w14:paraId="3F10D3C0" w14:textId="77777777" w:rsidTr="00DE4F13">
        <w:trPr>
          <w:trHeight w:val="287"/>
        </w:trPr>
        <w:tc>
          <w:tcPr>
            <w:cnfStyle w:val="001000000000" w:firstRow="0" w:lastRow="0" w:firstColumn="1" w:lastColumn="0" w:oddVBand="0" w:evenVBand="0" w:oddHBand="0" w:evenHBand="0" w:firstRowFirstColumn="0" w:firstRowLastColumn="0" w:lastRowFirstColumn="0" w:lastRowLastColumn="0"/>
            <w:tcW w:w="3323" w:type="dxa"/>
          </w:tcPr>
          <w:p w14:paraId="6FAD012D" w14:textId="77777777" w:rsidR="00DE4F13" w:rsidRPr="00B13DF9" w:rsidRDefault="00DE4F13" w:rsidP="00DE4F13">
            <w:pPr>
              <w:spacing w:before="100" w:beforeAutospacing="1" w:after="100" w:afterAutospacing="1"/>
              <w:jc w:val="center"/>
              <w:rPr>
                <w:rFonts w:cs="Times New Roman"/>
                <w:i w:val="0"/>
                <w:szCs w:val="24"/>
              </w:rPr>
            </w:pPr>
            <w:r w:rsidRPr="00B13DF9">
              <w:rPr>
                <w:rFonts w:cs="Times New Roman"/>
                <w:szCs w:val="24"/>
              </w:rPr>
              <w:t>Bueno</w:t>
            </w:r>
          </w:p>
        </w:tc>
        <w:tc>
          <w:tcPr>
            <w:tcW w:w="3324" w:type="dxa"/>
          </w:tcPr>
          <w:p w14:paraId="5B1302AC" w14:textId="77777777" w:rsidR="00DE4F13" w:rsidRPr="00B13DF9" w:rsidRDefault="00DE4F13" w:rsidP="00DE4F13">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60 – 64</w:t>
            </w:r>
          </w:p>
        </w:tc>
        <w:tc>
          <w:tcPr>
            <w:tcW w:w="3324" w:type="dxa"/>
          </w:tcPr>
          <w:p w14:paraId="035A6CE9" w14:textId="77777777" w:rsidR="00DE4F13" w:rsidRPr="00B13DF9" w:rsidRDefault="00DE4F13" w:rsidP="00DE4F13">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64 – 57</w:t>
            </w:r>
          </w:p>
        </w:tc>
      </w:tr>
      <w:tr w:rsidR="00DE4F13" w:rsidRPr="00B13DF9" w14:paraId="6CD158A4" w14:textId="77777777" w:rsidTr="00DE4F1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323" w:type="dxa"/>
          </w:tcPr>
          <w:p w14:paraId="039853EE" w14:textId="77777777" w:rsidR="00DE4F13" w:rsidRPr="00B13DF9" w:rsidRDefault="00DE4F13" w:rsidP="00DE4F13">
            <w:pPr>
              <w:spacing w:before="100" w:beforeAutospacing="1" w:after="100" w:afterAutospacing="1"/>
              <w:jc w:val="center"/>
              <w:rPr>
                <w:rFonts w:cs="Times New Roman"/>
                <w:i w:val="0"/>
                <w:szCs w:val="24"/>
              </w:rPr>
            </w:pPr>
            <w:r w:rsidRPr="00B13DF9">
              <w:rPr>
                <w:rFonts w:cs="Times New Roman"/>
                <w:szCs w:val="24"/>
              </w:rPr>
              <w:t>Promedio</w:t>
            </w:r>
          </w:p>
        </w:tc>
        <w:tc>
          <w:tcPr>
            <w:tcW w:w="3324" w:type="dxa"/>
          </w:tcPr>
          <w:p w14:paraId="05D88983"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13DF9">
              <w:rPr>
                <w:rFonts w:cs="Times New Roman"/>
                <w:szCs w:val="24"/>
              </w:rPr>
              <w:t>65 – 61</w:t>
            </w:r>
          </w:p>
        </w:tc>
        <w:tc>
          <w:tcPr>
            <w:tcW w:w="3324" w:type="dxa"/>
          </w:tcPr>
          <w:p w14:paraId="5F2014F8"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13DF9">
              <w:rPr>
                <w:rFonts w:cs="Times New Roman"/>
                <w:szCs w:val="24"/>
              </w:rPr>
              <w:t>71 – 65</w:t>
            </w:r>
          </w:p>
        </w:tc>
      </w:tr>
      <w:tr w:rsidR="00DE4F13" w:rsidRPr="00B13DF9" w14:paraId="3CE336FF" w14:textId="77777777" w:rsidTr="00DE4F13">
        <w:trPr>
          <w:trHeight w:val="287"/>
        </w:trPr>
        <w:tc>
          <w:tcPr>
            <w:cnfStyle w:val="001000000000" w:firstRow="0" w:lastRow="0" w:firstColumn="1" w:lastColumn="0" w:oddVBand="0" w:evenVBand="0" w:oddHBand="0" w:evenHBand="0" w:firstRowFirstColumn="0" w:firstRowLastColumn="0" w:lastRowFirstColumn="0" w:lastRowLastColumn="0"/>
            <w:tcW w:w="3323" w:type="dxa"/>
          </w:tcPr>
          <w:p w14:paraId="364270A8" w14:textId="77777777" w:rsidR="00DE4F13" w:rsidRPr="00B13DF9" w:rsidRDefault="00DE4F13" w:rsidP="00DE4F13">
            <w:pPr>
              <w:spacing w:before="100" w:beforeAutospacing="1" w:after="100" w:afterAutospacing="1"/>
              <w:jc w:val="center"/>
              <w:rPr>
                <w:rFonts w:cs="Times New Roman"/>
                <w:i w:val="0"/>
                <w:szCs w:val="24"/>
              </w:rPr>
            </w:pPr>
            <w:r w:rsidRPr="00B13DF9">
              <w:rPr>
                <w:rFonts w:cs="Times New Roman"/>
                <w:szCs w:val="24"/>
              </w:rPr>
              <w:t>Pobre</w:t>
            </w:r>
          </w:p>
        </w:tc>
        <w:tc>
          <w:tcPr>
            <w:tcW w:w="3324" w:type="dxa"/>
          </w:tcPr>
          <w:p w14:paraId="2DE8B838" w14:textId="77777777" w:rsidR="00DE4F13" w:rsidRPr="00B13DF9" w:rsidRDefault="00DE4F13" w:rsidP="00DE4F13">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75- 66</w:t>
            </w:r>
          </w:p>
        </w:tc>
        <w:tc>
          <w:tcPr>
            <w:tcW w:w="3324" w:type="dxa"/>
          </w:tcPr>
          <w:p w14:paraId="53F0185B" w14:textId="77777777" w:rsidR="00DE4F13" w:rsidRPr="00B13DF9" w:rsidRDefault="00DE4F13" w:rsidP="00DE4F13">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79 - 72</w:t>
            </w:r>
          </w:p>
        </w:tc>
      </w:tr>
      <w:tr w:rsidR="00DE4F13" w:rsidRPr="00B13DF9" w14:paraId="197576AD" w14:textId="77777777" w:rsidTr="00DE4F13">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323" w:type="dxa"/>
          </w:tcPr>
          <w:p w14:paraId="73C1A99A" w14:textId="77777777" w:rsidR="00DE4F13" w:rsidRPr="00B13DF9" w:rsidRDefault="00DE4F13" w:rsidP="00DE4F13">
            <w:pPr>
              <w:spacing w:before="100" w:beforeAutospacing="1" w:after="100" w:afterAutospacing="1"/>
              <w:jc w:val="center"/>
              <w:rPr>
                <w:rFonts w:cs="Times New Roman"/>
                <w:i w:val="0"/>
                <w:szCs w:val="24"/>
              </w:rPr>
            </w:pPr>
            <w:r w:rsidRPr="00B13DF9">
              <w:rPr>
                <w:rFonts w:cs="Times New Roman"/>
                <w:szCs w:val="24"/>
              </w:rPr>
              <w:t>Muy Pobre</w:t>
            </w:r>
          </w:p>
        </w:tc>
        <w:tc>
          <w:tcPr>
            <w:tcW w:w="3324" w:type="dxa"/>
          </w:tcPr>
          <w:p w14:paraId="67947865"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m:oMathPara>
              <m:oMath>
                <m:r>
                  <m:rPr>
                    <m:sty m:val="p"/>
                  </m:rPr>
                  <w:rPr>
                    <w:rFonts w:ascii="Cambria Math" w:hAnsi="Cambria Math" w:cs="Times New Roman"/>
                    <w:szCs w:val="24"/>
                  </w:rPr>
                  <m:t>≥76</m:t>
                </m:r>
              </m:oMath>
            </m:oMathPara>
          </w:p>
        </w:tc>
        <w:tc>
          <w:tcPr>
            <w:tcW w:w="3324" w:type="dxa"/>
          </w:tcPr>
          <w:p w14:paraId="45DBB9D8" w14:textId="77777777" w:rsidR="00DE4F13" w:rsidRPr="00B13DF9" w:rsidRDefault="00DE4F13" w:rsidP="00DE4F13">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cs="Times New Roman"/>
                <w:szCs w:val="24"/>
              </w:rPr>
            </w:pPr>
            <m:oMathPara>
              <m:oMath>
                <m:r>
                  <m:rPr>
                    <m:sty m:val="p"/>
                  </m:rPr>
                  <w:rPr>
                    <w:rFonts w:ascii="Cambria Math" w:hAnsi="Cambria Math" w:cs="Times New Roman"/>
                    <w:szCs w:val="24"/>
                  </w:rPr>
                  <m:t>≥80</m:t>
                </m:r>
              </m:oMath>
            </m:oMathPara>
          </w:p>
        </w:tc>
      </w:tr>
    </w:tbl>
    <w:p w14:paraId="760D673B" w14:textId="5CC6DA15" w:rsidR="00DE4F13" w:rsidRDefault="00E666DA">
      <w:pPr>
        <w:pStyle w:val="Descripcin"/>
      </w:pPr>
      <w:bookmarkStart w:id="3324" w:name="_Toc482747425"/>
      <w:r w:rsidRPr="00262C61">
        <w:t>Tabla 2</w:t>
      </w:r>
      <w:r w:rsidR="00525D97" w:rsidRPr="00262C61">
        <w:t>.</w:t>
      </w:r>
      <w:del w:id="3325" w:author="Tanya Hernández" w:date="2017-05-17T00:13:00Z">
        <w:r w:rsidR="00525D97" w:rsidRPr="00262C61" w:rsidDel="00C83EC4">
          <w:delText xml:space="preserve"> </w:delText>
        </w:r>
      </w:del>
      <w:r w:rsidR="00525D97" w:rsidRPr="00803B69">
        <w:fldChar w:fldCharType="begin"/>
      </w:r>
      <w:r w:rsidR="00525D97" w:rsidRPr="00C83EC4">
        <w:instrText xml:space="preserve"> SEQ Tabla_II. \* ROMAN </w:instrText>
      </w:r>
      <w:r w:rsidR="00525D97" w:rsidRPr="00803B69">
        <w:rPr>
          <w:rPrChange w:id="3326" w:author="Tanya Hernández" w:date="2017-05-17T00:13:00Z">
            <w:rPr/>
          </w:rPrChange>
        </w:rPr>
        <w:fldChar w:fldCharType="separate"/>
      </w:r>
      <w:ins w:id="3327" w:author="Tanya Hernández" w:date="2017-05-21T21:21:00Z">
        <w:r w:rsidR="00604603">
          <w:t>XXXV</w:t>
        </w:r>
      </w:ins>
      <w:del w:id="3328" w:author="Tanya Hernández" w:date="2017-05-17T01:33:00Z">
        <w:r w:rsidR="005B2C04" w:rsidRPr="00C83EC4" w:rsidDel="00262C61">
          <w:delText>XXXV</w:delText>
        </w:r>
      </w:del>
      <w:r w:rsidR="00525D97" w:rsidRPr="00803B69">
        <w:fldChar w:fldCharType="end"/>
      </w:r>
      <w:r w:rsidR="00525D97">
        <w:t xml:space="preserve"> </w:t>
      </w:r>
      <w:r w:rsidR="00525D97" w:rsidRPr="00507A0D">
        <w:t>Escala de clasificación para la frecuencia cardiaca en reposo de mujeres y hombres (latidos por minuto) [53].</w:t>
      </w:r>
      <w:bookmarkEnd w:id="3324"/>
    </w:p>
    <w:p w14:paraId="011430F6" w14:textId="77777777" w:rsidR="008D3FA1" w:rsidRDefault="008D3FA1" w:rsidP="00DE4F13">
      <w:pPr>
        <w:jc w:val="center"/>
        <w:rPr>
          <w:rFonts w:cs="Times New Roman"/>
          <w:szCs w:val="24"/>
        </w:rPr>
      </w:pPr>
    </w:p>
    <w:tbl>
      <w:tblPr>
        <w:tblStyle w:val="Tablanormal5"/>
        <w:tblW w:w="4772" w:type="pct"/>
        <w:tblLook w:val="04A0" w:firstRow="1" w:lastRow="0" w:firstColumn="1" w:lastColumn="0" w:noHBand="0" w:noVBand="1"/>
      </w:tblPr>
      <w:tblGrid>
        <w:gridCol w:w="2529"/>
        <w:gridCol w:w="6447"/>
      </w:tblGrid>
      <w:tr w:rsidR="00DE4F13" w:rsidRPr="00B13DF9" w14:paraId="36B00F50" w14:textId="77777777" w:rsidTr="00DE4F13">
        <w:trPr>
          <w:cnfStyle w:val="100000000000" w:firstRow="1" w:lastRow="0" w:firstColumn="0" w:lastColumn="0" w:oddVBand="0" w:evenVBand="0" w:oddHBand="0" w:evenHBand="0" w:firstRowFirstColumn="0" w:firstRowLastColumn="0" w:lastRowFirstColumn="0" w:lastRowLastColumn="0"/>
          <w:trHeight w:val="529"/>
        </w:trPr>
        <w:tc>
          <w:tcPr>
            <w:cnfStyle w:val="001000000100" w:firstRow="0" w:lastRow="0" w:firstColumn="1" w:lastColumn="0" w:oddVBand="0" w:evenVBand="0" w:oddHBand="0" w:evenHBand="0" w:firstRowFirstColumn="1" w:firstRowLastColumn="0" w:lastRowFirstColumn="0" w:lastRowLastColumn="0"/>
            <w:tcW w:w="1795" w:type="pct"/>
          </w:tcPr>
          <w:p w14:paraId="4EAC7AC1" w14:textId="77777777" w:rsidR="00DE4F13" w:rsidRPr="00B13DF9" w:rsidRDefault="00DE4F13" w:rsidP="00DE4F13">
            <w:pPr>
              <w:jc w:val="center"/>
              <w:rPr>
                <w:rFonts w:cs="Times New Roman"/>
                <w:b/>
                <w:i w:val="0"/>
              </w:rPr>
            </w:pPr>
            <w:r w:rsidRPr="00B13DF9">
              <w:rPr>
                <w:rFonts w:cs="Times New Roman"/>
                <w:b/>
              </w:rPr>
              <w:t>Clasificación</w:t>
            </w:r>
          </w:p>
        </w:tc>
        <w:tc>
          <w:tcPr>
            <w:tcW w:w="3205" w:type="pct"/>
          </w:tcPr>
          <w:tbl>
            <w:tblPr>
              <w:tblW w:w="6231" w:type="dxa"/>
              <w:jc w:val="center"/>
              <w:tblCellSpacing w:w="15" w:type="dxa"/>
              <w:tblCellMar>
                <w:top w:w="15" w:type="dxa"/>
                <w:left w:w="15" w:type="dxa"/>
                <w:bottom w:w="15" w:type="dxa"/>
                <w:right w:w="15" w:type="dxa"/>
              </w:tblCellMar>
              <w:tblLook w:val="04A0" w:firstRow="1" w:lastRow="0" w:firstColumn="1" w:lastColumn="0" w:noHBand="0" w:noVBand="1"/>
            </w:tblPr>
            <w:tblGrid>
              <w:gridCol w:w="6231"/>
            </w:tblGrid>
            <w:tr w:rsidR="00DE4F13" w:rsidRPr="00B13DF9" w14:paraId="4DE03FE6" w14:textId="77777777" w:rsidTr="00DE4F13">
              <w:trPr>
                <w:trHeight w:val="455"/>
                <w:tblCellSpacing w:w="15" w:type="dxa"/>
                <w:jc w:val="center"/>
              </w:trPr>
              <w:tc>
                <w:tcPr>
                  <w:tcW w:w="0" w:type="auto"/>
                  <w:shd w:val="clear" w:color="auto" w:fill="auto"/>
                  <w:vAlign w:val="center"/>
                  <w:hideMark/>
                </w:tcPr>
                <w:p w14:paraId="49EE1674" w14:textId="77777777" w:rsidR="00DE4F13" w:rsidRPr="00B13DF9" w:rsidRDefault="00DE4F13" w:rsidP="00DE4F13">
                  <w:pPr>
                    <w:jc w:val="center"/>
                    <w:rPr>
                      <w:rFonts w:cs="Times New Roman"/>
                      <w:b/>
                    </w:rPr>
                  </w:pPr>
                  <w:r w:rsidRPr="00B13DF9">
                    <w:rPr>
                      <w:rFonts w:cs="Times New Roman"/>
                      <w:b/>
                    </w:rPr>
                    <w:t>Frecuencia Cardíaca en Reposo (Latidos/Minuto)</w:t>
                  </w:r>
                </w:p>
              </w:tc>
            </w:tr>
          </w:tbl>
          <w:p w14:paraId="2F0039A4" w14:textId="77777777" w:rsidR="00DE4F13" w:rsidRPr="00B13DF9" w:rsidRDefault="00DE4F13" w:rsidP="00DE4F13">
            <w:pPr>
              <w:jc w:val="center"/>
              <w:cnfStyle w:val="100000000000" w:firstRow="1" w:lastRow="0" w:firstColumn="0" w:lastColumn="0" w:oddVBand="0" w:evenVBand="0" w:oddHBand="0" w:evenHBand="0" w:firstRowFirstColumn="0" w:firstRowLastColumn="0" w:lastRowFirstColumn="0" w:lastRowLastColumn="0"/>
              <w:rPr>
                <w:rFonts w:cs="Times New Roman"/>
                <w:b/>
                <w:i w:val="0"/>
              </w:rPr>
            </w:pPr>
          </w:p>
        </w:tc>
      </w:tr>
      <w:tr w:rsidR="00DE4F13" w:rsidRPr="00B13DF9" w14:paraId="1BAE9BFD" w14:textId="77777777" w:rsidTr="00DE4F13">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795" w:type="pct"/>
          </w:tcPr>
          <w:p w14:paraId="1B483586"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Excelente</w:t>
            </w:r>
          </w:p>
        </w:tc>
        <w:tc>
          <w:tcPr>
            <w:tcW w:w="3205" w:type="pct"/>
          </w:tcPr>
          <w:p w14:paraId="3C3A17C4" w14:textId="77777777" w:rsidR="00DE4F13" w:rsidRPr="00B13DF9" w:rsidRDefault="00DE4F13" w:rsidP="00DE4F13">
            <w:pPr>
              <w:cnfStyle w:val="000000100000" w:firstRow="0" w:lastRow="0" w:firstColumn="0" w:lastColumn="0" w:oddVBand="0" w:evenVBand="0" w:oddHBand="1" w:evenHBand="0" w:firstRowFirstColumn="0" w:firstRowLastColumn="0" w:lastRowFirstColumn="0" w:lastRowLastColumn="0"/>
              <w:rPr>
                <w:rFonts w:cs="Times New Roman"/>
                <w:szCs w:val="24"/>
              </w:rPr>
            </w:pPr>
            <m:oMathPara>
              <m:oMath>
                <m:r>
                  <m:rPr>
                    <m:sty m:val="p"/>
                  </m:rPr>
                  <w:rPr>
                    <w:rFonts w:ascii="Cambria Math" w:hAnsi="Cambria Math" w:cs="Times New Roman"/>
                    <w:szCs w:val="24"/>
                  </w:rPr>
                  <m:t>≤55</m:t>
                </m:r>
              </m:oMath>
            </m:oMathPara>
          </w:p>
        </w:tc>
      </w:tr>
      <w:tr w:rsidR="00DE4F13" w:rsidRPr="00B13DF9" w14:paraId="2AE8ED4F" w14:textId="77777777" w:rsidTr="00DE4F13">
        <w:trPr>
          <w:trHeight w:val="264"/>
        </w:trPr>
        <w:tc>
          <w:tcPr>
            <w:cnfStyle w:val="001000000000" w:firstRow="0" w:lastRow="0" w:firstColumn="1" w:lastColumn="0" w:oddVBand="0" w:evenVBand="0" w:oddHBand="0" w:evenHBand="0" w:firstRowFirstColumn="0" w:firstRowLastColumn="0" w:lastRowFirstColumn="0" w:lastRowLastColumn="0"/>
            <w:tcW w:w="1795" w:type="pct"/>
          </w:tcPr>
          <w:p w14:paraId="14A2EDF6"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Muy buena</w:t>
            </w:r>
          </w:p>
        </w:tc>
        <w:tc>
          <w:tcPr>
            <w:tcW w:w="3205" w:type="pct"/>
          </w:tcPr>
          <w:p w14:paraId="498FC0EC" w14:textId="77777777" w:rsidR="00DE4F13" w:rsidRPr="00B13DF9" w:rsidRDefault="00DE4F13" w:rsidP="00DE4F1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56 – 65</w:t>
            </w:r>
          </w:p>
        </w:tc>
      </w:tr>
      <w:tr w:rsidR="00DE4F13" w:rsidRPr="00B13DF9" w14:paraId="5C76FDB1" w14:textId="77777777" w:rsidTr="00DE4F1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795" w:type="pct"/>
          </w:tcPr>
          <w:p w14:paraId="44E4C5CB"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Bueno</w:t>
            </w:r>
          </w:p>
        </w:tc>
        <w:tc>
          <w:tcPr>
            <w:tcW w:w="3205" w:type="pct"/>
          </w:tcPr>
          <w:p w14:paraId="1784CB46" w14:textId="77777777" w:rsidR="00DE4F13" w:rsidRPr="00B13DF9" w:rsidRDefault="00DE4F13" w:rsidP="00DE4F1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13DF9">
              <w:rPr>
                <w:rFonts w:cs="Times New Roman"/>
                <w:szCs w:val="24"/>
              </w:rPr>
              <w:t>66 – 70</w:t>
            </w:r>
          </w:p>
        </w:tc>
      </w:tr>
      <w:tr w:rsidR="00DE4F13" w:rsidRPr="00B13DF9" w14:paraId="0AFED072" w14:textId="77777777" w:rsidTr="00DE4F13">
        <w:trPr>
          <w:trHeight w:val="264"/>
        </w:trPr>
        <w:tc>
          <w:tcPr>
            <w:cnfStyle w:val="001000000000" w:firstRow="0" w:lastRow="0" w:firstColumn="1" w:lastColumn="0" w:oddVBand="0" w:evenVBand="0" w:oddHBand="0" w:evenHBand="0" w:firstRowFirstColumn="0" w:firstRowLastColumn="0" w:lastRowFirstColumn="0" w:lastRowLastColumn="0"/>
            <w:tcW w:w="1795" w:type="pct"/>
          </w:tcPr>
          <w:p w14:paraId="5BEF5128"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Promedio</w:t>
            </w:r>
          </w:p>
        </w:tc>
        <w:tc>
          <w:tcPr>
            <w:tcW w:w="3205" w:type="pct"/>
          </w:tcPr>
          <w:p w14:paraId="07094DEA" w14:textId="77777777" w:rsidR="00DE4F13" w:rsidRPr="00B13DF9" w:rsidRDefault="00DE4F13" w:rsidP="00DE4F1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B13DF9">
              <w:rPr>
                <w:rFonts w:cs="Times New Roman"/>
                <w:szCs w:val="24"/>
              </w:rPr>
              <w:t>71 – 80</w:t>
            </w:r>
          </w:p>
        </w:tc>
      </w:tr>
      <w:tr w:rsidR="00DE4F13" w:rsidRPr="00B13DF9" w14:paraId="50CF1279" w14:textId="77777777" w:rsidTr="00DE4F13">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795" w:type="pct"/>
          </w:tcPr>
          <w:p w14:paraId="6C8F4EFF"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Pobre</w:t>
            </w:r>
          </w:p>
        </w:tc>
        <w:tc>
          <w:tcPr>
            <w:tcW w:w="3205" w:type="pct"/>
          </w:tcPr>
          <w:p w14:paraId="50D68592" w14:textId="77777777" w:rsidR="00DE4F13" w:rsidRPr="00B13DF9" w:rsidRDefault="00DE4F13" w:rsidP="00DE4F1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13DF9">
              <w:rPr>
                <w:rFonts w:cs="Times New Roman"/>
                <w:szCs w:val="24"/>
              </w:rPr>
              <w:t>81 – 95</w:t>
            </w:r>
          </w:p>
        </w:tc>
      </w:tr>
      <w:tr w:rsidR="00DE4F13" w:rsidRPr="00B13DF9" w14:paraId="242ED0D7" w14:textId="77777777" w:rsidTr="00DE4F13">
        <w:trPr>
          <w:trHeight w:val="264"/>
        </w:trPr>
        <w:tc>
          <w:tcPr>
            <w:cnfStyle w:val="001000000000" w:firstRow="0" w:lastRow="0" w:firstColumn="1" w:lastColumn="0" w:oddVBand="0" w:evenVBand="0" w:oddHBand="0" w:evenHBand="0" w:firstRowFirstColumn="0" w:firstRowLastColumn="0" w:lastRowFirstColumn="0" w:lastRowLastColumn="0"/>
            <w:tcW w:w="1795" w:type="pct"/>
          </w:tcPr>
          <w:p w14:paraId="33047D08" w14:textId="77777777" w:rsidR="00DE4F13" w:rsidRPr="00B13DF9" w:rsidRDefault="00DE4F13" w:rsidP="00DE4F13">
            <w:pPr>
              <w:spacing w:before="100" w:beforeAutospacing="1" w:after="100" w:afterAutospacing="1"/>
              <w:jc w:val="center"/>
              <w:rPr>
                <w:rFonts w:cs="Times New Roman"/>
                <w:i w:val="0"/>
              </w:rPr>
            </w:pPr>
            <w:r w:rsidRPr="00B13DF9">
              <w:rPr>
                <w:rFonts w:cs="Times New Roman"/>
              </w:rPr>
              <w:t>Muy Pobre</w:t>
            </w:r>
          </w:p>
        </w:tc>
        <w:tc>
          <w:tcPr>
            <w:tcW w:w="3205" w:type="pct"/>
          </w:tcPr>
          <w:p w14:paraId="4E3D63E9" w14:textId="77777777" w:rsidR="00DE4F13" w:rsidRPr="00B13DF9" w:rsidRDefault="00DE4F13" w:rsidP="00DE4F1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Times New Roman"/>
                <w:szCs w:val="24"/>
                <w:shd w:val="clear" w:color="auto" w:fill="FFE6FF"/>
              </w:rPr>
            </w:pPr>
            <m:oMathPara>
              <m:oMath>
                <m:r>
                  <m:rPr>
                    <m:sty m:val="p"/>
                  </m:rPr>
                  <w:rPr>
                    <w:rFonts w:ascii="Cambria Math" w:hAnsi="Cambria Math" w:cs="Times New Roman"/>
                    <w:szCs w:val="24"/>
                  </w:rPr>
                  <m:t>≥96</m:t>
                </m:r>
              </m:oMath>
            </m:oMathPara>
          </w:p>
        </w:tc>
      </w:tr>
    </w:tbl>
    <w:p w14:paraId="4599A8AF" w14:textId="1CE64C0D" w:rsidR="00C74546" w:rsidRPr="007E0820" w:rsidRDefault="00E666DA">
      <w:pPr>
        <w:pStyle w:val="Descripcin"/>
      </w:pPr>
      <w:bookmarkStart w:id="3329" w:name="_Toc482747426"/>
      <w:r w:rsidRPr="00262C61">
        <w:t>Tabla 2</w:t>
      </w:r>
      <w:r w:rsidR="00525D97" w:rsidRPr="00262C61">
        <w:t>.</w:t>
      </w:r>
      <w:del w:id="3330" w:author="Tanya Hernández" w:date="2017-05-17T00:13:00Z">
        <w:r w:rsidR="00525D97" w:rsidRPr="00262C61" w:rsidDel="00C83EC4">
          <w:delText xml:space="preserve"> </w:delText>
        </w:r>
      </w:del>
      <w:r w:rsidR="00525D97" w:rsidRPr="00803B69">
        <w:fldChar w:fldCharType="begin"/>
      </w:r>
      <w:r w:rsidR="00525D97" w:rsidRPr="00C83EC4">
        <w:instrText xml:space="preserve"> SEQ Tabla_II. \* ROMAN </w:instrText>
      </w:r>
      <w:r w:rsidR="00525D97" w:rsidRPr="00803B69">
        <w:rPr>
          <w:rPrChange w:id="3331" w:author="Tanya Hernández" w:date="2017-05-17T00:13:00Z">
            <w:rPr/>
          </w:rPrChange>
        </w:rPr>
        <w:fldChar w:fldCharType="separate"/>
      </w:r>
      <w:ins w:id="3332" w:author="Tanya Hernández" w:date="2017-05-21T21:21:00Z">
        <w:r w:rsidR="00604603">
          <w:t>XXXVI</w:t>
        </w:r>
      </w:ins>
      <w:del w:id="3333" w:author="Tanya Hernández" w:date="2017-05-17T01:33:00Z">
        <w:r w:rsidR="005B2C04" w:rsidRPr="00C83EC4" w:rsidDel="00262C61">
          <w:delText>XXXVI</w:delText>
        </w:r>
      </w:del>
      <w:r w:rsidR="00525D97" w:rsidRPr="00803B69">
        <w:fldChar w:fldCharType="end"/>
      </w:r>
      <w:r w:rsidR="00525D97" w:rsidRPr="00525D97">
        <w:t xml:space="preserve"> </w:t>
      </w:r>
      <w:r w:rsidR="00525D97" w:rsidRPr="00776F79">
        <w:t>Escala de clasificación para la frecuencia cardíaca en reposo (latidos por minuto) [54]</w:t>
      </w:r>
      <w:r w:rsidR="00663BDA">
        <w:t>.</w:t>
      </w:r>
      <w:bookmarkEnd w:id="3329"/>
    </w:p>
    <w:tbl>
      <w:tblPr>
        <w:tblStyle w:val="Tablanormal5"/>
        <w:tblW w:w="4772" w:type="pct"/>
        <w:jc w:val="center"/>
        <w:tblLook w:val="04A0" w:firstRow="1" w:lastRow="0" w:firstColumn="1" w:lastColumn="0" w:noHBand="0" w:noVBand="1"/>
      </w:tblPr>
      <w:tblGrid>
        <w:gridCol w:w="2529"/>
        <w:gridCol w:w="6447"/>
      </w:tblGrid>
      <w:tr w:rsidR="00DE4F13" w:rsidRPr="00261D47" w14:paraId="7301D305" w14:textId="77777777" w:rsidTr="00DE4F13">
        <w:trPr>
          <w:cnfStyle w:val="100000000000" w:firstRow="1" w:lastRow="0" w:firstColumn="0" w:lastColumn="0" w:oddVBand="0" w:evenVBand="0" w:oddHBand="0" w:evenHBand="0" w:firstRowFirstColumn="0" w:firstRowLastColumn="0" w:lastRowFirstColumn="0" w:lastRowLastColumn="0"/>
          <w:trHeight w:val="529"/>
          <w:jc w:val="center"/>
        </w:trPr>
        <w:tc>
          <w:tcPr>
            <w:cnfStyle w:val="001000000100" w:firstRow="0" w:lastRow="0" w:firstColumn="1" w:lastColumn="0" w:oddVBand="0" w:evenVBand="0" w:oddHBand="0" w:evenHBand="0" w:firstRowFirstColumn="1" w:firstRowLastColumn="0" w:lastRowFirstColumn="0" w:lastRowLastColumn="0"/>
            <w:tcW w:w="1795" w:type="pct"/>
          </w:tcPr>
          <w:p w14:paraId="52BAAA80" w14:textId="77777777" w:rsidR="00DE4F13" w:rsidRPr="00A622DA" w:rsidRDefault="00DE4F13" w:rsidP="00DE4F13">
            <w:pPr>
              <w:jc w:val="center"/>
              <w:rPr>
                <w:rFonts w:cs="Times New Roman"/>
                <w:b/>
                <w:i w:val="0"/>
              </w:rPr>
            </w:pPr>
            <w:r w:rsidRPr="00A622DA">
              <w:rPr>
                <w:rFonts w:cs="Times New Roman"/>
                <w:b/>
              </w:rPr>
              <w:t>Clasificación por edades</w:t>
            </w:r>
          </w:p>
        </w:tc>
        <w:tc>
          <w:tcPr>
            <w:tcW w:w="3205" w:type="pct"/>
          </w:tcPr>
          <w:tbl>
            <w:tblPr>
              <w:tblW w:w="6231" w:type="dxa"/>
              <w:jc w:val="center"/>
              <w:tblCellSpacing w:w="15" w:type="dxa"/>
              <w:tblCellMar>
                <w:top w:w="15" w:type="dxa"/>
                <w:left w:w="15" w:type="dxa"/>
                <w:bottom w:w="15" w:type="dxa"/>
                <w:right w:w="15" w:type="dxa"/>
              </w:tblCellMar>
              <w:tblLook w:val="04A0" w:firstRow="1" w:lastRow="0" w:firstColumn="1" w:lastColumn="0" w:noHBand="0" w:noVBand="1"/>
            </w:tblPr>
            <w:tblGrid>
              <w:gridCol w:w="6231"/>
            </w:tblGrid>
            <w:tr w:rsidR="00DE4F13" w:rsidRPr="00261D47" w14:paraId="4FDECA36" w14:textId="77777777" w:rsidTr="00DE4F13">
              <w:trPr>
                <w:trHeight w:val="455"/>
                <w:tblCellSpacing w:w="15" w:type="dxa"/>
                <w:jc w:val="center"/>
              </w:trPr>
              <w:tc>
                <w:tcPr>
                  <w:tcW w:w="0" w:type="auto"/>
                  <w:shd w:val="clear" w:color="auto" w:fill="auto"/>
                  <w:vAlign w:val="center"/>
                  <w:hideMark/>
                </w:tcPr>
                <w:p w14:paraId="5E2BC2D8" w14:textId="77777777" w:rsidR="00DE4F13" w:rsidRPr="00261D47" w:rsidRDefault="00DE4F13" w:rsidP="00DE4F13">
                  <w:pPr>
                    <w:jc w:val="center"/>
                    <w:rPr>
                      <w:rFonts w:cs="Times New Roman"/>
                      <w:b/>
                    </w:rPr>
                  </w:pPr>
                  <w:r w:rsidRPr="00261D47">
                    <w:rPr>
                      <w:rFonts w:cs="Times New Roman"/>
                      <w:b/>
                    </w:rPr>
                    <w:t>Frecuencia Cardíaca en Reposo</w:t>
                  </w:r>
                  <w:r>
                    <w:rPr>
                      <w:rFonts w:cs="Times New Roman"/>
                      <w:b/>
                    </w:rPr>
                    <w:t xml:space="preserve"> (Latidos/Minuto)</w:t>
                  </w:r>
                </w:p>
              </w:tc>
            </w:tr>
          </w:tbl>
          <w:p w14:paraId="3100491E" w14:textId="77777777" w:rsidR="00DE4F13" w:rsidRPr="00261D47" w:rsidRDefault="00DE4F13" w:rsidP="00DE4F13">
            <w:pPr>
              <w:jc w:val="center"/>
              <w:cnfStyle w:val="100000000000" w:firstRow="1" w:lastRow="0" w:firstColumn="0" w:lastColumn="0" w:oddVBand="0" w:evenVBand="0" w:oddHBand="0" w:evenHBand="0" w:firstRowFirstColumn="0" w:firstRowLastColumn="0" w:lastRowFirstColumn="0" w:lastRowLastColumn="0"/>
              <w:rPr>
                <w:rFonts w:cs="Times New Roman"/>
                <w:b/>
              </w:rPr>
            </w:pPr>
          </w:p>
        </w:tc>
      </w:tr>
      <w:tr w:rsidR="00DE4F13" w:rsidRPr="00261D47" w14:paraId="519B4B2A" w14:textId="77777777" w:rsidTr="00DE4F13">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1795" w:type="pct"/>
          </w:tcPr>
          <w:p w14:paraId="28095FD4"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Lactante (menor de un año)</w:t>
            </w:r>
            <w:r>
              <w:rPr>
                <w:rStyle w:val="Refdenotaalpie"/>
                <w:rFonts w:cs="Times New Roman"/>
              </w:rPr>
              <w:footnoteReference w:id="3"/>
            </w:r>
          </w:p>
        </w:tc>
        <w:tc>
          <w:tcPr>
            <w:tcW w:w="3205" w:type="pct"/>
          </w:tcPr>
          <w:p w14:paraId="0AAE08FB" w14:textId="77777777" w:rsidR="00DE4F13" w:rsidRPr="00261D47" w:rsidRDefault="00DE4F13" w:rsidP="00DE4F1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120 a 160</w:t>
            </w:r>
          </w:p>
        </w:tc>
      </w:tr>
      <w:tr w:rsidR="00DE4F13" w:rsidRPr="00261D47" w14:paraId="0065C0FD" w14:textId="77777777" w:rsidTr="00DE4F13">
        <w:trPr>
          <w:trHeight w:val="264"/>
          <w:jc w:val="center"/>
        </w:trPr>
        <w:tc>
          <w:tcPr>
            <w:cnfStyle w:val="001000000000" w:firstRow="0" w:lastRow="0" w:firstColumn="1" w:lastColumn="0" w:oddVBand="0" w:evenVBand="0" w:oddHBand="0" w:evenHBand="0" w:firstRowFirstColumn="0" w:firstRowLastColumn="0" w:lastRowFirstColumn="0" w:lastRowLastColumn="0"/>
            <w:tcW w:w="1795" w:type="pct"/>
          </w:tcPr>
          <w:p w14:paraId="4D9F7D1F"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Preescolar</w:t>
            </w:r>
            <w:r>
              <w:rPr>
                <w:rFonts w:cs="Times New Roman"/>
              </w:rPr>
              <w:t xml:space="preserve"> (2 a 4 años)</w:t>
            </w:r>
            <w:r w:rsidRPr="00A622DA">
              <w:rPr>
                <w:rFonts w:cs="Times New Roman"/>
                <w:vertAlign w:val="superscript"/>
              </w:rPr>
              <w:t>2</w:t>
            </w:r>
          </w:p>
        </w:tc>
        <w:tc>
          <w:tcPr>
            <w:tcW w:w="3205" w:type="pct"/>
          </w:tcPr>
          <w:p w14:paraId="7A8FF98E" w14:textId="77777777" w:rsidR="00DE4F13" w:rsidRPr="00261D47" w:rsidRDefault="00DE4F13" w:rsidP="00DE4F1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100 a 120</w:t>
            </w:r>
          </w:p>
        </w:tc>
      </w:tr>
      <w:tr w:rsidR="00DE4F13" w:rsidRPr="00261D47" w14:paraId="0D1DBF2E" w14:textId="77777777" w:rsidTr="00DE4F13">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795" w:type="pct"/>
          </w:tcPr>
          <w:p w14:paraId="5AA95BE3"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Escolar</w:t>
            </w:r>
            <w:r>
              <w:rPr>
                <w:rFonts w:cs="Times New Roman"/>
              </w:rPr>
              <w:t xml:space="preserve"> (5 a 9 años)</w:t>
            </w:r>
            <w:r w:rsidRPr="00A622DA">
              <w:rPr>
                <w:rFonts w:cs="Times New Roman"/>
                <w:vertAlign w:val="superscript"/>
              </w:rPr>
              <w:t>2</w:t>
            </w:r>
          </w:p>
        </w:tc>
        <w:tc>
          <w:tcPr>
            <w:tcW w:w="3205" w:type="pct"/>
          </w:tcPr>
          <w:p w14:paraId="2E36F33A" w14:textId="77777777" w:rsidR="00DE4F13" w:rsidRPr="00261D47" w:rsidRDefault="00DE4F13" w:rsidP="00DE4F1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90 a 110</w:t>
            </w:r>
          </w:p>
        </w:tc>
      </w:tr>
      <w:tr w:rsidR="00DE4F13" w:rsidRPr="00261D47" w14:paraId="1A450A76" w14:textId="77777777" w:rsidTr="00DE4F13">
        <w:trPr>
          <w:trHeight w:val="264"/>
          <w:jc w:val="center"/>
        </w:trPr>
        <w:tc>
          <w:tcPr>
            <w:cnfStyle w:val="001000000000" w:firstRow="0" w:lastRow="0" w:firstColumn="1" w:lastColumn="0" w:oddVBand="0" w:evenVBand="0" w:oddHBand="0" w:evenHBand="0" w:firstRowFirstColumn="0" w:firstRowLastColumn="0" w:lastRowFirstColumn="0" w:lastRowLastColumn="0"/>
            <w:tcW w:w="1795" w:type="pct"/>
          </w:tcPr>
          <w:p w14:paraId="493C09A6"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Adolescente</w:t>
            </w:r>
            <w:r>
              <w:rPr>
                <w:rFonts w:cs="Times New Roman"/>
              </w:rPr>
              <w:t xml:space="preserve"> (10 a 19)</w:t>
            </w:r>
            <w:r w:rsidRPr="00A622DA">
              <w:rPr>
                <w:rFonts w:cs="Times New Roman"/>
                <w:vertAlign w:val="superscript"/>
              </w:rPr>
              <w:t>2</w:t>
            </w:r>
          </w:p>
        </w:tc>
        <w:tc>
          <w:tcPr>
            <w:tcW w:w="3205" w:type="pct"/>
          </w:tcPr>
          <w:p w14:paraId="1F4AF927" w14:textId="77777777" w:rsidR="00DE4F13" w:rsidRPr="00261D47" w:rsidRDefault="00DE4F13" w:rsidP="00DE4F13">
            <w:pPr>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61D47">
              <w:rPr>
                <w:rFonts w:cs="Times New Roman"/>
                <w:szCs w:val="24"/>
              </w:rPr>
              <w:t>80</w:t>
            </w:r>
            <w:r>
              <w:rPr>
                <w:rFonts w:cs="Times New Roman"/>
                <w:szCs w:val="24"/>
              </w:rPr>
              <w:t xml:space="preserve"> a 100</w:t>
            </w:r>
          </w:p>
        </w:tc>
      </w:tr>
      <w:tr w:rsidR="00DE4F13" w:rsidRPr="00261D47" w14:paraId="36133163" w14:textId="77777777" w:rsidTr="00DE4F13">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1795" w:type="pct"/>
          </w:tcPr>
          <w:p w14:paraId="65AF1AAB"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Adulto</w:t>
            </w:r>
            <w:r>
              <w:rPr>
                <w:rFonts w:cs="Times New Roman"/>
              </w:rPr>
              <w:t xml:space="preserve"> (20 a 59)</w:t>
            </w:r>
          </w:p>
        </w:tc>
        <w:tc>
          <w:tcPr>
            <w:tcW w:w="3205" w:type="pct"/>
          </w:tcPr>
          <w:p w14:paraId="099F0F1B" w14:textId="77777777" w:rsidR="00DE4F13" w:rsidRPr="00261D47" w:rsidRDefault="00DE4F13" w:rsidP="00DE4F13">
            <w:pPr>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70 a 90</w:t>
            </w:r>
          </w:p>
        </w:tc>
      </w:tr>
      <w:tr w:rsidR="00DE4F13" w:rsidRPr="00261D47" w14:paraId="1A6D7C98" w14:textId="77777777" w:rsidTr="00DE4F13">
        <w:trPr>
          <w:trHeight w:val="264"/>
          <w:jc w:val="center"/>
        </w:trPr>
        <w:tc>
          <w:tcPr>
            <w:cnfStyle w:val="001000000000" w:firstRow="0" w:lastRow="0" w:firstColumn="1" w:lastColumn="0" w:oddVBand="0" w:evenVBand="0" w:oddHBand="0" w:evenHBand="0" w:firstRowFirstColumn="0" w:firstRowLastColumn="0" w:lastRowFirstColumn="0" w:lastRowLastColumn="0"/>
            <w:tcW w:w="1795" w:type="pct"/>
          </w:tcPr>
          <w:p w14:paraId="195A6DBF" w14:textId="77777777" w:rsidR="00DE4F13" w:rsidRPr="00A622DA" w:rsidRDefault="00DE4F13" w:rsidP="00DE4F13">
            <w:pPr>
              <w:spacing w:before="100" w:beforeAutospacing="1" w:after="100" w:afterAutospacing="1"/>
              <w:jc w:val="center"/>
              <w:rPr>
                <w:rFonts w:cs="Times New Roman"/>
                <w:i w:val="0"/>
              </w:rPr>
            </w:pPr>
            <w:r w:rsidRPr="00A622DA">
              <w:rPr>
                <w:rFonts w:cs="Times New Roman"/>
              </w:rPr>
              <w:t>Viejo</w:t>
            </w:r>
            <w:r>
              <w:rPr>
                <w:rFonts w:cs="Times New Roman"/>
              </w:rPr>
              <w:t xml:space="preserve"> (60 en adelante)</w:t>
            </w:r>
          </w:p>
        </w:tc>
        <w:tc>
          <w:tcPr>
            <w:tcW w:w="3205" w:type="pct"/>
          </w:tcPr>
          <w:p w14:paraId="3D30F681" w14:textId="77777777" w:rsidR="00DE4F13" w:rsidRPr="002D38FF" w:rsidRDefault="00DE4F13" w:rsidP="00DE4F13">
            <w:pPr>
              <w:jc w:val="center"/>
              <w:cnfStyle w:val="000000000000" w:firstRow="0" w:lastRow="0" w:firstColumn="0" w:lastColumn="0" w:oddVBand="0" w:evenVBand="0" w:oddHBand="0" w:evenHBand="0" w:firstRowFirstColumn="0" w:firstRowLastColumn="0" w:lastRowFirstColumn="0" w:lastRowLastColumn="0"/>
              <w:rPr>
                <w:rFonts w:cs="Times New Roman"/>
              </w:rPr>
            </w:pPr>
            <w:r w:rsidRPr="002D38FF">
              <w:rPr>
                <w:rFonts w:cs="Times New Roman"/>
              </w:rPr>
              <w:t>60 a 80</w:t>
            </w:r>
          </w:p>
        </w:tc>
      </w:tr>
    </w:tbl>
    <w:p w14:paraId="06D17910" w14:textId="69004CDD" w:rsidR="00DE4F13" w:rsidRPr="006B35A2" w:rsidRDefault="00E666DA">
      <w:pPr>
        <w:pStyle w:val="Descripcin"/>
      </w:pPr>
      <w:bookmarkStart w:id="3334" w:name="_Toc482747427"/>
      <w:r w:rsidRPr="00262C61">
        <w:t>Tabla 2.</w:t>
      </w:r>
      <w:del w:id="3335" w:author="Tanya Hernández" w:date="2017-05-17T00:13:00Z">
        <w:r w:rsidR="00525D97" w:rsidRPr="00262C61" w:rsidDel="00C83EC4">
          <w:delText xml:space="preserve"> </w:delText>
        </w:r>
      </w:del>
      <w:r w:rsidR="00525D97" w:rsidRPr="005E6164">
        <w:fldChar w:fldCharType="begin"/>
      </w:r>
      <w:r w:rsidR="00525D97" w:rsidRPr="00C83EC4">
        <w:instrText xml:space="preserve"> SEQ Tabla_II. \* ROMAN </w:instrText>
      </w:r>
      <w:r w:rsidR="00525D97" w:rsidRPr="005E6164">
        <w:rPr>
          <w:rPrChange w:id="3336" w:author="Tanya Hernández" w:date="2017-05-17T00:13:00Z">
            <w:rPr/>
          </w:rPrChange>
        </w:rPr>
        <w:fldChar w:fldCharType="separate"/>
      </w:r>
      <w:ins w:id="3337" w:author="Tanya Hernández" w:date="2017-05-21T21:21:00Z">
        <w:r w:rsidR="00604603">
          <w:t>XXXVII</w:t>
        </w:r>
      </w:ins>
      <w:del w:id="3338" w:author="Tanya Hernández" w:date="2017-05-17T01:33:00Z">
        <w:r w:rsidR="005B2C04" w:rsidRPr="00C83EC4" w:rsidDel="00262C61">
          <w:delText>XXXVII</w:delText>
        </w:r>
      </w:del>
      <w:r w:rsidR="00525D97" w:rsidRPr="005E6164">
        <w:fldChar w:fldCharType="end"/>
      </w:r>
      <w:r w:rsidR="00525D97">
        <w:t xml:space="preserve"> </w:t>
      </w:r>
      <w:r w:rsidR="00525D97" w:rsidRPr="000E1766">
        <w:t>Escala de clasificación para la frecuencia cardíaca en reposo por edades (latidos por minuto) [55].</w:t>
      </w:r>
      <w:bookmarkEnd w:id="3334"/>
    </w:p>
    <w:p w14:paraId="770CE320" w14:textId="5589B569" w:rsidR="00DE4F13" w:rsidRDefault="001D1276" w:rsidP="00904827">
      <w:pPr>
        <w:pStyle w:val="Ttulo3"/>
      </w:pPr>
      <w:bookmarkStart w:id="3339" w:name="_Toc480316148"/>
      <w:bookmarkStart w:id="3340" w:name="_Toc483160373"/>
      <w:r>
        <w:t>2.9</w:t>
      </w:r>
      <w:r w:rsidR="00517176">
        <w:t xml:space="preserve">.1 </w:t>
      </w:r>
      <w:r w:rsidR="00DE4F13">
        <w:t>Factores que afectan la frecuencia cardiaca</w:t>
      </w:r>
      <w:bookmarkEnd w:id="3339"/>
      <w:bookmarkEnd w:id="3340"/>
    </w:p>
    <w:p w14:paraId="447244C7" w14:textId="351F266F" w:rsidR="00DE4F13" w:rsidRDefault="00DE4F13" w:rsidP="00DE4F13">
      <w:pPr>
        <w:spacing w:before="100" w:beforeAutospacing="1" w:after="100" w:afterAutospacing="1"/>
        <w:rPr>
          <w:rFonts w:cs="Times New Roman"/>
        </w:rPr>
      </w:pPr>
      <w:r>
        <w:rPr>
          <w:rFonts w:cs="Times New Roman"/>
        </w:rPr>
        <w:t>La frecuencia cardiaca también puede variar o verse afectada por algunas variables, ya sea por el entorno o las condiciones de salud de cada persona, enseguida describiremos las causa</w:t>
      </w:r>
      <w:r w:rsidR="00C74546">
        <w:rPr>
          <w:rFonts w:cs="Times New Roman"/>
        </w:rPr>
        <w:t>s que pr</w:t>
      </w:r>
      <w:r w:rsidR="006847DD">
        <w:rPr>
          <w:rFonts w:cs="Times New Roman"/>
        </w:rPr>
        <w:t>ovocan dichos cambios [56</w:t>
      </w:r>
      <w:r>
        <w:rPr>
          <w:rFonts w:cs="Times New Roman"/>
        </w:rPr>
        <w:t>].</w:t>
      </w:r>
    </w:p>
    <w:p w14:paraId="6EC54D66" w14:textId="77777777" w:rsidR="00DE4F13" w:rsidRDefault="00DE4F13" w:rsidP="00AC1909">
      <w:pPr>
        <w:numPr>
          <w:ilvl w:val="0"/>
          <w:numId w:val="34"/>
        </w:numPr>
        <w:shd w:val="clear" w:color="auto" w:fill="FFFFFF"/>
        <w:spacing w:before="100" w:beforeAutospacing="1" w:after="100" w:afterAutospacing="1"/>
        <w:ind w:left="0" w:firstLine="284"/>
        <w:rPr>
          <w:rFonts w:cs="Times New Roman"/>
        </w:rPr>
      </w:pPr>
      <w:r w:rsidRPr="001B704E">
        <w:rPr>
          <w:rFonts w:cs="Times New Roman"/>
        </w:rPr>
        <w:lastRenderedPageBreak/>
        <w:t>Gasto Cardíaco:</w:t>
      </w:r>
      <w:r>
        <w:rPr>
          <w:rFonts w:cs="Times New Roman"/>
        </w:rPr>
        <w:t xml:space="preserve"> d</w:t>
      </w:r>
      <w:r w:rsidRPr="00D602F3">
        <w:rPr>
          <w:rFonts w:cs="Times New Roman"/>
        </w:rPr>
        <w:t>epende de la fuerza de contracción ventricular y del volumen d</w:t>
      </w:r>
      <w:r>
        <w:rPr>
          <w:rFonts w:cs="Times New Roman"/>
        </w:rPr>
        <w:t>e sangre que expulsa el corazón.</w:t>
      </w:r>
    </w:p>
    <w:p w14:paraId="22372A5B" w14:textId="77777777" w:rsidR="00DE4F13" w:rsidRDefault="00DE4F13" w:rsidP="00AC1909">
      <w:pPr>
        <w:pStyle w:val="Prrafodelista"/>
        <w:numPr>
          <w:ilvl w:val="0"/>
          <w:numId w:val="36"/>
        </w:numPr>
        <w:shd w:val="clear" w:color="auto" w:fill="FFFFFF"/>
        <w:spacing w:before="100" w:beforeAutospacing="1" w:after="100" w:afterAutospacing="1"/>
        <w:rPr>
          <w:rFonts w:cs="Times New Roman"/>
        </w:rPr>
      </w:pPr>
      <w:r w:rsidRPr="00D602F3">
        <w:rPr>
          <w:rFonts w:cs="Times New Roman"/>
        </w:rPr>
        <w:t>Aumenta con la intensidad del bombeo cardíaco.</w:t>
      </w:r>
    </w:p>
    <w:p w14:paraId="3960B8E7" w14:textId="77777777" w:rsidR="00DE4F13" w:rsidRPr="00CC74CE" w:rsidRDefault="00DE4F13" w:rsidP="00AC1909">
      <w:pPr>
        <w:pStyle w:val="Prrafodelista"/>
        <w:numPr>
          <w:ilvl w:val="0"/>
          <w:numId w:val="36"/>
        </w:numPr>
        <w:shd w:val="clear" w:color="auto" w:fill="FFFFFF"/>
        <w:spacing w:before="100" w:beforeAutospacing="1" w:after="100" w:afterAutospacing="1"/>
        <w:rPr>
          <w:rFonts w:cs="Times New Roman"/>
        </w:rPr>
      </w:pPr>
      <w:r w:rsidRPr="00D602F3">
        <w:rPr>
          <w:rFonts w:cs="Times New Roman"/>
        </w:rPr>
        <w:t>Disminuye</w:t>
      </w:r>
      <w:r>
        <w:rPr>
          <w:rFonts w:cs="Times New Roman"/>
        </w:rPr>
        <w:t xml:space="preserve"> en la </w:t>
      </w:r>
      <w:r w:rsidRPr="00D602F3">
        <w:rPr>
          <w:rFonts w:cs="Times New Roman"/>
        </w:rPr>
        <w:t>hemorragia.</w:t>
      </w:r>
    </w:p>
    <w:p w14:paraId="4EA25992" w14:textId="77777777" w:rsidR="00DE4F13" w:rsidRDefault="00DE4F13" w:rsidP="00AC1909">
      <w:pPr>
        <w:numPr>
          <w:ilvl w:val="0"/>
          <w:numId w:val="35"/>
        </w:numPr>
        <w:shd w:val="clear" w:color="auto" w:fill="FFFFFF"/>
        <w:spacing w:before="100" w:beforeAutospacing="1" w:after="100" w:afterAutospacing="1"/>
        <w:ind w:left="0" w:firstLine="284"/>
        <w:rPr>
          <w:rFonts w:cs="Times New Roman"/>
        </w:rPr>
      </w:pPr>
      <w:r w:rsidRPr="00D602F3">
        <w:rPr>
          <w:rFonts w:cs="Times New Roman"/>
        </w:rPr>
        <w:t>Viscosidad de la sangre</w:t>
      </w:r>
      <w:r>
        <w:rPr>
          <w:rFonts w:cs="Times New Roman"/>
        </w:rPr>
        <w:t>: d</w:t>
      </w:r>
      <w:r w:rsidRPr="00D602F3">
        <w:rPr>
          <w:rFonts w:cs="Times New Roman"/>
        </w:rPr>
        <w:t xml:space="preserve">epende del número de glóbulos rojos y proteínas que el </w:t>
      </w:r>
      <w:r w:rsidRPr="001B704E">
        <w:rPr>
          <w:rFonts w:cs="Times New Roman"/>
        </w:rPr>
        <w:t xml:space="preserve">plasma </w:t>
      </w:r>
      <w:r w:rsidRPr="00D602F3">
        <w:rPr>
          <w:rFonts w:cs="Times New Roman"/>
        </w:rPr>
        <w:t>contiene.</w:t>
      </w:r>
    </w:p>
    <w:p w14:paraId="45532635" w14:textId="77777777" w:rsidR="00DE4F13" w:rsidRDefault="00DE4F13" w:rsidP="00AC1909">
      <w:pPr>
        <w:pStyle w:val="Prrafodelista"/>
        <w:numPr>
          <w:ilvl w:val="0"/>
          <w:numId w:val="37"/>
        </w:numPr>
        <w:shd w:val="clear" w:color="auto" w:fill="FFFFFF"/>
        <w:spacing w:before="100" w:beforeAutospacing="1" w:after="100" w:afterAutospacing="1"/>
        <w:rPr>
          <w:rFonts w:cs="Times New Roman"/>
        </w:rPr>
      </w:pPr>
      <w:r>
        <w:rPr>
          <w:rFonts w:cs="Times New Roman"/>
        </w:rPr>
        <w:t xml:space="preserve">Aumenta o disminuye con las </w:t>
      </w:r>
      <w:r w:rsidRPr="00D602F3">
        <w:rPr>
          <w:rFonts w:cs="Times New Roman"/>
        </w:rPr>
        <w:t>alteraciones del equilibrio de los líquidos corporales.</w:t>
      </w:r>
    </w:p>
    <w:p w14:paraId="21ED95E0" w14:textId="77777777" w:rsidR="00DE4F13" w:rsidRPr="00CC74CE" w:rsidRDefault="00DE4F13" w:rsidP="00DE4F13">
      <w:pPr>
        <w:pStyle w:val="Prrafodelista"/>
        <w:shd w:val="clear" w:color="auto" w:fill="FFFFFF"/>
        <w:spacing w:before="100" w:beforeAutospacing="1" w:after="100" w:afterAutospacing="1"/>
        <w:ind w:left="1004"/>
        <w:rPr>
          <w:rFonts w:cs="Times New Roman"/>
        </w:rPr>
      </w:pPr>
    </w:p>
    <w:p w14:paraId="329B64F4" w14:textId="77777777" w:rsidR="00DE4F13" w:rsidRPr="004D1142"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1C1D5C">
        <w:rPr>
          <w:rFonts w:cs="Times New Roman"/>
        </w:rPr>
        <w:t xml:space="preserve">La hora del día: esta se ve afectada por ejemplo en </w:t>
      </w:r>
      <w:r>
        <w:rPr>
          <w:rFonts w:cs="Times New Roman"/>
        </w:rPr>
        <w:t xml:space="preserve">las </w:t>
      </w:r>
      <w:r w:rsidRPr="001C1D5C">
        <w:rPr>
          <w:rFonts w:cs="Times New Roman"/>
        </w:rPr>
        <w:t>horas de la mañana ya</w:t>
      </w:r>
      <w:r>
        <w:rPr>
          <w:rFonts w:cs="Times New Roman"/>
        </w:rPr>
        <w:t xml:space="preserve"> </w:t>
      </w:r>
      <w:r w:rsidRPr="001C1D5C">
        <w:rPr>
          <w:rFonts w:cs="Times New Roman"/>
        </w:rPr>
        <w:t>que nuestra frecuencia cardiaca presenta menos pulsaciones.</w:t>
      </w:r>
    </w:p>
    <w:p w14:paraId="0E7CAF6C" w14:textId="75EA85DF" w:rsidR="00DE4F13" w:rsidRPr="004D1142"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1C1D5C">
        <w:rPr>
          <w:rFonts w:cs="Times New Roman"/>
        </w:rPr>
        <w:t>La hora de comer: mientras hacemos digestión y según la cantidad de comida y</w:t>
      </w:r>
      <w:r w:rsidR="00E666DA">
        <w:rPr>
          <w:rFonts w:cs="Times New Roman"/>
        </w:rPr>
        <w:t xml:space="preserve"> el</w:t>
      </w:r>
      <w:r>
        <w:rPr>
          <w:rFonts w:cs="Times New Roman"/>
        </w:rPr>
        <w:t xml:space="preserve"> tipo de comida tendemos a aumentar de un 15% a 30% las </w:t>
      </w:r>
      <w:r w:rsidRPr="001C1D5C">
        <w:rPr>
          <w:rFonts w:cs="Times New Roman"/>
        </w:rPr>
        <w:t>pulsaciones en reposo.</w:t>
      </w:r>
    </w:p>
    <w:p w14:paraId="60628059"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La temperatura: cuando hace calor la frecuencia cardiaca tiende a subir y cuando</w:t>
      </w:r>
      <w:r w:rsidRPr="00D81E21">
        <w:rPr>
          <w:rFonts w:cs="Times New Roman"/>
        </w:rPr>
        <w:t xml:space="preserve"> hace frio la frecuencia cardiaca tiende a bajar.</w:t>
      </w:r>
    </w:p>
    <w:p w14:paraId="3DE2C66D" w14:textId="77777777" w:rsidR="00DE4F13" w:rsidRPr="004D1142"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D81E21">
        <w:rPr>
          <w:rFonts w:cs="Times New Roman"/>
        </w:rPr>
        <w:t xml:space="preserve">La altura: cuanta más altura menos oxigeno tenemos en </w:t>
      </w:r>
      <w:r>
        <w:rPr>
          <w:rFonts w:cs="Times New Roman"/>
        </w:rPr>
        <w:t xml:space="preserve">el aire para respirar y por lo tanto nuestro corazón tiene que trabajar más para obtener el oxígeno, es </w:t>
      </w:r>
      <w:r w:rsidRPr="00D81E21">
        <w:rPr>
          <w:rFonts w:cs="Times New Roman"/>
        </w:rPr>
        <w:t>por eso que las personas que sufren de hipertensión recurren a vivir en lugares donde no les afecte la altura.</w:t>
      </w:r>
    </w:p>
    <w:p w14:paraId="3FE3133F"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D81E21">
        <w:rPr>
          <w:rFonts w:cs="Times New Roman"/>
        </w:rPr>
        <w:t>La genética: esta afecta en gran medida ya que factores como la herencia, la talla y el peso se asocian a los cambios en la frecuencia cardiaca.</w:t>
      </w:r>
    </w:p>
    <w:p w14:paraId="056634F4"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El sexo: según en el sexo</w:t>
      </w:r>
      <w:r w:rsidRPr="00D81E21">
        <w:rPr>
          <w:rFonts w:cs="Times New Roman"/>
        </w:rPr>
        <w:t xml:space="preserve"> femenino hay más incidencia en las mujeres que los hombres.</w:t>
      </w:r>
    </w:p>
    <w:p w14:paraId="3D0A18AF"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 xml:space="preserve">Estados emocionales: </w:t>
      </w:r>
      <w:r w:rsidRPr="00D81E21">
        <w:rPr>
          <w:rFonts w:cs="Times New Roman"/>
        </w:rPr>
        <w:t xml:space="preserve">las personas que tienen altos niveles </w:t>
      </w:r>
      <w:r>
        <w:rPr>
          <w:rFonts w:cs="Times New Roman"/>
        </w:rPr>
        <w:t xml:space="preserve">de estrés, ansiedad, estados de alerta, miedo o </w:t>
      </w:r>
      <w:r w:rsidRPr="00D81E21">
        <w:rPr>
          <w:rFonts w:cs="Times New Roman"/>
        </w:rPr>
        <w:t>excitación</w:t>
      </w:r>
      <w:r>
        <w:rPr>
          <w:rFonts w:cs="Times New Roman"/>
        </w:rPr>
        <w:t xml:space="preserve"> sexual pueden aumentar </w:t>
      </w:r>
      <w:r w:rsidRPr="00D81E21">
        <w:rPr>
          <w:rFonts w:cs="Times New Roman"/>
        </w:rPr>
        <w:t xml:space="preserve">la </w:t>
      </w:r>
      <w:r>
        <w:rPr>
          <w:rFonts w:cs="Times New Roman"/>
        </w:rPr>
        <w:t xml:space="preserve">frecuencia cardiaca, como </w:t>
      </w:r>
      <w:r w:rsidRPr="00D81E21">
        <w:rPr>
          <w:rFonts w:cs="Times New Roman"/>
        </w:rPr>
        <w:t>también las</w:t>
      </w:r>
      <w:r>
        <w:rPr>
          <w:rFonts w:cs="Times New Roman"/>
        </w:rPr>
        <w:t xml:space="preserve"> personas que son bastante relajadas pueden tender a bajar</w:t>
      </w:r>
      <w:r w:rsidRPr="00D81E21">
        <w:rPr>
          <w:rFonts w:cs="Times New Roman"/>
        </w:rPr>
        <w:t xml:space="preserve"> la frecuencia cardiaca.</w:t>
      </w:r>
    </w:p>
    <w:p w14:paraId="4761B336"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 xml:space="preserve">La postura: según la postura al acostarse, podemos obtener </w:t>
      </w:r>
      <w:r w:rsidRPr="00D81E21">
        <w:rPr>
          <w:rFonts w:cs="Times New Roman"/>
        </w:rPr>
        <w:t>una frecuencia</w:t>
      </w:r>
      <w:r>
        <w:rPr>
          <w:rFonts w:cs="Times New Roman"/>
        </w:rPr>
        <w:t xml:space="preserve"> </w:t>
      </w:r>
      <w:r w:rsidRPr="00D81E21">
        <w:rPr>
          <w:rFonts w:cs="Times New Roman"/>
        </w:rPr>
        <w:t>baja y en posición bípeda podemos obtener una frecuencia cardiaca alta.</w:t>
      </w:r>
    </w:p>
    <w:p w14:paraId="0A24FCF5"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547C23">
        <w:rPr>
          <w:rFonts w:cs="Times New Roman"/>
        </w:rPr>
        <w:t xml:space="preserve">El metabolismo: según sea </w:t>
      </w:r>
      <w:r>
        <w:rPr>
          <w:rFonts w:cs="Times New Roman"/>
        </w:rPr>
        <w:t xml:space="preserve">el metabolismo de cada persona se </w:t>
      </w:r>
      <w:r w:rsidRPr="00547C23">
        <w:rPr>
          <w:rFonts w:cs="Times New Roman"/>
        </w:rPr>
        <w:t>ve afectada su frecuencia cardiaca en reposo y en la frecuencia cardiaca máxima.</w:t>
      </w:r>
    </w:p>
    <w:p w14:paraId="75534A0C" w14:textId="0E096586" w:rsidR="00DE4F13" w:rsidRPr="006847DD" w:rsidRDefault="00DE4F13" w:rsidP="00AC1909">
      <w:pPr>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D602F3">
        <w:rPr>
          <w:rFonts w:cs="Times New Roman"/>
        </w:rPr>
        <w:t>Edad:</w:t>
      </w:r>
      <w:r>
        <w:rPr>
          <w:rFonts w:cs="Times New Roman"/>
        </w:rPr>
        <w:t xml:space="preserve"> </w:t>
      </w:r>
      <w:r w:rsidRPr="00D602F3">
        <w:rPr>
          <w:rFonts w:cs="Times New Roman"/>
        </w:rPr>
        <w:t>con ella se producen cambios en la elasticidad de las paredes musculares de las arterias.</w:t>
      </w:r>
      <w:r w:rsidR="00C76BDB">
        <w:rPr>
          <w:rFonts w:cs="Times New Roman"/>
        </w:rPr>
        <w:t xml:space="preserve"> Por ejemplo: </w:t>
      </w:r>
      <w:r w:rsidRPr="00C76BDB">
        <w:rPr>
          <w:rFonts w:cs="Times New Roman"/>
        </w:rPr>
        <w:t>Aumenta en personas de edad avanzada, (ancianos).</w:t>
      </w:r>
    </w:p>
    <w:p w14:paraId="174CB35C" w14:textId="3C626DEA"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Los medicamentos: algunos medicamentos pueden</w:t>
      </w:r>
      <w:r w:rsidRPr="00547C23">
        <w:rPr>
          <w:rFonts w:cs="Times New Roman"/>
        </w:rPr>
        <w:t xml:space="preserve"> alterar</w:t>
      </w:r>
      <w:r>
        <w:rPr>
          <w:rFonts w:cs="Times New Roman"/>
        </w:rPr>
        <w:t xml:space="preserve"> las pulsaciones normales, como los </w:t>
      </w:r>
      <w:r w:rsidR="00E666DA" w:rsidRPr="00547C23">
        <w:rPr>
          <w:rFonts w:cs="Times New Roman"/>
        </w:rPr>
        <w:t>psico depresores</w:t>
      </w:r>
      <w:r w:rsidRPr="00547C23">
        <w:rPr>
          <w:rFonts w:cs="Times New Roman"/>
        </w:rPr>
        <w:t xml:space="preserve"> o psicoestimulantes.</w:t>
      </w:r>
    </w:p>
    <w:p w14:paraId="748993C8"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547C23">
        <w:rPr>
          <w:rFonts w:cs="Times New Roman"/>
        </w:rPr>
        <w:t>El control mental: algunas personas que practican yoga logran controlar el ritmo cardiaco en reposo o máxima, teniendo en cuenta que estas personas logran este suceso con constante esfuerzo.</w:t>
      </w:r>
    </w:p>
    <w:p w14:paraId="5CF744CF"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Pr>
          <w:rFonts w:cs="Times New Roman"/>
        </w:rPr>
        <w:t>Actividad Muscular: d</w:t>
      </w:r>
      <w:r w:rsidRPr="00547C23">
        <w:rPr>
          <w:rFonts w:cs="Times New Roman"/>
        </w:rPr>
        <w:t xml:space="preserve">urante y en dependencia de la actividad muscular, así como de la cantidad de energía requerida para ello, </w:t>
      </w:r>
      <w:r>
        <w:rPr>
          <w:rFonts w:cs="Times New Roman"/>
        </w:rPr>
        <w:t>lo cual varía en cada individuo.</w:t>
      </w:r>
    </w:p>
    <w:p w14:paraId="15179B6F" w14:textId="77777777" w:rsidR="00DE4F13" w:rsidRPr="00CC74CE" w:rsidRDefault="00DE4F13" w:rsidP="00DE4F13">
      <w:pPr>
        <w:pStyle w:val="Prrafodelista"/>
        <w:shd w:val="clear" w:color="auto" w:fill="FFFFFF"/>
        <w:tabs>
          <w:tab w:val="num" w:pos="0"/>
        </w:tabs>
        <w:spacing w:before="100" w:beforeAutospacing="1" w:after="100" w:afterAutospacing="1"/>
        <w:ind w:left="284"/>
        <w:rPr>
          <w:rFonts w:cs="Times New Roman"/>
        </w:rPr>
      </w:pPr>
    </w:p>
    <w:p w14:paraId="45B2A9D2" w14:textId="77777777" w:rsidR="00DE4F13" w:rsidRDefault="00DE4F13" w:rsidP="00AC1909">
      <w:pPr>
        <w:pStyle w:val="Prrafodelista"/>
        <w:numPr>
          <w:ilvl w:val="0"/>
          <w:numId w:val="37"/>
        </w:numPr>
        <w:shd w:val="clear" w:color="auto" w:fill="FFFFFF"/>
        <w:spacing w:before="100" w:beforeAutospacing="1" w:after="100" w:afterAutospacing="1"/>
        <w:rPr>
          <w:rFonts w:cs="Times New Roman"/>
        </w:rPr>
      </w:pPr>
      <w:r w:rsidRPr="00D602F3">
        <w:rPr>
          <w:rFonts w:cs="Times New Roman"/>
        </w:rPr>
        <w:t>Aumenta con el ejercicio y ligeramente después de las comidas.</w:t>
      </w:r>
    </w:p>
    <w:p w14:paraId="7229B57A" w14:textId="77777777" w:rsidR="00DE4F13" w:rsidRDefault="00DE4F13" w:rsidP="00AC1909">
      <w:pPr>
        <w:pStyle w:val="Prrafodelista"/>
        <w:numPr>
          <w:ilvl w:val="0"/>
          <w:numId w:val="37"/>
        </w:numPr>
        <w:shd w:val="clear" w:color="auto" w:fill="FFFFFF"/>
        <w:spacing w:before="100" w:beforeAutospacing="1" w:after="100" w:afterAutospacing="1"/>
        <w:rPr>
          <w:rFonts w:cs="Times New Roman"/>
        </w:rPr>
      </w:pPr>
      <w:r w:rsidRPr="00D602F3">
        <w:rPr>
          <w:rFonts w:cs="Times New Roman"/>
        </w:rPr>
        <w:t>Disminuye en el reposo.</w:t>
      </w:r>
    </w:p>
    <w:p w14:paraId="45240181" w14:textId="77777777" w:rsidR="00DE4F13" w:rsidRPr="00547C23" w:rsidRDefault="00DE4F13" w:rsidP="00DE4F13">
      <w:pPr>
        <w:pStyle w:val="Prrafodelista"/>
        <w:shd w:val="clear" w:color="auto" w:fill="FFFFFF"/>
        <w:spacing w:before="100" w:beforeAutospacing="1" w:after="100" w:afterAutospacing="1"/>
        <w:ind w:left="1004"/>
        <w:rPr>
          <w:rFonts w:cs="Times New Roman"/>
        </w:rPr>
      </w:pPr>
    </w:p>
    <w:p w14:paraId="115A9931" w14:textId="77777777" w:rsidR="00DE4F13" w:rsidRDefault="00DE4F13" w:rsidP="00AC1909">
      <w:pPr>
        <w:pStyle w:val="Prrafodelista"/>
        <w:numPr>
          <w:ilvl w:val="0"/>
          <w:numId w:val="35"/>
        </w:numPr>
        <w:shd w:val="clear" w:color="auto" w:fill="FFFFFF"/>
        <w:tabs>
          <w:tab w:val="clear" w:pos="720"/>
          <w:tab w:val="num" w:pos="0"/>
        </w:tabs>
        <w:spacing w:before="100" w:beforeAutospacing="1" w:after="100" w:afterAutospacing="1"/>
        <w:ind w:left="0" w:firstLine="284"/>
        <w:rPr>
          <w:rFonts w:cs="Times New Roman"/>
        </w:rPr>
      </w:pPr>
      <w:r w:rsidRPr="00AA7760">
        <w:rPr>
          <w:rFonts w:cs="Times New Roman"/>
        </w:rPr>
        <w:t>Sueño:</w:t>
      </w:r>
    </w:p>
    <w:p w14:paraId="5BB3B2C8" w14:textId="77777777" w:rsidR="00DE4F13" w:rsidRDefault="00DE4F13" w:rsidP="00DE4F13">
      <w:pPr>
        <w:pStyle w:val="Prrafodelista"/>
        <w:shd w:val="clear" w:color="auto" w:fill="FFFFFF"/>
        <w:spacing w:before="100" w:beforeAutospacing="1" w:after="100" w:afterAutospacing="1"/>
        <w:ind w:left="284"/>
        <w:rPr>
          <w:rFonts w:cs="Times New Roman"/>
        </w:rPr>
      </w:pPr>
    </w:p>
    <w:p w14:paraId="17DE9586" w14:textId="77777777" w:rsidR="00DE4F13" w:rsidRDefault="00DE4F13" w:rsidP="00AC1909">
      <w:pPr>
        <w:pStyle w:val="Prrafodelista"/>
        <w:numPr>
          <w:ilvl w:val="0"/>
          <w:numId w:val="38"/>
        </w:numPr>
        <w:shd w:val="clear" w:color="auto" w:fill="FFFFFF"/>
        <w:spacing w:before="100" w:beforeAutospacing="1" w:after="100" w:afterAutospacing="1"/>
        <w:rPr>
          <w:rFonts w:cs="Times New Roman"/>
        </w:rPr>
      </w:pPr>
      <w:r w:rsidRPr="00D602F3">
        <w:rPr>
          <w:rFonts w:cs="Times New Roman"/>
        </w:rPr>
        <w:t>Aumenta ligeramente al despertar.</w:t>
      </w:r>
    </w:p>
    <w:p w14:paraId="511AFA9D" w14:textId="77777777" w:rsidR="00DE4F13" w:rsidRDefault="00DE4F13" w:rsidP="00AC1909">
      <w:pPr>
        <w:pStyle w:val="Prrafodelista"/>
        <w:numPr>
          <w:ilvl w:val="0"/>
          <w:numId w:val="38"/>
        </w:numPr>
        <w:shd w:val="clear" w:color="auto" w:fill="FFFFFF"/>
        <w:spacing w:before="100" w:beforeAutospacing="1" w:after="100" w:afterAutospacing="1"/>
        <w:rPr>
          <w:rFonts w:cs="Times New Roman"/>
        </w:rPr>
      </w:pPr>
      <w:r w:rsidRPr="00CC74CE">
        <w:rPr>
          <w:rFonts w:cs="Times New Roman"/>
        </w:rPr>
        <w:t>Disminuye durante el sueño tranquilo, alcanzando su punto más bajo en las primeras horas del sueño.</w:t>
      </w:r>
    </w:p>
    <w:p w14:paraId="130D3713" w14:textId="77777777" w:rsidR="00DE4F13" w:rsidRDefault="00DE4F13" w:rsidP="00DE4F13">
      <w:pPr>
        <w:pStyle w:val="Prrafodelista"/>
        <w:shd w:val="clear" w:color="auto" w:fill="FFFFFF"/>
        <w:spacing w:before="100" w:beforeAutospacing="1" w:after="100" w:afterAutospacing="1"/>
        <w:ind w:left="1004"/>
        <w:rPr>
          <w:rFonts w:cs="Times New Roman"/>
        </w:rPr>
      </w:pPr>
    </w:p>
    <w:p w14:paraId="7D0685CD" w14:textId="5ED7F8C6" w:rsidR="00DE4F13" w:rsidRDefault="00DE4F13" w:rsidP="00AC1909">
      <w:pPr>
        <w:pStyle w:val="Prrafodelista"/>
        <w:numPr>
          <w:ilvl w:val="0"/>
          <w:numId w:val="35"/>
        </w:numPr>
        <w:shd w:val="clear" w:color="auto" w:fill="FFFFFF"/>
        <w:spacing w:before="100" w:beforeAutospacing="1" w:after="100" w:afterAutospacing="1"/>
        <w:rPr>
          <w:ins w:id="3341" w:author="Tanya Hernández" w:date="2017-05-17T00:13:00Z"/>
          <w:rFonts w:cs="Times New Roman"/>
        </w:rPr>
      </w:pPr>
      <w:r w:rsidRPr="00CC74CE">
        <w:rPr>
          <w:rFonts w:cs="Times New Roman"/>
        </w:rPr>
        <w:t>Factores Ambientales: aumenta con hábitos y estilos de vida no saludables o desacertados, tales como: obesidad, ingestión de dietas ricas en sal pobres en potasio, hábito de fumar, ingestión de bebidas alcohólicas, sedentarismo y estrés quirúrgico.</w:t>
      </w:r>
    </w:p>
    <w:p w14:paraId="1E6FAC9B" w14:textId="77777777" w:rsidR="00C83EC4" w:rsidRPr="00C83EC4" w:rsidRDefault="00C83EC4">
      <w:pPr>
        <w:shd w:val="clear" w:color="auto" w:fill="FFFFFF"/>
        <w:spacing w:before="100" w:beforeAutospacing="1" w:after="100" w:afterAutospacing="1"/>
        <w:rPr>
          <w:rFonts w:cs="Times New Roman"/>
        </w:rPr>
        <w:pPrChange w:id="3342" w:author="Tanya Hernández" w:date="2017-05-17T00:13:00Z">
          <w:pPr>
            <w:pStyle w:val="Prrafodelista"/>
            <w:numPr>
              <w:numId w:val="35"/>
            </w:numPr>
            <w:shd w:val="clear" w:color="auto" w:fill="FFFFFF"/>
            <w:tabs>
              <w:tab w:val="num" w:pos="720"/>
            </w:tabs>
            <w:spacing w:before="100" w:beforeAutospacing="1" w:after="100" w:afterAutospacing="1"/>
            <w:ind w:hanging="360"/>
          </w:pPr>
        </w:pPrChange>
      </w:pPr>
    </w:p>
    <w:p w14:paraId="7E48089F" w14:textId="107B9E58" w:rsidR="00DE4F13" w:rsidRPr="007E0EC0" w:rsidRDefault="001D1276" w:rsidP="00803B69">
      <w:pPr>
        <w:pStyle w:val="Ttulo3"/>
      </w:pPr>
      <w:bookmarkStart w:id="3343" w:name="_Toc480316149"/>
      <w:bookmarkStart w:id="3344" w:name="_Toc483160374"/>
      <w:r>
        <w:t>2.9</w:t>
      </w:r>
      <w:r w:rsidR="00517176">
        <w:t xml:space="preserve">.2 </w:t>
      </w:r>
      <w:r w:rsidR="00DE4F13" w:rsidRPr="006C10E1">
        <w:t>Métodos para medir la Frecuencia Cardiaca</w:t>
      </w:r>
      <w:bookmarkEnd w:id="3343"/>
      <w:bookmarkEnd w:id="3344"/>
    </w:p>
    <w:p w14:paraId="2C7FC568" w14:textId="77777777" w:rsidR="00DE4F13" w:rsidRPr="00EE53D6" w:rsidRDefault="00DE4F13" w:rsidP="00AC1909">
      <w:pPr>
        <w:pStyle w:val="Prrafodelista"/>
        <w:numPr>
          <w:ilvl w:val="0"/>
          <w:numId w:val="39"/>
        </w:numPr>
        <w:shd w:val="clear" w:color="auto" w:fill="FFFFFF"/>
        <w:spacing w:before="100" w:beforeAutospacing="1" w:after="100" w:afterAutospacing="1"/>
        <w:rPr>
          <w:rStyle w:val="fontstyle01"/>
          <w:rFonts w:ascii="Times New Roman" w:hAnsi="Times New Roman" w:cs="Times New Roman"/>
        </w:rPr>
      </w:pPr>
      <w:r w:rsidRPr="00EE53D6">
        <w:rPr>
          <w:rStyle w:val="fontstyle01"/>
          <w:rFonts w:ascii="Times New Roman" w:hAnsi="Times New Roman" w:cs="Times New Roman"/>
        </w:rPr>
        <w:t>Palpación</w:t>
      </w:r>
      <w:r>
        <w:rPr>
          <w:rStyle w:val="fontstyle01"/>
          <w:rFonts w:ascii="Times New Roman" w:hAnsi="Times New Roman" w:cs="Times New Roman"/>
        </w:rPr>
        <w:t xml:space="preserve"> del pulso: con un reloj y con las</w:t>
      </w:r>
      <w:r w:rsidRPr="00EE53D6">
        <w:rPr>
          <w:rStyle w:val="fontstyle01"/>
          <w:rFonts w:ascii="Times New Roman" w:hAnsi="Times New Roman" w:cs="Times New Roman"/>
        </w:rPr>
        <w:t xml:space="preserve"> manos.</w:t>
      </w:r>
    </w:p>
    <w:p w14:paraId="4213751F" w14:textId="19B9098A" w:rsidR="00DE4F13" w:rsidRPr="00DE4F13" w:rsidRDefault="00DE4F13" w:rsidP="00DE4F13">
      <w:pPr>
        <w:shd w:val="clear" w:color="auto" w:fill="FFFFFF"/>
        <w:spacing w:before="100" w:beforeAutospacing="1" w:after="100" w:afterAutospacing="1"/>
        <w:rPr>
          <w:rStyle w:val="fontstyle01"/>
          <w:rFonts w:ascii="Times New Roman" w:hAnsi="Times New Roman" w:cs="Times New Roman"/>
        </w:rPr>
      </w:pPr>
      <w:r>
        <w:rPr>
          <w:noProof/>
          <w:lang w:eastAsia="es-MX"/>
        </w:rPr>
        <w:drawing>
          <wp:anchor distT="0" distB="0" distL="114300" distR="114300" simplePos="0" relativeHeight="251682816" behindDoc="0" locked="0" layoutInCell="1" allowOverlap="1" wp14:anchorId="7F81021F" wp14:editId="133B53A1">
            <wp:simplePos x="0" y="0"/>
            <wp:positionH relativeFrom="margin">
              <wp:posOffset>2194432</wp:posOffset>
            </wp:positionH>
            <wp:positionV relativeFrom="paragraph">
              <wp:posOffset>708532</wp:posOffset>
            </wp:positionV>
            <wp:extent cx="2035810" cy="2458720"/>
            <wp:effectExtent l="0" t="0" r="2540" b="0"/>
            <wp:wrapTopAndBottom/>
            <wp:docPr id="2" name="Imagen 2" descr="Resultado de imagen para puntos de palpacion del pul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puntos de palpacion del pulso"/>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103"/>
                    <a:stretch/>
                  </pic:blipFill>
                  <pic:spPr bwMode="auto">
                    <a:xfrm>
                      <a:off x="0" y="0"/>
                      <a:ext cx="2035810" cy="2458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4F13">
        <w:rPr>
          <w:rStyle w:val="fontstyle01"/>
          <w:rFonts w:ascii="Times New Roman" w:hAnsi="Times New Roman" w:cs="Times New Roman"/>
        </w:rPr>
        <w:t>Se considera que la palpación con los dedos índice y corazón sobre la arteria carótida</w:t>
      </w:r>
      <w:r w:rsidRPr="00DE4F13">
        <w:rPr>
          <w:rFonts w:cs="Times New Roman"/>
          <w:color w:val="000000"/>
        </w:rPr>
        <w:t xml:space="preserve"> </w:t>
      </w:r>
      <w:r w:rsidRPr="00DE4F13">
        <w:rPr>
          <w:rStyle w:val="fontstyle01"/>
          <w:rFonts w:ascii="Times New Roman" w:hAnsi="Times New Roman" w:cs="Times New Roman"/>
        </w:rPr>
        <w:t>(cuello) no es una técnica demasiado apropiada, aconsejándose registrar la FC en la</w:t>
      </w:r>
      <w:r w:rsidRPr="00DE4F13">
        <w:rPr>
          <w:rFonts w:cs="Times New Roman"/>
          <w:color w:val="000000"/>
        </w:rPr>
        <w:t xml:space="preserve"> </w:t>
      </w:r>
      <w:r w:rsidRPr="00DE4F13">
        <w:rPr>
          <w:rStyle w:val="fontstyle01"/>
          <w:rFonts w:ascii="Times New Roman" w:hAnsi="Times New Roman" w:cs="Times New Roman"/>
        </w:rPr>
        <w:t>arteria temporal (sien) o en la radial. Lo más habitual es la toma de pulsaciones en la</w:t>
      </w:r>
      <w:r w:rsidRPr="00DE4F13">
        <w:rPr>
          <w:rFonts w:cs="Times New Roman"/>
          <w:color w:val="000000"/>
        </w:rPr>
        <w:t xml:space="preserve"> </w:t>
      </w:r>
      <w:r w:rsidRPr="00DE4F13">
        <w:rPr>
          <w:rStyle w:val="fontstyle01"/>
          <w:rFonts w:ascii="Times New Roman" w:hAnsi="Times New Roman" w:cs="Times New Roman"/>
        </w:rPr>
        <w:t>arteria radial (muñeca), colocando sobre el</w:t>
      </w:r>
      <w:r w:rsidR="00C74546">
        <w:rPr>
          <w:rStyle w:val="fontstyle01"/>
          <w:rFonts w:ascii="Times New Roman" w:hAnsi="Times New Roman" w:cs="Times New Roman"/>
        </w:rPr>
        <w:t>l</w:t>
      </w:r>
      <w:r w:rsidR="00907221">
        <w:rPr>
          <w:rStyle w:val="fontstyle01"/>
          <w:rFonts w:ascii="Times New Roman" w:hAnsi="Times New Roman" w:cs="Times New Roman"/>
        </w:rPr>
        <w:t>a los dedos índice y corazón [51</w:t>
      </w:r>
      <w:r w:rsidRPr="00DE4F13">
        <w:rPr>
          <w:rStyle w:val="fontstyle01"/>
          <w:rFonts w:ascii="Times New Roman" w:hAnsi="Times New Roman" w:cs="Times New Roman"/>
        </w:rPr>
        <w:t>].</w:t>
      </w:r>
    </w:p>
    <w:p w14:paraId="7B439151" w14:textId="728614E8" w:rsidR="00517176" w:rsidRPr="00C74546" w:rsidDel="00C83EC4" w:rsidRDefault="00525D97">
      <w:pPr>
        <w:pStyle w:val="Descripcin"/>
        <w:rPr>
          <w:del w:id="3345" w:author="Tanya Hernández" w:date="2017-05-17T00:15:00Z"/>
          <w:rStyle w:val="fontstyle01"/>
          <w:rFonts w:ascii="Times New Roman" w:eastAsiaTheme="minorEastAsia" w:hAnsi="Times New Roman" w:cs="Times New Roman"/>
          <w:b w:val="0"/>
          <w:sz w:val="16"/>
          <w:lang w:val="es-MX" w:eastAsia="zh-CN"/>
        </w:rPr>
      </w:pPr>
      <w:moveFromRangeStart w:id="3346" w:author="Tanya Hernández" w:date="2017-05-17T00:14:00Z" w:name="move482743423"/>
      <w:moveFrom w:id="3347" w:author="Tanya Hernández" w:date="2017-05-17T00:14:00Z">
        <w:r w:rsidRPr="00DF2766" w:rsidDel="00C83EC4">
          <w:t xml:space="preserve">Fig. 2. </w:t>
        </w:r>
        <w:r w:rsidRPr="005E6164" w:rsidDel="00C83EC4">
          <w:rPr>
            <w:b w:val="0"/>
          </w:rPr>
          <w:fldChar w:fldCharType="begin"/>
        </w:r>
        <w:r w:rsidRPr="00C83EC4" w:rsidDel="00C83EC4">
          <w:instrText xml:space="preserve"> SEQ Fig._2. \* ARABIC </w:instrText>
        </w:r>
        <w:r w:rsidRPr="005E6164" w:rsidDel="00C83EC4">
          <w:rPr>
            <w:b w:val="0"/>
            <w:rPrChange w:id="3348" w:author="Tanya Hernández" w:date="2017-05-17T00:15:00Z">
              <w:rPr>
                <w:b w:val="0"/>
              </w:rPr>
            </w:rPrChange>
          </w:rPr>
          <w:fldChar w:fldCharType="separate"/>
        </w:r>
        <w:r w:rsidR="005B2C04" w:rsidRPr="00C83EC4" w:rsidDel="00C83EC4">
          <w:t>9</w:t>
        </w:r>
        <w:r w:rsidRPr="005E6164" w:rsidDel="00C83EC4">
          <w:rPr>
            <w:b w:val="0"/>
          </w:rPr>
          <w:fldChar w:fldCharType="end"/>
        </w:r>
        <w:r w:rsidRPr="00C83EC4" w:rsidDel="00C83EC4">
          <w:t xml:space="preserve"> </w:t>
        </w:r>
      </w:moveFrom>
      <w:bookmarkStart w:id="3349" w:name="_Toc483160559"/>
      <w:moveFromRangeEnd w:id="3346"/>
      <w:moveToRangeStart w:id="3350" w:author="Tanya Hernández" w:date="2017-05-17T00:14:00Z" w:name="move482743423"/>
      <w:moveTo w:id="3351" w:author="Tanya Hernández" w:date="2017-05-17T00:14:00Z">
        <w:r w:rsidR="00C83EC4" w:rsidRPr="00C83EC4">
          <w:t>Fig. 2.</w:t>
        </w:r>
        <w:del w:id="3352" w:author="Tanya Hernández" w:date="2017-05-17T00:15:00Z">
          <w:r w:rsidR="00C83EC4" w:rsidRPr="00C83EC4" w:rsidDel="00C83EC4">
            <w:delText xml:space="preserve"> </w:delText>
          </w:r>
        </w:del>
        <w:r w:rsidR="00C83EC4" w:rsidRPr="009276B1">
          <w:rPr>
            <w:b w:val="0"/>
          </w:rPr>
          <w:fldChar w:fldCharType="begin"/>
        </w:r>
        <w:r w:rsidR="00C83EC4" w:rsidRPr="00C83EC4">
          <w:instrText xml:space="preserve"> SEQ Fig._2. \* ARABIC </w:instrText>
        </w:r>
        <w:r w:rsidR="00C83EC4" w:rsidRPr="009276B1">
          <w:rPr>
            <w:b w:val="0"/>
            <w:rPrChange w:id="3353" w:author="Tanya Hernández" w:date="2017-05-17T00:15:00Z">
              <w:rPr>
                <w:b w:val="0"/>
              </w:rPr>
            </w:rPrChange>
          </w:rPr>
          <w:fldChar w:fldCharType="separate"/>
        </w:r>
      </w:moveTo>
      <w:ins w:id="3354" w:author="Tanya Hernández" w:date="2017-05-21T21:21:00Z">
        <w:r w:rsidR="00604603">
          <w:t>9</w:t>
        </w:r>
      </w:ins>
      <w:moveTo w:id="3355" w:author="Tanya Hernández" w:date="2017-05-17T00:14:00Z">
        <w:del w:id="3356" w:author="Tanya Hernández" w:date="2017-05-17T01:33:00Z">
          <w:r w:rsidR="00C83EC4" w:rsidRPr="00C83EC4" w:rsidDel="00262C61">
            <w:delText>9</w:delText>
          </w:r>
        </w:del>
        <w:r w:rsidR="00C83EC4" w:rsidRPr="009276B1">
          <w:rPr>
            <w:b w:val="0"/>
          </w:rPr>
          <w:fldChar w:fldCharType="end"/>
        </w:r>
      </w:moveTo>
      <w:moveToRangeEnd w:id="3350"/>
      <w:ins w:id="3357" w:author="Tanya Hernández" w:date="2017-05-17T00:15:00Z">
        <w:r w:rsidR="00C83EC4">
          <w:t xml:space="preserve"> </w:t>
        </w:r>
      </w:ins>
      <w:r w:rsidRPr="00F62E26">
        <w:t>Puntos de palpación del pulso cardiaco [57]</w:t>
      </w:r>
      <w:r w:rsidR="00663BDA">
        <w:t>.</w:t>
      </w:r>
      <w:bookmarkEnd w:id="3349"/>
    </w:p>
    <w:p w14:paraId="6240D8FF" w14:textId="77777777" w:rsidR="00A0538D" w:rsidRDefault="00A0538D">
      <w:pPr>
        <w:pStyle w:val="Descripcin"/>
        <w:rPr>
          <w:rStyle w:val="fontstyle01"/>
          <w:rFonts w:ascii="Times New Roman" w:hAnsi="Times New Roman" w:cs="Times New Roman"/>
        </w:rPr>
        <w:pPrChange w:id="3358" w:author="Tanya Hernández" w:date="2017-05-28T00:21:00Z">
          <w:pPr>
            <w:shd w:val="clear" w:color="auto" w:fill="FFFFFF"/>
            <w:spacing w:before="100" w:beforeAutospacing="1" w:after="100" w:afterAutospacing="1"/>
          </w:pPr>
        </w:pPrChange>
      </w:pPr>
    </w:p>
    <w:p w14:paraId="11A27376" w14:textId="77777777" w:rsidR="00DE4F13" w:rsidRDefault="00DE4F13" w:rsidP="00DE4F13">
      <w:pPr>
        <w:shd w:val="clear" w:color="auto" w:fill="FFFFFF"/>
        <w:spacing w:before="100" w:beforeAutospacing="1" w:after="100" w:afterAutospacing="1"/>
        <w:rPr>
          <w:rStyle w:val="fontstyle01"/>
          <w:rFonts w:ascii="Times New Roman" w:hAnsi="Times New Roman" w:cs="Times New Roman"/>
        </w:rPr>
      </w:pPr>
      <w:r w:rsidRPr="00406252">
        <w:rPr>
          <w:rStyle w:val="fontstyle01"/>
          <w:rFonts w:ascii="Times New Roman" w:hAnsi="Times New Roman" w:cs="Times New Roman"/>
        </w:rPr>
        <w:t>Pero, ¿durante cuánto tiempo? Se pueden tomar las pulsaciones en fracciones del</w:t>
      </w:r>
      <w:r>
        <w:rPr>
          <w:rFonts w:cs="Times New Roman"/>
          <w:color w:val="000000"/>
        </w:rPr>
        <w:t xml:space="preserve"> </w:t>
      </w:r>
      <w:r w:rsidRPr="00406252">
        <w:rPr>
          <w:rStyle w:val="fontstyle01"/>
          <w:rFonts w:ascii="Times New Roman" w:hAnsi="Times New Roman" w:cs="Times New Roman"/>
        </w:rPr>
        <w:t>minuto y multiplicar para hallar las ppm:</w:t>
      </w:r>
    </w:p>
    <w:p w14:paraId="203421ED" w14:textId="77777777" w:rsidR="00DE4F13" w:rsidRDefault="00DE4F13" w:rsidP="00DE4F13">
      <w:pPr>
        <w:shd w:val="clear" w:color="auto" w:fill="FFFFFF"/>
        <w:spacing w:before="100" w:beforeAutospacing="1" w:after="100" w:afterAutospacing="1"/>
        <w:rPr>
          <w:rStyle w:val="fontstyle01"/>
          <w:rFonts w:ascii="Times New Roman" w:hAnsi="Times New Roman" w:cs="Times New Roman"/>
        </w:rPr>
      </w:pPr>
      <w:r w:rsidRPr="00406252">
        <w:rPr>
          <w:rStyle w:val="fontstyle01"/>
          <w:rFonts w:ascii="Times New Roman" w:hAnsi="Times New Roman" w:cs="Times New Roman"/>
        </w:rPr>
        <w:t>Durante 5’’ o 6’’: se multiplicarían las pulsaciones tomadas por 12 o por 10</w:t>
      </w:r>
      <w:r>
        <w:rPr>
          <w:rFonts w:cs="Times New Roman"/>
          <w:color w:val="000000"/>
        </w:rPr>
        <w:t xml:space="preserve"> </w:t>
      </w:r>
      <w:r w:rsidRPr="00406252">
        <w:rPr>
          <w:rStyle w:val="fontstyle01"/>
          <w:rFonts w:ascii="Times New Roman" w:hAnsi="Times New Roman" w:cs="Times New Roman"/>
        </w:rPr>
        <w:t>para hallar las ppm, respectivamente. Su</w:t>
      </w:r>
      <w:r>
        <w:rPr>
          <w:rStyle w:val="fontstyle01"/>
          <w:rFonts w:ascii="Times New Roman" w:hAnsi="Times New Roman" w:cs="Times New Roman"/>
        </w:rPr>
        <w:t xml:space="preserve"> ventaja es que la FC puntual se</w:t>
      </w:r>
      <w:r w:rsidRPr="00406252">
        <w:rPr>
          <w:rStyle w:val="fontstyle01"/>
          <w:rFonts w:ascii="Times New Roman" w:hAnsi="Times New Roman" w:cs="Times New Roman"/>
        </w:rPr>
        <w:t xml:space="preserve"> toma sin que ésta haya descendido por efecto de</w:t>
      </w:r>
      <w:r>
        <w:rPr>
          <w:rFonts w:cs="Times New Roman"/>
          <w:color w:val="000000"/>
        </w:rPr>
        <w:t xml:space="preserve"> </w:t>
      </w:r>
      <w:r w:rsidRPr="00406252">
        <w:rPr>
          <w:rStyle w:val="fontstyle01"/>
          <w:rFonts w:ascii="Times New Roman" w:hAnsi="Times New Roman" w:cs="Times New Roman"/>
        </w:rPr>
        <w:t>la recuperación, y su inconveniente es que una sola pulsación procura un error</w:t>
      </w:r>
      <w:r>
        <w:rPr>
          <w:rStyle w:val="fontstyle01"/>
          <w:rFonts w:ascii="Times New Roman" w:hAnsi="Times New Roman" w:cs="Times New Roman"/>
        </w:rPr>
        <w:t xml:space="preserve"> </w:t>
      </w:r>
      <w:r>
        <w:rPr>
          <w:rFonts w:cs="Times New Roman"/>
          <w:color w:val="000000"/>
        </w:rPr>
        <w:t>suficientemente</w:t>
      </w:r>
      <w:r w:rsidRPr="00406252">
        <w:rPr>
          <w:rStyle w:val="fontstyle01"/>
          <w:rFonts w:ascii="Times New Roman" w:hAnsi="Times New Roman" w:cs="Times New Roman"/>
        </w:rPr>
        <w:t xml:space="preserve"> grande al multiplicar por un número tan grande posteriormente.</w:t>
      </w:r>
    </w:p>
    <w:p w14:paraId="0B065373" w14:textId="77777777" w:rsidR="00DE4F13" w:rsidRDefault="00DE4F13" w:rsidP="00DE4F13">
      <w:pPr>
        <w:shd w:val="clear" w:color="auto" w:fill="FFFFFF"/>
        <w:spacing w:before="100" w:beforeAutospacing="1" w:after="100" w:afterAutospacing="1"/>
        <w:rPr>
          <w:rStyle w:val="fontstyle01"/>
          <w:rFonts w:ascii="Times New Roman" w:hAnsi="Times New Roman" w:cs="Times New Roman"/>
        </w:rPr>
      </w:pPr>
      <w:r w:rsidRPr="00406252">
        <w:rPr>
          <w:rStyle w:val="fontstyle01"/>
          <w:rFonts w:ascii="Times New Roman" w:hAnsi="Times New Roman" w:cs="Times New Roman"/>
        </w:rPr>
        <w:t>Durante 15’’: No presenta mucha dificultad y el eventual error perceptivo es</w:t>
      </w:r>
      <w:r>
        <w:rPr>
          <w:rFonts w:cs="Times New Roman"/>
          <w:color w:val="000000"/>
        </w:rPr>
        <w:t xml:space="preserve"> </w:t>
      </w:r>
      <w:r w:rsidRPr="00406252">
        <w:rPr>
          <w:rStyle w:val="fontstyle01"/>
          <w:rFonts w:ascii="Times New Roman" w:hAnsi="Times New Roman" w:cs="Times New Roman"/>
        </w:rPr>
        <w:t>mucho menor al multiplicar las pulsaciones medidas por cuatro. Su desventaja es</w:t>
      </w:r>
      <w:r>
        <w:rPr>
          <w:rFonts w:cs="Times New Roman"/>
          <w:color w:val="000000"/>
        </w:rPr>
        <w:t xml:space="preserve"> </w:t>
      </w:r>
      <w:r w:rsidRPr="00406252">
        <w:rPr>
          <w:rStyle w:val="fontstyle01"/>
          <w:rFonts w:ascii="Times New Roman" w:hAnsi="Times New Roman" w:cs="Times New Roman"/>
        </w:rPr>
        <w:t>que la FC se puede subestimar al haber podido descender</w:t>
      </w:r>
      <w:r>
        <w:rPr>
          <w:rFonts w:cs="Times New Roman"/>
          <w:color w:val="000000"/>
        </w:rPr>
        <w:t xml:space="preserve"> </w:t>
      </w:r>
      <w:r w:rsidRPr="00406252">
        <w:rPr>
          <w:rStyle w:val="fontstyle01"/>
          <w:rFonts w:ascii="Times New Roman" w:hAnsi="Times New Roman" w:cs="Times New Roman"/>
        </w:rPr>
        <w:t>esta durante esos 15’’</w:t>
      </w:r>
      <w:r>
        <w:rPr>
          <w:rStyle w:val="fontstyle01"/>
          <w:rFonts w:ascii="Times New Roman" w:hAnsi="Times New Roman" w:cs="Times New Roman"/>
        </w:rPr>
        <w:t>.</w:t>
      </w:r>
    </w:p>
    <w:p w14:paraId="0CBC07CC" w14:textId="77777777" w:rsidR="00DE4F13" w:rsidRDefault="00DE4F13" w:rsidP="00DE4F13">
      <w:pPr>
        <w:shd w:val="clear" w:color="auto" w:fill="FFFFFF"/>
        <w:spacing w:before="100" w:beforeAutospacing="1" w:after="100" w:afterAutospacing="1"/>
        <w:rPr>
          <w:rStyle w:val="fontstyle01"/>
          <w:rFonts w:ascii="Times New Roman" w:hAnsi="Times New Roman" w:cs="Times New Roman"/>
        </w:rPr>
      </w:pPr>
      <w:r w:rsidRPr="00406252">
        <w:rPr>
          <w:rStyle w:val="fontstyle01"/>
          <w:rFonts w:ascii="Times New Roman" w:hAnsi="Times New Roman" w:cs="Times New Roman"/>
        </w:rPr>
        <w:t>Durante 10’’: se multiplicaría por 10 las pulsaciones medidas. Este</w:t>
      </w:r>
      <w:r>
        <w:rPr>
          <w:rFonts w:cs="Times New Roman"/>
          <w:color w:val="000000"/>
        </w:rPr>
        <w:t xml:space="preserve"> </w:t>
      </w:r>
      <w:r>
        <w:rPr>
          <w:rStyle w:val="fontstyle01"/>
          <w:rFonts w:ascii="Times New Roman" w:hAnsi="Times New Roman" w:cs="Times New Roman"/>
        </w:rPr>
        <w:t>p</w:t>
      </w:r>
      <w:r w:rsidRPr="00406252">
        <w:rPr>
          <w:rStyle w:val="fontstyle01"/>
          <w:rFonts w:ascii="Times New Roman" w:hAnsi="Times New Roman" w:cs="Times New Roman"/>
        </w:rPr>
        <w:t>rocedimiento se considera bastante fiable y aúna las principales ventajas de los</w:t>
      </w:r>
      <w:r>
        <w:rPr>
          <w:rFonts w:cs="Times New Roman"/>
          <w:color w:val="000000"/>
        </w:rPr>
        <w:t xml:space="preserve"> </w:t>
      </w:r>
      <w:r w:rsidRPr="00406252">
        <w:rPr>
          <w:rStyle w:val="fontstyle01"/>
          <w:rFonts w:ascii="Times New Roman" w:hAnsi="Times New Roman" w:cs="Times New Roman"/>
        </w:rPr>
        <w:t>otros dos métodos anteriores.</w:t>
      </w:r>
    </w:p>
    <w:p w14:paraId="2483C63F" w14:textId="49C6FF43" w:rsidR="00DE4F13" w:rsidRDefault="00DE4F13" w:rsidP="00AC1909">
      <w:pPr>
        <w:pStyle w:val="Prrafodelista"/>
        <w:numPr>
          <w:ilvl w:val="0"/>
          <w:numId w:val="40"/>
        </w:numPr>
        <w:shd w:val="clear" w:color="auto" w:fill="FFFFFF"/>
        <w:spacing w:before="100" w:beforeAutospacing="1" w:after="100" w:afterAutospacing="1"/>
        <w:rPr>
          <w:rStyle w:val="fontstyle01"/>
          <w:rFonts w:ascii="Times New Roman" w:hAnsi="Times New Roman" w:cs="Times New Roman"/>
        </w:rPr>
      </w:pPr>
      <w:r w:rsidRPr="00E20954">
        <w:rPr>
          <w:rStyle w:val="fontstyle01"/>
          <w:rFonts w:ascii="Times New Roman" w:hAnsi="Times New Roman" w:cs="Times New Roman"/>
        </w:rPr>
        <w:t>Electrocardiografía: registro gráfico de la actividad eléctrica procedente del</w:t>
      </w:r>
      <w:r w:rsidRPr="00E20954">
        <w:rPr>
          <w:rFonts w:cs="Times New Roman"/>
          <w:color w:val="000000"/>
        </w:rPr>
        <w:t xml:space="preserve"> </w:t>
      </w:r>
      <w:r w:rsidRPr="00FB5C8F">
        <w:rPr>
          <w:rStyle w:val="fontstyle01"/>
          <w:rFonts w:ascii="Times New Roman" w:hAnsi="Times New Roman" w:cs="Times New Roman"/>
        </w:rPr>
        <w:t xml:space="preserve">miocardio. </w:t>
      </w:r>
      <w:r w:rsidRPr="00E20954">
        <w:rPr>
          <w:rStyle w:val="fontstyle01"/>
          <w:rFonts w:ascii="Times New Roman" w:hAnsi="Times New Roman" w:cs="Times New Roman"/>
        </w:rPr>
        <w:t>No registra las contracciones del corazón sino los fenómenos eléctricos</w:t>
      </w:r>
      <w:r w:rsidRPr="00E20954">
        <w:rPr>
          <w:rFonts w:cs="Times New Roman"/>
          <w:color w:val="000000"/>
        </w:rPr>
        <w:t xml:space="preserve"> </w:t>
      </w:r>
      <w:r>
        <w:rPr>
          <w:rStyle w:val="fontstyle01"/>
          <w:rFonts w:ascii="Times New Roman" w:hAnsi="Times New Roman" w:cs="Times New Roman"/>
        </w:rPr>
        <w:t xml:space="preserve">que le </w:t>
      </w:r>
      <w:r>
        <w:rPr>
          <w:rStyle w:val="fontstyle01"/>
          <w:rFonts w:ascii="Times New Roman" w:hAnsi="Times New Roman" w:cs="Times New Roman"/>
        </w:rPr>
        <w:lastRenderedPageBreak/>
        <w:t>preceden. S</w:t>
      </w:r>
      <w:r w:rsidRPr="00E20954">
        <w:rPr>
          <w:rStyle w:val="fontstyle01"/>
          <w:rFonts w:ascii="Times New Roman" w:hAnsi="Times New Roman" w:cs="Times New Roman"/>
        </w:rPr>
        <w:t>u aplicación tiene</w:t>
      </w:r>
      <w:r w:rsidRPr="00E20954">
        <w:rPr>
          <w:rFonts w:cs="Times New Roman"/>
          <w:color w:val="000000"/>
        </w:rPr>
        <w:t xml:space="preserve"> </w:t>
      </w:r>
      <w:r w:rsidRPr="00E20954">
        <w:rPr>
          <w:rStyle w:val="fontstyle01"/>
          <w:rFonts w:ascii="Times New Roman" w:hAnsi="Times New Roman" w:cs="Times New Roman"/>
        </w:rPr>
        <w:t>más que ver con el ámbito médico para detectar disfunciones o comprobar el</w:t>
      </w:r>
      <w:r w:rsidRPr="00E20954">
        <w:rPr>
          <w:rFonts w:cs="Times New Roman"/>
          <w:color w:val="000000"/>
        </w:rPr>
        <w:t xml:space="preserve"> </w:t>
      </w:r>
      <w:r w:rsidRPr="00E20954">
        <w:rPr>
          <w:rStyle w:val="fontstyle01"/>
          <w:rFonts w:ascii="Times New Roman" w:hAnsi="Times New Roman" w:cs="Times New Roman"/>
        </w:rPr>
        <w:t>funcionamiento detallado del corazón en sus diferentes fases.</w:t>
      </w:r>
    </w:p>
    <w:p w14:paraId="6E592E02" w14:textId="77777777" w:rsidR="00DE4F13" w:rsidRDefault="00DE4F13" w:rsidP="00DE4F13">
      <w:pPr>
        <w:pStyle w:val="Prrafodelista"/>
        <w:shd w:val="clear" w:color="auto" w:fill="FFFFFF"/>
        <w:spacing w:before="100" w:beforeAutospacing="1" w:after="100" w:afterAutospacing="1"/>
        <w:rPr>
          <w:rStyle w:val="fontstyle01"/>
          <w:rFonts w:ascii="Times New Roman" w:hAnsi="Times New Roman" w:cs="Times New Roman"/>
        </w:rPr>
      </w:pPr>
    </w:p>
    <w:p w14:paraId="6E46FBBC" w14:textId="723B9AF5" w:rsidR="00DE4F13" w:rsidRPr="001C57E7" w:rsidDel="00C83EC4" w:rsidRDefault="00DE4F13" w:rsidP="00AC1909">
      <w:pPr>
        <w:pStyle w:val="Prrafodelista"/>
        <w:numPr>
          <w:ilvl w:val="0"/>
          <w:numId w:val="40"/>
        </w:numPr>
        <w:shd w:val="clear" w:color="auto" w:fill="FFFFFF"/>
        <w:spacing w:before="100" w:beforeAutospacing="1" w:after="100" w:afterAutospacing="1"/>
        <w:rPr>
          <w:del w:id="3359" w:author="Tanya Hernández" w:date="2017-05-17T00:15:00Z"/>
          <w:rStyle w:val="fontstyle01"/>
          <w:rFonts w:ascii="Times New Roman" w:hAnsi="Times New Roman" w:cs="Times New Roman"/>
        </w:rPr>
      </w:pPr>
      <w:r w:rsidRPr="001C57E7">
        <w:rPr>
          <w:rStyle w:val="fontstyle01"/>
          <w:rFonts w:ascii="Times New Roman" w:hAnsi="Times New Roman" w:cs="Times New Roman"/>
        </w:rPr>
        <w:t>Pletismografía: registro de los cambios de volumen sanguíneo en una extremidad. p.e., con un pletismógrafo de dedo se detectan los cambios en el</w:t>
      </w:r>
      <w:r w:rsidRPr="001C57E7">
        <w:rPr>
          <w:rFonts w:cs="Times New Roman"/>
          <w:color w:val="000000"/>
        </w:rPr>
        <w:t xml:space="preserve"> </w:t>
      </w:r>
      <w:r w:rsidRPr="001C57E7">
        <w:rPr>
          <w:rStyle w:val="fontstyle01"/>
          <w:rFonts w:ascii="Times New Roman" w:hAnsi="Times New Roman" w:cs="Times New Roman"/>
        </w:rPr>
        <w:t>volumen del mismo y con ello las pulsaciones. Y es que las pulsaciones arteriales</w:t>
      </w:r>
      <w:r w:rsidRPr="001C57E7">
        <w:rPr>
          <w:rFonts w:cs="Times New Roman"/>
          <w:color w:val="000000"/>
        </w:rPr>
        <w:t xml:space="preserve"> </w:t>
      </w:r>
      <w:r w:rsidRPr="001C57E7">
        <w:rPr>
          <w:rStyle w:val="fontstyle01"/>
          <w:rFonts w:ascii="Times New Roman" w:hAnsi="Times New Roman" w:cs="Times New Roman"/>
        </w:rPr>
        <w:t xml:space="preserve">aumentan momentáneamente el volumen sanguíneo en las extremidades. </w:t>
      </w:r>
    </w:p>
    <w:p w14:paraId="343442A0" w14:textId="77777777" w:rsidR="00DE4F13" w:rsidRPr="00C83EC4" w:rsidRDefault="00DE4F13">
      <w:pPr>
        <w:pStyle w:val="Prrafodelista"/>
        <w:numPr>
          <w:ilvl w:val="0"/>
          <w:numId w:val="40"/>
        </w:numPr>
        <w:shd w:val="clear" w:color="auto" w:fill="FFFFFF"/>
        <w:spacing w:before="100" w:beforeAutospacing="1" w:after="100" w:afterAutospacing="1"/>
        <w:rPr>
          <w:rStyle w:val="fontstyle01"/>
          <w:rFonts w:ascii="Times New Roman" w:hAnsi="Times New Roman" w:cs="Times New Roman"/>
        </w:rPr>
        <w:pPrChange w:id="3360" w:author="Tanya Hernández" w:date="2017-05-17T00:15:00Z">
          <w:pPr>
            <w:pStyle w:val="Prrafodelista"/>
            <w:shd w:val="clear" w:color="auto" w:fill="FFFFFF"/>
            <w:spacing w:before="100" w:beforeAutospacing="1" w:after="100" w:afterAutospacing="1"/>
          </w:pPr>
        </w:pPrChange>
      </w:pPr>
    </w:p>
    <w:p w14:paraId="53ECBA2F" w14:textId="737CF377" w:rsidR="00DE4F13" w:rsidRPr="00A0538D" w:rsidDel="00C83EC4" w:rsidRDefault="00DE4F13">
      <w:pPr>
        <w:pStyle w:val="Prrafodelista"/>
        <w:numPr>
          <w:ilvl w:val="0"/>
          <w:numId w:val="40"/>
        </w:numPr>
        <w:shd w:val="clear" w:color="auto" w:fill="FFFFFF"/>
        <w:rPr>
          <w:del w:id="3361" w:author="Tanya Hernández" w:date="2017-05-17T00:15:00Z"/>
          <w:rStyle w:val="fontstyle01"/>
          <w:rFonts w:ascii="Times New Roman" w:eastAsia="Times New Roman" w:hAnsi="Times New Roman" w:cs="Times New Roman"/>
          <w:sz w:val="18"/>
          <w:szCs w:val="18"/>
          <w:lang w:eastAsia="es-MX"/>
        </w:rPr>
        <w:pPrChange w:id="3362" w:author="Tanya Hernández" w:date="2017-05-21T20:31:00Z">
          <w:pPr>
            <w:pStyle w:val="Prrafodelista"/>
            <w:numPr>
              <w:numId w:val="40"/>
            </w:numPr>
            <w:shd w:val="clear" w:color="auto" w:fill="FFFFFF"/>
            <w:spacing w:before="100" w:beforeAutospacing="1" w:after="100" w:afterAutospacing="1"/>
            <w:ind w:hanging="360"/>
          </w:pPr>
        </w:pPrChange>
      </w:pPr>
      <w:r w:rsidRPr="00E20954">
        <w:rPr>
          <w:rStyle w:val="fontstyle01"/>
          <w:rFonts w:ascii="Times New Roman" w:hAnsi="Times New Roman" w:cs="Times New Roman"/>
        </w:rPr>
        <w:t>Pulsómetro: es un aparato compuesto por un sensor que recibe y emite el pulso que detecta y de un receptor de pulsera que recibe esa información previamente d</w:t>
      </w:r>
      <w:r>
        <w:rPr>
          <w:rStyle w:val="fontstyle01"/>
          <w:rFonts w:ascii="Times New Roman" w:hAnsi="Times New Roman" w:cs="Times New Roman"/>
        </w:rPr>
        <w:t>etectada por el sensor que se le</w:t>
      </w:r>
      <w:r w:rsidRPr="00E20954">
        <w:rPr>
          <w:rStyle w:val="fontstyle01"/>
          <w:rFonts w:ascii="Times New Roman" w:hAnsi="Times New Roman" w:cs="Times New Roman"/>
        </w:rPr>
        <w:t xml:space="preserve"> ha emitido. Los pulsómetros modernos están basados en un sensor que recibe los latidos del corazón provenientes de la contracción y señal eléctrica correspondiente a cada contracción. Por su parte, un receptor de pulsera con cronómetro incorporado establece las ppm del sujeto cada 5’’ (incluso existen actualmente los que miden el tiempo en milisegundos de latido a latido). Así, con una banda de goma que cobija un se</w:t>
      </w:r>
      <w:r>
        <w:rPr>
          <w:rStyle w:val="fontstyle01"/>
          <w:rFonts w:ascii="Times New Roman" w:hAnsi="Times New Roman" w:cs="Times New Roman"/>
        </w:rPr>
        <w:t xml:space="preserve">nsor </w:t>
      </w:r>
      <w:r w:rsidRPr="00E20954">
        <w:rPr>
          <w:rStyle w:val="fontstyle01"/>
          <w:rFonts w:ascii="Times New Roman" w:hAnsi="Times New Roman" w:cs="Times New Roman"/>
        </w:rPr>
        <w:t xml:space="preserve">alimentado por una pequeña pila y un receptor colocado en la muñeca como un reloj de pulsera, estos aparatos pueden registrar y almacenar la FC de un sujeto y </w:t>
      </w:r>
      <w:r>
        <w:rPr>
          <w:rStyle w:val="fontstyle01"/>
          <w:rFonts w:ascii="Times New Roman" w:hAnsi="Times New Roman" w:cs="Times New Roman"/>
        </w:rPr>
        <w:t>posteriormente pasar</w:t>
      </w:r>
      <w:r w:rsidRPr="00E20954">
        <w:rPr>
          <w:rStyle w:val="fontstyle01"/>
          <w:rFonts w:ascii="Times New Roman" w:hAnsi="Times New Roman" w:cs="Times New Roman"/>
        </w:rPr>
        <w:t>la a un PC para su posterior análisis</w:t>
      </w:r>
      <w:r w:rsidR="00907221">
        <w:rPr>
          <w:rStyle w:val="fontstyle01"/>
          <w:rFonts w:ascii="Times New Roman" w:hAnsi="Times New Roman" w:cs="Times New Roman"/>
        </w:rPr>
        <w:t xml:space="preserve"> [51</w:t>
      </w:r>
      <w:r>
        <w:rPr>
          <w:rStyle w:val="fontstyle01"/>
          <w:rFonts w:ascii="Times New Roman" w:hAnsi="Times New Roman" w:cs="Times New Roman"/>
        </w:rPr>
        <w:t>].</w:t>
      </w:r>
    </w:p>
    <w:p w14:paraId="3E3C78AE" w14:textId="77777777" w:rsidR="00A0538D" w:rsidRPr="00C83EC4" w:rsidDel="00C83EC4" w:rsidRDefault="00A0538D">
      <w:pPr>
        <w:pStyle w:val="Prrafodelista"/>
        <w:numPr>
          <w:ilvl w:val="0"/>
          <w:numId w:val="40"/>
        </w:numPr>
        <w:shd w:val="clear" w:color="auto" w:fill="FFFFFF"/>
        <w:spacing w:before="100" w:beforeAutospacing="1" w:after="100" w:afterAutospacing="1"/>
        <w:rPr>
          <w:del w:id="3363" w:author="Tanya Hernández" w:date="2017-05-17T00:15:00Z"/>
          <w:rStyle w:val="fontstyle01"/>
          <w:rFonts w:ascii="Times New Roman" w:eastAsia="Times New Roman" w:hAnsi="Times New Roman" w:cs="Times New Roman"/>
          <w:sz w:val="18"/>
          <w:szCs w:val="18"/>
          <w:lang w:eastAsia="es-MX"/>
        </w:rPr>
        <w:pPrChange w:id="3364" w:author="Tanya Hernández" w:date="2017-05-17T00:15:00Z">
          <w:pPr>
            <w:pStyle w:val="Prrafodelista"/>
          </w:pPr>
        </w:pPrChange>
      </w:pPr>
    </w:p>
    <w:p w14:paraId="6CD18DDE" w14:textId="77777777" w:rsidR="00A0538D" w:rsidDel="00C83EC4" w:rsidRDefault="00A0538D">
      <w:pPr>
        <w:pStyle w:val="Prrafodelista"/>
        <w:rPr>
          <w:del w:id="3365" w:author="Tanya Hernández" w:date="2017-05-17T00:15:00Z"/>
          <w:rStyle w:val="fontstyle01"/>
          <w:rFonts w:ascii="Times New Roman" w:eastAsia="Times New Roman" w:hAnsi="Times New Roman" w:cs="Times New Roman"/>
          <w:sz w:val="18"/>
          <w:szCs w:val="18"/>
          <w:lang w:eastAsia="es-MX"/>
        </w:rPr>
        <w:pPrChange w:id="3366" w:author="Tanya Hernández" w:date="2017-05-17T00:15:00Z">
          <w:pPr>
            <w:shd w:val="clear" w:color="auto" w:fill="FFFFFF"/>
            <w:spacing w:before="100" w:beforeAutospacing="1" w:after="100" w:afterAutospacing="1"/>
          </w:pPr>
        </w:pPrChange>
      </w:pPr>
    </w:p>
    <w:p w14:paraId="70CC231B" w14:textId="77777777" w:rsidR="00A0538D" w:rsidDel="00C83EC4" w:rsidRDefault="00A0538D">
      <w:pPr>
        <w:pStyle w:val="Prrafodelista"/>
        <w:rPr>
          <w:del w:id="3367" w:author="Tanya Hernández" w:date="2017-05-17T00:15:00Z"/>
          <w:rStyle w:val="fontstyle01"/>
          <w:rFonts w:ascii="Times New Roman" w:eastAsia="Times New Roman" w:hAnsi="Times New Roman" w:cs="Times New Roman"/>
          <w:sz w:val="18"/>
          <w:szCs w:val="18"/>
          <w:lang w:eastAsia="es-MX"/>
        </w:rPr>
        <w:pPrChange w:id="3368" w:author="Tanya Hernández" w:date="2017-05-17T00:15:00Z">
          <w:pPr>
            <w:shd w:val="clear" w:color="auto" w:fill="FFFFFF"/>
            <w:spacing w:before="100" w:beforeAutospacing="1" w:after="100" w:afterAutospacing="1"/>
          </w:pPr>
        </w:pPrChange>
      </w:pPr>
    </w:p>
    <w:p w14:paraId="626BBF6A" w14:textId="77777777" w:rsidR="00A0538D" w:rsidDel="00C83EC4" w:rsidRDefault="00A0538D">
      <w:pPr>
        <w:pStyle w:val="Prrafodelista"/>
        <w:rPr>
          <w:del w:id="3369" w:author="Tanya Hernández" w:date="2017-05-17T00:15:00Z"/>
          <w:rStyle w:val="fontstyle01"/>
          <w:rFonts w:ascii="Times New Roman" w:eastAsia="Times New Roman" w:hAnsi="Times New Roman" w:cs="Times New Roman"/>
          <w:sz w:val="18"/>
          <w:szCs w:val="18"/>
          <w:lang w:eastAsia="es-MX"/>
        </w:rPr>
        <w:pPrChange w:id="3370" w:author="Tanya Hernández" w:date="2017-05-17T00:15:00Z">
          <w:pPr>
            <w:shd w:val="clear" w:color="auto" w:fill="FFFFFF"/>
            <w:spacing w:before="100" w:beforeAutospacing="1" w:after="100" w:afterAutospacing="1"/>
          </w:pPr>
        </w:pPrChange>
      </w:pPr>
    </w:p>
    <w:p w14:paraId="5A9B220B" w14:textId="77777777" w:rsidR="00A0538D" w:rsidDel="00C83EC4" w:rsidRDefault="00A0538D">
      <w:pPr>
        <w:pStyle w:val="Prrafodelista"/>
        <w:rPr>
          <w:del w:id="3371" w:author="Tanya Hernández" w:date="2017-05-17T00:15:00Z"/>
          <w:rStyle w:val="fontstyle01"/>
          <w:rFonts w:ascii="Times New Roman" w:eastAsia="Times New Roman" w:hAnsi="Times New Roman" w:cs="Times New Roman"/>
          <w:sz w:val="18"/>
          <w:szCs w:val="18"/>
          <w:lang w:eastAsia="es-MX"/>
        </w:rPr>
        <w:pPrChange w:id="3372" w:author="Tanya Hernández" w:date="2017-05-17T00:15:00Z">
          <w:pPr>
            <w:shd w:val="clear" w:color="auto" w:fill="FFFFFF"/>
            <w:spacing w:before="100" w:beforeAutospacing="1" w:after="100" w:afterAutospacing="1"/>
          </w:pPr>
        </w:pPrChange>
      </w:pPr>
    </w:p>
    <w:p w14:paraId="0C75E65A" w14:textId="77777777" w:rsidR="00A0538D" w:rsidRPr="00A0538D" w:rsidDel="00C83EC4" w:rsidRDefault="00A0538D">
      <w:pPr>
        <w:pStyle w:val="Prrafodelista"/>
        <w:numPr>
          <w:ilvl w:val="0"/>
          <w:numId w:val="40"/>
        </w:numPr>
        <w:shd w:val="clear" w:color="auto" w:fill="FFFFFF"/>
        <w:spacing w:before="100" w:beforeAutospacing="1" w:after="100" w:afterAutospacing="1"/>
        <w:rPr>
          <w:del w:id="3373" w:author="Tanya Hernández" w:date="2017-05-17T00:15:00Z"/>
          <w:rStyle w:val="fontstyle01"/>
          <w:rFonts w:ascii="Times New Roman" w:eastAsia="Times New Roman" w:hAnsi="Times New Roman" w:cs="Times New Roman"/>
          <w:sz w:val="18"/>
          <w:szCs w:val="18"/>
          <w:lang w:eastAsia="es-MX"/>
        </w:rPr>
        <w:pPrChange w:id="3374" w:author="Tanya Hernández" w:date="2017-05-17T00:15:00Z">
          <w:pPr>
            <w:shd w:val="clear" w:color="auto" w:fill="FFFFFF"/>
            <w:spacing w:before="100" w:beforeAutospacing="1" w:after="100" w:afterAutospacing="1"/>
          </w:pPr>
        </w:pPrChange>
      </w:pPr>
    </w:p>
    <w:p w14:paraId="7247B7B6" w14:textId="77777777" w:rsidR="00DE4F13" w:rsidRPr="00C83EC4" w:rsidRDefault="00DE4F13">
      <w:pPr>
        <w:pStyle w:val="Prrafodelista"/>
        <w:numPr>
          <w:ilvl w:val="0"/>
          <w:numId w:val="40"/>
        </w:numPr>
        <w:shd w:val="clear" w:color="auto" w:fill="FFFFFF"/>
        <w:spacing w:before="100" w:beforeAutospacing="1" w:after="100" w:afterAutospacing="1"/>
        <w:rPr>
          <w:rFonts w:eastAsia="Times New Roman" w:cs="Times New Roman"/>
          <w:color w:val="000000"/>
          <w:sz w:val="18"/>
          <w:szCs w:val="18"/>
          <w:lang w:eastAsia="es-MX"/>
          <w:rPrChange w:id="3375" w:author="Tanya Hernández" w:date="2017-05-17T00:15:00Z">
            <w:rPr>
              <w:rFonts w:eastAsia="Times New Roman"/>
              <w:lang w:eastAsia="es-MX"/>
            </w:rPr>
          </w:rPrChange>
        </w:rPr>
        <w:pPrChange w:id="3376" w:author="Tanya Hernández" w:date="2017-05-17T00:15:00Z">
          <w:pPr>
            <w:pStyle w:val="Prrafodelista"/>
          </w:pPr>
        </w:pPrChange>
      </w:pPr>
    </w:p>
    <w:p w14:paraId="2C07E13D" w14:textId="23860D81" w:rsidR="00DE4F13" w:rsidRDefault="00517176">
      <w:pPr>
        <w:pStyle w:val="Ttulo3"/>
        <w:numPr>
          <w:ilvl w:val="2"/>
          <w:numId w:val="53"/>
        </w:numPr>
      </w:pPr>
      <w:bookmarkStart w:id="3377" w:name="_Toc480316150"/>
      <w:bookmarkStart w:id="3378" w:name="_Toc483160375"/>
      <w:r>
        <w:t>Tabla comparativa</w:t>
      </w:r>
      <w:bookmarkEnd w:id="3377"/>
      <w:bookmarkEnd w:id="3378"/>
      <w:r>
        <w:t xml:space="preserve"> </w:t>
      </w:r>
    </w:p>
    <w:tbl>
      <w:tblPr>
        <w:tblStyle w:val="Tablaconcuadrcula"/>
        <w:tblW w:w="10076" w:type="dxa"/>
        <w:tblLook w:val="04A0" w:firstRow="1" w:lastRow="0" w:firstColumn="1" w:lastColumn="0" w:noHBand="0" w:noVBand="1"/>
      </w:tblPr>
      <w:tblGrid>
        <w:gridCol w:w="1668"/>
        <w:gridCol w:w="3147"/>
        <w:gridCol w:w="2099"/>
        <w:gridCol w:w="3162"/>
      </w:tblGrid>
      <w:tr w:rsidR="004C4B60" w:rsidRPr="008F21B9" w14:paraId="70B6CADB" w14:textId="77777777" w:rsidTr="004C4B60">
        <w:trPr>
          <w:trHeight w:val="229"/>
        </w:trPr>
        <w:tc>
          <w:tcPr>
            <w:tcW w:w="0" w:type="auto"/>
            <w:vAlign w:val="center"/>
          </w:tcPr>
          <w:p w14:paraId="7E5D1A01" w14:textId="77777777" w:rsidR="004C4B60" w:rsidRPr="008F21B9" w:rsidRDefault="004C4B60" w:rsidP="004C4B60">
            <w:pPr>
              <w:spacing w:before="100" w:beforeAutospacing="1" w:after="100" w:afterAutospacing="1"/>
              <w:ind w:right="-125" w:hanging="113"/>
              <w:jc w:val="center"/>
              <w:rPr>
                <w:rFonts w:cs="Times New Roman"/>
                <w:b/>
                <w:sz w:val="20"/>
                <w:szCs w:val="20"/>
              </w:rPr>
            </w:pPr>
            <w:r w:rsidRPr="008F21B9">
              <w:rPr>
                <w:rFonts w:cs="Times New Roman"/>
                <w:b/>
                <w:sz w:val="20"/>
                <w:szCs w:val="20"/>
              </w:rPr>
              <w:t>Modelo</w:t>
            </w:r>
          </w:p>
        </w:tc>
        <w:tc>
          <w:tcPr>
            <w:tcW w:w="3147" w:type="dxa"/>
            <w:vAlign w:val="center"/>
          </w:tcPr>
          <w:p w14:paraId="54BB841C" w14:textId="77777777" w:rsidR="004C4B60" w:rsidRPr="008F21B9" w:rsidRDefault="004C4B60" w:rsidP="004C4B60">
            <w:pPr>
              <w:spacing w:before="100" w:beforeAutospacing="1" w:after="100" w:afterAutospacing="1"/>
              <w:ind w:right="34" w:firstLine="62"/>
              <w:jc w:val="center"/>
              <w:rPr>
                <w:rFonts w:cs="Times New Roman"/>
                <w:sz w:val="20"/>
                <w:szCs w:val="20"/>
              </w:rPr>
            </w:pPr>
            <w:r w:rsidRPr="008F21B9">
              <w:rPr>
                <w:rFonts w:eastAsiaTheme="majorEastAsia" w:cs="Times New Roman"/>
                <w:b/>
                <w:sz w:val="20"/>
                <w:szCs w:val="20"/>
              </w:rPr>
              <w:t>AFE4400</w:t>
            </w:r>
          </w:p>
        </w:tc>
        <w:tc>
          <w:tcPr>
            <w:tcW w:w="2099" w:type="dxa"/>
            <w:vAlign w:val="center"/>
          </w:tcPr>
          <w:p w14:paraId="38C807CE" w14:textId="77777777" w:rsidR="004C4B60" w:rsidRPr="008F21B9" w:rsidRDefault="004C4B60" w:rsidP="004C4B60">
            <w:pPr>
              <w:spacing w:before="100" w:beforeAutospacing="1" w:after="100" w:afterAutospacing="1"/>
              <w:ind w:right="0" w:firstLine="0"/>
              <w:jc w:val="center"/>
              <w:rPr>
                <w:rFonts w:cs="Times New Roman"/>
                <w:sz w:val="20"/>
                <w:szCs w:val="20"/>
              </w:rPr>
            </w:pPr>
            <w:r w:rsidRPr="008F21B9">
              <w:rPr>
                <w:rFonts w:cs="Times New Roman"/>
                <w:b/>
                <w:sz w:val="20"/>
                <w:szCs w:val="20"/>
              </w:rPr>
              <w:t>MAX30100</w:t>
            </w:r>
          </w:p>
        </w:tc>
        <w:tc>
          <w:tcPr>
            <w:tcW w:w="3162" w:type="dxa"/>
            <w:vAlign w:val="center"/>
          </w:tcPr>
          <w:p w14:paraId="6CE0374F" w14:textId="77777777" w:rsidR="004C4B60" w:rsidRPr="008F21B9" w:rsidRDefault="004C4B60" w:rsidP="004C4B60">
            <w:pPr>
              <w:spacing w:before="100" w:beforeAutospacing="1" w:after="100" w:afterAutospacing="1"/>
              <w:ind w:right="78" w:firstLine="0"/>
              <w:jc w:val="center"/>
              <w:rPr>
                <w:rFonts w:cs="Times New Roman"/>
                <w:sz w:val="20"/>
                <w:szCs w:val="20"/>
              </w:rPr>
            </w:pPr>
            <w:r w:rsidRPr="008F21B9">
              <w:rPr>
                <w:rFonts w:cs="Times New Roman"/>
                <w:b/>
                <w:sz w:val="20"/>
                <w:szCs w:val="20"/>
              </w:rPr>
              <w:t>AFE4403</w:t>
            </w:r>
          </w:p>
        </w:tc>
      </w:tr>
      <w:tr w:rsidR="004C4B60" w:rsidRPr="008F21B9" w14:paraId="5BC30B0F" w14:textId="77777777" w:rsidTr="004C4B60">
        <w:trPr>
          <w:trHeight w:val="1379"/>
        </w:trPr>
        <w:tc>
          <w:tcPr>
            <w:tcW w:w="0" w:type="auto"/>
            <w:vAlign w:val="center"/>
          </w:tcPr>
          <w:p w14:paraId="2F9128D3" w14:textId="77777777" w:rsidR="004C4B60" w:rsidRPr="008F21B9" w:rsidRDefault="004C4B60" w:rsidP="004C4B60">
            <w:pPr>
              <w:spacing w:before="100" w:beforeAutospacing="1" w:after="100" w:afterAutospacing="1"/>
              <w:ind w:right="-125" w:hanging="113"/>
              <w:jc w:val="center"/>
              <w:rPr>
                <w:rFonts w:cs="Times New Roman"/>
                <w:b/>
                <w:sz w:val="20"/>
                <w:szCs w:val="20"/>
              </w:rPr>
            </w:pPr>
            <w:r w:rsidRPr="008F21B9">
              <w:rPr>
                <w:rFonts w:eastAsiaTheme="majorEastAsia" w:cs="Times New Roman"/>
                <w:b/>
                <w:sz w:val="20"/>
                <w:szCs w:val="20"/>
              </w:rPr>
              <w:t>Transmisión</w:t>
            </w:r>
          </w:p>
        </w:tc>
        <w:tc>
          <w:tcPr>
            <w:tcW w:w="3147" w:type="dxa"/>
            <w:vAlign w:val="center"/>
          </w:tcPr>
          <w:p w14:paraId="6ED7E477"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Controlador de LED integrado (puente en H, push o pull).</w:t>
            </w:r>
          </w:p>
          <w:p w14:paraId="6B64A3D0"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Rango dinámico: 95 dB.</w:t>
            </w:r>
          </w:p>
        </w:tc>
        <w:tc>
          <w:tcPr>
            <w:tcW w:w="2099" w:type="dxa"/>
            <w:vAlign w:val="center"/>
          </w:tcPr>
          <w:p w14:paraId="0EED42B3" w14:textId="77777777" w:rsidR="004C4B60" w:rsidRPr="008F21B9" w:rsidRDefault="004C4B60" w:rsidP="004C4B60">
            <w:pPr>
              <w:spacing w:before="100" w:beforeAutospacing="1"/>
              <w:ind w:right="0" w:firstLine="0"/>
              <w:jc w:val="center"/>
              <w:rPr>
                <w:rFonts w:cs="Times New Roman"/>
                <w:color w:val="000000"/>
                <w:sz w:val="20"/>
                <w:szCs w:val="20"/>
              </w:rPr>
            </w:pPr>
            <w:r w:rsidRPr="008F21B9">
              <w:rPr>
                <w:rFonts w:cs="Times New Roman"/>
                <w:color w:val="000000"/>
                <w:sz w:val="20"/>
                <w:szCs w:val="20"/>
              </w:rPr>
              <w:t>2 led’s y un fotodetector.</w:t>
            </w:r>
          </w:p>
        </w:tc>
        <w:tc>
          <w:tcPr>
            <w:tcW w:w="3162" w:type="dxa"/>
            <w:vAlign w:val="center"/>
          </w:tcPr>
          <w:p w14:paraId="3F24824D"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Conductor Dual LED integrado</w:t>
            </w:r>
            <w:r>
              <w:rPr>
                <w:rFonts w:cs="Times New Roman"/>
                <w:color w:val="000000"/>
                <w:sz w:val="20"/>
                <w:szCs w:val="20"/>
              </w:rPr>
              <w:t xml:space="preserve"> </w:t>
            </w:r>
            <w:r w:rsidRPr="008F21B9">
              <w:rPr>
                <w:rFonts w:cs="Times New Roman"/>
                <w:color w:val="000000"/>
                <w:sz w:val="20"/>
                <w:szCs w:val="20"/>
              </w:rPr>
              <w:t>(H-Bridge o ánodo común)</w:t>
            </w:r>
            <w:r>
              <w:rPr>
                <w:rFonts w:cs="Times New Roman"/>
                <w:color w:val="000000"/>
                <w:sz w:val="20"/>
                <w:szCs w:val="20"/>
              </w:rPr>
              <w:t>.</w:t>
            </w:r>
          </w:p>
          <w:p w14:paraId="76A7A36E"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Opción para una tercera pata de apoyo para Optimizado</w:t>
            </w:r>
            <w:r>
              <w:rPr>
                <w:rFonts w:cs="Times New Roman"/>
                <w:color w:val="000000"/>
                <w:sz w:val="20"/>
                <w:szCs w:val="20"/>
              </w:rPr>
              <w:t xml:space="preserve"> </w:t>
            </w:r>
            <w:r w:rsidRPr="008F21B9">
              <w:rPr>
                <w:rFonts w:cs="Times New Roman"/>
                <w:color w:val="000000"/>
                <w:sz w:val="20"/>
                <w:szCs w:val="20"/>
              </w:rPr>
              <w:t>SPO2, HRM o de longitud de onda múltiple</w:t>
            </w:r>
            <w:r>
              <w:rPr>
                <w:rFonts w:cs="Times New Roman"/>
                <w:color w:val="000000"/>
                <w:sz w:val="20"/>
                <w:szCs w:val="20"/>
              </w:rPr>
              <w:t>.</w:t>
            </w:r>
          </w:p>
          <w:p w14:paraId="18359C8A"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Hasta 110 dB de rango dinámico</w:t>
            </w:r>
            <w:r>
              <w:rPr>
                <w:rFonts w:cs="Times New Roman"/>
                <w:color w:val="000000"/>
                <w:sz w:val="20"/>
                <w:szCs w:val="20"/>
              </w:rPr>
              <w:t>.</w:t>
            </w:r>
          </w:p>
        </w:tc>
      </w:tr>
      <w:tr w:rsidR="004C4B60" w:rsidRPr="00113963" w14:paraId="20C00E80" w14:textId="77777777" w:rsidTr="004C4B60">
        <w:trPr>
          <w:trHeight w:val="1379"/>
        </w:trPr>
        <w:tc>
          <w:tcPr>
            <w:tcW w:w="0" w:type="auto"/>
            <w:vAlign w:val="center"/>
          </w:tcPr>
          <w:p w14:paraId="648C2FBD" w14:textId="77777777" w:rsidR="004C4B60" w:rsidRPr="008F21B9" w:rsidRDefault="004C4B60" w:rsidP="004C4B60">
            <w:pPr>
              <w:spacing w:before="100" w:beforeAutospacing="1" w:after="100" w:afterAutospacing="1"/>
              <w:ind w:right="-125" w:hanging="113"/>
              <w:jc w:val="center"/>
              <w:rPr>
                <w:rFonts w:cs="Times New Roman"/>
                <w:b/>
                <w:sz w:val="20"/>
                <w:szCs w:val="20"/>
              </w:rPr>
            </w:pPr>
            <w:r w:rsidRPr="008F21B9">
              <w:rPr>
                <w:rFonts w:cs="Times New Roman"/>
                <w:b/>
                <w:color w:val="000000"/>
                <w:sz w:val="20"/>
                <w:szCs w:val="20"/>
              </w:rPr>
              <w:t>Corriente de led</w:t>
            </w:r>
          </w:p>
        </w:tc>
        <w:tc>
          <w:tcPr>
            <w:tcW w:w="3147" w:type="dxa"/>
            <w:vAlign w:val="center"/>
          </w:tcPr>
          <w:p w14:paraId="71105813" w14:textId="77777777" w:rsidR="004C4B60" w:rsidRPr="008F21B9" w:rsidRDefault="004C4B60" w:rsidP="004C4B60">
            <w:pPr>
              <w:spacing w:before="100" w:beforeAutospacing="1" w:after="100" w:afterAutospacing="1"/>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Programable a 50 mA con resolución de corriente de 8 bits.</w:t>
            </w:r>
          </w:p>
        </w:tc>
        <w:tc>
          <w:tcPr>
            <w:tcW w:w="2099" w:type="dxa"/>
            <w:vAlign w:val="center"/>
          </w:tcPr>
          <w:p w14:paraId="1B0FB8C1" w14:textId="77777777" w:rsidR="004C4B60" w:rsidRPr="008F21B9" w:rsidRDefault="004C4B60" w:rsidP="004C4B60">
            <w:pPr>
              <w:ind w:right="0" w:firstLine="0"/>
              <w:rPr>
                <w:rFonts w:cs="Times New Roman"/>
                <w:color w:val="000000"/>
                <w:sz w:val="20"/>
                <w:szCs w:val="20"/>
              </w:rPr>
            </w:pPr>
            <w:r w:rsidRPr="008F21B9">
              <w:rPr>
                <w:rFonts w:cs="Times New Roman"/>
                <w:color w:val="000000"/>
                <w:sz w:val="20"/>
                <w:szCs w:val="20"/>
              </w:rPr>
              <w:t>Programable de frecuencia de muestreo y la corriente del LED 0 mA a 50 mA para ahorro de energía.</w:t>
            </w:r>
          </w:p>
          <w:p w14:paraId="452F94A9" w14:textId="77777777" w:rsidR="004C4B60" w:rsidRPr="008F21B9" w:rsidRDefault="004C4B60" w:rsidP="004C4B60">
            <w:pPr>
              <w:ind w:right="0" w:firstLine="0"/>
              <w:rPr>
                <w:rFonts w:cs="Times New Roman"/>
                <w:color w:val="000000"/>
                <w:sz w:val="20"/>
                <w:szCs w:val="20"/>
              </w:rPr>
            </w:pPr>
            <w:r w:rsidRPr="008F21B9">
              <w:rPr>
                <w:rFonts w:cs="Times New Roman"/>
                <w:color w:val="000000"/>
                <w:sz w:val="20"/>
                <w:szCs w:val="20"/>
              </w:rPr>
              <w:t>Ultra-Bajo de apagado (0.7μA, típico).</w:t>
            </w:r>
          </w:p>
        </w:tc>
        <w:tc>
          <w:tcPr>
            <w:tcW w:w="3162" w:type="dxa"/>
            <w:vAlign w:val="center"/>
          </w:tcPr>
          <w:p w14:paraId="4D66FB59"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Programable a 100 mA con 8-Bit</w:t>
            </w:r>
          </w:p>
          <w:p w14:paraId="02C56B04"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 xml:space="preserve">30 </w:t>
            </w:r>
            <m:oMath>
              <m:r>
                <w:rPr>
                  <w:rFonts w:ascii="Cambria Math" w:hAnsi="Cambria Math" w:cs="Times New Roman"/>
                  <w:color w:val="000000"/>
                  <w:sz w:val="20"/>
                  <w:szCs w:val="20"/>
                </w:rPr>
                <m:t>μ</m:t>
              </m:r>
            </m:oMath>
            <w:r w:rsidRPr="008F21B9">
              <w:rPr>
                <w:rFonts w:cs="Times New Roman"/>
                <w:color w:val="000000"/>
                <w:sz w:val="20"/>
                <w:szCs w:val="20"/>
              </w:rPr>
              <w:t>u + Promedio LED</w:t>
            </w:r>
          </w:p>
          <w:p w14:paraId="6AA71838" w14:textId="77777777" w:rsidR="004C4B60" w:rsidRPr="009E5772" w:rsidRDefault="004C4B60" w:rsidP="004C4B60">
            <w:pPr>
              <w:ind w:right="78" w:firstLine="0"/>
              <w:rPr>
                <w:rFonts w:cs="Times New Roman"/>
                <w:color w:val="000000"/>
                <w:sz w:val="20"/>
                <w:szCs w:val="20"/>
                <w:lang w:val="en-US"/>
              </w:rPr>
            </w:pPr>
            <w:r w:rsidRPr="009E5772">
              <w:rPr>
                <w:rFonts w:cs="Times New Roman"/>
                <w:color w:val="000000"/>
                <w:sz w:val="20"/>
                <w:szCs w:val="20"/>
                <w:lang w:val="en-US"/>
              </w:rPr>
              <w:t>LED programable</w:t>
            </w:r>
          </w:p>
          <w:p w14:paraId="27591D26" w14:textId="77777777" w:rsidR="004C4B60" w:rsidRPr="009E5772" w:rsidRDefault="004C4B60" w:rsidP="004C4B60">
            <w:pPr>
              <w:ind w:right="78" w:firstLine="0"/>
              <w:rPr>
                <w:rFonts w:cs="Times New Roman"/>
                <w:color w:val="000000"/>
                <w:sz w:val="20"/>
                <w:szCs w:val="20"/>
                <w:lang w:val="en-US"/>
              </w:rPr>
            </w:pPr>
            <w:r w:rsidRPr="009E5772">
              <w:rPr>
                <w:rFonts w:cs="Times New Roman"/>
                <w:color w:val="000000"/>
                <w:sz w:val="20"/>
                <w:szCs w:val="20"/>
                <w:lang w:val="en-US"/>
              </w:rPr>
              <w:t>LED1 y LED2 independientes</w:t>
            </w:r>
          </w:p>
        </w:tc>
      </w:tr>
      <w:tr w:rsidR="004C4B60" w:rsidRPr="008F21B9" w14:paraId="7E2F47B9" w14:textId="77777777" w:rsidTr="004C4B60">
        <w:trPr>
          <w:trHeight w:val="469"/>
        </w:trPr>
        <w:tc>
          <w:tcPr>
            <w:tcW w:w="0" w:type="auto"/>
            <w:vAlign w:val="center"/>
          </w:tcPr>
          <w:p w14:paraId="02F91A39" w14:textId="77777777" w:rsidR="004C4B60" w:rsidRPr="008F21B9" w:rsidRDefault="004C4B60" w:rsidP="004C4B60">
            <w:pPr>
              <w:spacing w:before="100" w:beforeAutospacing="1"/>
              <w:ind w:right="-125" w:hanging="113"/>
              <w:jc w:val="center"/>
              <w:rPr>
                <w:rFonts w:cs="Times New Roman"/>
                <w:b/>
                <w:color w:val="000000"/>
                <w:sz w:val="20"/>
                <w:szCs w:val="20"/>
              </w:rPr>
            </w:pPr>
            <w:r w:rsidRPr="008F21B9">
              <w:rPr>
                <w:rFonts w:cs="Times New Roman"/>
                <w:b/>
                <w:color w:val="000000"/>
                <w:sz w:val="20"/>
                <w:szCs w:val="20"/>
              </w:rPr>
              <w:t>Consumo de led</w:t>
            </w:r>
          </w:p>
        </w:tc>
        <w:tc>
          <w:tcPr>
            <w:tcW w:w="3147" w:type="dxa"/>
            <w:vAlign w:val="center"/>
          </w:tcPr>
          <w:p w14:paraId="296FA864" w14:textId="77777777" w:rsidR="004C4B60" w:rsidRPr="008F21B9" w:rsidRDefault="004C4B60" w:rsidP="004C4B60">
            <w:pPr>
              <w:spacing w:before="100" w:beforeAutospacing="1" w:after="100" w:afterAutospacing="1"/>
              <w:ind w:right="34" w:firstLine="62"/>
              <w:jc w:val="center"/>
              <w:rPr>
                <w:rFonts w:eastAsia="Times New Roman" w:cs="Times New Roman"/>
                <w:color w:val="000000"/>
                <w:sz w:val="20"/>
                <w:szCs w:val="20"/>
                <w:lang w:eastAsia="es-MX"/>
              </w:rPr>
            </w:pPr>
            <w:r w:rsidRPr="008F21B9">
              <w:rPr>
                <w:rFonts w:eastAsia="Times New Roman" w:cs="Times New Roman"/>
                <w:color w:val="000000"/>
                <w:sz w:val="20"/>
                <w:szCs w:val="20"/>
                <w:lang w:eastAsia="es-MX"/>
              </w:rPr>
              <w:t>100 µA + corriente LED promedio.</w:t>
            </w:r>
          </w:p>
        </w:tc>
        <w:tc>
          <w:tcPr>
            <w:tcW w:w="2099" w:type="dxa"/>
            <w:vAlign w:val="center"/>
          </w:tcPr>
          <w:p w14:paraId="3B9BDA33" w14:textId="77777777" w:rsidR="004C4B60" w:rsidRPr="008F21B9" w:rsidRDefault="004C4B60" w:rsidP="004C4B60">
            <w:pPr>
              <w:spacing w:before="100" w:beforeAutospacing="1" w:after="100" w:afterAutospacing="1"/>
              <w:ind w:right="0" w:firstLine="0"/>
              <w:jc w:val="center"/>
              <w:rPr>
                <w:rFonts w:cs="Times New Roman"/>
                <w:sz w:val="20"/>
                <w:szCs w:val="20"/>
              </w:rPr>
            </w:pPr>
            <w:r w:rsidRPr="008F21B9">
              <w:rPr>
                <w:rFonts w:cs="Times New Roman"/>
                <w:sz w:val="20"/>
                <w:szCs w:val="20"/>
              </w:rPr>
              <w:t>---</w:t>
            </w:r>
          </w:p>
        </w:tc>
        <w:tc>
          <w:tcPr>
            <w:tcW w:w="3162" w:type="dxa"/>
            <w:vAlign w:val="center"/>
          </w:tcPr>
          <w:p w14:paraId="650EA726" w14:textId="77777777" w:rsidR="004C4B60" w:rsidRPr="008F21B9" w:rsidRDefault="004C4B60" w:rsidP="004C4B60">
            <w:pPr>
              <w:spacing w:before="100" w:beforeAutospacing="1" w:after="100" w:afterAutospacing="1"/>
              <w:ind w:right="78" w:firstLine="0"/>
              <w:jc w:val="center"/>
              <w:rPr>
                <w:rFonts w:cs="Times New Roman"/>
                <w:sz w:val="20"/>
                <w:szCs w:val="20"/>
              </w:rPr>
            </w:pPr>
            <w:r w:rsidRPr="008F21B9">
              <w:rPr>
                <w:rFonts w:cs="Times New Roman"/>
                <w:sz w:val="20"/>
                <w:szCs w:val="20"/>
              </w:rPr>
              <w:t>---</w:t>
            </w:r>
          </w:p>
        </w:tc>
      </w:tr>
      <w:tr w:rsidR="004C4B60" w:rsidRPr="008F21B9" w14:paraId="40AB9E06" w14:textId="77777777" w:rsidTr="004C4B60">
        <w:trPr>
          <w:trHeight w:val="2256"/>
        </w:trPr>
        <w:tc>
          <w:tcPr>
            <w:tcW w:w="0" w:type="auto"/>
            <w:vAlign w:val="center"/>
          </w:tcPr>
          <w:p w14:paraId="76DF8C20" w14:textId="77777777" w:rsidR="004C4B60" w:rsidRPr="008F21B9" w:rsidRDefault="004C4B60" w:rsidP="004C4B60">
            <w:pPr>
              <w:ind w:right="-125" w:hanging="113"/>
              <w:jc w:val="center"/>
              <w:rPr>
                <w:rFonts w:cs="Times New Roman"/>
                <w:b/>
                <w:color w:val="000000"/>
                <w:sz w:val="20"/>
                <w:szCs w:val="20"/>
              </w:rPr>
            </w:pPr>
            <w:r w:rsidRPr="008F21B9">
              <w:rPr>
                <w:rFonts w:cs="Times New Roman"/>
                <w:b/>
                <w:color w:val="000000"/>
                <w:sz w:val="20"/>
                <w:szCs w:val="20"/>
              </w:rPr>
              <w:t>Rango dinámico</w:t>
            </w:r>
          </w:p>
        </w:tc>
        <w:tc>
          <w:tcPr>
            <w:tcW w:w="3147" w:type="dxa"/>
            <w:vAlign w:val="center"/>
          </w:tcPr>
          <w:p w14:paraId="790F94A4"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13 bits sin ruido.</w:t>
            </w:r>
          </w:p>
          <w:p w14:paraId="65C662DE"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Baja potencia: &lt; 670 μA en alimentación de 3.3 V.</w:t>
            </w:r>
          </w:p>
          <w:p w14:paraId="06CBD244"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Sustracción y valoración ambiental digital integrada.</w:t>
            </w:r>
          </w:p>
          <w:p w14:paraId="544E3898"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Tiempo de muestra de recepción flexible</w:t>
            </w:r>
            <w:r>
              <w:rPr>
                <w:rFonts w:eastAsia="Times New Roman" w:cs="Times New Roman"/>
                <w:color w:val="000000"/>
                <w:sz w:val="20"/>
                <w:szCs w:val="20"/>
                <w:lang w:eastAsia="es-MX"/>
              </w:rPr>
              <w:t>.</w:t>
            </w:r>
          </w:p>
          <w:p w14:paraId="57DDFA68" w14:textId="0156635E" w:rsidR="004C4B60" w:rsidRPr="008F21B9" w:rsidRDefault="004C4B60" w:rsidP="004C4B60">
            <w:pPr>
              <w:spacing w:after="100" w:afterAutospacing="1"/>
              <w:ind w:right="34" w:firstLine="62"/>
              <w:jc w:val="left"/>
              <w:rPr>
                <w:rFonts w:eastAsia="Times New Roman" w:cs="Times New Roman"/>
                <w:color w:val="000000"/>
                <w:sz w:val="20"/>
                <w:szCs w:val="20"/>
                <w:lang w:eastAsia="es-MX"/>
              </w:rPr>
            </w:pPr>
            <w:r>
              <w:rPr>
                <w:rFonts w:eastAsia="Times New Roman" w:cs="Times New Roman"/>
                <w:color w:val="000000"/>
                <w:sz w:val="20"/>
                <w:szCs w:val="20"/>
                <w:lang w:eastAsia="es-MX"/>
              </w:rPr>
              <w:t xml:space="preserve">Amplificador de </w:t>
            </w:r>
            <w:r w:rsidRPr="008F21B9">
              <w:rPr>
                <w:rFonts w:eastAsia="Times New Roman" w:cs="Times New Roman"/>
                <w:color w:val="000000"/>
                <w:sz w:val="20"/>
                <w:szCs w:val="20"/>
                <w:lang w:eastAsia="es-MX"/>
              </w:rPr>
              <w:t>transimpedancia flexible con configuración de LED programable.</w:t>
            </w:r>
          </w:p>
        </w:tc>
        <w:tc>
          <w:tcPr>
            <w:tcW w:w="2099" w:type="dxa"/>
            <w:vAlign w:val="center"/>
          </w:tcPr>
          <w:p w14:paraId="79DC43CA" w14:textId="77777777" w:rsidR="004C4B60" w:rsidRPr="008F21B9" w:rsidRDefault="004C4B60" w:rsidP="004C4B60">
            <w:pPr>
              <w:spacing w:before="100" w:beforeAutospacing="1"/>
              <w:ind w:right="0" w:firstLine="93"/>
              <w:rPr>
                <w:rFonts w:cs="Times New Roman"/>
                <w:color w:val="000000"/>
                <w:sz w:val="20"/>
                <w:szCs w:val="20"/>
              </w:rPr>
            </w:pPr>
            <w:r w:rsidRPr="008F21B9">
              <w:rPr>
                <w:rFonts w:cs="Times New Roman"/>
                <w:color w:val="000000"/>
                <w:sz w:val="20"/>
                <w:szCs w:val="20"/>
              </w:rPr>
              <w:t>Alimentación desde 1.8V y 3.3V</w:t>
            </w:r>
            <w:r>
              <w:rPr>
                <w:rFonts w:cs="Times New Roman"/>
                <w:color w:val="000000"/>
                <w:sz w:val="20"/>
                <w:szCs w:val="20"/>
              </w:rPr>
              <w:t>.</w:t>
            </w:r>
          </w:p>
          <w:p w14:paraId="12219EB0" w14:textId="77777777" w:rsidR="004C4B60" w:rsidRPr="008F21B9" w:rsidRDefault="004C4B60" w:rsidP="004C4B60">
            <w:pPr>
              <w:ind w:right="0" w:firstLine="93"/>
              <w:rPr>
                <w:rFonts w:cs="Times New Roman"/>
                <w:color w:val="000000"/>
                <w:sz w:val="20"/>
                <w:szCs w:val="20"/>
              </w:rPr>
            </w:pPr>
            <w:r w:rsidRPr="008F21B9">
              <w:rPr>
                <w:rFonts w:cs="Times New Roman"/>
                <w:color w:val="000000"/>
                <w:sz w:val="20"/>
                <w:szCs w:val="20"/>
              </w:rPr>
              <w:t>Incluye una propiedad de un filtro de tiempo discreto para rechazar 50Hz / 60Hz y el ruido ambiental residual de baja frecuencia.</w:t>
            </w:r>
          </w:p>
        </w:tc>
        <w:tc>
          <w:tcPr>
            <w:tcW w:w="3162" w:type="dxa"/>
            <w:vAlign w:val="center"/>
          </w:tcPr>
          <w:p w14:paraId="2ED1749F"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Salida de 22 bits e</w:t>
            </w:r>
            <w:r>
              <w:rPr>
                <w:rFonts w:cs="Times New Roman"/>
                <w:color w:val="000000"/>
                <w:sz w:val="20"/>
                <w:szCs w:val="20"/>
              </w:rPr>
              <w:t>n formato de complemento a</w:t>
            </w:r>
            <w:r w:rsidRPr="008F21B9">
              <w:rPr>
                <w:rFonts w:cs="Times New Roman"/>
                <w:color w:val="000000"/>
                <w:sz w:val="20"/>
                <w:szCs w:val="20"/>
              </w:rPr>
              <w:t xml:space="preserve"> dos</w:t>
            </w:r>
            <w:r>
              <w:rPr>
                <w:rFonts w:cs="Times New Roman"/>
                <w:color w:val="000000"/>
                <w:sz w:val="20"/>
                <w:szCs w:val="20"/>
              </w:rPr>
              <w:t>.</w:t>
            </w:r>
          </w:p>
          <w:p w14:paraId="3473B175"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Hasta 105 dB de rango dinámico</w:t>
            </w:r>
          </w:p>
          <w:p w14:paraId="556BAA19"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 xml:space="preserve">Baja energía: &lt;650 </w:t>
            </w:r>
            <m:oMath>
              <m:r>
                <w:rPr>
                  <w:rFonts w:ascii="Cambria Math" w:hAnsi="Cambria Math" w:cs="Times New Roman"/>
                  <w:color w:val="000000"/>
                  <w:sz w:val="20"/>
                  <w:szCs w:val="20"/>
                </w:rPr>
                <m:t>μ</m:t>
              </m:r>
            </m:oMath>
            <w:r w:rsidRPr="008F21B9">
              <w:rPr>
                <w:rFonts w:cs="Times New Roman"/>
                <w:color w:val="000000"/>
                <w:sz w:val="20"/>
                <w:szCs w:val="20"/>
              </w:rPr>
              <w:t>u</w:t>
            </w:r>
            <w:r>
              <w:rPr>
                <w:rFonts w:cs="Times New Roman"/>
                <w:color w:val="000000"/>
                <w:sz w:val="20"/>
                <w:szCs w:val="20"/>
              </w:rPr>
              <w:t>.</w:t>
            </w:r>
          </w:p>
          <w:p w14:paraId="1E695DB2"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 xml:space="preserve">Modo para reducir corriente a 300 </w:t>
            </w:r>
            <m:oMath>
              <m:r>
                <w:rPr>
                  <w:rFonts w:ascii="Cambria Math" w:hAnsi="Cambria Math" w:cs="Times New Roman"/>
                  <w:color w:val="000000"/>
                  <w:sz w:val="20"/>
                  <w:szCs w:val="20"/>
                </w:rPr>
                <m:t>μ</m:t>
              </m:r>
            </m:oMath>
            <w:r w:rsidRPr="008F21B9">
              <w:rPr>
                <w:rFonts w:cs="Times New Roman"/>
                <w:color w:val="000000"/>
                <w:sz w:val="20"/>
                <w:szCs w:val="20"/>
              </w:rPr>
              <w:t>u</w:t>
            </w:r>
          </w:p>
          <w:p w14:paraId="4B3C3C9F"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Adaptable a una amplia gama de amplitudes de señal:</w:t>
            </w:r>
          </w:p>
          <w:p w14:paraId="60EE7A20" w14:textId="2DC7A863" w:rsidR="004C4B60" w:rsidRPr="008F21B9" w:rsidRDefault="004C4B60" w:rsidP="004C4B60">
            <w:pPr>
              <w:ind w:right="78" w:firstLine="0"/>
              <w:rPr>
                <w:rFonts w:cs="Times New Roman"/>
                <w:color w:val="000000"/>
                <w:sz w:val="20"/>
                <w:szCs w:val="20"/>
              </w:rPr>
            </w:pPr>
            <w:del w:id="3379" w:author="Tanya Hernández" w:date="2017-05-28T00:23:00Z">
              <w:r w:rsidRPr="008F21B9" w:rsidDel="007720EB">
                <w:rPr>
                  <w:rFonts w:cs="Times New Roman"/>
                  <w:color w:val="000000"/>
                  <w:sz w:val="20"/>
                  <w:szCs w:val="20"/>
                </w:rPr>
                <w:delText>Total</w:delText>
              </w:r>
            </w:del>
            <w:ins w:id="3380" w:author="Tanya Hernández" w:date="2017-05-28T00:23:00Z">
              <w:r w:rsidR="007720EB" w:rsidRPr="008F21B9">
                <w:rPr>
                  <w:rFonts w:cs="Times New Roman"/>
                  <w:color w:val="000000"/>
                  <w:sz w:val="20"/>
                  <w:szCs w:val="20"/>
                </w:rPr>
                <w:t>Total,</w:t>
              </w:r>
            </w:ins>
            <w:r w:rsidRPr="008F21B9">
              <w:rPr>
                <w:rFonts w:cs="Times New Roman"/>
                <w:color w:val="000000"/>
                <w:sz w:val="20"/>
                <w:szCs w:val="20"/>
              </w:rPr>
              <w:t xml:space="preserve"> de ganancia programable: 10 k</w:t>
            </w:r>
            <m:oMath>
              <m:r>
                <m:rPr>
                  <m:sty m:val="p"/>
                </m:rPr>
                <w:rPr>
                  <w:rFonts w:ascii="Cambria Math" w:hAnsi="Cambria Math" w:cs="Times New Roman"/>
                  <w:color w:val="000000"/>
                  <w:sz w:val="20"/>
                  <w:szCs w:val="20"/>
                </w:rPr>
                <m:t>Ω</m:t>
              </m:r>
            </m:oMath>
            <w:r w:rsidRPr="008F21B9">
              <w:rPr>
                <w:rFonts w:cs="Times New Roman"/>
                <w:color w:val="000000"/>
                <w:sz w:val="20"/>
                <w:szCs w:val="20"/>
              </w:rPr>
              <w:t xml:space="preserve"> a 4 M</w:t>
            </w:r>
            <m:oMath>
              <m:r>
                <m:rPr>
                  <m:sty m:val="p"/>
                </m:rPr>
                <w:rPr>
                  <w:rFonts w:ascii="Cambria Math" w:hAnsi="Cambria Math" w:cs="Times New Roman"/>
                  <w:color w:val="000000"/>
                  <w:sz w:val="20"/>
                  <w:szCs w:val="20"/>
                </w:rPr>
                <m:t>Ω</m:t>
              </m:r>
            </m:oMath>
            <w:r>
              <w:rPr>
                <w:rFonts w:cs="Times New Roman"/>
                <w:color w:val="000000"/>
                <w:sz w:val="20"/>
                <w:szCs w:val="20"/>
              </w:rPr>
              <w:t>.</w:t>
            </w:r>
          </w:p>
          <w:p w14:paraId="37CFF9B6" w14:textId="77777777" w:rsidR="004C4B60" w:rsidRPr="008F21B9" w:rsidRDefault="004C4B60" w:rsidP="004C4B60">
            <w:pPr>
              <w:ind w:right="78" w:firstLine="0"/>
              <w:rPr>
                <w:rFonts w:cs="Times New Roman"/>
                <w:color w:val="000000"/>
                <w:sz w:val="20"/>
                <w:szCs w:val="20"/>
              </w:rPr>
            </w:pPr>
            <w:r w:rsidRPr="008F21B9">
              <w:rPr>
                <w:rFonts w:cs="Times New Roman"/>
                <w:color w:val="000000"/>
                <w:sz w:val="20"/>
                <w:szCs w:val="20"/>
              </w:rPr>
              <w:t>Estimación y sustracción digital</w:t>
            </w:r>
            <w:r>
              <w:rPr>
                <w:rFonts w:cs="Times New Roman"/>
                <w:color w:val="000000"/>
                <w:sz w:val="20"/>
                <w:szCs w:val="20"/>
              </w:rPr>
              <w:t>.</w:t>
            </w:r>
          </w:p>
        </w:tc>
      </w:tr>
      <w:tr w:rsidR="004C4B60" w:rsidRPr="008F21B9" w14:paraId="57B7C80B" w14:textId="77777777" w:rsidTr="004C4B60">
        <w:trPr>
          <w:trHeight w:val="1379"/>
        </w:trPr>
        <w:tc>
          <w:tcPr>
            <w:tcW w:w="0" w:type="auto"/>
            <w:vAlign w:val="center"/>
          </w:tcPr>
          <w:p w14:paraId="12DA1D08" w14:textId="77777777" w:rsidR="004C4B60" w:rsidRPr="008F21B9" w:rsidRDefault="004C4B60" w:rsidP="004C4B60">
            <w:pPr>
              <w:ind w:right="-125" w:hanging="113"/>
              <w:jc w:val="center"/>
              <w:rPr>
                <w:rFonts w:cs="Times New Roman"/>
                <w:b/>
                <w:color w:val="000000"/>
                <w:sz w:val="20"/>
                <w:szCs w:val="20"/>
              </w:rPr>
            </w:pPr>
            <w:r w:rsidRPr="008F21B9">
              <w:rPr>
                <w:rFonts w:cs="Times New Roman"/>
                <w:b/>
                <w:color w:val="000000"/>
                <w:sz w:val="20"/>
                <w:szCs w:val="20"/>
              </w:rPr>
              <w:lastRenderedPageBreak/>
              <w:t>Diagnóstico de fallos</w:t>
            </w:r>
          </w:p>
        </w:tc>
        <w:tc>
          <w:tcPr>
            <w:tcW w:w="3147" w:type="dxa"/>
            <w:vAlign w:val="center"/>
          </w:tcPr>
          <w:p w14:paraId="54986F02"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Detección abierta y corta de fotodiodo y LED.</w:t>
            </w:r>
          </w:p>
          <w:p w14:paraId="76E774EB" w14:textId="77777777" w:rsidR="004C4B60" w:rsidRPr="008F21B9" w:rsidRDefault="004C4B60" w:rsidP="004C4B60">
            <w:pPr>
              <w:ind w:right="34" w:firstLine="62"/>
              <w:rPr>
                <w:rFonts w:eastAsia="Times New Roman" w:cs="Times New Roman"/>
                <w:color w:val="000000"/>
                <w:sz w:val="20"/>
                <w:szCs w:val="20"/>
                <w:lang w:eastAsia="es-MX"/>
              </w:rPr>
            </w:pPr>
            <w:r w:rsidRPr="008F21B9">
              <w:rPr>
                <w:rFonts w:eastAsia="Times New Roman" w:cs="Times New Roman"/>
                <w:color w:val="000000"/>
                <w:sz w:val="20"/>
                <w:szCs w:val="20"/>
                <w:lang w:eastAsia="es-MX"/>
              </w:rPr>
              <w:t>Detección de activación y desactivación del cable.</w:t>
            </w:r>
          </w:p>
        </w:tc>
        <w:tc>
          <w:tcPr>
            <w:tcW w:w="2099" w:type="dxa"/>
            <w:vAlign w:val="center"/>
          </w:tcPr>
          <w:p w14:paraId="287D495E" w14:textId="77777777" w:rsidR="004C4B60" w:rsidRPr="008F21B9" w:rsidRDefault="004C4B60" w:rsidP="004C4B60">
            <w:pPr>
              <w:ind w:right="0" w:firstLine="0"/>
              <w:rPr>
                <w:rFonts w:cs="Times New Roman"/>
                <w:color w:val="000000"/>
                <w:sz w:val="20"/>
                <w:szCs w:val="20"/>
              </w:rPr>
            </w:pPr>
            <w:r w:rsidRPr="008F21B9">
              <w:rPr>
                <w:rFonts w:cs="Times New Roman"/>
                <w:color w:val="000000"/>
                <w:sz w:val="20"/>
                <w:szCs w:val="20"/>
              </w:rPr>
              <w:t>El ancho de pulso LED</w:t>
            </w:r>
            <w:r>
              <w:rPr>
                <w:rFonts w:cs="Times New Roman"/>
                <w:color w:val="000000"/>
                <w:sz w:val="20"/>
                <w:szCs w:val="20"/>
              </w:rPr>
              <w:t>.</w:t>
            </w:r>
          </w:p>
          <w:p w14:paraId="69746780" w14:textId="77777777" w:rsidR="004C4B60" w:rsidRPr="008F21B9" w:rsidRDefault="004C4B60" w:rsidP="004C4B60">
            <w:pPr>
              <w:ind w:right="0" w:firstLine="0"/>
              <w:rPr>
                <w:rFonts w:cs="Times New Roman"/>
                <w:color w:val="000000"/>
                <w:sz w:val="20"/>
                <w:szCs w:val="20"/>
              </w:rPr>
            </w:pPr>
            <w:r w:rsidRPr="008F21B9">
              <w:rPr>
                <w:rFonts w:cs="Times New Roman"/>
                <w:color w:val="000000"/>
                <w:sz w:val="20"/>
                <w:szCs w:val="20"/>
              </w:rPr>
              <w:t>Se pueden programar desde 200μs a 1.6ms para optimizar precisión de la medición y el consumo de energía.</w:t>
            </w:r>
          </w:p>
        </w:tc>
        <w:tc>
          <w:tcPr>
            <w:tcW w:w="3162" w:type="dxa"/>
            <w:vAlign w:val="center"/>
          </w:tcPr>
          <w:p w14:paraId="31B376DD" w14:textId="77777777" w:rsidR="004C4B60" w:rsidRPr="008F21B9" w:rsidRDefault="004C4B60" w:rsidP="004C4B60">
            <w:pPr>
              <w:ind w:right="78" w:firstLine="0"/>
              <w:jc w:val="center"/>
              <w:rPr>
                <w:rFonts w:cs="Times New Roman"/>
                <w:color w:val="000000"/>
                <w:sz w:val="20"/>
                <w:szCs w:val="20"/>
              </w:rPr>
            </w:pPr>
            <w:r w:rsidRPr="008F21B9">
              <w:rPr>
                <w:rFonts w:cs="Times New Roman"/>
                <w:color w:val="000000"/>
                <w:sz w:val="20"/>
                <w:szCs w:val="20"/>
              </w:rPr>
              <w:t>Fotodiodo abierto y LED</w:t>
            </w:r>
          </w:p>
          <w:p w14:paraId="4CE3BC33" w14:textId="77777777" w:rsidR="004C4B60" w:rsidRPr="008F21B9" w:rsidRDefault="004C4B60" w:rsidP="004C4B60">
            <w:pPr>
              <w:ind w:right="78" w:firstLine="0"/>
              <w:jc w:val="center"/>
              <w:rPr>
                <w:rFonts w:cs="Times New Roman"/>
                <w:color w:val="000000"/>
                <w:sz w:val="20"/>
                <w:szCs w:val="20"/>
              </w:rPr>
            </w:pPr>
            <w:r w:rsidRPr="008F21B9">
              <w:rPr>
                <w:rFonts w:cs="Times New Roman"/>
                <w:color w:val="000000"/>
                <w:sz w:val="20"/>
                <w:szCs w:val="20"/>
              </w:rPr>
              <w:t>Detección corta</w:t>
            </w:r>
          </w:p>
        </w:tc>
      </w:tr>
      <w:tr w:rsidR="004C4B60" w:rsidRPr="008F21B9" w14:paraId="30A13BEE" w14:textId="77777777" w:rsidTr="004C4B60">
        <w:trPr>
          <w:trHeight w:val="689"/>
        </w:trPr>
        <w:tc>
          <w:tcPr>
            <w:tcW w:w="0" w:type="auto"/>
            <w:vAlign w:val="center"/>
          </w:tcPr>
          <w:p w14:paraId="40822DD4" w14:textId="77777777" w:rsidR="004C4B60" w:rsidRPr="008F21B9" w:rsidRDefault="004C4B60" w:rsidP="004C4B60">
            <w:pPr>
              <w:spacing w:before="100" w:beforeAutospacing="1"/>
              <w:ind w:right="-125" w:hanging="113"/>
              <w:jc w:val="center"/>
              <w:rPr>
                <w:rFonts w:cs="Times New Roman"/>
                <w:b/>
                <w:color w:val="000000"/>
                <w:sz w:val="20"/>
                <w:szCs w:val="20"/>
              </w:rPr>
            </w:pPr>
            <w:r w:rsidRPr="008F21B9">
              <w:rPr>
                <w:rFonts w:cs="Times New Roman"/>
                <w:b/>
                <w:color w:val="000000"/>
                <w:sz w:val="20"/>
                <w:szCs w:val="20"/>
              </w:rPr>
              <w:t>Rango de temperatura operativa</w:t>
            </w:r>
          </w:p>
        </w:tc>
        <w:tc>
          <w:tcPr>
            <w:tcW w:w="3147" w:type="dxa"/>
            <w:vAlign w:val="center"/>
          </w:tcPr>
          <w:p w14:paraId="5D250411" w14:textId="77777777" w:rsidR="004C4B60" w:rsidRPr="008F21B9" w:rsidRDefault="004C4B60" w:rsidP="004C4B60">
            <w:pPr>
              <w:spacing w:before="100" w:beforeAutospacing="1"/>
              <w:ind w:right="34" w:firstLine="62"/>
              <w:jc w:val="center"/>
              <w:rPr>
                <w:rFonts w:eastAsiaTheme="majorEastAsia" w:cs="Times New Roman"/>
                <w:sz w:val="20"/>
                <w:szCs w:val="20"/>
              </w:rPr>
            </w:pPr>
            <w:r w:rsidRPr="008F21B9">
              <w:rPr>
                <w:rFonts w:cs="Times New Roman"/>
                <w:color w:val="000000"/>
                <w:sz w:val="20"/>
                <w:szCs w:val="20"/>
              </w:rPr>
              <w:t>0 °C a 70 °C</w:t>
            </w:r>
          </w:p>
        </w:tc>
        <w:tc>
          <w:tcPr>
            <w:tcW w:w="2099" w:type="dxa"/>
            <w:vAlign w:val="center"/>
          </w:tcPr>
          <w:p w14:paraId="7019E926" w14:textId="77777777" w:rsidR="004C4B60" w:rsidRPr="008F21B9" w:rsidRDefault="004C4B60" w:rsidP="004C4B60">
            <w:pPr>
              <w:ind w:right="0" w:firstLine="0"/>
              <w:jc w:val="center"/>
              <w:rPr>
                <w:rFonts w:cs="Times New Roman"/>
                <w:color w:val="000000"/>
                <w:sz w:val="20"/>
                <w:szCs w:val="20"/>
              </w:rPr>
            </w:pPr>
            <w:r w:rsidRPr="008F21B9">
              <w:rPr>
                <w:rFonts w:cs="Times New Roman"/>
                <w:color w:val="000000"/>
                <w:sz w:val="20"/>
                <w:szCs w:val="20"/>
              </w:rPr>
              <w:t>-40°C a +85°C</w:t>
            </w:r>
          </w:p>
        </w:tc>
        <w:tc>
          <w:tcPr>
            <w:tcW w:w="3162" w:type="dxa"/>
            <w:vAlign w:val="center"/>
          </w:tcPr>
          <w:p w14:paraId="2D124301" w14:textId="77777777" w:rsidR="004C4B60" w:rsidRPr="008F21B9" w:rsidRDefault="004C4B60" w:rsidP="004C4B60">
            <w:pPr>
              <w:ind w:right="78" w:firstLine="0"/>
              <w:jc w:val="center"/>
              <w:rPr>
                <w:rFonts w:cs="Times New Roman"/>
                <w:color w:val="000000"/>
                <w:sz w:val="20"/>
                <w:szCs w:val="20"/>
              </w:rPr>
            </w:pPr>
            <w:r w:rsidRPr="008F21B9">
              <w:rPr>
                <w:rFonts w:cs="Times New Roman"/>
                <w:color w:val="000000"/>
                <w:sz w:val="20"/>
                <w:szCs w:val="20"/>
              </w:rPr>
              <w:t>-20°C a +70°C</w:t>
            </w:r>
          </w:p>
        </w:tc>
      </w:tr>
      <w:tr w:rsidR="004C4B60" w:rsidRPr="008F21B9" w14:paraId="66B4BE46" w14:textId="77777777" w:rsidTr="004C4B60">
        <w:trPr>
          <w:trHeight w:val="919"/>
        </w:trPr>
        <w:tc>
          <w:tcPr>
            <w:tcW w:w="0" w:type="auto"/>
            <w:vAlign w:val="center"/>
          </w:tcPr>
          <w:p w14:paraId="3484E6A3" w14:textId="77777777" w:rsidR="004C4B60" w:rsidRPr="008F21B9" w:rsidRDefault="004C4B60" w:rsidP="004C4B60">
            <w:pPr>
              <w:spacing w:before="100" w:beforeAutospacing="1"/>
              <w:ind w:right="-125" w:hanging="113"/>
              <w:jc w:val="center"/>
              <w:rPr>
                <w:rFonts w:cs="Times New Roman"/>
                <w:b/>
                <w:color w:val="000000"/>
                <w:sz w:val="20"/>
                <w:szCs w:val="20"/>
              </w:rPr>
            </w:pPr>
            <w:r w:rsidRPr="008F21B9">
              <w:rPr>
                <w:rFonts w:cs="Times New Roman"/>
                <w:b/>
                <w:color w:val="000000"/>
                <w:sz w:val="20"/>
                <w:szCs w:val="20"/>
              </w:rPr>
              <w:t>Comunicación</w:t>
            </w:r>
          </w:p>
        </w:tc>
        <w:tc>
          <w:tcPr>
            <w:tcW w:w="3147" w:type="dxa"/>
            <w:vAlign w:val="center"/>
          </w:tcPr>
          <w:p w14:paraId="6990D880" w14:textId="77777777" w:rsidR="004C4B60" w:rsidRPr="008F21B9" w:rsidRDefault="004C4B60" w:rsidP="004C4B60">
            <w:pPr>
              <w:spacing w:before="100" w:beforeAutospacing="1"/>
              <w:ind w:right="34" w:firstLine="62"/>
              <w:rPr>
                <w:rFonts w:cs="Times New Roman"/>
                <w:color w:val="000000"/>
                <w:sz w:val="20"/>
                <w:szCs w:val="20"/>
              </w:rPr>
            </w:pPr>
            <w:r w:rsidRPr="008F21B9">
              <w:rPr>
                <w:rFonts w:cs="Times New Roman"/>
                <w:color w:val="000000"/>
                <w:sz w:val="20"/>
                <w:szCs w:val="20"/>
              </w:rPr>
              <w:t>El dispositivo se comunica con un microcontrolador externo o un procesador host mediante la interfaz SPI.</w:t>
            </w:r>
          </w:p>
        </w:tc>
        <w:tc>
          <w:tcPr>
            <w:tcW w:w="2099" w:type="dxa"/>
            <w:vAlign w:val="center"/>
          </w:tcPr>
          <w:p w14:paraId="74CE85CE" w14:textId="77777777" w:rsidR="004C4B60" w:rsidRPr="008F21B9" w:rsidRDefault="004C4B60" w:rsidP="004C4B60">
            <w:pPr>
              <w:spacing w:before="100" w:beforeAutospacing="1"/>
              <w:ind w:right="0" w:firstLine="0"/>
              <w:rPr>
                <w:rFonts w:cs="Times New Roman"/>
                <w:color w:val="000000"/>
                <w:sz w:val="20"/>
                <w:szCs w:val="20"/>
              </w:rPr>
            </w:pPr>
            <w:r w:rsidRPr="008F21B9">
              <w:rPr>
                <w:rFonts w:cs="Times New Roman"/>
                <w:color w:val="000000"/>
                <w:sz w:val="20"/>
                <w:szCs w:val="20"/>
              </w:rPr>
              <w:t>El dispositivo se comunica con un microcontrolador mediante la interfaz I2C.</w:t>
            </w:r>
          </w:p>
        </w:tc>
        <w:tc>
          <w:tcPr>
            <w:tcW w:w="3162" w:type="dxa"/>
            <w:vAlign w:val="center"/>
          </w:tcPr>
          <w:p w14:paraId="31F031D6" w14:textId="77777777" w:rsidR="004C4B60" w:rsidRPr="008F21B9" w:rsidRDefault="004C4B60" w:rsidP="004C4B60">
            <w:pPr>
              <w:spacing w:before="100" w:beforeAutospacing="1"/>
              <w:ind w:right="78" w:firstLine="0"/>
              <w:rPr>
                <w:rFonts w:cs="Times New Roman"/>
                <w:color w:val="000000"/>
                <w:sz w:val="20"/>
                <w:szCs w:val="20"/>
              </w:rPr>
            </w:pPr>
            <w:r w:rsidRPr="008F21B9">
              <w:rPr>
                <w:rFonts w:cs="Times New Roman"/>
                <w:color w:val="000000"/>
                <w:sz w:val="20"/>
                <w:szCs w:val="20"/>
              </w:rPr>
              <w:t>El dispositivo se comunica con un microcontrolador mediante la interfaz SPI.</w:t>
            </w:r>
          </w:p>
        </w:tc>
      </w:tr>
      <w:tr w:rsidR="004C4B60" w:rsidRPr="008F21B9" w14:paraId="72DA1FD5" w14:textId="77777777" w:rsidTr="004C4B60">
        <w:trPr>
          <w:trHeight w:val="229"/>
        </w:trPr>
        <w:tc>
          <w:tcPr>
            <w:tcW w:w="0" w:type="auto"/>
            <w:vAlign w:val="center"/>
          </w:tcPr>
          <w:p w14:paraId="3EF473F9" w14:textId="77777777" w:rsidR="004C4B60" w:rsidRPr="008F21B9" w:rsidRDefault="004C4B60" w:rsidP="004C4B60">
            <w:pPr>
              <w:spacing w:before="100" w:beforeAutospacing="1"/>
              <w:ind w:right="-125" w:hanging="113"/>
              <w:jc w:val="center"/>
              <w:rPr>
                <w:rFonts w:cs="Times New Roman"/>
                <w:b/>
                <w:color w:val="000000"/>
                <w:sz w:val="20"/>
                <w:szCs w:val="20"/>
              </w:rPr>
            </w:pPr>
            <w:r w:rsidRPr="008F21B9">
              <w:rPr>
                <w:rFonts w:cs="Times New Roman"/>
                <w:b/>
                <w:color w:val="000000"/>
                <w:sz w:val="20"/>
                <w:szCs w:val="20"/>
              </w:rPr>
              <w:t>Precio</w:t>
            </w:r>
          </w:p>
        </w:tc>
        <w:tc>
          <w:tcPr>
            <w:tcW w:w="3147" w:type="dxa"/>
            <w:vAlign w:val="center"/>
          </w:tcPr>
          <w:p w14:paraId="4311EA8D" w14:textId="77777777" w:rsidR="004C4B60" w:rsidRPr="008F21B9" w:rsidRDefault="004C4B60" w:rsidP="004C4B60">
            <w:pPr>
              <w:spacing w:before="100" w:beforeAutospacing="1"/>
              <w:ind w:right="34" w:firstLine="62"/>
              <w:jc w:val="center"/>
              <w:rPr>
                <w:rFonts w:cs="Times New Roman"/>
                <w:color w:val="000000"/>
                <w:sz w:val="20"/>
                <w:szCs w:val="20"/>
              </w:rPr>
            </w:pPr>
            <w:r w:rsidRPr="008F21B9">
              <w:rPr>
                <w:rFonts w:cs="Times New Roman"/>
                <w:sz w:val="20"/>
                <w:szCs w:val="20"/>
              </w:rPr>
              <w:t>$150.29</w:t>
            </w:r>
          </w:p>
        </w:tc>
        <w:tc>
          <w:tcPr>
            <w:tcW w:w="2099" w:type="dxa"/>
            <w:vAlign w:val="center"/>
          </w:tcPr>
          <w:p w14:paraId="21600DEC" w14:textId="77777777" w:rsidR="004C4B60" w:rsidRPr="008F21B9" w:rsidRDefault="004C4B60" w:rsidP="004C4B60">
            <w:pPr>
              <w:spacing w:before="100" w:beforeAutospacing="1"/>
              <w:ind w:right="0" w:firstLine="0"/>
              <w:jc w:val="center"/>
              <w:rPr>
                <w:rFonts w:cs="Times New Roman"/>
                <w:color w:val="000000"/>
                <w:sz w:val="20"/>
                <w:szCs w:val="20"/>
              </w:rPr>
            </w:pPr>
            <w:r w:rsidRPr="008F21B9">
              <w:rPr>
                <w:rFonts w:cs="Times New Roman"/>
                <w:color w:val="000000"/>
                <w:sz w:val="20"/>
                <w:szCs w:val="20"/>
              </w:rPr>
              <w:t>$459.82</w:t>
            </w:r>
          </w:p>
        </w:tc>
        <w:tc>
          <w:tcPr>
            <w:tcW w:w="3162" w:type="dxa"/>
            <w:vAlign w:val="center"/>
          </w:tcPr>
          <w:p w14:paraId="7D02E362" w14:textId="77777777" w:rsidR="004C4B60" w:rsidRPr="008F21B9" w:rsidRDefault="004C4B60" w:rsidP="004C4B60">
            <w:pPr>
              <w:spacing w:before="100" w:beforeAutospacing="1"/>
              <w:ind w:right="78" w:firstLine="0"/>
              <w:jc w:val="center"/>
              <w:rPr>
                <w:rFonts w:cs="Times New Roman"/>
                <w:color w:val="000000"/>
                <w:sz w:val="20"/>
                <w:szCs w:val="20"/>
              </w:rPr>
            </w:pPr>
            <w:r w:rsidRPr="008F21B9">
              <w:rPr>
                <w:rFonts w:cs="Times New Roman"/>
                <w:color w:val="000000"/>
                <w:sz w:val="20"/>
                <w:szCs w:val="20"/>
              </w:rPr>
              <w:t>$167.86</w:t>
            </w:r>
          </w:p>
        </w:tc>
      </w:tr>
    </w:tbl>
    <w:p w14:paraId="67B750D0" w14:textId="001C8415" w:rsidR="00DE4F13" w:rsidRPr="009B5614" w:rsidRDefault="00E666DA">
      <w:pPr>
        <w:pStyle w:val="Descripcin"/>
      </w:pPr>
      <w:bookmarkStart w:id="3381" w:name="_Toc482747428"/>
      <w:r w:rsidRPr="00262C61">
        <w:t>Tabla 2</w:t>
      </w:r>
      <w:r w:rsidR="001658BC" w:rsidRPr="00262C61">
        <w:t>.</w:t>
      </w:r>
      <w:del w:id="3382" w:author="Tanya Hernández" w:date="2017-05-17T00:15:00Z">
        <w:r w:rsidR="001658BC" w:rsidRPr="00C83EC4" w:rsidDel="00C83EC4">
          <w:delText xml:space="preserve"> </w:delText>
        </w:r>
      </w:del>
      <w:r w:rsidR="001658BC" w:rsidRPr="00803B69">
        <w:fldChar w:fldCharType="begin"/>
      </w:r>
      <w:r w:rsidR="001658BC" w:rsidRPr="00C83EC4">
        <w:instrText xml:space="preserve"> SEQ Tabla_II. \* ROMAN </w:instrText>
      </w:r>
      <w:r w:rsidR="001658BC" w:rsidRPr="00803B69">
        <w:rPr>
          <w:rPrChange w:id="3383" w:author="Tanya Hernández" w:date="2017-05-17T00:15:00Z">
            <w:rPr/>
          </w:rPrChange>
        </w:rPr>
        <w:fldChar w:fldCharType="separate"/>
      </w:r>
      <w:ins w:id="3384" w:author="Tanya Hernández" w:date="2017-05-21T21:21:00Z">
        <w:r w:rsidR="00604603">
          <w:t>XXXVIII</w:t>
        </w:r>
      </w:ins>
      <w:del w:id="3385" w:author="Tanya Hernández" w:date="2017-05-17T01:33:00Z">
        <w:r w:rsidR="005B2C04" w:rsidRPr="00C83EC4" w:rsidDel="00262C61">
          <w:delText>XXXVIII</w:delText>
        </w:r>
      </w:del>
      <w:r w:rsidR="001658BC" w:rsidRPr="00803B69">
        <w:fldChar w:fldCharType="end"/>
      </w:r>
      <w:r w:rsidR="001658BC">
        <w:t xml:space="preserve"> </w:t>
      </w:r>
      <w:r w:rsidR="001658BC" w:rsidRPr="00EC47E1">
        <w:t>Comparación de los sensores de frecuencia cardiaca.</w:t>
      </w:r>
      <w:bookmarkEnd w:id="3381"/>
    </w:p>
    <w:p w14:paraId="07EB9AC2" w14:textId="2D1F7767" w:rsidR="00A37D38" w:rsidRDefault="00A37D38" w:rsidP="00A37D38">
      <w:pPr>
        <w:spacing w:before="100" w:beforeAutospacing="1" w:after="100" w:afterAutospacing="1"/>
        <w:rPr>
          <w:rFonts w:cs="Times New Roman"/>
          <w:color w:val="000000"/>
          <w:szCs w:val="24"/>
        </w:rPr>
      </w:pPr>
      <w:r>
        <w:rPr>
          <w:rFonts w:cs="Times New Roman"/>
        </w:rPr>
        <w:t xml:space="preserve">El sensor que elegimos es el </w:t>
      </w:r>
      <w:r w:rsidRPr="00A503CD">
        <w:rPr>
          <w:rFonts w:cs="Times New Roman"/>
          <w:szCs w:val="24"/>
        </w:rPr>
        <w:t>MAX30100</w:t>
      </w:r>
      <w:r>
        <w:rPr>
          <w:rFonts w:cs="Times New Roman"/>
        </w:rPr>
        <w:t xml:space="preserve">, puesto que nos basamos en las características y el óptimo funcionamiento que nos puede dar en cuanto al ahorro de la energía, además de contar con un subsistema de SPO2 para medir el oxígeno en la sangre, tiene una resolución de 16 bits, igualmente está integrado por un sensor de temperatura cuya función es calibrar la temperatura del subsistema SPO2, cuenta también con </w:t>
      </w:r>
      <w:r>
        <w:rPr>
          <w:rFonts w:cs="Times New Roman"/>
          <w:color w:val="000000"/>
          <w:szCs w:val="24"/>
        </w:rPr>
        <w:t xml:space="preserve">2 led’s y un fotodetector que se encargan de uno de los led’s se usa para las mediciones del SPO2, el ancho del pulso se puede programar desde </w:t>
      </w:r>
      <m:oMath>
        <m:r>
          <w:rPr>
            <w:rFonts w:ascii="Cambria Math" w:hAnsi="Cambria Math" w:cs="Times New Roman"/>
            <w:color w:val="000000"/>
            <w:szCs w:val="24"/>
          </w:rPr>
          <m:t>200 μs a 1.6 ms</m:t>
        </m:r>
      </m:oMath>
      <w:r>
        <w:rPr>
          <w:rFonts w:cs="Times New Roman"/>
          <w:color w:val="000000"/>
          <w:szCs w:val="24"/>
        </w:rPr>
        <w:t xml:space="preserve"> que nos ayuda para </w:t>
      </w:r>
      <w:r w:rsidRPr="005C1800">
        <w:rPr>
          <w:rFonts w:cs="Times New Roman"/>
          <w:color w:val="000000"/>
          <w:szCs w:val="24"/>
        </w:rPr>
        <w:t>optimizar la precisión de la medición y el consumo de energía</w:t>
      </w:r>
      <w:r>
        <w:rPr>
          <w:rFonts w:cs="Times New Roman"/>
          <w:color w:val="000000"/>
          <w:szCs w:val="24"/>
        </w:rPr>
        <w:t xml:space="preserve">. A </w:t>
      </w:r>
      <w:r w:rsidR="00E666DA">
        <w:rPr>
          <w:rFonts w:cs="Times New Roman"/>
          <w:color w:val="000000"/>
          <w:szCs w:val="24"/>
        </w:rPr>
        <w:t>continuación,</w:t>
      </w:r>
      <w:r>
        <w:rPr>
          <w:rFonts w:cs="Times New Roman"/>
          <w:color w:val="000000"/>
          <w:szCs w:val="24"/>
        </w:rPr>
        <w:t xml:space="preserve"> se describen a detalle cada uno de los componentes del sensor.</w:t>
      </w:r>
    </w:p>
    <w:p w14:paraId="43CD378B" w14:textId="3017A961" w:rsidR="00A37D38" w:rsidRDefault="00A37D38" w:rsidP="00AC1909">
      <w:pPr>
        <w:pStyle w:val="Prrafodelista"/>
        <w:numPr>
          <w:ilvl w:val="0"/>
          <w:numId w:val="41"/>
        </w:numPr>
        <w:spacing w:before="100" w:beforeAutospacing="1" w:after="100" w:afterAutospacing="1"/>
        <w:ind w:firstLine="284"/>
        <w:rPr>
          <w:rFonts w:cs="Times New Roman"/>
          <w:color w:val="000000"/>
          <w:szCs w:val="24"/>
        </w:rPr>
      </w:pPr>
      <w:r w:rsidRPr="00095FA0">
        <w:rPr>
          <w:rFonts w:cs="Times New Roman"/>
          <w:color w:val="000000"/>
          <w:szCs w:val="24"/>
        </w:rPr>
        <w:t xml:space="preserve">Sistema SPO2, se compone de </w:t>
      </w:r>
      <w:r>
        <w:rPr>
          <w:rFonts w:cs="Times New Roman"/>
          <w:color w:val="000000"/>
          <w:szCs w:val="24"/>
        </w:rPr>
        <w:t xml:space="preserve">la </w:t>
      </w:r>
      <w:r w:rsidRPr="00095FA0">
        <w:rPr>
          <w:rFonts w:cs="Times New Roman"/>
          <w:color w:val="000000"/>
          <w:szCs w:val="24"/>
        </w:rPr>
        <w:t xml:space="preserve">cancelación de luz ambiente </w:t>
      </w:r>
      <w:r>
        <w:rPr>
          <w:rFonts w:cs="Times New Roman"/>
          <w:color w:val="000000"/>
          <w:szCs w:val="24"/>
        </w:rPr>
        <w:t xml:space="preserve">con </w:t>
      </w:r>
      <w:r w:rsidRPr="00095FA0">
        <w:rPr>
          <w:rFonts w:cs="Times New Roman"/>
          <w:color w:val="000000"/>
          <w:szCs w:val="24"/>
        </w:rPr>
        <w:t>Control Automátic</w:t>
      </w:r>
      <w:r>
        <w:rPr>
          <w:rFonts w:cs="Times New Roman"/>
          <w:color w:val="000000"/>
          <w:szCs w:val="24"/>
        </w:rPr>
        <w:t>o de Volumen</w:t>
      </w:r>
      <w:r w:rsidRPr="00095FA0">
        <w:rPr>
          <w:rFonts w:cs="Times New Roman"/>
          <w:color w:val="000000"/>
          <w:szCs w:val="24"/>
        </w:rPr>
        <w:t xml:space="preserve"> (ALC)</w:t>
      </w:r>
      <w:r>
        <w:rPr>
          <w:rFonts w:cs="Times New Roman"/>
          <w:color w:val="000000"/>
          <w:szCs w:val="24"/>
        </w:rPr>
        <w:t xml:space="preserve">, posee una resolución de 16 bit de </w:t>
      </w:r>
      <w:r w:rsidRPr="00095FA0">
        <w:rPr>
          <w:rFonts w:cs="Times New Roman"/>
          <w:color w:val="000000"/>
          <w:szCs w:val="24"/>
        </w:rPr>
        <w:t>Conversor Analógico Digital</w:t>
      </w:r>
      <w:r>
        <w:rPr>
          <w:rFonts w:cs="Times New Roman"/>
          <w:color w:val="000000"/>
          <w:szCs w:val="24"/>
        </w:rPr>
        <w:t xml:space="preserve"> (ADC)</w:t>
      </w:r>
      <w:r w:rsidRPr="00095FA0">
        <w:rPr>
          <w:rFonts w:cs="Times New Roman"/>
          <w:color w:val="000000"/>
          <w:szCs w:val="24"/>
        </w:rPr>
        <w:t xml:space="preserve"> </w:t>
      </w:r>
      <w:r>
        <w:rPr>
          <w:rFonts w:cs="Times New Roman"/>
          <w:color w:val="000000"/>
          <w:szCs w:val="24"/>
        </w:rPr>
        <w:t xml:space="preserve">sigma delta de tiempo continuo, la velocidad de salida del ADC se puede programar de </w:t>
      </w:r>
      <m:oMath>
        <m:r>
          <w:rPr>
            <w:rFonts w:ascii="Cambria Math" w:hAnsi="Cambria Math" w:cs="Times New Roman"/>
            <w:color w:val="000000"/>
            <w:szCs w:val="24"/>
          </w:rPr>
          <m:t xml:space="preserve">50 Hz a 1 kHz </m:t>
        </m:r>
      </m:oMath>
      <w:r>
        <w:rPr>
          <w:rFonts w:cs="Times New Roman"/>
          <w:color w:val="000000"/>
          <w:szCs w:val="24"/>
        </w:rPr>
        <w:t xml:space="preserve">, incluye un filtro de tiempo discreto para rechazar la interferencia de </w:t>
      </w:r>
      <m:oMath>
        <m:r>
          <w:rPr>
            <w:rFonts w:ascii="Cambria Math" w:hAnsi="Cambria Math" w:cs="Times New Roman"/>
            <w:color w:val="000000"/>
            <w:szCs w:val="24"/>
          </w:rPr>
          <m:t>50Hz/60Hz</m:t>
        </m:r>
      </m:oMath>
      <w:r>
        <w:rPr>
          <w:rFonts w:cs="Times New Roman"/>
          <w:color w:val="000000"/>
          <w:szCs w:val="24"/>
        </w:rPr>
        <w:t xml:space="preserve"> y el ruido ambiental residual de baja frecuencia.</w:t>
      </w:r>
    </w:p>
    <w:p w14:paraId="32D8A298" w14:textId="16C9AC22" w:rsidR="00A37D38" w:rsidRDefault="00A37D38" w:rsidP="00AC1909">
      <w:pPr>
        <w:pStyle w:val="Prrafodelista"/>
        <w:numPr>
          <w:ilvl w:val="0"/>
          <w:numId w:val="41"/>
        </w:numPr>
        <w:spacing w:before="100" w:beforeAutospacing="1" w:after="100" w:afterAutospacing="1"/>
        <w:ind w:firstLine="284"/>
        <w:rPr>
          <w:rFonts w:cs="Times New Roman"/>
          <w:color w:val="000000"/>
          <w:szCs w:val="24"/>
        </w:rPr>
      </w:pPr>
      <w:r w:rsidRPr="005E4C3F">
        <w:rPr>
          <w:rFonts w:cs="Times New Roman"/>
          <w:color w:val="000000"/>
          <w:szCs w:val="24"/>
        </w:rPr>
        <w:t>Sensor de temperatura, este sensor se encuentra en el chip para que opcionalmente se calibre la temperatura</w:t>
      </w:r>
      <w:r>
        <w:rPr>
          <w:rFonts w:cs="Times New Roman"/>
          <w:color w:val="000000"/>
          <w:szCs w:val="24"/>
        </w:rPr>
        <w:t xml:space="preserve"> del subsistema SPO2, los datos del sensor de temperatura se pueden utilizar para compensar el error del SPO2 con respecto a cambios de la </w:t>
      </w:r>
      <w:r w:rsidRPr="005E4C3F">
        <w:rPr>
          <w:rFonts w:cs="Times New Roman"/>
          <w:color w:val="000000"/>
          <w:szCs w:val="24"/>
        </w:rPr>
        <w:t>temperatura</w:t>
      </w:r>
      <w:r>
        <w:rPr>
          <w:rFonts w:cs="Times New Roman"/>
          <w:color w:val="000000"/>
          <w:szCs w:val="24"/>
        </w:rPr>
        <w:t xml:space="preserve"> ambiente.</w:t>
      </w:r>
    </w:p>
    <w:p w14:paraId="3BE2658E" w14:textId="00108321" w:rsidR="00A37D38" w:rsidRDefault="00A37D38" w:rsidP="00AC1909">
      <w:pPr>
        <w:pStyle w:val="Prrafodelista"/>
        <w:numPr>
          <w:ilvl w:val="0"/>
          <w:numId w:val="41"/>
        </w:numPr>
        <w:spacing w:before="100" w:beforeAutospacing="1" w:after="100" w:afterAutospacing="1"/>
        <w:ind w:firstLine="284"/>
        <w:rPr>
          <w:rFonts w:cs="Times New Roman"/>
          <w:color w:val="000000"/>
          <w:szCs w:val="24"/>
        </w:rPr>
      </w:pPr>
      <w:r>
        <w:rPr>
          <w:rFonts w:cs="Times New Roman"/>
          <w:color w:val="000000"/>
          <w:szCs w:val="24"/>
        </w:rPr>
        <w:t xml:space="preserve">Led’s y fotodetector, la corriente del LED se puede programar de 0mA a 5mA, se puede programar el ancho del pulso desde </w:t>
      </w:r>
      <m:oMath>
        <m:r>
          <w:rPr>
            <w:rFonts w:ascii="Cambria Math" w:hAnsi="Cambria Math" w:cs="Times New Roman"/>
            <w:color w:val="000000"/>
            <w:szCs w:val="24"/>
          </w:rPr>
          <m:t>200μA a 1ms</m:t>
        </m:r>
      </m:oMath>
      <w:r>
        <w:rPr>
          <w:rFonts w:cs="Times New Roman"/>
          <w:color w:val="000000"/>
          <w:szCs w:val="24"/>
        </w:rPr>
        <w:t xml:space="preserve"> para así optimizar la precisión de la medición y el consumo de energía</w:t>
      </w:r>
      <w:r w:rsidR="00A55A5A">
        <w:rPr>
          <w:rFonts w:cs="Times New Roman"/>
          <w:color w:val="000000"/>
          <w:szCs w:val="24"/>
        </w:rPr>
        <w:t xml:space="preserve"> [58</w:t>
      </w:r>
      <w:r w:rsidR="007521BC">
        <w:rPr>
          <w:rFonts w:cs="Times New Roman"/>
          <w:color w:val="000000"/>
          <w:szCs w:val="24"/>
        </w:rPr>
        <w:t>].</w:t>
      </w:r>
    </w:p>
    <w:p w14:paraId="1BE76BCF" w14:textId="0868805F" w:rsidR="007521BC" w:rsidRPr="001658BC" w:rsidRDefault="00C83EC4">
      <w:pPr>
        <w:pStyle w:val="Ttulo3"/>
        <w:pPrChange w:id="3386" w:author="Tanya Hernández" w:date="2017-05-21T12:51:00Z">
          <w:pPr>
            <w:spacing w:before="100" w:beforeAutospacing="1" w:after="100" w:afterAutospacing="1"/>
            <w:ind w:left="360" w:firstLine="0"/>
          </w:pPr>
        </w:pPrChange>
      </w:pPr>
      <w:bookmarkStart w:id="3387" w:name="_Toc483160376"/>
      <w:ins w:id="3388" w:author="Tanya Hernández" w:date="2017-05-17T00:18:00Z">
        <w:r>
          <w:t xml:space="preserve">2.9.4 </w:t>
        </w:r>
      </w:ins>
      <w:r w:rsidR="007521BC" w:rsidRPr="001658BC">
        <w:t>Funcionamiento del sensor</w:t>
      </w:r>
      <w:bookmarkEnd w:id="3387"/>
    </w:p>
    <w:p w14:paraId="181F9E1F" w14:textId="20BCBA46" w:rsidR="007521BC" w:rsidRPr="00C83EC4" w:rsidRDefault="007521BC">
      <w:pPr>
        <w:spacing w:before="100" w:beforeAutospacing="1" w:after="100" w:afterAutospacing="1"/>
        <w:ind w:left="357"/>
        <w:rPr>
          <w:rFonts w:cs="Times New Roman"/>
          <w:szCs w:val="24"/>
        </w:rPr>
        <w:pPrChange w:id="3389" w:author="Tanya Hernández" w:date="2017-05-17T00:18:00Z">
          <w:pPr>
            <w:spacing w:before="100" w:beforeAutospacing="1" w:after="100" w:afterAutospacing="1"/>
            <w:ind w:left="360" w:firstLine="0"/>
          </w:pPr>
        </w:pPrChange>
      </w:pPr>
      <w:r w:rsidRPr="001012C6">
        <w:rPr>
          <w:rFonts w:cs="Times New Roman"/>
          <w:szCs w:val="24"/>
        </w:rPr>
        <w:t xml:space="preserve">El MAX30100 es un circuito integrado de 14 pines, contiene </w:t>
      </w:r>
      <w:ins w:id="3390" w:author="Tanya Hernández" w:date="2017-05-17T00:16:00Z">
        <w:r w:rsidR="00C83EC4" w:rsidRPr="00DF2766">
          <w:rPr>
            <w:rFonts w:cs="Times New Roman"/>
            <w:szCs w:val="24"/>
          </w:rPr>
          <w:t xml:space="preserve">un </w:t>
        </w:r>
      </w:ins>
      <w:r w:rsidRPr="00DF2766">
        <w:rPr>
          <w:rFonts w:cs="Times New Roman"/>
          <w:szCs w:val="24"/>
        </w:rPr>
        <w:t>sensor</w:t>
      </w:r>
      <w:del w:id="3391" w:author="Tanya Hernández" w:date="2017-05-17T00:16:00Z">
        <w:r w:rsidRPr="0078193E" w:rsidDel="00C83EC4">
          <w:rPr>
            <w:rFonts w:cs="Times New Roman"/>
            <w:szCs w:val="24"/>
          </w:rPr>
          <w:delText>es</w:delText>
        </w:r>
      </w:del>
      <w:r w:rsidRPr="006E1D2F">
        <w:rPr>
          <w:rFonts w:cs="Times New Roman"/>
          <w:szCs w:val="24"/>
        </w:rPr>
        <w:t xml:space="preserve"> para medir el ritmo cardiaco de una persona y también puede determinar la saturación de oxígeno en la s</w:t>
      </w:r>
      <w:r w:rsidRPr="00262C61">
        <w:rPr>
          <w:rFonts w:cs="Times New Roman"/>
          <w:szCs w:val="24"/>
        </w:rPr>
        <w:t>angre en un mismo sensor por lo que lo convierte en un pulsioxímetro (oxímetro y sensor de ritmo cardiaco). Un pulsioxímetro es un dispositivo que mide la saturación de oxígeno en la sangre al colocar un led infrarrojo y un fotodetector en la piel de la pe</w:t>
      </w:r>
      <w:r w:rsidRPr="00C83EC4">
        <w:rPr>
          <w:rFonts w:cs="Times New Roman"/>
          <w:szCs w:val="24"/>
        </w:rPr>
        <w:t>rsona</w:t>
      </w:r>
      <w:del w:id="3392" w:author="Tanya Hernández" w:date="2017-05-17T00:17:00Z">
        <w:r w:rsidRPr="00C83EC4" w:rsidDel="00C83EC4">
          <w:rPr>
            <w:rFonts w:cs="Times New Roman"/>
            <w:szCs w:val="24"/>
          </w:rPr>
          <w:delText xml:space="preserve"> (yema de los dedos, muñeca o lóbulo de la oreja)</w:delText>
        </w:r>
      </w:del>
      <w:r w:rsidRPr="00C83EC4">
        <w:rPr>
          <w:rFonts w:cs="Times New Roman"/>
          <w:szCs w:val="24"/>
        </w:rPr>
        <w:t>.</w:t>
      </w:r>
    </w:p>
    <w:p w14:paraId="1001CE67" w14:textId="77777777" w:rsidR="007521BC" w:rsidRPr="00C83EC4" w:rsidRDefault="007521BC">
      <w:pPr>
        <w:spacing w:before="100" w:beforeAutospacing="1" w:after="100" w:afterAutospacing="1"/>
        <w:ind w:left="357"/>
        <w:rPr>
          <w:rFonts w:cs="Times New Roman"/>
          <w:szCs w:val="24"/>
        </w:rPr>
        <w:pPrChange w:id="3393" w:author="Tanya Hernández" w:date="2017-05-17T00:18:00Z">
          <w:pPr>
            <w:spacing w:before="100" w:beforeAutospacing="1" w:after="100" w:afterAutospacing="1"/>
            <w:ind w:left="360" w:firstLine="0"/>
          </w:pPr>
        </w:pPrChange>
      </w:pPr>
      <w:r w:rsidRPr="00C83EC4">
        <w:rPr>
          <w:rFonts w:cs="Times New Roman"/>
          <w:szCs w:val="24"/>
        </w:rPr>
        <w:lastRenderedPageBreak/>
        <w:t xml:space="preserve">Tiene </w:t>
      </w:r>
      <w:r w:rsidRPr="00C83EC4">
        <w:rPr>
          <w:rFonts w:cs="Times New Roman"/>
          <w:bCs/>
          <w:szCs w:val="24"/>
        </w:rPr>
        <w:t>un led rojo, un led infrarrojo y un fotodetector</w:t>
      </w:r>
      <w:r w:rsidRPr="00C83EC4">
        <w:rPr>
          <w:rFonts w:cs="Times New Roman"/>
          <w:szCs w:val="24"/>
        </w:rPr>
        <w:t xml:space="preserve"> en la parte superior del encapsulado. El led rojo se emplea para oximetría de pulso, mientras que el led infrarrojo se utiliza para medir el ritmo cardiaco. Como cada led emite luz en el dedo de la persona, el fotodetector detecta las variaciones en la luz por cambios de volumen de la sangre.</w:t>
      </w:r>
    </w:p>
    <w:p w14:paraId="3057EF4E" w14:textId="77777777" w:rsidR="007521BC" w:rsidRPr="00DF2766" w:rsidRDefault="007521BC">
      <w:pPr>
        <w:pStyle w:val="NormalWeb"/>
        <w:ind w:left="357"/>
        <w:rPr>
          <w:rFonts w:ascii="Times New Roman" w:eastAsiaTheme="minorHAnsi" w:hAnsi="Times New Roman"/>
          <w:sz w:val="24"/>
          <w:szCs w:val="24"/>
          <w:lang w:eastAsia="en-US"/>
        </w:rPr>
        <w:pPrChange w:id="3394" w:author="Tanya Hernández" w:date="2017-05-17T00:18:00Z">
          <w:pPr>
            <w:pStyle w:val="NormalWeb"/>
            <w:ind w:left="360" w:firstLine="0"/>
          </w:pPr>
        </w:pPrChange>
      </w:pPr>
      <w:r w:rsidRPr="00C83EC4">
        <w:rPr>
          <w:rFonts w:ascii="Times New Roman" w:eastAsiaTheme="minorHAnsi" w:hAnsi="Times New Roman"/>
          <w:sz w:val="24"/>
          <w:szCs w:val="24"/>
          <w:lang w:eastAsia="en-US"/>
        </w:rPr>
        <w:t xml:space="preserve">Contiene un convertidor de analógico a digital </w:t>
      </w:r>
      <w:r w:rsidRPr="00C83EC4">
        <w:rPr>
          <w:rFonts w:ascii="Times New Roman" w:eastAsiaTheme="minorHAnsi" w:hAnsi="Times New Roman"/>
          <w:bCs/>
          <w:sz w:val="24"/>
          <w:szCs w:val="24"/>
          <w:lang w:eastAsia="en-US"/>
        </w:rPr>
        <w:t>(ADC) de 16 bit</w:t>
      </w:r>
      <w:r w:rsidRPr="00C83EC4">
        <w:rPr>
          <w:rFonts w:ascii="Times New Roman" w:eastAsiaTheme="minorHAnsi" w:hAnsi="Times New Roman"/>
          <w:sz w:val="24"/>
          <w:szCs w:val="24"/>
          <w:lang w:eastAsia="en-US"/>
        </w:rPr>
        <w:t xml:space="preserve"> con una razón de muestra programable que cambia la salida del fotodetector en un valor digital. Este valor lo analiza posteriormente un </w:t>
      </w:r>
      <w:r w:rsidRPr="00C83EC4">
        <w:rPr>
          <w:rFonts w:ascii="Times New Roman" w:eastAsiaTheme="minorHAnsi" w:hAnsi="Times New Roman"/>
          <w:bCs/>
          <w:sz w:val="24"/>
          <w:szCs w:val="24"/>
          <w:lang w:eastAsia="en-US"/>
        </w:rPr>
        <w:t>procesador de señal analógico</w:t>
      </w:r>
      <w:r w:rsidRPr="00C83EC4">
        <w:rPr>
          <w:rFonts w:ascii="Times New Roman" w:eastAsiaTheme="minorHAnsi" w:hAnsi="Times New Roman"/>
          <w:sz w:val="24"/>
          <w:szCs w:val="24"/>
          <w:lang w:eastAsia="en-US"/>
        </w:rPr>
        <w:t xml:space="preserve"> de bajo ruido en el chip que establece el ritmo cardiaco y el contenido de oxígeno en sangre. Los datos se leen mediante una </w:t>
      </w:r>
      <w:r w:rsidRPr="00C83EC4">
        <w:rPr>
          <w:rFonts w:ascii="Times New Roman" w:eastAsiaTheme="minorHAnsi" w:hAnsi="Times New Roman"/>
          <w:bCs/>
          <w:sz w:val="24"/>
          <w:szCs w:val="24"/>
          <w:lang w:eastAsia="en-US"/>
        </w:rPr>
        <w:t>interfaz</w:t>
      </w:r>
      <w:r w:rsidRPr="00C83EC4">
        <w:rPr>
          <w:rFonts w:ascii="Times New Roman" w:eastAsiaTheme="minorHAnsi" w:hAnsi="Times New Roman"/>
          <w:sz w:val="24"/>
          <w:szCs w:val="24"/>
          <w:lang w:eastAsia="en-US"/>
        </w:rPr>
        <w:t xml:space="preserve"> </w:t>
      </w:r>
      <w:r w:rsidR="00AC4340" w:rsidRPr="00C83EC4">
        <w:rPr>
          <w:rFonts w:ascii="Times New Roman" w:hAnsi="Times New Roman"/>
          <w:sz w:val="24"/>
          <w:szCs w:val="24"/>
          <w:rPrChange w:id="3395" w:author="Tanya Hernández" w:date="2017-05-17T00:18:00Z">
            <w:rPr/>
          </w:rPrChange>
        </w:rPr>
        <w:fldChar w:fldCharType="begin"/>
      </w:r>
      <w:r w:rsidR="00AC4340" w:rsidRPr="00C83EC4">
        <w:rPr>
          <w:rFonts w:ascii="Times New Roman" w:hAnsi="Times New Roman"/>
          <w:sz w:val="24"/>
          <w:szCs w:val="24"/>
          <w:rPrChange w:id="3396" w:author="Tanya Hernández" w:date="2017-05-17T00:18:00Z">
            <w:rPr/>
          </w:rPrChange>
        </w:rPr>
        <w:instrText xml:space="preserve"> HYPERLINK "http://www.diarioelectronicohoy.com/blog/introduccion-al-i2c-bus" \t "_blank" \o "I2C" </w:instrText>
      </w:r>
      <w:r w:rsidR="00AC4340" w:rsidRPr="00C83EC4">
        <w:rPr>
          <w:rFonts w:ascii="Times New Roman" w:hAnsi="Times New Roman"/>
          <w:sz w:val="24"/>
          <w:szCs w:val="24"/>
          <w:rPrChange w:id="3397" w:author="Tanya Hernández" w:date="2017-05-17T00:18:00Z">
            <w:rPr>
              <w:rFonts w:ascii="Times New Roman" w:eastAsiaTheme="minorHAnsi" w:hAnsi="Times New Roman"/>
              <w:sz w:val="24"/>
              <w:szCs w:val="24"/>
              <w:lang w:eastAsia="en-US"/>
            </w:rPr>
          </w:rPrChange>
        </w:rPr>
        <w:fldChar w:fldCharType="separate"/>
      </w:r>
      <w:r w:rsidRPr="00C83EC4">
        <w:rPr>
          <w:rFonts w:ascii="Times New Roman" w:eastAsiaTheme="minorHAnsi" w:hAnsi="Times New Roman"/>
          <w:sz w:val="24"/>
          <w:szCs w:val="24"/>
          <w:lang w:eastAsia="en-US"/>
        </w:rPr>
        <w:t>I2C</w:t>
      </w:r>
      <w:r w:rsidR="00AC4340" w:rsidRPr="00C83EC4">
        <w:rPr>
          <w:rFonts w:ascii="Times New Roman" w:eastAsiaTheme="minorHAnsi" w:hAnsi="Times New Roman"/>
          <w:sz w:val="24"/>
          <w:szCs w:val="24"/>
          <w:lang w:eastAsia="en-US"/>
          <w:rPrChange w:id="3398" w:author="Tanya Hernández" w:date="2017-05-17T00:18:00Z">
            <w:rPr>
              <w:rFonts w:ascii="Times New Roman" w:eastAsiaTheme="minorHAnsi" w:hAnsi="Times New Roman"/>
              <w:sz w:val="24"/>
              <w:szCs w:val="24"/>
              <w:lang w:eastAsia="en-US"/>
            </w:rPr>
          </w:rPrChange>
        </w:rPr>
        <w:fldChar w:fldCharType="end"/>
      </w:r>
      <w:r w:rsidRPr="001012C6">
        <w:rPr>
          <w:rFonts w:ascii="Times New Roman" w:eastAsiaTheme="minorHAnsi" w:hAnsi="Times New Roman"/>
          <w:sz w:val="24"/>
          <w:szCs w:val="24"/>
          <w:lang w:eastAsia="en-US"/>
        </w:rPr>
        <w:t xml:space="preserve"> </w:t>
      </w:r>
      <w:r w:rsidRPr="00DF2766">
        <w:rPr>
          <w:rFonts w:ascii="Times New Roman" w:eastAsiaTheme="minorHAnsi" w:hAnsi="Times New Roman"/>
          <w:bCs/>
          <w:sz w:val="24"/>
          <w:szCs w:val="24"/>
          <w:lang w:eastAsia="en-US"/>
        </w:rPr>
        <w:t>serie</w:t>
      </w:r>
      <w:r w:rsidRPr="00DF2766">
        <w:rPr>
          <w:rFonts w:ascii="Times New Roman" w:eastAsiaTheme="minorHAnsi" w:hAnsi="Times New Roman"/>
          <w:sz w:val="24"/>
          <w:szCs w:val="24"/>
          <w:lang w:eastAsia="en-US"/>
        </w:rPr>
        <w:t>.</w:t>
      </w:r>
    </w:p>
    <w:p w14:paraId="38844B6B" w14:textId="65179D5F" w:rsidR="007521BC" w:rsidRPr="00C83EC4" w:rsidRDefault="007521BC">
      <w:pPr>
        <w:pStyle w:val="NormalWeb"/>
        <w:ind w:left="357"/>
        <w:rPr>
          <w:rFonts w:ascii="Times New Roman" w:eastAsiaTheme="minorHAnsi" w:hAnsi="Times New Roman"/>
          <w:sz w:val="24"/>
          <w:szCs w:val="24"/>
          <w:lang w:eastAsia="en-US"/>
        </w:rPr>
        <w:pPrChange w:id="3399" w:author="Tanya Hernández" w:date="2017-05-17T00:18:00Z">
          <w:pPr>
            <w:pStyle w:val="NormalWeb"/>
            <w:ind w:left="360" w:firstLine="0"/>
          </w:pPr>
        </w:pPrChange>
      </w:pPr>
      <w:r w:rsidRPr="0078193E">
        <w:rPr>
          <w:rFonts w:ascii="Times New Roman" w:eastAsiaTheme="minorHAnsi" w:hAnsi="Times New Roman"/>
          <w:sz w:val="24"/>
          <w:szCs w:val="24"/>
          <w:lang w:eastAsia="en-US"/>
        </w:rPr>
        <w:t>El oxímetro y el sensor de ritmo cardiaco MAX30100 filtra</w:t>
      </w:r>
      <w:r w:rsidR="005A37FF" w:rsidRPr="006E1D2F">
        <w:rPr>
          <w:rFonts w:ascii="Times New Roman" w:eastAsiaTheme="minorHAnsi" w:hAnsi="Times New Roman"/>
          <w:sz w:val="24"/>
          <w:szCs w:val="24"/>
          <w:lang w:eastAsia="en-US"/>
        </w:rPr>
        <w:t>n</w:t>
      </w:r>
      <w:r w:rsidRPr="00262C61">
        <w:rPr>
          <w:rFonts w:ascii="Times New Roman" w:eastAsiaTheme="minorHAnsi" w:hAnsi="Times New Roman"/>
          <w:sz w:val="24"/>
          <w:szCs w:val="24"/>
          <w:lang w:eastAsia="en-US"/>
        </w:rPr>
        <w:t xml:space="preserve"> la luz ambiente que puede interferir en la precisión de la lectura. Consume 600 µA e</w:t>
      </w:r>
      <w:r w:rsidRPr="00C83EC4">
        <w:rPr>
          <w:rFonts w:ascii="Times New Roman" w:eastAsiaTheme="minorHAnsi" w:hAnsi="Times New Roman"/>
          <w:sz w:val="24"/>
          <w:szCs w:val="24"/>
          <w:lang w:eastAsia="en-US"/>
        </w:rPr>
        <w:t xml:space="preserve">n modo operativo y 700 nA en modo </w:t>
      </w:r>
      <w:r w:rsidRPr="00C83EC4">
        <w:rPr>
          <w:rFonts w:ascii="Times New Roman" w:eastAsiaTheme="minorHAnsi" w:hAnsi="Times New Roman"/>
          <w:iCs/>
          <w:sz w:val="24"/>
          <w:szCs w:val="24"/>
          <w:lang w:eastAsia="en-US"/>
        </w:rPr>
        <w:t xml:space="preserve">apagado. </w:t>
      </w:r>
      <w:r w:rsidRPr="00C83EC4">
        <w:rPr>
          <w:rFonts w:ascii="Times New Roman" w:eastAsiaTheme="minorHAnsi" w:hAnsi="Times New Roman"/>
          <w:sz w:val="24"/>
          <w:szCs w:val="24"/>
          <w:lang w:eastAsia="en-US"/>
        </w:rPr>
        <w:t>La corriente de los dos led’s se puede programar para uso en aplicaciones</w:t>
      </w:r>
      <w:r w:rsidRPr="00C83EC4">
        <w:rPr>
          <w:rFonts w:ascii="Times New Roman" w:eastAsiaTheme="minorHAnsi" w:hAnsi="Times New Roman"/>
          <w:i/>
          <w:iCs/>
          <w:sz w:val="24"/>
          <w:szCs w:val="24"/>
          <w:lang w:eastAsia="en-US"/>
        </w:rPr>
        <w:t xml:space="preserve"> </w:t>
      </w:r>
      <w:r w:rsidRPr="00C83EC4">
        <w:rPr>
          <w:rFonts w:ascii="Times New Roman" w:eastAsiaTheme="minorHAnsi" w:hAnsi="Times New Roman"/>
          <w:iCs/>
          <w:sz w:val="24"/>
          <w:szCs w:val="24"/>
          <w:lang w:eastAsia="en-US"/>
        </w:rPr>
        <w:t>de bajo consumo de energía</w:t>
      </w:r>
      <w:r w:rsidRPr="00C83EC4">
        <w:rPr>
          <w:rFonts w:ascii="Times New Roman" w:eastAsiaTheme="minorHAnsi" w:hAnsi="Times New Roman"/>
          <w:sz w:val="24"/>
          <w:szCs w:val="24"/>
          <w:lang w:eastAsia="en-US"/>
        </w:rPr>
        <w:t>.</w:t>
      </w:r>
    </w:p>
    <w:p w14:paraId="07403C64" w14:textId="240EA45C" w:rsidR="007521BC" w:rsidRDefault="007521BC" w:rsidP="00803B69">
      <w:pPr>
        <w:pStyle w:val="Ttulo2"/>
        <w:numPr>
          <w:ilvl w:val="1"/>
          <w:numId w:val="54"/>
        </w:numPr>
        <w:rPr>
          <w:rFonts w:eastAsiaTheme="minorHAnsi"/>
          <w:lang w:eastAsia="en-US"/>
        </w:rPr>
      </w:pPr>
      <w:bookmarkStart w:id="3400" w:name="_Toc480316151"/>
      <w:bookmarkStart w:id="3401" w:name="_Toc483160377"/>
      <w:r>
        <w:rPr>
          <w:rFonts w:eastAsiaTheme="minorHAnsi"/>
          <w:lang w:eastAsia="en-US"/>
        </w:rPr>
        <w:t>Microcontrolador</w:t>
      </w:r>
      <w:bookmarkEnd w:id="3400"/>
      <w:bookmarkEnd w:id="3401"/>
    </w:p>
    <w:p w14:paraId="341637CB" w14:textId="20FDF452" w:rsidR="007521BC" w:rsidRPr="00E02E40" w:rsidRDefault="007521BC">
      <w:pPr>
        <w:spacing w:after="240"/>
        <w:rPr>
          <w:rFonts w:cs="Times New Roman"/>
          <w:szCs w:val="24"/>
        </w:rPr>
        <w:pPrChange w:id="3402" w:author="Tanya Hernández" w:date="2017-05-17T00:19:00Z">
          <w:pPr/>
        </w:pPrChange>
      </w:pPr>
      <w:r w:rsidRPr="00E02E40">
        <w:rPr>
          <w:rFonts w:cs="Times New Roman"/>
          <w:szCs w:val="24"/>
        </w:rPr>
        <w:t>En la vida cotidiana se realizan actividades frecuentes desempeñadas para cubrir necesidades tanto básicas como complejas, por ello es necesario utilizar herramientas que nos permitan realizar esas actividades más rápido y de la mejor</w:t>
      </w:r>
      <w:r w:rsidR="00E666DA">
        <w:rPr>
          <w:rFonts w:cs="Times New Roman"/>
          <w:szCs w:val="24"/>
        </w:rPr>
        <w:t xml:space="preserve"> manera, permitiendo al usuario</w:t>
      </w:r>
      <w:r w:rsidRPr="00E02E40">
        <w:rPr>
          <w:rFonts w:cs="Times New Roman"/>
          <w:szCs w:val="24"/>
        </w:rPr>
        <w:t xml:space="preserve"> aumentar el tiempo disponible para realizar más actividades.</w:t>
      </w:r>
      <w:del w:id="3403" w:author="Tanya Hernández" w:date="2017-05-17T00:18:00Z">
        <w:r w:rsidRPr="00E02E40" w:rsidDel="00C83EC4">
          <w:rPr>
            <w:rFonts w:cs="Times New Roman"/>
            <w:szCs w:val="24"/>
          </w:rPr>
          <w:delText xml:space="preserve"> </w:delText>
        </w:r>
      </w:del>
    </w:p>
    <w:p w14:paraId="5367259C" w14:textId="77777777" w:rsidR="007521BC" w:rsidRPr="00E02E40" w:rsidRDefault="007521BC">
      <w:pPr>
        <w:spacing w:after="240"/>
        <w:rPr>
          <w:rFonts w:cs="Times New Roman"/>
          <w:szCs w:val="24"/>
        </w:rPr>
        <w:pPrChange w:id="3404" w:author="Tanya Hernández" w:date="2017-05-17T00:19:00Z">
          <w:pPr/>
        </w:pPrChange>
      </w:pPr>
      <w:r w:rsidRPr="00E02E40">
        <w:rPr>
          <w:rFonts w:cs="Times New Roman"/>
          <w:szCs w:val="24"/>
        </w:rPr>
        <w:t>Una de estas herramientas es el microcontrolador, el microcontrolador es similar a una computadora solo que de menor escala y menos potente, esté nos ayuda a optimizar procesos, realizar actividades de manera automática con la ayuda de otros dispositivos como los sensores.</w:t>
      </w:r>
    </w:p>
    <w:p w14:paraId="371ABAB9" w14:textId="6FB1C4C8" w:rsidR="007521BC" w:rsidRPr="00E02E40" w:rsidRDefault="007521BC">
      <w:pPr>
        <w:spacing w:after="240"/>
        <w:rPr>
          <w:rFonts w:cs="Times New Roman"/>
          <w:szCs w:val="24"/>
        </w:rPr>
        <w:pPrChange w:id="3405" w:author="Tanya Hernández" w:date="2017-05-17T00:19:00Z">
          <w:pPr/>
        </w:pPrChange>
      </w:pPr>
      <w:r w:rsidRPr="00E02E40">
        <w:rPr>
          <w:rFonts w:cs="Times New Roman"/>
          <w:szCs w:val="24"/>
        </w:rPr>
        <w:t>Por dar un ejemplo: Supongamos que un agricultor desea saber ¿Cuántos litros se necesitan pa</w:t>
      </w:r>
      <w:r w:rsidR="00663BDA">
        <w:rPr>
          <w:rFonts w:cs="Times New Roman"/>
          <w:szCs w:val="24"/>
        </w:rPr>
        <w:t>ra tener hidratado su cultivo? y</w:t>
      </w:r>
      <w:r w:rsidRPr="00E02E40">
        <w:rPr>
          <w:rFonts w:cs="Times New Roman"/>
          <w:szCs w:val="24"/>
        </w:rPr>
        <w:t xml:space="preserve"> ¿Cada cuánto es </w:t>
      </w:r>
      <w:r w:rsidR="00663BDA">
        <w:rPr>
          <w:rFonts w:cs="Times New Roman"/>
          <w:szCs w:val="24"/>
        </w:rPr>
        <w:t>necesario hidratar su cultivo? d</w:t>
      </w:r>
      <w:r w:rsidRPr="00E02E40">
        <w:rPr>
          <w:rFonts w:cs="Times New Roman"/>
          <w:szCs w:val="24"/>
        </w:rPr>
        <w:t>e tal manera que solo use lo necesario, y en el tiempo apropiado, llegando a optimizar el proceso de cultivo, con ayuda del microcontrolador y otros dispositivos de entrada y salida nos permitirá medir las magnitudes reales, el microcontrolador se puede hacer cargo del sistema de riego del cultivo, sabiendo la humedad del cultivo y la humedad adecuada a la que debe estar, el microcontrolador puede estimar la frecuencia de riego, de forma que el usuario ya no se preocupe de regar el cultivo, en general son utilizados para automatizar procesos.</w:t>
      </w:r>
    </w:p>
    <w:p w14:paraId="177A1803" w14:textId="77777777" w:rsidR="007521BC" w:rsidRPr="00E02E40" w:rsidRDefault="007521BC">
      <w:pPr>
        <w:spacing w:after="240"/>
        <w:rPr>
          <w:rFonts w:cs="Times New Roman"/>
          <w:szCs w:val="24"/>
        </w:rPr>
        <w:pPrChange w:id="3406" w:author="Tanya Hernández" w:date="2017-05-17T00:19:00Z">
          <w:pPr/>
        </w:pPrChange>
      </w:pPr>
      <w:r w:rsidRPr="00E02E40">
        <w:rPr>
          <w:rFonts w:cs="Times New Roman"/>
          <w:szCs w:val="24"/>
        </w:rPr>
        <w:t>En el prototipo utilizaremos el microcontrolador para procesar las variables de interés, tal es el caso de la temperatura, la frecuencia cardiaca y la aceleración. Además de emitir los datos a la aplicación, configurar la frecuencia de las lecturas y aplicar las reglas de negocio acorde a las lecturas de los sensores.</w:t>
      </w:r>
    </w:p>
    <w:p w14:paraId="41F7E589" w14:textId="77777777" w:rsidR="007521BC" w:rsidRPr="00E02E40" w:rsidRDefault="007521BC">
      <w:pPr>
        <w:spacing w:after="240"/>
        <w:rPr>
          <w:rFonts w:cs="Times New Roman"/>
          <w:szCs w:val="24"/>
        </w:rPr>
        <w:pPrChange w:id="3407" w:author="Tanya Hernández" w:date="2017-05-17T00:19:00Z">
          <w:pPr/>
        </w:pPrChange>
      </w:pPr>
      <w:r w:rsidRPr="00E02E40">
        <w:rPr>
          <w:rFonts w:cs="Times New Roman"/>
          <w:szCs w:val="24"/>
        </w:rPr>
        <w:t>Cabe mencionar que para elegir el microcontrolador tomamos en cuenta las siguientes características:</w:t>
      </w:r>
    </w:p>
    <w:p w14:paraId="5E2D8652"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El tamaño de ancho del bus debe ser de 8 bits</w:t>
      </w:r>
    </w:p>
    <w:p w14:paraId="1386D18E"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 xml:space="preserve">2 interfaces de comunicación </w:t>
      </w:r>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C</m:t>
        </m:r>
      </m:oMath>
    </w:p>
    <w:p w14:paraId="3621FF4A"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Una interfaz de comunicación SPI</w:t>
      </w:r>
    </w:p>
    <w:p w14:paraId="514B9765"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El tamaño del microcontrolador debe ser pequeño</w:t>
      </w:r>
    </w:p>
    <w:p w14:paraId="5BFBCB8A"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lastRenderedPageBreak/>
        <w:t>Una interfaz serial</w:t>
      </w:r>
    </w:p>
    <w:p w14:paraId="65BC62C5"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Arquitectura de procesador RISC.</w:t>
      </w:r>
    </w:p>
    <w:p w14:paraId="07260027" w14:textId="77777777" w:rsidR="007521BC" w:rsidRPr="00E02E40" w:rsidRDefault="007521BC" w:rsidP="00AC1909">
      <w:pPr>
        <w:pStyle w:val="Prrafodelista"/>
        <w:numPr>
          <w:ilvl w:val="0"/>
          <w:numId w:val="64"/>
        </w:numPr>
        <w:spacing w:after="160" w:line="259" w:lineRule="auto"/>
        <w:ind w:right="0"/>
        <w:rPr>
          <w:rFonts w:cs="Times New Roman"/>
          <w:szCs w:val="24"/>
        </w:rPr>
      </w:pPr>
      <w:r w:rsidRPr="00E02E40">
        <w:rPr>
          <w:rFonts w:cs="Times New Roman"/>
          <w:szCs w:val="24"/>
        </w:rPr>
        <w:t>Alimentación de 3 a 5v</w:t>
      </w:r>
    </w:p>
    <w:p w14:paraId="57E090D0" w14:textId="22622472" w:rsidR="007521BC" w:rsidDel="00C83EC4" w:rsidRDefault="007521BC">
      <w:pPr>
        <w:rPr>
          <w:del w:id="3408" w:author="Tanya Hernández" w:date="2017-05-17T00:19:00Z"/>
          <w:rFonts w:cs="Times New Roman"/>
          <w:szCs w:val="24"/>
        </w:rPr>
        <w:pPrChange w:id="3409" w:author="Tanya Hernández" w:date="2017-05-17T00:19:00Z">
          <w:pPr>
            <w:ind w:firstLine="0"/>
          </w:pPr>
        </w:pPrChange>
      </w:pPr>
      <w:r w:rsidRPr="00E02E40">
        <w:rPr>
          <w:rFonts w:cs="Times New Roman"/>
          <w:szCs w:val="24"/>
        </w:rPr>
        <w:t xml:space="preserve">Las características se basaron en los sensores digitales que </w:t>
      </w:r>
      <w:r w:rsidR="0069343E" w:rsidRPr="00E02E40">
        <w:rPr>
          <w:rFonts w:cs="Times New Roman"/>
          <w:szCs w:val="24"/>
        </w:rPr>
        <w:t>elegimos,</w:t>
      </w:r>
      <w:r w:rsidRPr="00E02E40">
        <w:rPr>
          <w:rFonts w:cs="Times New Roman"/>
          <w:szCs w:val="24"/>
        </w:rPr>
        <w:t xml:space="preserve"> por ejemplo, el ancho del bus se eligió ya que los sensores se comunican con un bus de 8 bits, en cuanto a las interfaces de comunicación, el sensor de temperatura y acelerómetro utilizan </w:t>
      </w:r>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 xml:space="preserve">C, </m:t>
        </m:r>
      </m:oMath>
      <w:r w:rsidRPr="00E02E40">
        <w:rPr>
          <w:rFonts w:cs="Times New Roman"/>
          <w:szCs w:val="24"/>
        </w:rPr>
        <w:t xml:space="preserve"> mientras que el sensor de frecuencia cardiaca utiliza SPI, se considera el tamaño del microcontrolador por el motivo de diseño, ya que se piensa utilizar el menor espacio posible.</w:t>
      </w:r>
    </w:p>
    <w:p w14:paraId="2A1CFA57" w14:textId="77777777" w:rsidR="00C83EC4" w:rsidRPr="00E02E40" w:rsidRDefault="00C83EC4">
      <w:pPr>
        <w:spacing w:after="240"/>
        <w:rPr>
          <w:ins w:id="3410" w:author="Tanya Hernández" w:date="2017-05-17T00:19:00Z"/>
          <w:rFonts w:cs="Times New Roman"/>
          <w:szCs w:val="24"/>
        </w:rPr>
        <w:pPrChange w:id="3411" w:author="Tanya Hernández" w:date="2017-05-17T00:19:00Z">
          <w:pPr/>
        </w:pPrChange>
      </w:pPr>
    </w:p>
    <w:p w14:paraId="3E508CE1" w14:textId="6271755A" w:rsidR="007521BC" w:rsidRPr="00E02E40" w:rsidDel="00C83EC4" w:rsidRDefault="007521BC">
      <w:pPr>
        <w:pStyle w:val="Ttulo3"/>
        <w:rPr>
          <w:del w:id="3412" w:author="Tanya Hernández" w:date="2017-05-17T00:19:00Z"/>
        </w:rPr>
        <w:pPrChange w:id="3413" w:author="Tanya Hernández" w:date="2017-05-21T12:51:00Z">
          <w:pPr>
            <w:ind w:firstLine="0"/>
          </w:pPr>
        </w:pPrChange>
      </w:pPr>
    </w:p>
    <w:p w14:paraId="33397BD1" w14:textId="5E7D3144" w:rsidR="007521BC" w:rsidRPr="00DF2766" w:rsidDel="004E4A00" w:rsidRDefault="00C83EC4">
      <w:pPr>
        <w:pStyle w:val="Ttulo3"/>
        <w:rPr>
          <w:del w:id="3414" w:author="Tanya Hernández" w:date="2017-05-16T01:59:00Z"/>
        </w:rPr>
        <w:pPrChange w:id="3415" w:author="Tanya Hernández" w:date="2017-05-21T12:51:00Z">
          <w:pPr/>
        </w:pPrChange>
      </w:pPr>
      <w:bookmarkStart w:id="3416" w:name="_Toc483160378"/>
      <w:ins w:id="3417" w:author="Tanya Hernández" w:date="2017-05-17T00:19:00Z">
        <w:r>
          <w:t xml:space="preserve">2.10.1 </w:t>
        </w:r>
      </w:ins>
      <w:commentRangeStart w:id="3418"/>
      <w:r w:rsidR="007521BC" w:rsidRPr="001012C6">
        <w:t>Fabricantes de microcontroladores</w:t>
      </w:r>
      <w:commentRangeEnd w:id="3418"/>
      <w:r w:rsidR="0069343E" w:rsidRPr="00DF2766">
        <w:rPr>
          <w:rStyle w:val="Refdecomentario"/>
        </w:rPr>
        <w:commentReference w:id="3418"/>
      </w:r>
      <w:bookmarkEnd w:id="3416"/>
    </w:p>
    <w:p w14:paraId="4F42DE53" w14:textId="4631FF93" w:rsidR="00163694" w:rsidRPr="0078193E" w:rsidDel="00AF638E" w:rsidRDefault="00163694">
      <w:pPr>
        <w:pStyle w:val="Ttulo3"/>
        <w:rPr>
          <w:del w:id="3419" w:author="Tanya Hernández" w:date="2017-05-16T02:00:00Z"/>
        </w:rPr>
        <w:pPrChange w:id="3420" w:author="Tanya Hernández" w:date="2017-05-21T12:51:00Z">
          <w:pPr/>
        </w:pPrChange>
      </w:pPr>
    </w:p>
    <w:p w14:paraId="07268FC9" w14:textId="77777777" w:rsidR="00AF638E" w:rsidRPr="00262C61" w:rsidRDefault="00AF638E">
      <w:pPr>
        <w:pStyle w:val="Ttulo3"/>
        <w:rPr>
          <w:ins w:id="3421" w:author="Tanya Hernández" w:date="2017-05-16T02:00:00Z"/>
        </w:rPr>
        <w:pPrChange w:id="3422" w:author="Tanya Hernández" w:date="2017-05-21T12:51:00Z">
          <w:pPr/>
        </w:pPrChange>
      </w:pPr>
    </w:p>
    <w:p w14:paraId="3F4FBFDE" w14:textId="1420D849" w:rsidR="007521BC" w:rsidRPr="00E02E40" w:rsidRDefault="007521BC">
      <w:pPr>
        <w:rPr>
          <w:rFonts w:cs="Times New Roman"/>
          <w:szCs w:val="24"/>
        </w:rPr>
      </w:pPr>
      <w:r w:rsidRPr="00E02E40">
        <w:rPr>
          <w:rFonts w:cs="Times New Roman"/>
          <w:szCs w:val="24"/>
        </w:rPr>
        <w:t>Una vez que se tenían las características del microcontrolador el siguiente paso era pensar en que marca se elegiría, considerando el tiempo en el mercado, las soluciones especializadas que resuelven etc. Las marcas que encontramos son las siguientes.</w:t>
      </w:r>
    </w:p>
    <w:p w14:paraId="7180714D" w14:textId="77777777" w:rsidR="007521BC" w:rsidRPr="00E02E40" w:rsidRDefault="007521BC" w:rsidP="007521BC">
      <w:pPr>
        <w:jc w:val="center"/>
        <w:rPr>
          <w:rFonts w:cs="Times New Roman"/>
          <w:szCs w:val="24"/>
        </w:rPr>
      </w:pPr>
    </w:p>
    <w:p w14:paraId="67878604"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 xml:space="preserve">INTEL </w:t>
      </w:r>
    </w:p>
    <w:p w14:paraId="552D28C9"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MOTOROLA</w:t>
      </w:r>
    </w:p>
    <w:p w14:paraId="40827EFC"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HITACHI</w:t>
      </w:r>
    </w:p>
    <w:p w14:paraId="694E6CD3"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PHILIPS</w:t>
      </w:r>
    </w:p>
    <w:p w14:paraId="00B1CE59"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ATMEL</w:t>
      </w:r>
    </w:p>
    <w:p w14:paraId="4045CAD4"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TOSHIBA</w:t>
      </w:r>
    </w:p>
    <w:p w14:paraId="5082FE15"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ZILOG</w:t>
      </w:r>
    </w:p>
    <w:p w14:paraId="4C5A537B" w14:textId="77777777" w:rsidR="007521BC" w:rsidRPr="00E02E40" w:rsidRDefault="007521BC" w:rsidP="00AC1909">
      <w:pPr>
        <w:pStyle w:val="Prrafodelista"/>
        <w:numPr>
          <w:ilvl w:val="0"/>
          <w:numId w:val="65"/>
        </w:numPr>
        <w:spacing w:after="160" w:line="259" w:lineRule="auto"/>
        <w:ind w:right="0"/>
        <w:rPr>
          <w:rFonts w:cs="Times New Roman"/>
          <w:szCs w:val="24"/>
        </w:rPr>
      </w:pPr>
      <w:r w:rsidRPr="00E02E40">
        <w:rPr>
          <w:rFonts w:cs="Times New Roman"/>
          <w:szCs w:val="24"/>
        </w:rPr>
        <w:t>MICHOSHIP</w:t>
      </w:r>
    </w:p>
    <w:p w14:paraId="40416615" w14:textId="76798D17" w:rsidR="007521BC" w:rsidDel="00C83EC4" w:rsidRDefault="007521BC">
      <w:pPr>
        <w:rPr>
          <w:del w:id="3423" w:author="Tanya Hernández" w:date="2017-05-17T00:20:00Z"/>
          <w:rFonts w:cs="Times New Roman"/>
          <w:szCs w:val="24"/>
        </w:rPr>
      </w:pPr>
      <w:r w:rsidRPr="00E02E40">
        <w:rPr>
          <w:rFonts w:cs="Times New Roman"/>
          <w:szCs w:val="24"/>
        </w:rPr>
        <w:t xml:space="preserve">En el mercado las </w:t>
      </w:r>
      <w:r w:rsidR="00663BDA">
        <w:rPr>
          <w:rFonts w:cs="Times New Roman"/>
          <w:szCs w:val="24"/>
        </w:rPr>
        <w:t>marcas más demandadas son Michos</w:t>
      </w:r>
      <w:r w:rsidRPr="00E02E40">
        <w:rPr>
          <w:rFonts w:cs="Times New Roman"/>
          <w:szCs w:val="24"/>
        </w:rPr>
        <w:t>hip, Atmel y Motorola, el motivo por el cual queremos saber las marcas que dominan el mercado de los microcontroladores es para encontrar más documentación. Y por otro lado explotar los conocimientos que aprendimos en la carrera, pues nos ayudara a disminuir el tiempo de investigación y emplearlo en el desarrollo.</w:t>
      </w:r>
    </w:p>
    <w:p w14:paraId="5357F0D1" w14:textId="230271C9" w:rsidR="00163694" w:rsidRDefault="00163694">
      <w:pPr>
        <w:rPr>
          <w:ins w:id="3424" w:author="Tanya Hernández" w:date="2017-05-17T00:20:00Z"/>
          <w:rFonts w:cs="Times New Roman"/>
          <w:szCs w:val="24"/>
        </w:rPr>
      </w:pPr>
    </w:p>
    <w:p w14:paraId="2FD3DED2" w14:textId="77777777" w:rsidR="00C83EC4" w:rsidRPr="00E02E40" w:rsidRDefault="00C83EC4">
      <w:pPr>
        <w:ind w:firstLine="0"/>
        <w:rPr>
          <w:rFonts w:cs="Times New Roman"/>
          <w:szCs w:val="24"/>
        </w:rPr>
        <w:pPrChange w:id="3425" w:author="Tanya Hernández" w:date="2017-05-17T00:20:00Z">
          <w:pPr/>
        </w:pPrChange>
      </w:pPr>
    </w:p>
    <w:p w14:paraId="6FBE5385" w14:textId="3E164C19" w:rsidR="00163694" w:rsidRPr="00E02E40" w:rsidRDefault="007521BC" w:rsidP="00E66C10">
      <w:pPr>
        <w:rPr>
          <w:rFonts w:cs="Times New Roman"/>
          <w:szCs w:val="24"/>
        </w:rPr>
      </w:pPr>
      <w:r w:rsidRPr="00E02E40">
        <w:rPr>
          <w:rFonts w:cs="Times New Roman"/>
          <w:szCs w:val="24"/>
        </w:rPr>
        <w:t xml:space="preserve">Entre las opciones que elegimos para utilizar un microcontrolador, fueron los PIC y AVR, ya que son los más comerciales y cuenta con herramientas que permiten desarrollar proyectos, tienen una gran similitud en cuanto a hardware, sin </w:t>
      </w:r>
      <w:r w:rsidR="00663BDA" w:rsidRPr="00E02E40">
        <w:rPr>
          <w:rFonts w:cs="Times New Roman"/>
          <w:szCs w:val="24"/>
        </w:rPr>
        <w:t>embargo,</w:t>
      </w:r>
      <w:r w:rsidRPr="00E02E40">
        <w:rPr>
          <w:rFonts w:cs="Times New Roman"/>
          <w:szCs w:val="24"/>
        </w:rPr>
        <w:t xml:space="preserve"> se eligieron los microcontroladores AVR </w:t>
      </w:r>
      <w:r w:rsidR="00663BDA" w:rsidRPr="00E02E40">
        <w:rPr>
          <w:rFonts w:cs="Times New Roman"/>
          <w:szCs w:val="24"/>
        </w:rPr>
        <w:t>ya que,</w:t>
      </w:r>
      <w:r w:rsidRPr="00E02E40">
        <w:rPr>
          <w:rFonts w:cs="Times New Roman"/>
          <w:szCs w:val="24"/>
        </w:rPr>
        <w:t xml:space="preserve"> a diferencia de los PICs, presentan las siguientes características</w:t>
      </w:r>
      <w:r w:rsidR="00FA6691">
        <w:rPr>
          <w:rFonts w:cs="Times New Roman"/>
          <w:szCs w:val="24"/>
        </w:rPr>
        <w:t xml:space="preserve"> [59</w:t>
      </w:r>
      <w:r>
        <w:rPr>
          <w:rFonts w:cs="Times New Roman"/>
          <w:szCs w:val="24"/>
        </w:rPr>
        <w:t>]</w:t>
      </w:r>
      <w:r w:rsidRPr="00E02E40">
        <w:rPr>
          <w:rFonts w:cs="Times New Roman"/>
          <w:szCs w:val="24"/>
        </w:rPr>
        <w:t>.</w:t>
      </w:r>
    </w:p>
    <w:p w14:paraId="24DCECDD" w14:textId="77777777" w:rsidR="007521BC" w:rsidRPr="00E02E40" w:rsidRDefault="007521BC" w:rsidP="00AC1909">
      <w:pPr>
        <w:pStyle w:val="Prrafodelista"/>
        <w:numPr>
          <w:ilvl w:val="0"/>
          <w:numId w:val="66"/>
        </w:numPr>
        <w:spacing w:before="100" w:beforeAutospacing="1" w:after="100" w:afterAutospacing="1"/>
        <w:ind w:left="0" w:firstLine="284"/>
        <w:rPr>
          <w:rFonts w:cs="Times New Roman"/>
          <w:szCs w:val="24"/>
        </w:rPr>
      </w:pPr>
      <w:r w:rsidRPr="00E02E40">
        <w:rPr>
          <w:rFonts w:cs="Times New Roman"/>
          <w:szCs w:val="24"/>
        </w:rPr>
        <w:t>Los vectores de interrupciones saltan directamente a la dirección de su vector, una vez que termina la interrupción, mientras que en los PICs se tiene que regresar de manera manual a la dirección del vector.</w:t>
      </w:r>
    </w:p>
    <w:p w14:paraId="4A779FAB" w14:textId="77777777" w:rsidR="007521BC" w:rsidRPr="00E02E40" w:rsidRDefault="007521BC" w:rsidP="00AC1909">
      <w:pPr>
        <w:pStyle w:val="Prrafodelista"/>
        <w:numPr>
          <w:ilvl w:val="0"/>
          <w:numId w:val="66"/>
        </w:numPr>
        <w:spacing w:before="100" w:beforeAutospacing="1" w:after="100" w:afterAutospacing="1"/>
        <w:ind w:left="0" w:firstLine="284"/>
        <w:rPr>
          <w:rFonts w:cs="Times New Roman"/>
          <w:szCs w:val="24"/>
        </w:rPr>
      </w:pPr>
      <w:r w:rsidRPr="00E02E40">
        <w:rPr>
          <w:rFonts w:cs="Times New Roman"/>
          <w:szCs w:val="24"/>
        </w:rPr>
        <w:t>El compilador de AVR para códigos en C es más óptimo, haciendo más óptimo el espacio en memoria dedicado al programa.</w:t>
      </w:r>
    </w:p>
    <w:p w14:paraId="6A35449A" w14:textId="77777777" w:rsidR="007521BC" w:rsidRPr="00E02E40" w:rsidRDefault="007521BC" w:rsidP="00AC1909">
      <w:pPr>
        <w:pStyle w:val="Prrafodelista"/>
        <w:numPr>
          <w:ilvl w:val="0"/>
          <w:numId w:val="66"/>
        </w:numPr>
        <w:spacing w:before="100" w:beforeAutospacing="1" w:after="100" w:afterAutospacing="1"/>
        <w:ind w:left="0" w:firstLine="284"/>
        <w:rPr>
          <w:rFonts w:cs="Times New Roman"/>
          <w:szCs w:val="24"/>
        </w:rPr>
      </w:pPr>
      <w:r w:rsidRPr="00E02E40">
        <w:rPr>
          <w:rFonts w:cs="Times New Roman"/>
          <w:szCs w:val="24"/>
        </w:rPr>
        <w:t>Los entornos de desarrollo para programarlos son gratuitos, y contienen una gran gama de sus productos.</w:t>
      </w:r>
    </w:p>
    <w:p w14:paraId="1895ADDA" w14:textId="2B10DFAA" w:rsidR="007521BC" w:rsidRPr="00E02E40" w:rsidRDefault="007521BC" w:rsidP="007521BC">
      <w:pPr>
        <w:rPr>
          <w:rFonts w:cs="Times New Roman"/>
          <w:szCs w:val="24"/>
        </w:rPr>
      </w:pPr>
      <w:r w:rsidRPr="00E02E40">
        <w:rPr>
          <w:rFonts w:cs="Times New Roman"/>
          <w:szCs w:val="24"/>
        </w:rPr>
        <w:t>Por estos motivos llegamos a la conclusión de utilizar Microcontroladores AVR y basándonos en las características que se necesitan para el microcontrolador se consideraron los siguientes</w:t>
      </w:r>
      <w:r w:rsidR="00FA6691">
        <w:rPr>
          <w:rFonts w:cs="Times New Roman"/>
          <w:szCs w:val="24"/>
        </w:rPr>
        <w:t xml:space="preserve"> [28</w:t>
      </w:r>
      <w:r>
        <w:rPr>
          <w:rFonts w:cs="Times New Roman"/>
          <w:szCs w:val="24"/>
        </w:rPr>
        <w:t>].</w:t>
      </w:r>
    </w:p>
    <w:p w14:paraId="7009955C" w14:textId="77777777" w:rsidR="007521BC" w:rsidRDefault="007521BC" w:rsidP="007521BC">
      <w:pPr>
        <w:pStyle w:val="Prrafodelista"/>
        <w:ind w:left="930" w:firstLine="0"/>
        <w:rPr>
          <w:lang w:eastAsia="en-US"/>
        </w:rPr>
      </w:pPr>
    </w:p>
    <w:tbl>
      <w:tblPr>
        <w:tblStyle w:val="Tablaconcuadrcula"/>
        <w:tblW w:w="0" w:type="auto"/>
        <w:jc w:val="center"/>
        <w:tblLook w:val="04A0" w:firstRow="1" w:lastRow="0" w:firstColumn="1" w:lastColumn="0" w:noHBand="0" w:noVBand="1"/>
        <w:tblPrChange w:id="3426" w:author="Tanya Hernández" w:date="2017-05-21T20:32:00Z">
          <w:tblPr>
            <w:tblStyle w:val="Tablaconcuadrcula"/>
            <w:tblW w:w="0" w:type="auto"/>
            <w:jc w:val="center"/>
            <w:tblLook w:val="04A0" w:firstRow="1" w:lastRow="0" w:firstColumn="1" w:lastColumn="0" w:noHBand="0" w:noVBand="1"/>
          </w:tblPr>
        </w:tblPrChange>
      </w:tblPr>
      <w:tblGrid>
        <w:gridCol w:w="2476"/>
        <w:gridCol w:w="1249"/>
        <w:gridCol w:w="1244"/>
        <w:gridCol w:w="1316"/>
        <w:gridCol w:w="1610"/>
        <w:gridCol w:w="1421"/>
        <w:tblGridChange w:id="3427">
          <w:tblGrid>
            <w:gridCol w:w="2476"/>
            <w:gridCol w:w="1249"/>
            <w:gridCol w:w="1244"/>
            <w:gridCol w:w="1316"/>
            <w:gridCol w:w="1610"/>
            <w:gridCol w:w="1421"/>
          </w:tblGrid>
        </w:tblGridChange>
      </w:tblGrid>
      <w:tr w:rsidR="007521BC" w:rsidRPr="00F51238" w14:paraId="283FDE75" w14:textId="77777777" w:rsidTr="00505680">
        <w:trPr>
          <w:jc w:val="center"/>
          <w:trPrChange w:id="3428" w:author="Tanya Hernández" w:date="2017-05-21T20:32:00Z">
            <w:trPr>
              <w:jc w:val="center"/>
            </w:trPr>
          </w:trPrChange>
        </w:trPr>
        <w:tc>
          <w:tcPr>
            <w:tcW w:w="2043" w:type="dxa"/>
            <w:vAlign w:val="center"/>
            <w:tcPrChange w:id="3429" w:author="Tanya Hernández" w:date="2017-05-21T20:32:00Z">
              <w:tcPr>
                <w:tcW w:w="2043" w:type="dxa"/>
              </w:tcPr>
            </w:tcPrChange>
          </w:tcPr>
          <w:p w14:paraId="4A567188" w14:textId="77777777" w:rsidR="007521BC" w:rsidRPr="00F51238" w:rsidRDefault="007521BC">
            <w:pPr>
              <w:jc w:val="center"/>
              <w:rPr>
                <w:rFonts w:cs="Times New Roman"/>
                <w:sz w:val="20"/>
                <w:szCs w:val="24"/>
              </w:rPr>
            </w:pPr>
            <w:r w:rsidRPr="00F51238">
              <w:rPr>
                <w:rFonts w:cs="Times New Roman"/>
                <w:sz w:val="20"/>
                <w:szCs w:val="24"/>
              </w:rPr>
              <w:t>Microcontrolador</w:t>
            </w:r>
          </w:p>
        </w:tc>
        <w:tc>
          <w:tcPr>
            <w:tcW w:w="1172" w:type="dxa"/>
            <w:vAlign w:val="center"/>
            <w:tcPrChange w:id="3430" w:author="Tanya Hernández" w:date="2017-05-21T20:32:00Z">
              <w:tcPr>
                <w:tcW w:w="1172" w:type="dxa"/>
              </w:tcPr>
            </w:tcPrChange>
          </w:tcPr>
          <w:p w14:paraId="714E4FBC" w14:textId="77777777" w:rsidR="007521BC" w:rsidRPr="00F51238" w:rsidRDefault="007521BC">
            <w:pPr>
              <w:jc w:val="center"/>
              <w:rPr>
                <w:rFonts w:cs="Times New Roman"/>
                <w:sz w:val="20"/>
                <w:szCs w:val="24"/>
              </w:rPr>
            </w:pPr>
            <w:r w:rsidRPr="00F51238">
              <w:rPr>
                <w:rFonts w:cs="Times New Roman"/>
                <w:sz w:val="20"/>
                <w:szCs w:val="24"/>
              </w:rPr>
              <w:t xml:space="preserve">No. </w:t>
            </w:r>
            <m:oMath>
              <m:sSup>
                <m:sSupPr>
                  <m:ctrlPr>
                    <w:rPr>
                      <w:rFonts w:ascii="Cambria Math" w:hAnsi="Cambria Math" w:cs="Times New Roman"/>
                      <w:i/>
                      <w:sz w:val="20"/>
                      <w:szCs w:val="24"/>
                    </w:rPr>
                  </m:ctrlPr>
                </m:sSupPr>
                <m:e>
                  <m:r>
                    <w:rPr>
                      <w:rFonts w:ascii="Cambria Math" w:hAnsi="Cambria Math" w:cs="Times New Roman"/>
                      <w:sz w:val="20"/>
                      <w:szCs w:val="24"/>
                    </w:rPr>
                    <m:t>I</m:t>
                  </m:r>
                </m:e>
                <m:sup>
                  <m:r>
                    <w:rPr>
                      <w:rFonts w:ascii="Cambria Math" w:hAnsi="Cambria Math" w:cs="Times New Roman"/>
                      <w:sz w:val="20"/>
                      <w:szCs w:val="24"/>
                    </w:rPr>
                    <m:t>2</m:t>
                  </m:r>
                </m:sup>
              </m:sSup>
              <m:r>
                <w:rPr>
                  <w:rFonts w:ascii="Cambria Math" w:hAnsi="Cambria Math" w:cs="Times New Roman"/>
                  <w:sz w:val="20"/>
                  <w:szCs w:val="24"/>
                </w:rPr>
                <m:t>C</m:t>
              </m:r>
            </m:oMath>
          </w:p>
        </w:tc>
        <w:tc>
          <w:tcPr>
            <w:tcW w:w="1170" w:type="dxa"/>
            <w:vAlign w:val="center"/>
            <w:tcPrChange w:id="3431" w:author="Tanya Hernández" w:date="2017-05-21T20:32:00Z">
              <w:tcPr>
                <w:tcW w:w="1170" w:type="dxa"/>
              </w:tcPr>
            </w:tcPrChange>
          </w:tcPr>
          <w:p w14:paraId="6455DDA0" w14:textId="77777777" w:rsidR="007521BC" w:rsidRPr="00F51238" w:rsidRDefault="007521BC">
            <w:pPr>
              <w:jc w:val="center"/>
              <w:rPr>
                <w:rFonts w:cs="Times New Roman"/>
                <w:sz w:val="20"/>
                <w:szCs w:val="24"/>
              </w:rPr>
            </w:pPr>
            <w:r w:rsidRPr="00F51238">
              <w:rPr>
                <w:rFonts w:cs="Times New Roman"/>
                <w:sz w:val="20"/>
                <w:szCs w:val="24"/>
              </w:rPr>
              <w:t>SPI</w:t>
            </w:r>
          </w:p>
        </w:tc>
        <w:tc>
          <w:tcPr>
            <w:tcW w:w="1273" w:type="dxa"/>
            <w:vAlign w:val="center"/>
            <w:tcPrChange w:id="3432" w:author="Tanya Hernández" w:date="2017-05-21T20:32:00Z">
              <w:tcPr>
                <w:tcW w:w="1273" w:type="dxa"/>
              </w:tcPr>
            </w:tcPrChange>
          </w:tcPr>
          <w:p w14:paraId="4D24268E" w14:textId="77777777" w:rsidR="007521BC" w:rsidRPr="00F51238" w:rsidRDefault="007521BC">
            <w:pPr>
              <w:jc w:val="center"/>
              <w:rPr>
                <w:rFonts w:cs="Times New Roman"/>
                <w:sz w:val="20"/>
                <w:szCs w:val="24"/>
              </w:rPr>
            </w:pPr>
            <w:r w:rsidRPr="00F51238">
              <w:rPr>
                <w:rFonts w:cs="Times New Roman"/>
                <w:sz w:val="20"/>
                <w:szCs w:val="24"/>
              </w:rPr>
              <w:t>Arq. RISC</w:t>
            </w:r>
          </w:p>
        </w:tc>
        <w:tc>
          <w:tcPr>
            <w:tcW w:w="1049" w:type="dxa"/>
            <w:vAlign w:val="center"/>
            <w:tcPrChange w:id="3433" w:author="Tanya Hernández" w:date="2017-05-21T20:32:00Z">
              <w:tcPr>
                <w:tcW w:w="1049" w:type="dxa"/>
              </w:tcPr>
            </w:tcPrChange>
          </w:tcPr>
          <w:p w14:paraId="7EE7F0D8" w14:textId="77777777" w:rsidR="007521BC" w:rsidRPr="00F51238" w:rsidRDefault="007521BC">
            <w:pPr>
              <w:jc w:val="center"/>
              <w:rPr>
                <w:rFonts w:cs="Times New Roman"/>
                <w:sz w:val="20"/>
                <w:szCs w:val="24"/>
              </w:rPr>
            </w:pPr>
            <w:r w:rsidRPr="00F51238">
              <w:rPr>
                <w:rFonts w:cs="Times New Roman"/>
                <w:sz w:val="20"/>
                <w:szCs w:val="24"/>
              </w:rPr>
              <w:t>Tamaño Bus</w:t>
            </w:r>
          </w:p>
        </w:tc>
        <w:tc>
          <w:tcPr>
            <w:tcW w:w="1127" w:type="dxa"/>
            <w:vAlign w:val="center"/>
            <w:tcPrChange w:id="3434" w:author="Tanya Hernández" w:date="2017-05-21T20:32:00Z">
              <w:tcPr>
                <w:tcW w:w="1127" w:type="dxa"/>
              </w:tcPr>
            </w:tcPrChange>
          </w:tcPr>
          <w:p w14:paraId="230F97D0" w14:textId="77777777" w:rsidR="007521BC" w:rsidRPr="00F51238" w:rsidRDefault="007521BC">
            <w:pPr>
              <w:jc w:val="center"/>
              <w:rPr>
                <w:rFonts w:cs="Times New Roman"/>
                <w:sz w:val="20"/>
                <w:szCs w:val="24"/>
              </w:rPr>
            </w:pPr>
            <w:r w:rsidRPr="00F51238">
              <w:rPr>
                <w:rFonts w:cs="Times New Roman"/>
                <w:sz w:val="20"/>
                <w:szCs w:val="24"/>
              </w:rPr>
              <w:t>Serial</w:t>
            </w:r>
          </w:p>
        </w:tc>
      </w:tr>
      <w:tr w:rsidR="007521BC" w:rsidRPr="00F51238" w14:paraId="5E9F189D" w14:textId="77777777" w:rsidTr="00F51238">
        <w:trPr>
          <w:jc w:val="center"/>
        </w:trPr>
        <w:tc>
          <w:tcPr>
            <w:tcW w:w="2043" w:type="dxa"/>
          </w:tcPr>
          <w:p w14:paraId="3545E474" w14:textId="77777777" w:rsidR="007521BC" w:rsidRPr="00F51238" w:rsidRDefault="007521BC" w:rsidP="00F51238">
            <w:pPr>
              <w:jc w:val="center"/>
              <w:rPr>
                <w:rFonts w:cs="Times New Roman"/>
                <w:sz w:val="20"/>
                <w:szCs w:val="24"/>
              </w:rPr>
            </w:pPr>
            <w:r w:rsidRPr="00F51238">
              <w:rPr>
                <w:rFonts w:cs="Times New Roman"/>
                <w:sz w:val="20"/>
                <w:szCs w:val="24"/>
              </w:rPr>
              <w:t>AT89LP3240</w:t>
            </w:r>
          </w:p>
        </w:tc>
        <w:tc>
          <w:tcPr>
            <w:tcW w:w="1172" w:type="dxa"/>
          </w:tcPr>
          <w:p w14:paraId="555A0796"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170" w:type="dxa"/>
          </w:tcPr>
          <w:p w14:paraId="79E1F056"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273" w:type="dxa"/>
          </w:tcPr>
          <w:p w14:paraId="6BCE1431" w14:textId="77777777" w:rsidR="007521BC" w:rsidRPr="00F51238" w:rsidRDefault="007521BC" w:rsidP="00F51238">
            <w:pPr>
              <w:jc w:val="center"/>
              <w:rPr>
                <w:rFonts w:cs="Times New Roman"/>
                <w:sz w:val="20"/>
                <w:szCs w:val="24"/>
              </w:rPr>
            </w:pPr>
            <w:r w:rsidRPr="00F51238">
              <w:rPr>
                <w:rFonts w:cs="Times New Roman"/>
                <w:sz w:val="20"/>
                <w:szCs w:val="24"/>
              </w:rPr>
              <w:t>Si</w:t>
            </w:r>
          </w:p>
        </w:tc>
        <w:tc>
          <w:tcPr>
            <w:tcW w:w="1049" w:type="dxa"/>
          </w:tcPr>
          <w:p w14:paraId="5BE98CDE" w14:textId="77777777" w:rsidR="007521BC" w:rsidRPr="00F51238" w:rsidRDefault="007521BC" w:rsidP="00F51238">
            <w:pPr>
              <w:jc w:val="center"/>
              <w:rPr>
                <w:rFonts w:cs="Times New Roman"/>
                <w:sz w:val="20"/>
                <w:szCs w:val="24"/>
              </w:rPr>
            </w:pPr>
            <w:r w:rsidRPr="00F51238">
              <w:rPr>
                <w:rFonts w:cs="Times New Roman"/>
                <w:sz w:val="20"/>
                <w:szCs w:val="24"/>
              </w:rPr>
              <w:t>8 bits</w:t>
            </w:r>
          </w:p>
        </w:tc>
        <w:tc>
          <w:tcPr>
            <w:tcW w:w="1127" w:type="dxa"/>
          </w:tcPr>
          <w:p w14:paraId="29CDFE3C" w14:textId="77777777" w:rsidR="007521BC" w:rsidRPr="00F51238" w:rsidRDefault="007521BC" w:rsidP="00F51238">
            <w:pPr>
              <w:jc w:val="center"/>
              <w:rPr>
                <w:rFonts w:cs="Times New Roman"/>
                <w:sz w:val="20"/>
                <w:szCs w:val="24"/>
              </w:rPr>
            </w:pPr>
            <w:r w:rsidRPr="00F51238">
              <w:rPr>
                <w:rFonts w:cs="Times New Roman"/>
                <w:sz w:val="20"/>
                <w:szCs w:val="24"/>
              </w:rPr>
              <w:t>Si</w:t>
            </w:r>
          </w:p>
        </w:tc>
      </w:tr>
      <w:tr w:rsidR="007521BC" w:rsidRPr="00F51238" w14:paraId="7E8B86CC" w14:textId="77777777" w:rsidTr="00F51238">
        <w:trPr>
          <w:jc w:val="center"/>
        </w:trPr>
        <w:tc>
          <w:tcPr>
            <w:tcW w:w="2043" w:type="dxa"/>
          </w:tcPr>
          <w:p w14:paraId="1880308E" w14:textId="77777777" w:rsidR="007521BC" w:rsidRPr="00F51238" w:rsidRDefault="007521BC" w:rsidP="00F51238">
            <w:pPr>
              <w:jc w:val="center"/>
              <w:rPr>
                <w:rFonts w:cs="Times New Roman"/>
                <w:b/>
                <w:sz w:val="20"/>
                <w:szCs w:val="24"/>
                <w:highlight w:val="yellow"/>
              </w:rPr>
            </w:pPr>
            <w:r w:rsidRPr="00F51238">
              <w:rPr>
                <w:rFonts w:cs="Times New Roman"/>
                <w:b/>
                <w:sz w:val="20"/>
                <w:szCs w:val="24"/>
              </w:rPr>
              <w:t>ATmega328PB</w:t>
            </w:r>
          </w:p>
        </w:tc>
        <w:tc>
          <w:tcPr>
            <w:tcW w:w="1172" w:type="dxa"/>
          </w:tcPr>
          <w:p w14:paraId="08D3722F" w14:textId="77777777" w:rsidR="007521BC" w:rsidRPr="00F51238" w:rsidRDefault="007521BC" w:rsidP="00F51238">
            <w:pPr>
              <w:jc w:val="center"/>
              <w:rPr>
                <w:rFonts w:cs="Times New Roman"/>
                <w:sz w:val="20"/>
                <w:szCs w:val="24"/>
              </w:rPr>
            </w:pPr>
            <w:r w:rsidRPr="00F51238">
              <w:rPr>
                <w:rFonts w:cs="Times New Roman"/>
                <w:sz w:val="20"/>
                <w:szCs w:val="24"/>
              </w:rPr>
              <w:t>2</w:t>
            </w:r>
          </w:p>
        </w:tc>
        <w:tc>
          <w:tcPr>
            <w:tcW w:w="1170" w:type="dxa"/>
          </w:tcPr>
          <w:p w14:paraId="32D02A33" w14:textId="77777777" w:rsidR="007521BC" w:rsidRPr="00F51238" w:rsidRDefault="007521BC" w:rsidP="00F51238">
            <w:pPr>
              <w:jc w:val="center"/>
              <w:rPr>
                <w:rFonts w:cs="Times New Roman"/>
                <w:sz w:val="20"/>
                <w:szCs w:val="24"/>
              </w:rPr>
            </w:pPr>
            <w:r w:rsidRPr="00F51238">
              <w:rPr>
                <w:rFonts w:cs="Times New Roman"/>
                <w:sz w:val="20"/>
                <w:szCs w:val="24"/>
              </w:rPr>
              <w:t>2</w:t>
            </w:r>
          </w:p>
        </w:tc>
        <w:tc>
          <w:tcPr>
            <w:tcW w:w="1273" w:type="dxa"/>
          </w:tcPr>
          <w:p w14:paraId="76EFB80C" w14:textId="77777777" w:rsidR="007521BC" w:rsidRPr="00F51238" w:rsidRDefault="007521BC" w:rsidP="00F51238">
            <w:pPr>
              <w:jc w:val="center"/>
              <w:rPr>
                <w:rFonts w:cs="Times New Roman"/>
                <w:sz w:val="20"/>
                <w:szCs w:val="24"/>
              </w:rPr>
            </w:pPr>
            <w:r w:rsidRPr="00F51238">
              <w:rPr>
                <w:rFonts w:cs="Times New Roman"/>
                <w:sz w:val="20"/>
                <w:szCs w:val="24"/>
              </w:rPr>
              <w:t>Si</w:t>
            </w:r>
          </w:p>
        </w:tc>
        <w:tc>
          <w:tcPr>
            <w:tcW w:w="1049" w:type="dxa"/>
          </w:tcPr>
          <w:p w14:paraId="6574962C" w14:textId="77777777" w:rsidR="007521BC" w:rsidRPr="00F51238" w:rsidRDefault="007521BC" w:rsidP="00F51238">
            <w:pPr>
              <w:jc w:val="center"/>
              <w:rPr>
                <w:rFonts w:cs="Times New Roman"/>
                <w:sz w:val="20"/>
                <w:szCs w:val="24"/>
              </w:rPr>
            </w:pPr>
            <w:r w:rsidRPr="00F51238">
              <w:rPr>
                <w:rFonts w:cs="Times New Roman"/>
                <w:sz w:val="20"/>
                <w:szCs w:val="24"/>
              </w:rPr>
              <w:t>8 bits</w:t>
            </w:r>
          </w:p>
        </w:tc>
        <w:tc>
          <w:tcPr>
            <w:tcW w:w="1127" w:type="dxa"/>
          </w:tcPr>
          <w:p w14:paraId="44B212E4" w14:textId="77777777" w:rsidR="007521BC" w:rsidRPr="00F51238" w:rsidRDefault="007521BC" w:rsidP="00F51238">
            <w:pPr>
              <w:jc w:val="center"/>
              <w:rPr>
                <w:rFonts w:cs="Times New Roman"/>
                <w:sz w:val="20"/>
                <w:szCs w:val="24"/>
              </w:rPr>
            </w:pPr>
            <w:r w:rsidRPr="00F51238">
              <w:rPr>
                <w:rFonts w:cs="Times New Roman"/>
                <w:sz w:val="20"/>
                <w:szCs w:val="24"/>
              </w:rPr>
              <w:t>Si</w:t>
            </w:r>
          </w:p>
        </w:tc>
      </w:tr>
      <w:tr w:rsidR="007521BC" w:rsidRPr="00F51238" w14:paraId="03E7BC29" w14:textId="77777777" w:rsidTr="00F51238">
        <w:trPr>
          <w:jc w:val="center"/>
        </w:trPr>
        <w:tc>
          <w:tcPr>
            <w:tcW w:w="2043" w:type="dxa"/>
          </w:tcPr>
          <w:p w14:paraId="49BF355F" w14:textId="77777777" w:rsidR="007521BC" w:rsidRPr="00F51238" w:rsidRDefault="007521BC" w:rsidP="00F51238">
            <w:pPr>
              <w:jc w:val="center"/>
              <w:rPr>
                <w:rFonts w:cs="Times New Roman"/>
                <w:sz w:val="20"/>
                <w:szCs w:val="24"/>
              </w:rPr>
            </w:pPr>
            <w:r w:rsidRPr="00F51238">
              <w:rPr>
                <w:rFonts w:cs="Times New Roman"/>
                <w:sz w:val="20"/>
                <w:szCs w:val="24"/>
              </w:rPr>
              <w:t>ATmega90CAN64</w:t>
            </w:r>
          </w:p>
        </w:tc>
        <w:tc>
          <w:tcPr>
            <w:tcW w:w="1172" w:type="dxa"/>
          </w:tcPr>
          <w:p w14:paraId="476F61B1"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170" w:type="dxa"/>
          </w:tcPr>
          <w:p w14:paraId="17039786" w14:textId="77777777" w:rsidR="007521BC" w:rsidRPr="00F51238" w:rsidRDefault="007521BC" w:rsidP="00F51238">
            <w:pPr>
              <w:jc w:val="center"/>
              <w:rPr>
                <w:rFonts w:cs="Times New Roman"/>
                <w:sz w:val="20"/>
                <w:szCs w:val="24"/>
              </w:rPr>
            </w:pPr>
            <w:r w:rsidRPr="00F51238">
              <w:rPr>
                <w:rFonts w:cs="Times New Roman"/>
                <w:sz w:val="20"/>
                <w:szCs w:val="24"/>
              </w:rPr>
              <w:t>2</w:t>
            </w:r>
          </w:p>
        </w:tc>
        <w:tc>
          <w:tcPr>
            <w:tcW w:w="1273" w:type="dxa"/>
          </w:tcPr>
          <w:p w14:paraId="7FD8A972" w14:textId="77777777" w:rsidR="007521BC" w:rsidRPr="00F51238" w:rsidRDefault="007521BC" w:rsidP="00F51238">
            <w:pPr>
              <w:jc w:val="center"/>
              <w:rPr>
                <w:rFonts w:cs="Times New Roman"/>
                <w:sz w:val="20"/>
                <w:szCs w:val="24"/>
              </w:rPr>
            </w:pPr>
            <w:r w:rsidRPr="00F51238">
              <w:rPr>
                <w:rFonts w:cs="Times New Roman"/>
                <w:sz w:val="20"/>
                <w:szCs w:val="24"/>
              </w:rPr>
              <w:t>Si</w:t>
            </w:r>
          </w:p>
        </w:tc>
        <w:tc>
          <w:tcPr>
            <w:tcW w:w="1049" w:type="dxa"/>
          </w:tcPr>
          <w:p w14:paraId="35E97C57" w14:textId="77777777" w:rsidR="007521BC" w:rsidRPr="00F51238" w:rsidRDefault="007521BC" w:rsidP="00F51238">
            <w:pPr>
              <w:jc w:val="center"/>
              <w:rPr>
                <w:rFonts w:cs="Times New Roman"/>
                <w:sz w:val="20"/>
                <w:szCs w:val="24"/>
              </w:rPr>
            </w:pPr>
            <w:r w:rsidRPr="00F51238">
              <w:rPr>
                <w:rFonts w:cs="Times New Roman"/>
                <w:sz w:val="20"/>
                <w:szCs w:val="24"/>
              </w:rPr>
              <w:t>8 bits0</w:t>
            </w:r>
          </w:p>
        </w:tc>
        <w:tc>
          <w:tcPr>
            <w:tcW w:w="1127" w:type="dxa"/>
          </w:tcPr>
          <w:p w14:paraId="5953EE3F" w14:textId="77777777" w:rsidR="007521BC" w:rsidRPr="00F51238" w:rsidRDefault="007521BC" w:rsidP="00F51238">
            <w:pPr>
              <w:jc w:val="center"/>
              <w:rPr>
                <w:rFonts w:cs="Times New Roman"/>
                <w:sz w:val="20"/>
                <w:szCs w:val="24"/>
              </w:rPr>
            </w:pPr>
            <w:r w:rsidRPr="00F51238">
              <w:rPr>
                <w:rFonts w:cs="Times New Roman"/>
                <w:sz w:val="20"/>
                <w:szCs w:val="24"/>
              </w:rPr>
              <w:t>Si</w:t>
            </w:r>
          </w:p>
        </w:tc>
      </w:tr>
      <w:tr w:rsidR="007521BC" w:rsidRPr="00F51238" w14:paraId="74B02E5A" w14:textId="77777777" w:rsidTr="00F51238">
        <w:trPr>
          <w:jc w:val="center"/>
        </w:trPr>
        <w:tc>
          <w:tcPr>
            <w:tcW w:w="2043" w:type="dxa"/>
          </w:tcPr>
          <w:p w14:paraId="6C2A1921" w14:textId="77777777" w:rsidR="007521BC" w:rsidRPr="00F51238" w:rsidRDefault="007521BC" w:rsidP="00F51238">
            <w:pPr>
              <w:jc w:val="center"/>
              <w:rPr>
                <w:rFonts w:cs="Times New Roman"/>
                <w:sz w:val="20"/>
                <w:szCs w:val="24"/>
              </w:rPr>
            </w:pPr>
            <w:r w:rsidRPr="00F51238">
              <w:rPr>
                <w:rFonts w:cs="Times New Roman"/>
                <w:sz w:val="20"/>
                <w:szCs w:val="24"/>
              </w:rPr>
              <w:t>ATmega16HVB</w:t>
            </w:r>
          </w:p>
        </w:tc>
        <w:tc>
          <w:tcPr>
            <w:tcW w:w="1172" w:type="dxa"/>
          </w:tcPr>
          <w:p w14:paraId="2612F596"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170" w:type="dxa"/>
          </w:tcPr>
          <w:p w14:paraId="406432DD"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273" w:type="dxa"/>
          </w:tcPr>
          <w:p w14:paraId="5F002B0A" w14:textId="77777777" w:rsidR="007521BC" w:rsidRPr="00F51238" w:rsidRDefault="007521BC" w:rsidP="00F51238">
            <w:pPr>
              <w:jc w:val="center"/>
              <w:rPr>
                <w:rFonts w:cs="Times New Roman"/>
                <w:sz w:val="20"/>
                <w:szCs w:val="24"/>
              </w:rPr>
            </w:pPr>
            <w:r w:rsidRPr="00F51238">
              <w:rPr>
                <w:rFonts w:cs="Times New Roman"/>
                <w:sz w:val="20"/>
                <w:szCs w:val="24"/>
              </w:rPr>
              <w:t>No</w:t>
            </w:r>
          </w:p>
        </w:tc>
        <w:tc>
          <w:tcPr>
            <w:tcW w:w="1049" w:type="dxa"/>
          </w:tcPr>
          <w:p w14:paraId="248007E9" w14:textId="77777777" w:rsidR="007521BC" w:rsidRPr="00F51238" w:rsidRDefault="007521BC" w:rsidP="00F51238">
            <w:pPr>
              <w:jc w:val="center"/>
              <w:rPr>
                <w:rFonts w:cs="Times New Roman"/>
                <w:sz w:val="20"/>
                <w:szCs w:val="24"/>
              </w:rPr>
            </w:pPr>
            <w:r w:rsidRPr="00F51238">
              <w:rPr>
                <w:rFonts w:cs="Times New Roman"/>
                <w:sz w:val="20"/>
                <w:szCs w:val="24"/>
              </w:rPr>
              <w:t>8 bits</w:t>
            </w:r>
          </w:p>
        </w:tc>
        <w:tc>
          <w:tcPr>
            <w:tcW w:w="1127" w:type="dxa"/>
          </w:tcPr>
          <w:p w14:paraId="5EBC30FC" w14:textId="77777777" w:rsidR="007521BC" w:rsidRPr="00F51238" w:rsidRDefault="007521BC" w:rsidP="00F51238">
            <w:pPr>
              <w:jc w:val="center"/>
              <w:rPr>
                <w:rFonts w:cs="Times New Roman"/>
                <w:sz w:val="20"/>
                <w:szCs w:val="24"/>
              </w:rPr>
            </w:pPr>
            <w:r w:rsidRPr="00F51238">
              <w:rPr>
                <w:rFonts w:cs="Times New Roman"/>
                <w:sz w:val="20"/>
                <w:szCs w:val="24"/>
              </w:rPr>
              <w:t>Si</w:t>
            </w:r>
          </w:p>
        </w:tc>
      </w:tr>
      <w:tr w:rsidR="007521BC" w:rsidRPr="00F51238" w14:paraId="4F06F965" w14:textId="77777777" w:rsidTr="00F51238">
        <w:trPr>
          <w:jc w:val="center"/>
        </w:trPr>
        <w:tc>
          <w:tcPr>
            <w:tcW w:w="2043" w:type="dxa"/>
          </w:tcPr>
          <w:p w14:paraId="25EF27BC" w14:textId="77777777" w:rsidR="007521BC" w:rsidRPr="00F51238" w:rsidRDefault="007521BC" w:rsidP="00F51238">
            <w:pPr>
              <w:jc w:val="center"/>
              <w:rPr>
                <w:rFonts w:cs="Times New Roman"/>
                <w:sz w:val="20"/>
                <w:szCs w:val="24"/>
              </w:rPr>
            </w:pPr>
            <w:r w:rsidRPr="00F51238">
              <w:rPr>
                <w:rFonts w:cs="Times New Roman"/>
                <w:sz w:val="20"/>
                <w:szCs w:val="24"/>
              </w:rPr>
              <w:t>Atmega32U4</w:t>
            </w:r>
          </w:p>
        </w:tc>
        <w:tc>
          <w:tcPr>
            <w:tcW w:w="1172" w:type="dxa"/>
          </w:tcPr>
          <w:p w14:paraId="62D426A5"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170" w:type="dxa"/>
          </w:tcPr>
          <w:p w14:paraId="7FDB6F7D" w14:textId="77777777" w:rsidR="007521BC" w:rsidRPr="00F51238" w:rsidRDefault="007521BC" w:rsidP="00F51238">
            <w:pPr>
              <w:jc w:val="center"/>
              <w:rPr>
                <w:rFonts w:cs="Times New Roman"/>
                <w:sz w:val="20"/>
                <w:szCs w:val="24"/>
              </w:rPr>
            </w:pPr>
            <w:r w:rsidRPr="00F51238">
              <w:rPr>
                <w:rFonts w:cs="Times New Roman"/>
                <w:sz w:val="20"/>
                <w:szCs w:val="24"/>
              </w:rPr>
              <w:t>2</w:t>
            </w:r>
          </w:p>
        </w:tc>
        <w:tc>
          <w:tcPr>
            <w:tcW w:w="1273" w:type="dxa"/>
          </w:tcPr>
          <w:p w14:paraId="20510FAA" w14:textId="77777777" w:rsidR="007521BC" w:rsidRPr="00F51238" w:rsidRDefault="007521BC" w:rsidP="00F51238">
            <w:pPr>
              <w:jc w:val="center"/>
              <w:rPr>
                <w:rFonts w:cs="Times New Roman"/>
                <w:sz w:val="20"/>
                <w:szCs w:val="24"/>
              </w:rPr>
            </w:pPr>
            <w:r w:rsidRPr="00F51238">
              <w:rPr>
                <w:rFonts w:cs="Times New Roman"/>
                <w:sz w:val="20"/>
                <w:szCs w:val="24"/>
              </w:rPr>
              <w:t>No</w:t>
            </w:r>
          </w:p>
        </w:tc>
        <w:tc>
          <w:tcPr>
            <w:tcW w:w="1049" w:type="dxa"/>
          </w:tcPr>
          <w:p w14:paraId="60D2ACF8" w14:textId="77777777" w:rsidR="007521BC" w:rsidRPr="00F51238" w:rsidRDefault="007521BC" w:rsidP="00F51238">
            <w:pPr>
              <w:jc w:val="center"/>
              <w:rPr>
                <w:rFonts w:cs="Times New Roman"/>
                <w:sz w:val="20"/>
                <w:szCs w:val="24"/>
              </w:rPr>
            </w:pPr>
            <w:r w:rsidRPr="00F51238">
              <w:rPr>
                <w:rFonts w:cs="Times New Roman"/>
                <w:sz w:val="20"/>
                <w:szCs w:val="24"/>
              </w:rPr>
              <w:t>8 bits</w:t>
            </w:r>
          </w:p>
        </w:tc>
        <w:tc>
          <w:tcPr>
            <w:tcW w:w="1127" w:type="dxa"/>
          </w:tcPr>
          <w:p w14:paraId="0D42997D" w14:textId="77777777" w:rsidR="007521BC" w:rsidRPr="00F51238" w:rsidRDefault="007521BC" w:rsidP="00F51238">
            <w:pPr>
              <w:jc w:val="center"/>
              <w:rPr>
                <w:rFonts w:cs="Times New Roman"/>
                <w:sz w:val="20"/>
                <w:szCs w:val="24"/>
              </w:rPr>
            </w:pPr>
            <w:r w:rsidRPr="00F51238">
              <w:rPr>
                <w:rFonts w:cs="Times New Roman"/>
                <w:sz w:val="20"/>
                <w:szCs w:val="24"/>
              </w:rPr>
              <w:t>Si</w:t>
            </w:r>
          </w:p>
        </w:tc>
      </w:tr>
      <w:tr w:rsidR="007521BC" w:rsidRPr="00F51238" w14:paraId="3FA3FACB" w14:textId="77777777" w:rsidTr="00F51238">
        <w:trPr>
          <w:jc w:val="center"/>
        </w:trPr>
        <w:tc>
          <w:tcPr>
            <w:tcW w:w="2043" w:type="dxa"/>
          </w:tcPr>
          <w:p w14:paraId="599A7F3E" w14:textId="77777777" w:rsidR="007521BC" w:rsidRPr="00F51238" w:rsidRDefault="007521BC" w:rsidP="00F51238">
            <w:pPr>
              <w:jc w:val="center"/>
              <w:rPr>
                <w:rFonts w:cs="Times New Roman"/>
                <w:sz w:val="20"/>
                <w:szCs w:val="24"/>
              </w:rPr>
            </w:pPr>
            <w:r w:rsidRPr="00F51238">
              <w:rPr>
                <w:rFonts w:cs="Times New Roman"/>
                <w:sz w:val="20"/>
                <w:szCs w:val="24"/>
              </w:rPr>
              <w:t>AT90USB646</w:t>
            </w:r>
          </w:p>
        </w:tc>
        <w:tc>
          <w:tcPr>
            <w:tcW w:w="1172" w:type="dxa"/>
          </w:tcPr>
          <w:p w14:paraId="1710486A"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170" w:type="dxa"/>
          </w:tcPr>
          <w:p w14:paraId="66B6CAA5" w14:textId="77777777" w:rsidR="007521BC" w:rsidRPr="00F51238" w:rsidRDefault="007521BC" w:rsidP="00F51238">
            <w:pPr>
              <w:jc w:val="center"/>
              <w:rPr>
                <w:rFonts w:cs="Times New Roman"/>
                <w:sz w:val="20"/>
                <w:szCs w:val="24"/>
              </w:rPr>
            </w:pPr>
            <w:r w:rsidRPr="00F51238">
              <w:rPr>
                <w:rFonts w:cs="Times New Roman"/>
                <w:sz w:val="20"/>
                <w:szCs w:val="24"/>
              </w:rPr>
              <w:t>1</w:t>
            </w:r>
          </w:p>
        </w:tc>
        <w:tc>
          <w:tcPr>
            <w:tcW w:w="1273" w:type="dxa"/>
          </w:tcPr>
          <w:p w14:paraId="0D89085E" w14:textId="77777777" w:rsidR="007521BC" w:rsidRPr="00F51238" w:rsidRDefault="007521BC" w:rsidP="00F51238">
            <w:pPr>
              <w:jc w:val="center"/>
              <w:rPr>
                <w:rFonts w:cs="Times New Roman"/>
                <w:sz w:val="20"/>
                <w:szCs w:val="24"/>
              </w:rPr>
            </w:pPr>
            <w:r w:rsidRPr="00F51238">
              <w:rPr>
                <w:rFonts w:cs="Times New Roman"/>
                <w:sz w:val="20"/>
                <w:szCs w:val="24"/>
              </w:rPr>
              <w:t>Si</w:t>
            </w:r>
          </w:p>
        </w:tc>
        <w:tc>
          <w:tcPr>
            <w:tcW w:w="1049" w:type="dxa"/>
          </w:tcPr>
          <w:p w14:paraId="5D12AB41" w14:textId="77777777" w:rsidR="007521BC" w:rsidRPr="00F51238" w:rsidRDefault="007521BC" w:rsidP="00F51238">
            <w:pPr>
              <w:jc w:val="center"/>
              <w:rPr>
                <w:rFonts w:cs="Times New Roman"/>
                <w:sz w:val="20"/>
                <w:szCs w:val="24"/>
              </w:rPr>
            </w:pPr>
            <w:r w:rsidRPr="00F51238">
              <w:rPr>
                <w:rFonts w:cs="Times New Roman"/>
                <w:sz w:val="20"/>
                <w:szCs w:val="24"/>
              </w:rPr>
              <w:t>8 bits</w:t>
            </w:r>
          </w:p>
        </w:tc>
        <w:tc>
          <w:tcPr>
            <w:tcW w:w="1127" w:type="dxa"/>
          </w:tcPr>
          <w:p w14:paraId="3040C3CA" w14:textId="77777777" w:rsidR="007521BC" w:rsidRPr="00F51238" w:rsidRDefault="007521BC" w:rsidP="00F51238">
            <w:pPr>
              <w:jc w:val="center"/>
              <w:rPr>
                <w:rFonts w:cs="Times New Roman"/>
                <w:sz w:val="20"/>
                <w:szCs w:val="24"/>
              </w:rPr>
            </w:pPr>
            <w:r w:rsidRPr="00F51238">
              <w:rPr>
                <w:rFonts w:cs="Times New Roman"/>
                <w:sz w:val="20"/>
                <w:szCs w:val="24"/>
              </w:rPr>
              <w:t>No</w:t>
            </w:r>
          </w:p>
        </w:tc>
      </w:tr>
    </w:tbl>
    <w:p w14:paraId="6DDCCAA1" w14:textId="5C0629A9" w:rsidR="007521BC" w:rsidDel="00C83EC4" w:rsidRDefault="00E666DA">
      <w:pPr>
        <w:pStyle w:val="Descripcin"/>
        <w:rPr>
          <w:del w:id="3435" w:author="Tanya Hernández" w:date="2017-05-17T00:20:00Z"/>
          <w:lang w:eastAsia="en-US"/>
        </w:rPr>
      </w:pPr>
      <w:bookmarkStart w:id="3436" w:name="_Toc482747429"/>
      <w:r w:rsidRPr="00DF2766">
        <w:t>Tabla 2</w:t>
      </w:r>
      <w:r w:rsidR="00DA2166" w:rsidRPr="0078193E">
        <w:t>.</w:t>
      </w:r>
      <w:del w:id="3437" w:author="Tanya Hernández" w:date="2017-05-17T00:20:00Z">
        <w:r w:rsidR="00DA2166" w:rsidRPr="006E1D2F" w:rsidDel="00C83EC4">
          <w:delText xml:space="preserve"> </w:delText>
        </w:r>
      </w:del>
      <w:r w:rsidR="00DA2166" w:rsidRPr="005E6164">
        <w:rPr>
          <w:b w:val="0"/>
        </w:rPr>
        <w:fldChar w:fldCharType="begin"/>
      </w:r>
      <w:r w:rsidR="00DA2166" w:rsidRPr="00C83EC4">
        <w:instrText xml:space="preserve"> SEQ Tabla_II. \* ROMAN </w:instrText>
      </w:r>
      <w:r w:rsidR="00DA2166" w:rsidRPr="005E6164">
        <w:rPr>
          <w:b w:val="0"/>
          <w:rPrChange w:id="3438" w:author="Tanya Hernández" w:date="2017-05-17T00:20:00Z">
            <w:rPr>
              <w:b w:val="0"/>
            </w:rPr>
          </w:rPrChange>
        </w:rPr>
        <w:fldChar w:fldCharType="separate"/>
      </w:r>
      <w:ins w:id="3439" w:author="Tanya Hernández" w:date="2017-05-21T21:21:00Z">
        <w:r w:rsidR="00604603">
          <w:t>XXXIX</w:t>
        </w:r>
      </w:ins>
      <w:del w:id="3440" w:author="Tanya Hernández" w:date="2017-05-17T01:33:00Z">
        <w:r w:rsidR="005B2C04" w:rsidRPr="00262C61" w:rsidDel="00262C61">
          <w:delText>XXXIX</w:delText>
        </w:r>
      </w:del>
      <w:r w:rsidR="00DA2166" w:rsidRPr="005E6164">
        <w:rPr>
          <w:b w:val="0"/>
        </w:rPr>
        <w:fldChar w:fldCharType="end"/>
      </w:r>
      <w:r w:rsidR="00DA2166">
        <w:t xml:space="preserve"> Comparación Microcontroladores.</w:t>
      </w:r>
      <w:bookmarkEnd w:id="3436"/>
    </w:p>
    <w:p w14:paraId="209353A7" w14:textId="77777777" w:rsidR="00163694" w:rsidRPr="00163694" w:rsidRDefault="00163694">
      <w:pPr>
        <w:pStyle w:val="Descripcin"/>
        <w:pPrChange w:id="3441" w:author="Tanya Hernández" w:date="2017-05-28T00:21:00Z">
          <w:pPr>
            <w:pStyle w:val="Prrafodelista"/>
            <w:ind w:left="930" w:firstLine="0"/>
            <w:jc w:val="center"/>
          </w:pPr>
        </w:pPrChange>
      </w:pPr>
    </w:p>
    <w:p w14:paraId="3A320992" w14:textId="73B68284" w:rsidR="007521BC" w:rsidRPr="00E02E40" w:rsidRDefault="007521BC" w:rsidP="007521BC">
      <w:pPr>
        <w:rPr>
          <w:rFonts w:cs="Times New Roman"/>
          <w:szCs w:val="24"/>
        </w:rPr>
      </w:pPr>
      <w:r w:rsidRPr="00E02E40">
        <w:rPr>
          <w:rFonts w:cs="Times New Roman"/>
          <w:szCs w:val="24"/>
        </w:rPr>
        <w:t xml:space="preserve">De estas opciones y otras se decidió utilizar el microcontrolador ATmega328PB, ya que cumple con las características que se desean, sin </w:t>
      </w:r>
      <w:r w:rsidR="00E666DA" w:rsidRPr="00E02E40">
        <w:rPr>
          <w:rFonts w:cs="Times New Roman"/>
          <w:szCs w:val="24"/>
        </w:rPr>
        <w:t>embargo,</w:t>
      </w:r>
      <w:r w:rsidRPr="00E02E40">
        <w:rPr>
          <w:rFonts w:cs="Times New Roman"/>
          <w:szCs w:val="24"/>
        </w:rPr>
        <w:t xml:space="preserve"> se encontraron más opciones que cumplían con estas características, pero el factor decisivo fue el tamaño del microcontrolador y la forma del encapsulado.</w:t>
      </w:r>
    </w:p>
    <w:p w14:paraId="2CA607F9" w14:textId="60F51403" w:rsidR="007521BC" w:rsidRPr="00E02E40" w:rsidRDefault="00E66C10" w:rsidP="007521BC">
      <w:pPr>
        <w:jc w:val="center"/>
        <w:rPr>
          <w:rFonts w:cs="Times New Roman"/>
          <w:szCs w:val="24"/>
        </w:rPr>
      </w:pPr>
      <w:r w:rsidRPr="00E02E40">
        <w:rPr>
          <w:rFonts w:cs="Times New Roman"/>
          <w:noProof/>
          <w:szCs w:val="24"/>
          <w:lang w:eastAsia="es-MX"/>
        </w:rPr>
        <w:drawing>
          <wp:anchor distT="0" distB="0" distL="114300" distR="114300" simplePos="0" relativeHeight="251686912" behindDoc="0" locked="0" layoutInCell="1" allowOverlap="1" wp14:anchorId="710B389C" wp14:editId="60C3615D">
            <wp:simplePos x="0" y="0"/>
            <wp:positionH relativeFrom="page">
              <wp:posOffset>2938780</wp:posOffset>
            </wp:positionH>
            <wp:positionV relativeFrom="paragraph">
              <wp:posOffset>207010</wp:posOffset>
            </wp:positionV>
            <wp:extent cx="1730375" cy="1730375"/>
            <wp:effectExtent l="0" t="0" r="3175" b="317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30375" cy="1730375"/>
                    </a:xfrm>
                    <a:prstGeom prst="rect">
                      <a:avLst/>
                    </a:prstGeom>
                  </pic:spPr>
                </pic:pic>
              </a:graphicData>
            </a:graphic>
            <wp14:sizeRelH relativeFrom="margin">
              <wp14:pctWidth>0</wp14:pctWidth>
            </wp14:sizeRelH>
            <wp14:sizeRelV relativeFrom="margin">
              <wp14:pctHeight>0</wp14:pctHeight>
            </wp14:sizeRelV>
          </wp:anchor>
        </w:drawing>
      </w:r>
    </w:p>
    <w:p w14:paraId="788C9E71" w14:textId="58F49B87" w:rsidR="007521BC" w:rsidRPr="00E02E40" w:rsidDel="00505680" w:rsidRDefault="00DA2166">
      <w:pPr>
        <w:pStyle w:val="Descripcin"/>
        <w:rPr>
          <w:del w:id="3442" w:author="Tanya Hernández" w:date="2017-05-21T20:33:00Z"/>
        </w:rPr>
      </w:pPr>
      <w:bookmarkStart w:id="3443" w:name="_Toc483160560"/>
      <w:r w:rsidRPr="00DF2766">
        <w:t>Fig. 2.</w:t>
      </w:r>
      <w:del w:id="3444" w:author="Tanya Hernández" w:date="2017-05-17T00:20:00Z">
        <w:r w:rsidRPr="0078193E" w:rsidDel="00C83EC4">
          <w:delText xml:space="preserve"> </w:delText>
        </w:r>
      </w:del>
      <w:r w:rsidRPr="00262C61">
        <w:rPr>
          <w:b w:val="0"/>
        </w:rPr>
        <w:fldChar w:fldCharType="begin"/>
      </w:r>
      <w:r w:rsidRPr="00C83EC4">
        <w:instrText xml:space="preserve"> SEQ Fig._2. \* ARABIC </w:instrText>
      </w:r>
      <w:r w:rsidRPr="00262C61">
        <w:rPr>
          <w:b w:val="0"/>
          <w:rPrChange w:id="3445" w:author="Tanya Hernández" w:date="2017-05-17T00:20:00Z">
            <w:rPr>
              <w:b w:val="0"/>
            </w:rPr>
          </w:rPrChange>
        </w:rPr>
        <w:fldChar w:fldCharType="separate"/>
      </w:r>
      <w:ins w:id="3446" w:author="Tanya Hernández" w:date="2017-05-21T21:21:00Z">
        <w:r w:rsidR="00604603">
          <w:t>10</w:t>
        </w:r>
      </w:ins>
      <w:del w:id="3447" w:author="Tanya Hernández" w:date="2017-05-17T01:33:00Z">
        <w:r w:rsidR="005B2C04" w:rsidRPr="00262C61" w:rsidDel="00262C61">
          <w:delText>10</w:delText>
        </w:r>
      </w:del>
      <w:r w:rsidRPr="00262C61">
        <w:rPr>
          <w:b w:val="0"/>
        </w:rPr>
        <w:fldChar w:fldCharType="end"/>
      </w:r>
      <w:r w:rsidRPr="007A62E1">
        <w:t xml:space="preserve"> Microcontrolador ATmega328PB [60].</w:t>
      </w:r>
      <w:bookmarkEnd w:id="3443"/>
    </w:p>
    <w:p w14:paraId="45A73DBA" w14:textId="77777777" w:rsidR="007521BC" w:rsidRPr="00E02E40" w:rsidRDefault="007521BC">
      <w:pPr>
        <w:pStyle w:val="Descripcin"/>
        <w:pPrChange w:id="3448" w:author="Tanya Hernández" w:date="2017-05-28T00:21:00Z">
          <w:pPr/>
        </w:pPrChange>
      </w:pPr>
    </w:p>
    <w:p w14:paraId="3BF7D8F8" w14:textId="04C9F11D" w:rsidR="007521BC" w:rsidRDefault="00E666DA" w:rsidP="007521BC">
      <w:pPr>
        <w:rPr>
          <w:rFonts w:cs="Times New Roman"/>
          <w:szCs w:val="24"/>
        </w:rPr>
      </w:pPr>
      <w:r>
        <w:rPr>
          <w:rFonts w:cs="Times New Roman"/>
          <w:szCs w:val="24"/>
        </w:rPr>
        <w:t>Características</w:t>
      </w:r>
      <w:r>
        <w:rPr>
          <w:rFonts w:cs="Times New Roman"/>
          <w:szCs w:val="24"/>
        </w:rPr>
        <w:tab/>
      </w:r>
      <w:r w:rsidR="007521BC" w:rsidRPr="00E02E40">
        <w:rPr>
          <w:rFonts w:cs="Times New Roman"/>
          <w:szCs w:val="24"/>
        </w:rPr>
        <w:t>microcontrolador ATmega328PB.</w:t>
      </w:r>
    </w:p>
    <w:p w14:paraId="75087E95" w14:textId="77777777" w:rsidR="00F92235" w:rsidRPr="00E02E40" w:rsidRDefault="00F92235" w:rsidP="007521BC">
      <w:pPr>
        <w:rPr>
          <w:rFonts w:cs="Times New Roman"/>
          <w:szCs w:val="24"/>
        </w:rPr>
      </w:pPr>
    </w:p>
    <w:tbl>
      <w:tblPr>
        <w:tblStyle w:val="Tablaconcuadrcula"/>
        <w:tblW w:w="0" w:type="auto"/>
        <w:jc w:val="center"/>
        <w:tblLook w:val="04A0" w:firstRow="1" w:lastRow="0" w:firstColumn="1" w:lastColumn="0" w:noHBand="0" w:noVBand="1"/>
      </w:tblPr>
      <w:tblGrid>
        <w:gridCol w:w="4414"/>
        <w:gridCol w:w="4414"/>
      </w:tblGrid>
      <w:tr w:rsidR="007521BC" w:rsidRPr="00F51238" w14:paraId="13E2361B" w14:textId="77777777" w:rsidTr="00F51238">
        <w:trPr>
          <w:jc w:val="center"/>
        </w:trPr>
        <w:tc>
          <w:tcPr>
            <w:tcW w:w="4414" w:type="dxa"/>
          </w:tcPr>
          <w:p w14:paraId="2E4B781D" w14:textId="77777777" w:rsidR="007521BC" w:rsidRPr="00505680" w:rsidRDefault="007521BC" w:rsidP="00F51238">
            <w:pPr>
              <w:jc w:val="center"/>
              <w:rPr>
                <w:rFonts w:cs="Times New Roman"/>
                <w:b/>
                <w:sz w:val="20"/>
                <w:szCs w:val="24"/>
                <w:rPrChange w:id="3449" w:author="Tanya Hernández" w:date="2017-05-21T20:33:00Z">
                  <w:rPr>
                    <w:rFonts w:cs="Times New Roman"/>
                    <w:sz w:val="20"/>
                    <w:szCs w:val="24"/>
                  </w:rPr>
                </w:rPrChange>
              </w:rPr>
            </w:pPr>
            <w:r w:rsidRPr="00505680">
              <w:rPr>
                <w:rFonts w:cs="Times New Roman"/>
                <w:b/>
                <w:sz w:val="20"/>
                <w:szCs w:val="24"/>
                <w:rPrChange w:id="3450" w:author="Tanya Hernández" w:date="2017-05-21T20:33:00Z">
                  <w:rPr>
                    <w:rFonts w:cs="Times New Roman"/>
                    <w:sz w:val="20"/>
                    <w:szCs w:val="24"/>
                  </w:rPr>
                </w:rPrChange>
              </w:rPr>
              <w:t>Parámetros</w:t>
            </w:r>
          </w:p>
        </w:tc>
        <w:tc>
          <w:tcPr>
            <w:tcW w:w="4414" w:type="dxa"/>
          </w:tcPr>
          <w:p w14:paraId="204BB818" w14:textId="77777777" w:rsidR="007521BC" w:rsidRPr="00505680" w:rsidRDefault="007521BC" w:rsidP="00F51238">
            <w:pPr>
              <w:jc w:val="center"/>
              <w:rPr>
                <w:rFonts w:cs="Times New Roman"/>
                <w:b/>
                <w:sz w:val="20"/>
                <w:szCs w:val="24"/>
                <w:rPrChange w:id="3451" w:author="Tanya Hernández" w:date="2017-05-21T20:33:00Z">
                  <w:rPr>
                    <w:rFonts w:cs="Times New Roman"/>
                    <w:sz w:val="20"/>
                    <w:szCs w:val="24"/>
                  </w:rPr>
                </w:rPrChange>
              </w:rPr>
            </w:pPr>
            <w:r w:rsidRPr="00505680">
              <w:rPr>
                <w:rFonts w:cs="Times New Roman"/>
                <w:b/>
                <w:sz w:val="20"/>
                <w:szCs w:val="24"/>
                <w:rPrChange w:id="3452" w:author="Tanya Hernández" w:date="2017-05-21T20:33:00Z">
                  <w:rPr>
                    <w:rFonts w:cs="Times New Roman"/>
                    <w:sz w:val="20"/>
                    <w:szCs w:val="24"/>
                  </w:rPr>
                </w:rPrChange>
              </w:rPr>
              <w:t>Valores</w:t>
            </w:r>
          </w:p>
        </w:tc>
      </w:tr>
      <w:tr w:rsidR="007521BC" w:rsidRPr="00F51238" w14:paraId="2753E10A" w14:textId="77777777" w:rsidTr="00F51238">
        <w:trPr>
          <w:jc w:val="center"/>
        </w:trPr>
        <w:tc>
          <w:tcPr>
            <w:tcW w:w="4414" w:type="dxa"/>
          </w:tcPr>
          <w:p w14:paraId="684264ED" w14:textId="77777777" w:rsidR="007521BC" w:rsidRPr="00F51238" w:rsidRDefault="007521BC">
            <w:pPr>
              <w:rPr>
                <w:rFonts w:cs="Times New Roman"/>
                <w:sz w:val="20"/>
                <w:szCs w:val="24"/>
              </w:rPr>
              <w:pPrChange w:id="3453" w:author="Tanya Hernández" w:date="2017-05-21T20:33:00Z">
                <w:pPr>
                  <w:jc w:val="center"/>
                </w:pPr>
              </w:pPrChange>
            </w:pPr>
            <w:r w:rsidRPr="00F51238">
              <w:rPr>
                <w:rFonts w:cs="Times New Roman"/>
                <w:sz w:val="20"/>
                <w:szCs w:val="24"/>
              </w:rPr>
              <w:t>Flash (kbytes)</w:t>
            </w:r>
          </w:p>
        </w:tc>
        <w:tc>
          <w:tcPr>
            <w:tcW w:w="4414" w:type="dxa"/>
          </w:tcPr>
          <w:p w14:paraId="5626BE00" w14:textId="77777777" w:rsidR="007521BC" w:rsidRPr="00F51238" w:rsidRDefault="007521BC">
            <w:pPr>
              <w:rPr>
                <w:rFonts w:cs="Times New Roman"/>
                <w:sz w:val="20"/>
                <w:szCs w:val="24"/>
              </w:rPr>
              <w:pPrChange w:id="3454" w:author="Tanya Hernández" w:date="2017-05-21T20:33:00Z">
                <w:pPr>
                  <w:jc w:val="center"/>
                </w:pPr>
              </w:pPrChange>
            </w:pPr>
            <w:r w:rsidRPr="00F51238">
              <w:rPr>
                <w:rFonts w:cs="Times New Roman"/>
                <w:sz w:val="20"/>
                <w:szCs w:val="24"/>
              </w:rPr>
              <w:t>32Kbs</w:t>
            </w:r>
          </w:p>
        </w:tc>
      </w:tr>
      <w:tr w:rsidR="007521BC" w:rsidRPr="00F51238" w14:paraId="68AA960B" w14:textId="77777777" w:rsidTr="00F51238">
        <w:trPr>
          <w:jc w:val="center"/>
        </w:trPr>
        <w:tc>
          <w:tcPr>
            <w:tcW w:w="4414" w:type="dxa"/>
          </w:tcPr>
          <w:p w14:paraId="57ED0AB5" w14:textId="77777777" w:rsidR="007521BC" w:rsidRPr="00F51238" w:rsidRDefault="007521BC">
            <w:pPr>
              <w:rPr>
                <w:rFonts w:cs="Times New Roman"/>
                <w:sz w:val="20"/>
                <w:szCs w:val="24"/>
              </w:rPr>
              <w:pPrChange w:id="3455" w:author="Tanya Hernández" w:date="2017-05-21T20:33:00Z">
                <w:pPr>
                  <w:jc w:val="center"/>
                </w:pPr>
              </w:pPrChange>
            </w:pPr>
            <w:r w:rsidRPr="00F51238">
              <w:rPr>
                <w:rFonts w:cs="Times New Roman"/>
                <w:sz w:val="20"/>
                <w:szCs w:val="24"/>
              </w:rPr>
              <w:t>Número de pines</w:t>
            </w:r>
          </w:p>
        </w:tc>
        <w:tc>
          <w:tcPr>
            <w:tcW w:w="4414" w:type="dxa"/>
          </w:tcPr>
          <w:p w14:paraId="3BC0A5EF" w14:textId="77777777" w:rsidR="007521BC" w:rsidRPr="00F51238" w:rsidRDefault="007521BC">
            <w:pPr>
              <w:rPr>
                <w:rFonts w:cs="Times New Roman"/>
                <w:sz w:val="20"/>
                <w:szCs w:val="24"/>
              </w:rPr>
              <w:pPrChange w:id="3456" w:author="Tanya Hernández" w:date="2017-05-21T20:33:00Z">
                <w:pPr>
                  <w:jc w:val="center"/>
                </w:pPr>
              </w:pPrChange>
            </w:pPr>
            <w:r w:rsidRPr="00F51238">
              <w:rPr>
                <w:rFonts w:cs="Times New Roman"/>
                <w:sz w:val="20"/>
                <w:szCs w:val="24"/>
              </w:rPr>
              <w:t>32</w:t>
            </w:r>
          </w:p>
        </w:tc>
      </w:tr>
      <w:tr w:rsidR="007521BC" w:rsidRPr="00F51238" w14:paraId="78E196DC" w14:textId="77777777" w:rsidTr="00F51238">
        <w:trPr>
          <w:jc w:val="center"/>
        </w:trPr>
        <w:tc>
          <w:tcPr>
            <w:tcW w:w="4414" w:type="dxa"/>
          </w:tcPr>
          <w:p w14:paraId="734B0420" w14:textId="268C016E" w:rsidR="007521BC" w:rsidRPr="00F51238" w:rsidRDefault="007521BC">
            <w:pPr>
              <w:rPr>
                <w:rFonts w:cs="Times New Roman"/>
                <w:sz w:val="20"/>
                <w:szCs w:val="24"/>
              </w:rPr>
              <w:pPrChange w:id="3457" w:author="Tanya Hernández" w:date="2017-05-21T20:33:00Z">
                <w:pPr>
                  <w:jc w:val="center"/>
                </w:pPr>
              </w:pPrChange>
            </w:pPr>
            <w:r w:rsidRPr="00F51238">
              <w:rPr>
                <w:rFonts w:cs="Times New Roman"/>
                <w:sz w:val="20"/>
                <w:szCs w:val="24"/>
              </w:rPr>
              <w:t>Frecuencia máxima de operación</w:t>
            </w:r>
          </w:p>
        </w:tc>
        <w:tc>
          <w:tcPr>
            <w:tcW w:w="4414" w:type="dxa"/>
          </w:tcPr>
          <w:p w14:paraId="1FEA418E" w14:textId="77777777" w:rsidR="007521BC" w:rsidRPr="00F51238" w:rsidRDefault="007521BC">
            <w:pPr>
              <w:rPr>
                <w:rFonts w:cs="Times New Roman"/>
                <w:sz w:val="20"/>
                <w:szCs w:val="24"/>
              </w:rPr>
              <w:pPrChange w:id="3458" w:author="Tanya Hernández" w:date="2017-05-21T20:33:00Z">
                <w:pPr>
                  <w:jc w:val="center"/>
                </w:pPr>
              </w:pPrChange>
            </w:pPr>
            <w:r w:rsidRPr="00F51238">
              <w:rPr>
                <w:rFonts w:cs="Times New Roman"/>
                <w:sz w:val="20"/>
                <w:szCs w:val="24"/>
              </w:rPr>
              <w:t>20Mhz</w:t>
            </w:r>
          </w:p>
        </w:tc>
      </w:tr>
      <w:tr w:rsidR="007521BC" w:rsidRPr="00F51238" w14:paraId="51D27069" w14:textId="77777777" w:rsidTr="00F51238">
        <w:trPr>
          <w:jc w:val="center"/>
        </w:trPr>
        <w:tc>
          <w:tcPr>
            <w:tcW w:w="4414" w:type="dxa"/>
          </w:tcPr>
          <w:p w14:paraId="0165718F" w14:textId="77777777" w:rsidR="007521BC" w:rsidRPr="00F51238" w:rsidRDefault="007521BC">
            <w:pPr>
              <w:rPr>
                <w:rFonts w:cs="Times New Roman"/>
                <w:sz w:val="20"/>
                <w:szCs w:val="24"/>
              </w:rPr>
              <w:pPrChange w:id="3459" w:author="Tanya Hernández" w:date="2017-05-21T20:33:00Z">
                <w:pPr>
                  <w:jc w:val="center"/>
                </w:pPr>
              </w:pPrChange>
            </w:pPr>
            <w:r w:rsidRPr="00F51238">
              <w:rPr>
                <w:rFonts w:cs="Times New Roman"/>
                <w:sz w:val="20"/>
                <w:szCs w:val="24"/>
              </w:rPr>
              <w:t>CPU</w:t>
            </w:r>
          </w:p>
        </w:tc>
        <w:tc>
          <w:tcPr>
            <w:tcW w:w="4414" w:type="dxa"/>
          </w:tcPr>
          <w:p w14:paraId="2BC22356" w14:textId="77777777" w:rsidR="007521BC" w:rsidRPr="00F51238" w:rsidRDefault="007521BC">
            <w:pPr>
              <w:rPr>
                <w:rFonts w:cs="Times New Roman"/>
                <w:sz w:val="20"/>
                <w:szCs w:val="24"/>
              </w:rPr>
              <w:pPrChange w:id="3460" w:author="Tanya Hernández" w:date="2017-05-21T20:33:00Z">
                <w:pPr>
                  <w:jc w:val="center"/>
                </w:pPr>
              </w:pPrChange>
            </w:pPr>
            <w:r w:rsidRPr="00F51238">
              <w:rPr>
                <w:rFonts w:cs="Times New Roman"/>
                <w:sz w:val="20"/>
                <w:szCs w:val="24"/>
              </w:rPr>
              <w:t>8 bit AVR</w:t>
            </w:r>
          </w:p>
        </w:tc>
      </w:tr>
      <w:tr w:rsidR="007521BC" w:rsidRPr="00F51238" w14:paraId="00E77C3B" w14:textId="77777777" w:rsidTr="00F51238">
        <w:trPr>
          <w:jc w:val="center"/>
        </w:trPr>
        <w:tc>
          <w:tcPr>
            <w:tcW w:w="4414" w:type="dxa"/>
          </w:tcPr>
          <w:p w14:paraId="112F4D24" w14:textId="77777777" w:rsidR="007521BC" w:rsidRPr="00F51238" w:rsidRDefault="007521BC">
            <w:pPr>
              <w:rPr>
                <w:rFonts w:cs="Times New Roman"/>
                <w:sz w:val="20"/>
                <w:szCs w:val="24"/>
              </w:rPr>
              <w:pPrChange w:id="3461" w:author="Tanya Hernández" w:date="2017-05-21T20:33:00Z">
                <w:pPr>
                  <w:jc w:val="center"/>
                </w:pPr>
              </w:pPrChange>
            </w:pPr>
            <w:r w:rsidRPr="00F51238">
              <w:rPr>
                <w:rFonts w:cs="Times New Roman"/>
                <w:sz w:val="20"/>
                <w:szCs w:val="24"/>
              </w:rPr>
              <w:t>Interrupciones internas</w:t>
            </w:r>
          </w:p>
        </w:tc>
        <w:tc>
          <w:tcPr>
            <w:tcW w:w="4414" w:type="dxa"/>
          </w:tcPr>
          <w:p w14:paraId="5EAF29E7" w14:textId="77777777" w:rsidR="007521BC" w:rsidRPr="00F51238" w:rsidRDefault="007521BC">
            <w:pPr>
              <w:rPr>
                <w:rFonts w:cs="Times New Roman"/>
                <w:sz w:val="20"/>
                <w:szCs w:val="24"/>
              </w:rPr>
              <w:pPrChange w:id="3462" w:author="Tanya Hernández" w:date="2017-05-21T20:33:00Z">
                <w:pPr>
                  <w:jc w:val="center"/>
                </w:pPr>
              </w:pPrChange>
            </w:pPr>
            <w:r w:rsidRPr="00F51238">
              <w:rPr>
                <w:rFonts w:cs="Times New Roman"/>
                <w:sz w:val="20"/>
                <w:szCs w:val="24"/>
              </w:rPr>
              <w:t>39</w:t>
            </w:r>
          </w:p>
        </w:tc>
      </w:tr>
    </w:tbl>
    <w:p w14:paraId="4B9599D5" w14:textId="65340663" w:rsidR="007521BC" w:rsidRPr="00F92235" w:rsidDel="00C83EC4" w:rsidRDefault="00E666DA">
      <w:pPr>
        <w:pStyle w:val="Descripcin"/>
        <w:rPr>
          <w:del w:id="3463" w:author="Tanya Hernández" w:date="2017-05-17T00:20:00Z"/>
          <w:lang w:eastAsia="en-US"/>
        </w:rPr>
      </w:pPr>
      <w:bookmarkStart w:id="3464" w:name="_Toc482747430"/>
      <w:r w:rsidRPr="00663BDA">
        <w:t>Tabla 2</w:t>
      </w:r>
      <w:r w:rsidR="00DA2166" w:rsidRPr="00663BDA">
        <w:t xml:space="preserve">. </w:t>
      </w:r>
      <w:r w:rsidR="00713A0C">
        <w:rPr>
          <w:b w:val="0"/>
        </w:rPr>
        <w:fldChar w:fldCharType="begin"/>
      </w:r>
      <w:r w:rsidR="00713A0C">
        <w:rPr>
          <w:b w:val="0"/>
        </w:rPr>
        <w:instrText xml:space="preserve"> SEQ Tabla_II. \* ROMAN </w:instrText>
      </w:r>
      <w:r w:rsidR="00713A0C">
        <w:rPr>
          <w:b w:val="0"/>
        </w:rPr>
        <w:fldChar w:fldCharType="separate"/>
      </w:r>
      <w:r w:rsidR="00604603">
        <w:t>XL</w:t>
      </w:r>
      <w:r w:rsidR="00713A0C">
        <w:rPr>
          <w:b w:val="0"/>
        </w:rPr>
        <w:fldChar w:fldCharType="end"/>
      </w:r>
      <w:r w:rsidR="00DA2166">
        <w:t xml:space="preserve"> </w:t>
      </w:r>
      <w:r w:rsidR="00DA2166" w:rsidRPr="00895A1F">
        <w:t>Parámetros microcontrolador ATmega328PB [60].</w:t>
      </w:r>
      <w:bookmarkEnd w:id="3464"/>
    </w:p>
    <w:p w14:paraId="453B5546" w14:textId="77777777" w:rsidR="007521BC" w:rsidRPr="00E02E40" w:rsidRDefault="007521BC">
      <w:pPr>
        <w:pStyle w:val="Descripcin"/>
        <w:pPrChange w:id="3465" w:author="Tanya Hernández" w:date="2017-05-28T00:21:00Z">
          <w:pPr>
            <w:jc w:val="center"/>
          </w:pPr>
        </w:pPrChange>
      </w:pPr>
    </w:p>
    <w:p w14:paraId="10433C05" w14:textId="63C2DE8A" w:rsidR="007521BC" w:rsidRPr="00E02E40" w:rsidRDefault="007521BC">
      <w:pPr>
        <w:spacing w:after="240"/>
        <w:rPr>
          <w:rFonts w:cs="Times New Roman"/>
          <w:szCs w:val="24"/>
        </w:rPr>
        <w:pPrChange w:id="3466" w:author="Tanya Hernández" w:date="2017-05-17T00:20:00Z">
          <w:pPr/>
        </w:pPrChange>
      </w:pPr>
      <w:r w:rsidRPr="00E02E40">
        <w:rPr>
          <w:rFonts w:cs="Times New Roman"/>
          <w:szCs w:val="24"/>
        </w:rPr>
        <w:t xml:space="preserve">Definiremos conceptos básicos para entender el funcionamiento del microcontrolador ATmega328PB el siguiente diagrama a bloques </w:t>
      </w:r>
      <w:ins w:id="3467" w:author="Tanya Hernández" w:date="2017-05-21T20:33:00Z">
        <w:r w:rsidR="00505680">
          <w:rPr>
            <w:rFonts w:cs="Times New Roman"/>
            <w:szCs w:val="24"/>
          </w:rPr>
          <w:t xml:space="preserve">que se muestra en la figura 2.11, </w:t>
        </w:r>
      </w:ins>
      <w:r w:rsidRPr="00E02E40">
        <w:rPr>
          <w:rFonts w:cs="Times New Roman"/>
          <w:szCs w:val="24"/>
        </w:rPr>
        <w:t>indica los dispositivos que integran al ATmega328PB.</w:t>
      </w:r>
    </w:p>
    <w:p w14:paraId="7E623A45" w14:textId="77777777" w:rsidR="007521BC" w:rsidRDefault="007521BC" w:rsidP="00163694">
      <w:pPr>
        <w:jc w:val="center"/>
        <w:rPr>
          <w:rFonts w:cs="Times New Roman"/>
          <w:szCs w:val="24"/>
        </w:rPr>
      </w:pPr>
      <w:r w:rsidRPr="00E02E40">
        <w:rPr>
          <w:rFonts w:cs="Times New Roman"/>
          <w:noProof/>
          <w:szCs w:val="24"/>
          <w:lang w:eastAsia="es-MX"/>
        </w:rPr>
        <w:lastRenderedPageBreak/>
        <w:drawing>
          <wp:inline distT="0" distB="0" distL="0" distR="0" wp14:anchorId="10D2C59B" wp14:editId="00F39651">
            <wp:extent cx="4820240" cy="34207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31503" cy="3428738"/>
                    </a:xfrm>
                    <a:prstGeom prst="rect">
                      <a:avLst/>
                    </a:prstGeom>
                  </pic:spPr>
                </pic:pic>
              </a:graphicData>
            </a:graphic>
          </wp:inline>
        </w:drawing>
      </w:r>
    </w:p>
    <w:p w14:paraId="19625A96" w14:textId="388B45B2" w:rsidR="007521BC" w:rsidRDefault="00DA2166">
      <w:pPr>
        <w:pStyle w:val="Descripcin"/>
      </w:pPr>
      <w:bookmarkStart w:id="3468" w:name="_Toc483160561"/>
      <w:r w:rsidRPr="00262C61">
        <w:t>Fig. 2.</w:t>
      </w:r>
      <w:del w:id="3469" w:author="Tanya Hernández" w:date="2017-05-17T00:20:00Z">
        <w:r w:rsidRPr="00262C61" w:rsidDel="00C83EC4">
          <w:delText xml:space="preserve"> </w:delText>
        </w:r>
      </w:del>
      <w:r w:rsidRPr="00803B69">
        <w:fldChar w:fldCharType="begin"/>
      </w:r>
      <w:r w:rsidRPr="00C83EC4">
        <w:instrText xml:space="preserve"> SEQ Fig._2. \* ARABIC </w:instrText>
      </w:r>
      <w:r w:rsidRPr="00803B69">
        <w:rPr>
          <w:rPrChange w:id="3470" w:author="Tanya Hernández" w:date="2017-05-17T00:20:00Z">
            <w:rPr/>
          </w:rPrChange>
        </w:rPr>
        <w:fldChar w:fldCharType="separate"/>
      </w:r>
      <w:ins w:id="3471" w:author="Tanya Hernández" w:date="2017-05-21T21:21:00Z">
        <w:r w:rsidR="00604603">
          <w:t>11</w:t>
        </w:r>
      </w:ins>
      <w:del w:id="3472" w:author="Tanya Hernández" w:date="2017-05-17T01:33:00Z">
        <w:r w:rsidR="005B2C04" w:rsidRPr="00C83EC4" w:rsidDel="00262C61">
          <w:delText>11</w:delText>
        </w:r>
      </w:del>
      <w:r w:rsidRPr="00803B69">
        <w:fldChar w:fldCharType="end"/>
      </w:r>
      <w:r w:rsidRPr="00DA2166">
        <w:t xml:space="preserve"> </w:t>
      </w:r>
      <w:r w:rsidRPr="00E96550">
        <w:t>Diagrama a bloques ATmega328PB [60].</w:t>
      </w:r>
      <w:bookmarkEnd w:id="3468"/>
    </w:p>
    <w:p w14:paraId="4EFCEEB5" w14:textId="77777777" w:rsidR="00163694" w:rsidRPr="006C7D76" w:rsidRDefault="00163694" w:rsidP="007521BC">
      <w:pPr>
        <w:jc w:val="center"/>
        <w:rPr>
          <w:rFonts w:cs="Times New Roman"/>
          <w:sz w:val="16"/>
          <w:szCs w:val="16"/>
        </w:rPr>
      </w:pPr>
    </w:p>
    <w:p w14:paraId="6D39E729" w14:textId="77777777" w:rsidR="007521BC" w:rsidRPr="00E02E40" w:rsidRDefault="007521BC">
      <w:pPr>
        <w:spacing w:after="240"/>
        <w:rPr>
          <w:rFonts w:cs="Times New Roman"/>
          <w:szCs w:val="24"/>
        </w:rPr>
        <w:pPrChange w:id="3473" w:author="Tanya Hernández" w:date="2017-05-17T00:21:00Z">
          <w:pPr/>
        </w:pPrChange>
      </w:pPr>
      <w:r>
        <w:rPr>
          <w:rFonts w:cs="Times New Roman"/>
          <w:szCs w:val="24"/>
        </w:rPr>
        <w:t>En el diagrama a bloque se puede observar los componentes eléctricos que tienen internamente el micro, la CPU, las memorias, las interfaces de entrada y salida, el ADC, los contadores, estos bloques son controlados por registros, por el momento solo explicaremos la definición de cada elemento, con el fin de comprender para que se utilizan.</w:t>
      </w:r>
    </w:p>
    <w:p w14:paraId="6165F259" w14:textId="77777777" w:rsidR="007521BC" w:rsidRPr="00505680" w:rsidRDefault="007521BC">
      <w:pPr>
        <w:spacing w:after="240"/>
        <w:rPr>
          <w:rFonts w:cs="Times New Roman"/>
          <w:b/>
          <w:szCs w:val="24"/>
          <w:rPrChange w:id="3474" w:author="Tanya Hernández" w:date="2017-05-21T20:34:00Z">
            <w:rPr>
              <w:rFonts w:cs="Times New Roman"/>
              <w:szCs w:val="24"/>
            </w:rPr>
          </w:rPrChange>
        </w:rPr>
        <w:pPrChange w:id="3475" w:author="Tanya Hernández" w:date="2017-05-17T00:21:00Z">
          <w:pPr/>
        </w:pPrChange>
      </w:pPr>
      <w:r w:rsidRPr="00505680">
        <w:rPr>
          <w:rFonts w:cs="Times New Roman"/>
          <w:b/>
          <w:szCs w:val="24"/>
          <w:rPrChange w:id="3476" w:author="Tanya Hernández" w:date="2017-05-21T20:34:00Z">
            <w:rPr>
              <w:rFonts w:cs="Times New Roman"/>
              <w:szCs w:val="24"/>
            </w:rPr>
          </w:rPrChange>
        </w:rPr>
        <w:t>Registro</w:t>
      </w:r>
    </w:p>
    <w:p w14:paraId="1F0F3440" w14:textId="6F27FBD7" w:rsidR="007521BC" w:rsidRPr="00E02E40" w:rsidRDefault="00E67457" w:rsidP="007521BC">
      <w:pPr>
        <w:rPr>
          <w:rFonts w:cs="Times New Roman"/>
          <w:szCs w:val="24"/>
        </w:rPr>
      </w:pPr>
      <w:r>
        <w:rPr>
          <w:rFonts w:cs="Times New Roman"/>
          <w:szCs w:val="24"/>
        </w:rPr>
        <w:t xml:space="preserve">Un registro </w:t>
      </w:r>
      <w:r w:rsidR="007521BC" w:rsidRPr="00E02E40">
        <w:rPr>
          <w:rFonts w:cs="Times New Roman"/>
          <w:szCs w:val="24"/>
        </w:rPr>
        <w:t>es una celda de memoria de un circuito integrado que puede memorizar el estado de un byte.</w:t>
      </w:r>
    </w:p>
    <w:p w14:paraId="25542EA7" w14:textId="77777777" w:rsidR="007521BC" w:rsidRPr="00E02E40" w:rsidRDefault="007521BC" w:rsidP="007521BC">
      <w:pPr>
        <w:jc w:val="center"/>
        <w:rPr>
          <w:rFonts w:cs="Times New Roman"/>
          <w:szCs w:val="24"/>
        </w:rPr>
      </w:pPr>
      <w:r w:rsidRPr="00E02E40">
        <w:rPr>
          <w:rFonts w:cs="Times New Roman"/>
          <w:noProof/>
          <w:szCs w:val="24"/>
          <w:lang w:eastAsia="es-MX"/>
        </w:rPr>
        <w:drawing>
          <wp:inline distT="0" distB="0" distL="0" distR="0" wp14:anchorId="1BDA4E16" wp14:editId="20F25F5D">
            <wp:extent cx="2896690" cy="1386273"/>
            <wp:effectExtent l="0" t="0" r="0" b="4445"/>
            <wp:docPr id="27" name="Imagen 27" descr="al-mundo-de-los-microcontroladores-basic-chapter-01-fig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mundo-de-los-microcontroladores-basic-chapter-01-fig0-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65231" cy="1419075"/>
                    </a:xfrm>
                    <a:prstGeom prst="rect">
                      <a:avLst/>
                    </a:prstGeom>
                    <a:noFill/>
                    <a:ln>
                      <a:noFill/>
                    </a:ln>
                  </pic:spPr>
                </pic:pic>
              </a:graphicData>
            </a:graphic>
          </wp:inline>
        </w:drawing>
      </w:r>
    </w:p>
    <w:p w14:paraId="298E8760" w14:textId="387AECF9" w:rsidR="007521BC" w:rsidDel="00C83EC4" w:rsidRDefault="00DA2166">
      <w:pPr>
        <w:pStyle w:val="Descripcin"/>
        <w:rPr>
          <w:del w:id="3477" w:author="Tanya Hernández" w:date="2017-05-17T00:21:00Z"/>
        </w:rPr>
      </w:pPr>
      <w:bookmarkStart w:id="3478" w:name="_Toc483160562"/>
      <w:r w:rsidRPr="00DF2766">
        <w:t>Fig. 2.</w:t>
      </w:r>
      <w:del w:id="3479" w:author="Tanya Hernández" w:date="2017-05-17T00:21:00Z">
        <w:r w:rsidRPr="0078193E" w:rsidDel="00C83EC4">
          <w:delText xml:space="preserve"> </w:delText>
        </w:r>
      </w:del>
      <w:r w:rsidRPr="00262C61">
        <w:rPr>
          <w:b w:val="0"/>
        </w:rPr>
        <w:fldChar w:fldCharType="begin"/>
      </w:r>
      <w:r w:rsidRPr="00C83EC4">
        <w:instrText xml:space="preserve"> SEQ Fig._2. \* ARABIC </w:instrText>
      </w:r>
      <w:r w:rsidRPr="00262C61">
        <w:rPr>
          <w:b w:val="0"/>
          <w:rPrChange w:id="3480" w:author="Tanya Hernández" w:date="2017-05-17T00:21:00Z">
            <w:rPr>
              <w:b w:val="0"/>
            </w:rPr>
          </w:rPrChange>
        </w:rPr>
        <w:fldChar w:fldCharType="separate"/>
      </w:r>
      <w:ins w:id="3481" w:author="Tanya Hernández" w:date="2017-05-21T21:21:00Z">
        <w:r w:rsidR="00604603">
          <w:t>12</w:t>
        </w:r>
      </w:ins>
      <w:del w:id="3482" w:author="Tanya Hernández" w:date="2017-05-17T01:33:00Z">
        <w:r w:rsidR="005B2C04" w:rsidRPr="00262C61" w:rsidDel="00262C61">
          <w:delText>12</w:delText>
        </w:r>
      </w:del>
      <w:r w:rsidRPr="00262C61">
        <w:rPr>
          <w:b w:val="0"/>
        </w:rPr>
        <w:fldChar w:fldCharType="end"/>
      </w:r>
      <w:r>
        <w:t xml:space="preserve"> </w:t>
      </w:r>
      <w:r w:rsidRPr="00924173">
        <w:t>Valores de un registro [30].</w:t>
      </w:r>
      <w:bookmarkEnd w:id="3478"/>
    </w:p>
    <w:p w14:paraId="73F8AB17" w14:textId="49293196" w:rsidR="00E666DA" w:rsidDel="00C83EC4" w:rsidRDefault="00E666DA">
      <w:pPr>
        <w:pStyle w:val="Descripcin"/>
        <w:rPr>
          <w:del w:id="3483" w:author="Tanya Hernández" w:date="2017-05-17T00:21:00Z"/>
        </w:rPr>
        <w:pPrChange w:id="3484" w:author="Tanya Hernández" w:date="2017-05-28T00:21:00Z">
          <w:pPr/>
        </w:pPrChange>
      </w:pPr>
    </w:p>
    <w:p w14:paraId="4C601E55" w14:textId="3E22053D" w:rsidR="00E666DA" w:rsidDel="00C83EC4" w:rsidRDefault="00E666DA">
      <w:pPr>
        <w:pStyle w:val="Descripcin"/>
        <w:rPr>
          <w:del w:id="3485" w:author="Tanya Hernández" w:date="2017-05-17T00:21:00Z"/>
        </w:rPr>
        <w:pPrChange w:id="3486" w:author="Tanya Hernández" w:date="2017-05-28T00:21:00Z">
          <w:pPr/>
        </w:pPrChange>
      </w:pPr>
    </w:p>
    <w:p w14:paraId="3A2FC46F" w14:textId="77777777" w:rsidR="00E666DA" w:rsidRPr="00E666DA" w:rsidRDefault="00E666DA">
      <w:pPr>
        <w:pStyle w:val="Descripcin"/>
        <w:pPrChange w:id="3487" w:author="Tanya Hernández" w:date="2017-05-28T00:21:00Z">
          <w:pPr/>
        </w:pPrChange>
      </w:pPr>
    </w:p>
    <w:p w14:paraId="5BEC2505" w14:textId="53809C7D" w:rsidR="007521BC" w:rsidRPr="00E02E40" w:rsidRDefault="00E67457">
      <w:pPr>
        <w:pStyle w:val="Ttulo3"/>
        <w:pPrChange w:id="3488" w:author="Tanya Hernández" w:date="2017-05-21T12:51:00Z">
          <w:pPr>
            <w:shd w:val="clear" w:color="auto" w:fill="FFFFFF"/>
            <w:spacing w:before="450" w:after="300"/>
            <w:textAlignment w:val="baseline"/>
            <w:outlineLvl w:val="2"/>
          </w:pPr>
        </w:pPrChange>
      </w:pPr>
      <w:bookmarkStart w:id="3489" w:name="_Toc480316152"/>
      <w:bookmarkStart w:id="3490" w:name="_Toc483160379"/>
      <w:r>
        <w:t>2.10.</w:t>
      </w:r>
      <w:ins w:id="3491" w:author="Tanya Hernández" w:date="2017-05-17T00:21:00Z">
        <w:r w:rsidR="00C83EC4">
          <w:t>2</w:t>
        </w:r>
      </w:ins>
      <w:del w:id="3492" w:author="Tanya Hernández" w:date="2017-05-17T00:21:00Z">
        <w:r w:rsidDel="00C83EC4">
          <w:delText>1</w:delText>
        </w:r>
      </w:del>
      <w:r>
        <w:t xml:space="preserve"> </w:t>
      </w:r>
      <w:r w:rsidR="007521BC" w:rsidRPr="00E02E40">
        <w:t>Registro SFR (registro de función especial)</w:t>
      </w:r>
      <w:bookmarkEnd w:id="3489"/>
      <w:bookmarkEnd w:id="3490"/>
    </w:p>
    <w:p w14:paraId="0D552509" w14:textId="6B0473E1" w:rsidR="007521BC" w:rsidRPr="003443ED" w:rsidRDefault="007521BC" w:rsidP="007521BC">
      <w:pPr>
        <w:shd w:val="clear" w:color="auto" w:fill="FFFFFF"/>
        <w:spacing w:after="450"/>
        <w:textAlignment w:val="baseline"/>
        <w:rPr>
          <w:rFonts w:eastAsia="Times New Roman" w:cs="Times New Roman"/>
          <w:color w:val="1F1F1D"/>
          <w:szCs w:val="24"/>
          <w:lang w:eastAsia="es-MX"/>
        </w:rPr>
      </w:pPr>
      <w:r w:rsidRPr="00E02E40">
        <w:rPr>
          <w:rFonts w:eastAsia="Times New Roman" w:cs="Times New Roman"/>
          <w:color w:val="1F1F1D"/>
          <w:szCs w:val="24"/>
          <w:lang w:eastAsia="es-MX"/>
        </w:rPr>
        <w:t xml:space="preserve">Estos registros son definidos por el fabricante, realizan operaciones con los dispositivos internos del microcontrolador, ya que sus bits están conectados con cada dispositivo electrónico, por lo que llegan a manejar el funcionamiento del microcontrolador, por </w:t>
      </w:r>
      <w:r w:rsidR="00E666DA" w:rsidRPr="00E02E40">
        <w:rPr>
          <w:rFonts w:eastAsia="Times New Roman" w:cs="Times New Roman"/>
          <w:color w:val="1F1F1D"/>
          <w:szCs w:val="24"/>
          <w:lang w:eastAsia="es-MX"/>
        </w:rPr>
        <w:t>ejemplo,</w:t>
      </w:r>
      <w:r w:rsidR="00E666DA">
        <w:rPr>
          <w:rFonts w:eastAsia="Times New Roman" w:cs="Times New Roman"/>
          <w:color w:val="1F1F1D"/>
          <w:szCs w:val="24"/>
          <w:lang w:eastAsia="es-MX"/>
        </w:rPr>
        <w:t xml:space="preserve"> los contadores,</w:t>
      </w:r>
      <w:r w:rsidRPr="00E02E40">
        <w:rPr>
          <w:rFonts w:eastAsia="Times New Roman" w:cs="Times New Roman"/>
          <w:color w:val="1F1F1D"/>
          <w:szCs w:val="24"/>
          <w:lang w:eastAsia="es-MX"/>
        </w:rPr>
        <w:t xml:space="preserve"> el ADC, temporizadores etc</w:t>
      </w:r>
      <w:r w:rsidRPr="00163694">
        <w:rPr>
          <w:rFonts w:eastAsia="Times New Roman" w:cs="Times New Roman"/>
          <w:color w:val="1F1F1D"/>
          <w:szCs w:val="24"/>
          <w:lang w:eastAsia="es-MX"/>
        </w:rPr>
        <w:t>.</w:t>
      </w:r>
    </w:p>
    <w:p w14:paraId="167A732F" w14:textId="77777777" w:rsidR="007521BC" w:rsidRPr="00E02E40" w:rsidRDefault="007521BC" w:rsidP="007521BC">
      <w:pPr>
        <w:jc w:val="center"/>
        <w:rPr>
          <w:rFonts w:cs="Times New Roman"/>
          <w:szCs w:val="24"/>
        </w:rPr>
      </w:pPr>
      <w:r w:rsidRPr="00E02E40">
        <w:rPr>
          <w:rFonts w:cs="Times New Roman"/>
          <w:noProof/>
          <w:szCs w:val="24"/>
          <w:lang w:eastAsia="es-MX"/>
        </w:rPr>
        <w:lastRenderedPageBreak/>
        <w:drawing>
          <wp:inline distT="0" distB="0" distL="0" distR="0" wp14:anchorId="0D4128B3" wp14:editId="17C315D0">
            <wp:extent cx="2883613" cy="1828800"/>
            <wp:effectExtent l="0" t="0" r="0" b="0"/>
            <wp:docPr id="28" name="Imagen 28" descr="al-mundo-de-los-microcontroladores-basic-chapter-01-fig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mundo-de-los-microcontroladores-basic-chapter-01-fig0-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97723" cy="1837749"/>
                    </a:xfrm>
                    <a:prstGeom prst="rect">
                      <a:avLst/>
                    </a:prstGeom>
                    <a:noFill/>
                    <a:ln>
                      <a:noFill/>
                    </a:ln>
                  </pic:spPr>
                </pic:pic>
              </a:graphicData>
            </a:graphic>
          </wp:inline>
        </w:drawing>
      </w:r>
    </w:p>
    <w:p w14:paraId="72A18C4A" w14:textId="51283F87" w:rsidR="007521BC" w:rsidRPr="00A0256E" w:rsidRDefault="00DA2166">
      <w:pPr>
        <w:pStyle w:val="Descripcin"/>
      </w:pPr>
      <w:bookmarkStart w:id="3493" w:name="_Toc483160563"/>
      <w:r w:rsidRPr="00DF2766">
        <w:t>Fig. 2.</w:t>
      </w:r>
      <w:del w:id="3494" w:author="Tanya Hernández" w:date="2017-05-17T00:21:00Z">
        <w:r w:rsidRPr="0078193E" w:rsidDel="00C83EC4">
          <w:delText xml:space="preserve"> </w:delText>
        </w:r>
      </w:del>
      <w:r w:rsidRPr="00262C61">
        <w:fldChar w:fldCharType="begin"/>
      </w:r>
      <w:r w:rsidRPr="00C83EC4">
        <w:instrText xml:space="preserve"> SEQ Fig._2. \* ARABIC </w:instrText>
      </w:r>
      <w:r w:rsidRPr="00262C61">
        <w:rPr>
          <w:rPrChange w:id="3495" w:author="Tanya Hernández" w:date="2017-05-17T00:21:00Z">
            <w:rPr/>
          </w:rPrChange>
        </w:rPr>
        <w:fldChar w:fldCharType="separate"/>
      </w:r>
      <w:ins w:id="3496" w:author="Tanya Hernández" w:date="2017-05-21T21:21:00Z">
        <w:r w:rsidR="00604603">
          <w:t>13</w:t>
        </w:r>
      </w:ins>
      <w:del w:id="3497" w:author="Tanya Hernández" w:date="2017-05-17T01:33:00Z">
        <w:r w:rsidR="005B2C04" w:rsidRPr="00262C61" w:rsidDel="00262C61">
          <w:delText>13</w:delText>
        </w:r>
      </w:del>
      <w:r w:rsidRPr="00262C61">
        <w:fldChar w:fldCharType="end"/>
      </w:r>
      <w:r>
        <w:t xml:space="preserve"> </w:t>
      </w:r>
      <w:r w:rsidRPr="00706D9F">
        <w:t>Registro SFR [30].</w:t>
      </w:r>
      <w:bookmarkEnd w:id="3493"/>
    </w:p>
    <w:p w14:paraId="3A8FF841" w14:textId="2B13B3D4" w:rsidR="007521BC" w:rsidRPr="00505680" w:rsidRDefault="003E751F">
      <w:pPr>
        <w:pStyle w:val="Ttulo4"/>
        <w:spacing w:after="240"/>
        <w:rPr>
          <w:b/>
          <w:rPrChange w:id="3498" w:author="Tanya Hernández" w:date="2017-05-21T20:34:00Z">
            <w:rPr/>
          </w:rPrChange>
        </w:rPr>
        <w:pPrChange w:id="3499" w:author="Tanya Hernández" w:date="2017-05-17T00:22:00Z">
          <w:pPr>
            <w:spacing w:after="240"/>
          </w:pPr>
        </w:pPrChange>
      </w:pPr>
      <w:r w:rsidRPr="00505680">
        <w:rPr>
          <w:b/>
          <w:rPrChange w:id="3500" w:author="Tanya Hernández" w:date="2017-05-21T20:34:00Z">
            <w:rPr/>
          </w:rPrChange>
        </w:rPr>
        <w:t>Puertos de entrada y salida</w:t>
      </w:r>
    </w:p>
    <w:p w14:paraId="4033BBBE" w14:textId="6E316879" w:rsidR="007521BC" w:rsidRDefault="007521BC" w:rsidP="007521BC">
      <w:pPr>
        <w:rPr>
          <w:rFonts w:cs="Times New Roman"/>
          <w:szCs w:val="24"/>
        </w:rPr>
      </w:pPr>
      <w:r>
        <w:rPr>
          <w:rFonts w:cs="Times New Roman"/>
          <w:szCs w:val="24"/>
        </w:rPr>
        <w:t>Son los periféricos que el microcontrolador utiliza para transmitir datos o recibir desde el exterior, se configuran a través de un registro, para ser entradas o salidas ya sea el caso.</w:t>
      </w:r>
    </w:p>
    <w:p w14:paraId="1BB6319B" w14:textId="77777777" w:rsidR="007521BC" w:rsidRDefault="007521BC" w:rsidP="007521BC">
      <w:pPr>
        <w:jc w:val="center"/>
        <w:rPr>
          <w:rFonts w:cs="Times New Roman"/>
          <w:szCs w:val="24"/>
        </w:rPr>
      </w:pPr>
      <w:r>
        <w:rPr>
          <w:noProof/>
          <w:lang w:eastAsia="es-MX"/>
        </w:rPr>
        <w:drawing>
          <wp:inline distT="0" distB="0" distL="0" distR="0" wp14:anchorId="32287FED" wp14:editId="56C0817F">
            <wp:extent cx="2695330" cy="1751965"/>
            <wp:effectExtent l="0" t="0" r="0" b="635"/>
            <wp:docPr id="32" name="Imagen 32" descr="al-mundo-de-los-microcontroladores-basic-chapter-01-fig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mundo-de-los-microcontroladores-basic-chapter-01-fig0-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6037" cy="1758924"/>
                    </a:xfrm>
                    <a:prstGeom prst="rect">
                      <a:avLst/>
                    </a:prstGeom>
                    <a:noFill/>
                    <a:ln>
                      <a:noFill/>
                    </a:ln>
                  </pic:spPr>
                </pic:pic>
              </a:graphicData>
            </a:graphic>
          </wp:inline>
        </w:drawing>
      </w:r>
    </w:p>
    <w:p w14:paraId="3799C906" w14:textId="740C0505" w:rsidR="007521BC" w:rsidDel="00C83EC4" w:rsidRDefault="00DA2166">
      <w:pPr>
        <w:pStyle w:val="Descripcin"/>
        <w:rPr>
          <w:del w:id="3501" w:author="Tanya Hernández" w:date="2017-05-17T00:22:00Z"/>
        </w:rPr>
      </w:pPr>
      <w:bookmarkStart w:id="3502" w:name="_Toc483160564"/>
      <w:r w:rsidRPr="00DF2766">
        <w:t>Fig. 2.</w:t>
      </w:r>
      <w:del w:id="3503" w:author="Tanya Hernández" w:date="2017-05-17T00:22:00Z">
        <w:r w:rsidRPr="0078193E" w:rsidDel="00C83EC4">
          <w:delText xml:space="preserve"> </w:delText>
        </w:r>
      </w:del>
      <w:r w:rsidRPr="00262C61">
        <w:rPr>
          <w:b w:val="0"/>
        </w:rPr>
        <w:fldChar w:fldCharType="begin"/>
      </w:r>
      <w:r w:rsidRPr="00C83EC4">
        <w:instrText xml:space="preserve"> SEQ Fig._2. \* ARABIC </w:instrText>
      </w:r>
      <w:r w:rsidRPr="00262C61">
        <w:rPr>
          <w:b w:val="0"/>
          <w:rPrChange w:id="3504" w:author="Tanya Hernández" w:date="2017-05-17T00:22:00Z">
            <w:rPr>
              <w:b w:val="0"/>
            </w:rPr>
          </w:rPrChange>
        </w:rPr>
        <w:fldChar w:fldCharType="separate"/>
      </w:r>
      <w:ins w:id="3505" w:author="Tanya Hernández" w:date="2017-05-21T21:21:00Z">
        <w:r w:rsidR="00604603">
          <w:t>14</w:t>
        </w:r>
      </w:ins>
      <w:del w:id="3506" w:author="Tanya Hernández" w:date="2017-05-17T01:33:00Z">
        <w:r w:rsidR="005B2C04" w:rsidRPr="00262C61" w:rsidDel="00262C61">
          <w:delText>14</w:delText>
        </w:r>
      </w:del>
      <w:r w:rsidRPr="00262C61">
        <w:rPr>
          <w:b w:val="0"/>
        </w:rPr>
        <w:fldChar w:fldCharType="end"/>
      </w:r>
      <w:r>
        <w:t xml:space="preserve"> </w:t>
      </w:r>
      <w:r w:rsidRPr="00154EA1">
        <w:t>Ejemplo de un puerto [30]</w:t>
      </w:r>
      <w:r w:rsidR="00663BDA">
        <w:t>.</w:t>
      </w:r>
      <w:bookmarkEnd w:id="3502"/>
    </w:p>
    <w:p w14:paraId="21C1AA1F" w14:textId="77777777" w:rsidR="007521BC" w:rsidRDefault="007521BC">
      <w:pPr>
        <w:pStyle w:val="Descripcin"/>
        <w:pPrChange w:id="3507" w:author="Tanya Hernández" w:date="2017-05-28T00:21:00Z">
          <w:pPr/>
        </w:pPrChange>
      </w:pPr>
    </w:p>
    <w:p w14:paraId="1DA830EB" w14:textId="05A687E7" w:rsidR="007521BC" w:rsidRDefault="007521BC">
      <w:pPr>
        <w:spacing w:after="240"/>
        <w:rPr>
          <w:rFonts w:cs="Times New Roman"/>
          <w:szCs w:val="24"/>
        </w:rPr>
        <w:pPrChange w:id="3508" w:author="Tanya Hernández" w:date="2017-05-17T00:22:00Z">
          <w:pPr/>
        </w:pPrChange>
      </w:pPr>
      <w:r>
        <w:rPr>
          <w:rFonts w:cs="Times New Roman"/>
          <w:szCs w:val="24"/>
        </w:rPr>
        <w:t>Una de las características más importantes de los pines de entrada/salida (E/S) es la corriente máxima que pueden entregar y recibir, los pines disponen de resistores (resistencias de pull-up) que los protegen, estos se activan mediante registros SFR.</w:t>
      </w:r>
    </w:p>
    <w:p w14:paraId="5869700D" w14:textId="77777777" w:rsidR="007521BC" w:rsidRDefault="007521BC" w:rsidP="007521BC">
      <w:pPr>
        <w:jc w:val="center"/>
        <w:rPr>
          <w:rFonts w:cs="Times New Roman"/>
          <w:szCs w:val="24"/>
        </w:rPr>
      </w:pPr>
      <w:r>
        <w:rPr>
          <w:noProof/>
          <w:lang w:eastAsia="es-MX"/>
        </w:rPr>
        <w:lastRenderedPageBreak/>
        <w:drawing>
          <wp:inline distT="0" distB="0" distL="0" distR="0" wp14:anchorId="3234D7E4" wp14:editId="304B1375">
            <wp:extent cx="3190875" cy="32271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6139" cy="3242572"/>
                    </a:xfrm>
                    <a:prstGeom prst="rect">
                      <a:avLst/>
                    </a:prstGeom>
                  </pic:spPr>
                </pic:pic>
              </a:graphicData>
            </a:graphic>
          </wp:inline>
        </w:drawing>
      </w:r>
    </w:p>
    <w:p w14:paraId="5FFC83E7" w14:textId="73E37907" w:rsidR="007521BC" w:rsidRDefault="00506FE7">
      <w:pPr>
        <w:pStyle w:val="Descripcin"/>
      </w:pPr>
      <w:bookmarkStart w:id="3509" w:name="_Toc483160565"/>
      <w:r w:rsidRPr="00DF2766">
        <w:t>Fig. 2.</w:t>
      </w:r>
      <w:del w:id="3510" w:author="Tanya Hernández" w:date="2017-05-17T00:22:00Z">
        <w:r w:rsidRPr="0078193E" w:rsidDel="00C83EC4">
          <w:delText xml:space="preserve"> </w:delText>
        </w:r>
      </w:del>
      <w:r w:rsidRPr="00262C61">
        <w:fldChar w:fldCharType="begin"/>
      </w:r>
      <w:r w:rsidRPr="001012C6">
        <w:instrText xml:space="preserve"> SEQ Fig._2. \* ARABIC </w:instrText>
      </w:r>
      <w:r w:rsidRPr="00262C61">
        <w:rPr>
          <w:rPrChange w:id="3511" w:author="Tanya Hernández" w:date="2017-05-17T00:22:00Z">
            <w:rPr/>
          </w:rPrChange>
        </w:rPr>
        <w:fldChar w:fldCharType="separate"/>
      </w:r>
      <w:ins w:id="3512" w:author="Tanya Hernández" w:date="2017-05-21T21:21:00Z">
        <w:r w:rsidR="00604603">
          <w:t>15</w:t>
        </w:r>
      </w:ins>
      <w:del w:id="3513" w:author="Tanya Hernández" w:date="2017-05-17T01:33:00Z">
        <w:r w:rsidR="005B2C04" w:rsidRPr="00262C61" w:rsidDel="00262C61">
          <w:delText>15</w:delText>
        </w:r>
      </w:del>
      <w:r w:rsidRPr="00262C61">
        <w:fldChar w:fldCharType="end"/>
      </w:r>
      <w:r>
        <w:t xml:space="preserve"> </w:t>
      </w:r>
      <w:r w:rsidRPr="00E664FB">
        <w:t>Pines del microcontrolador [60].</w:t>
      </w:r>
      <w:bookmarkEnd w:id="3509"/>
    </w:p>
    <w:p w14:paraId="755D254F" w14:textId="04FC0CAE" w:rsidR="007521BC" w:rsidRDefault="007521BC" w:rsidP="007521BC">
      <w:pPr>
        <w:rPr>
          <w:rFonts w:cs="Times New Roman"/>
          <w:szCs w:val="24"/>
        </w:rPr>
      </w:pPr>
      <w:r>
        <w:rPr>
          <w:rFonts w:cs="Times New Roman"/>
          <w:szCs w:val="24"/>
        </w:rPr>
        <w:t xml:space="preserve">El microcontrolador tiene 3 puertos de entrada y salida, puerto B, puerto C y puerto D de ocho bits, los pines se pueden configurar como otras entradas o salidas, por </w:t>
      </w:r>
      <w:r w:rsidR="00E666DA">
        <w:rPr>
          <w:rFonts w:cs="Times New Roman"/>
          <w:szCs w:val="24"/>
        </w:rPr>
        <w:t>ejemplo,</w:t>
      </w:r>
      <w:r>
        <w:rPr>
          <w:rFonts w:cs="Times New Roman"/>
          <w:szCs w:val="24"/>
        </w:rPr>
        <w:t xml:space="preserve"> el pin 17 se puede utilizar como puerto B5 o como entrada de señal de reloj utilizada para la comunicación por SPI.</w:t>
      </w:r>
    </w:p>
    <w:p w14:paraId="598768CB" w14:textId="77777777" w:rsidR="00163694" w:rsidRDefault="00163694" w:rsidP="007521BC">
      <w:pPr>
        <w:rPr>
          <w:rFonts w:cs="Times New Roman"/>
          <w:szCs w:val="24"/>
        </w:rPr>
      </w:pPr>
    </w:p>
    <w:p w14:paraId="116D3339" w14:textId="77777777" w:rsidR="007521BC" w:rsidRPr="00AF638E" w:rsidRDefault="007521BC" w:rsidP="003E751F">
      <w:pPr>
        <w:spacing w:after="240"/>
        <w:rPr>
          <w:rFonts w:cs="Times New Roman"/>
          <w:b/>
          <w:szCs w:val="24"/>
          <w:rPrChange w:id="3514" w:author="Tanya Hernández" w:date="2017-05-16T02:02:00Z">
            <w:rPr>
              <w:rFonts w:cs="Times New Roman"/>
              <w:szCs w:val="24"/>
            </w:rPr>
          </w:rPrChange>
        </w:rPr>
      </w:pPr>
      <w:r w:rsidRPr="00AF638E">
        <w:rPr>
          <w:rFonts w:cs="Times New Roman"/>
          <w:b/>
          <w:szCs w:val="24"/>
          <w:rPrChange w:id="3515" w:author="Tanya Hernández" w:date="2017-05-16T02:02:00Z">
            <w:rPr>
              <w:rFonts w:cs="Times New Roman"/>
              <w:szCs w:val="24"/>
            </w:rPr>
          </w:rPrChange>
        </w:rPr>
        <w:t>Unidad de memoria</w:t>
      </w:r>
    </w:p>
    <w:p w14:paraId="2552DE5C" w14:textId="40A9AD65" w:rsidR="007521BC" w:rsidRDefault="007521BC" w:rsidP="007521BC">
      <w:pPr>
        <w:rPr>
          <w:rFonts w:cs="Times New Roman"/>
          <w:szCs w:val="24"/>
        </w:rPr>
      </w:pPr>
      <w:r>
        <w:rPr>
          <w:rFonts w:cs="Times New Roman"/>
          <w:szCs w:val="24"/>
        </w:rPr>
        <w:t>Las memorias son una parte del microcontrolador que se utilizan para almacenar datos de fábrica, como de desarrollo, la memo</w:t>
      </w:r>
      <w:r w:rsidR="00E666DA">
        <w:rPr>
          <w:rFonts w:cs="Times New Roman"/>
          <w:szCs w:val="24"/>
        </w:rPr>
        <w:t>ria es compuesta de localidades</w:t>
      </w:r>
      <w:r>
        <w:rPr>
          <w:rFonts w:cs="Times New Roman"/>
          <w:szCs w:val="24"/>
        </w:rPr>
        <w:t xml:space="preserve"> las cuales tienen una dirección asignada, para referirse a ellas, el contenido de cada localidad se puede leer o escribir.</w:t>
      </w:r>
    </w:p>
    <w:p w14:paraId="7729424A" w14:textId="77777777" w:rsidR="007521BC" w:rsidRDefault="007521BC" w:rsidP="007521BC">
      <w:pPr>
        <w:jc w:val="center"/>
        <w:rPr>
          <w:rFonts w:cs="Times New Roman"/>
          <w:szCs w:val="24"/>
        </w:rPr>
      </w:pPr>
      <w:r>
        <w:rPr>
          <w:noProof/>
          <w:lang w:eastAsia="es-MX"/>
        </w:rPr>
        <w:drawing>
          <wp:inline distT="0" distB="0" distL="0" distR="0" wp14:anchorId="4B3629DF" wp14:editId="77F13CF4">
            <wp:extent cx="2049359" cy="2066925"/>
            <wp:effectExtent l="0" t="0" r="8255" b="0"/>
            <wp:docPr id="34" name="Imagen 34" descr="al-mundo-de-los-microcontroladores-basic-chapter-01-fig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mundo-de-los-microcontroladores-basic-chapter-01-fig0-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6637" cy="2084351"/>
                    </a:xfrm>
                    <a:prstGeom prst="rect">
                      <a:avLst/>
                    </a:prstGeom>
                    <a:noFill/>
                    <a:ln>
                      <a:noFill/>
                    </a:ln>
                  </pic:spPr>
                </pic:pic>
              </a:graphicData>
            </a:graphic>
          </wp:inline>
        </w:drawing>
      </w:r>
    </w:p>
    <w:p w14:paraId="04E10D0B" w14:textId="76BB824D" w:rsidR="007521BC" w:rsidDel="001012C6" w:rsidRDefault="00FA6691">
      <w:pPr>
        <w:pStyle w:val="Descripcin"/>
        <w:rPr>
          <w:del w:id="3516" w:author="Tanya Hernández" w:date="2017-05-17T00:22:00Z"/>
        </w:rPr>
      </w:pPr>
      <w:r w:rsidRPr="00DF2766">
        <w:t xml:space="preserve"> </w:t>
      </w:r>
      <w:bookmarkStart w:id="3517" w:name="_Toc483160566"/>
      <w:r w:rsidR="009A5B06" w:rsidRPr="0078193E">
        <w:t>Fig. 2.</w:t>
      </w:r>
      <w:del w:id="3518" w:author="Tanya Hernández" w:date="2017-05-17T00:22:00Z">
        <w:r w:rsidR="009A5B06" w:rsidRPr="006E1D2F" w:rsidDel="001012C6">
          <w:delText xml:space="preserve"> </w:delText>
        </w:r>
      </w:del>
      <w:r w:rsidR="009A5B06" w:rsidRPr="005E6164">
        <w:rPr>
          <w:b w:val="0"/>
        </w:rPr>
        <w:fldChar w:fldCharType="begin"/>
      </w:r>
      <w:r w:rsidR="009A5B06" w:rsidRPr="001012C6">
        <w:instrText xml:space="preserve"> SEQ Fig._2. \* ARABIC </w:instrText>
      </w:r>
      <w:r w:rsidR="009A5B06" w:rsidRPr="005E6164">
        <w:rPr>
          <w:b w:val="0"/>
          <w:rPrChange w:id="3519" w:author="Tanya Hernández" w:date="2017-05-17T00:22:00Z">
            <w:rPr>
              <w:b w:val="0"/>
            </w:rPr>
          </w:rPrChange>
        </w:rPr>
        <w:fldChar w:fldCharType="separate"/>
      </w:r>
      <w:ins w:id="3520" w:author="Tanya Hernández" w:date="2017-05-21T21:21:00Z">
        <w:r w:rsidR="00604603">
          <w:t>16</w:t>
        </w:r>
      </w:ins>
      <w:del w:id="3521" w:author="Tanya Hernández" w:date="2017-05-17T01:33:00Z">
        <w:r w:rsidR="005B2C04" w:rsidRPr="00262C61" w:rsidDel="00262C61">
          <w:delText>16</w:delText>
        </w:r>
      </w:del>
      <w:r w:rsidR="009A5B06" w:rsidRPr="005E6164">
        <w:rPr>
          <w:b w:val="0"/>
        </w:rPr>
        <w:fldChar w:fldCharType="end"/>
      </w:r>
      <w:r w:rsidR="00E666DA">
        <w:t xml:space="preserve"> </w:t>
      </w:r>
      <w:r w:rsidR="009A5B06" w:rsidRPr="00EC3A3C">
        <w:t>Esquema de una memoria [30].</w:t>
      </w:r>
      <w:bookmarkEnd w:id="3517"/>
    </w:p>
    <w:p w14:paraId="3EBABEEC" w14:textId="68578240" w:rsidR="007521BC" w:rsidRDefault="007521BC">
      <w:pPr>
        <w:pStyle w:val="Descripcin"/>
        <w:pPrChange w:id="3522" w:author="Tanya Hernández" w:date="2017-05-28T00:21:00Z">
          <w:pPr>
            <w:ind w:firstLine="0"/>
          </w:pPr>
        </w:pPrChange>
      </w:pPr>
    </w:p>
    <w:p w14:paraId="1D3B3FF9" w14:textId="77777777" w:rsidR="007521BC" w:rsidRDefault="007521BC">
      <w:pPr>
        <w:spacing w:after="240"/>
        <w:rPr>
          <w:rFonts w:cs="Times New Roman"/>
          <w:szCs w:val="24"/>
        </w:rPr>
        <w:pPrChange w:id="3523" w:author="Tanya Hernández" w:date="2017-05-17T00:22:00Z">
          <w:pPr/>
        </w:pPrChange>
      </w:pPr>
      <w:r>
        <w:rPr>
          <w:rFonts w:cs="Times New Roman"/>
          <w:szCs w:val="24"/>
        </w:rPr>
        <w:t>Memoria EEPROM (Memoria de solo lectura programable y borrable eléctricamente)</w:t>
      </w:r>
    </w:p>
    <w:p w14:paraId="0511FDF1" w14:textId="2B45D469" w:rsidR="007521BC" w:rsidDel="001012C6" w:rsidRDefault="007521BC" w:rsidP="001012C6">
      <w:pPr>
        <w:rPr>
          <w:del w:id="3524" w:author="Tanya Hernández" w:date="2017-05-17T00:23:00Z"/>
          <w:rFonts w:cs="Times New Roman"/>
          <w:szCs w:val="24"/>
        </w:rPr>
      </w:pPr>
      <w:r>
        <w:rPr>
          <w:rFonts w:cs="Times New Roman"/>
          <w:szCs w:val="24"/>
        </w:rPr>
        <w:lastRenderedPageBreak/>
        <w:t>El contenido de la memoria EEPROM se puede cambiar durante su funcionamiento, es utilizada para almacenar valores creados durante se funcionamiento, los cuales son de interés, ya que permanecen guardados aun cuando se pierda la fuente de alimentación</w:t>
      </w:r>
      <w:r>
        <w:rPr>
          <w:rFonts w:cs="Times New Roman"/>
          <w:sz w:val="16"/>
          <w:szCs w:val="16"/>
        </w:rPr>
        <w:t>.</w:t>
      </w:r>
    </w:p>
    <w:p w14:paraId="30F29976" w14:textId="77777777" w:rsidR="001012C6" w:rsidRDefault="001012C6" w:rsidP="00DF2766">
      <w:pPr>
        <w:rPr>
          <w:ins w:id="3525" w:author="Tanya Hernández" w:date="2017-05-17T00:23:00Z"/>
          <w:rFonts w:cs="Times New Roman"/>
          <w:sz w:val="16"/>
          <w:szCs w:val="16"/>
        </w:rPr>
      </w:pPr>
    </w:p>
    <w:p w14:paraId="34045CA7" w14:textId="77777777" w:rsidR="00E666DA" w:rsidDel="001012C6" w:rsidRDefault="00E666DA" w:rsidP="007521BC">
      <w:pPr>
        <w:rPr>
          <w:del w:id="3526" w:author="Tanya Hernández" w:date="2017-05-17T00:23:00Z"/>
          <w:rFonts w:cs="Times New Roman"/>
          <w:sz w:val="16"/>
          <w:szCs w:val="16"/>
        </w:rPr>
      </w:pPr>
    </w:p>
    <w:p w14:paraId="0672D30E" w14:textId="77777777" w:rsidR="00163694" w:rsidRDefault="00163694" w:rsidP="001012C6">
      <w:pPr>
        <w:rPr>
          <w:rFonts w:cs="Times New Roman"/>
          <w:szCs w:val="24"/>
        </w:rPr>
      </w:pPr>
    </w:p>
    <w:p w14:paraId="1E47A8CC" w14:textId="77777777" w:rsidR="007521BC" w:rsidRPr="00AF638E" w:rsidRDefault="007521BC" w:rsidP="003E751F">
      <w:pPr>
        <w:spacing w:after="240"/>
        <w:rPr>
          <w:rFonts w:cs="Times New Roman"/>
          <w:b/>
          <w:szCs w:val="24"/>
          <w:rPrChange w:id="3527" w:author="Tanya Hernández" w:date="2017-05-16T02:02:00Z">
            <w:rPr>
              <w:rFonts w:cs="Times New Roman"/>
              <w:szCs w:val="24"/>
            </w:rPr>
          </w:rPrChange>
        </w:rPr>
      </w:pPr>
      <w:r w:rsidRPr="00AF638E">
        <w:rPr>
          <w:rFonts w:cs="Times New Roman"/>
          <w:b/>
          <w:szCs w:val="24"/>
          <w:rPrChange w:id="3528" w:author="Tanya Hernández" w:date="2017-05-16T02:02:00Z">
            <w:rPr>
              <w:rFonts w:cs="Times New Roman"/>
              <w:szCs w:val="24"/>
            </w:rPr>
          </w:rPrChange>
        </w:rPr>
        <w:t>Memoria RAM (Memoria de acceso aleatorio)</w:t>
      </w:r>
    </w:p>
    <w:p w14:paraId="3E234DF6" w14:textId="52EA9516" w:rsidR="007521BC" w:rsidRDefault="007521BC" w:rsidP="007521BC">
      <w:pPr>
        <w:rPr>
          <w:rFonts w:cs="Times New Roman"/>
          <w:szCs w:val="24"/>
        </w:rPr>
      </w:pPr>
      <w:r>
        <w:rPr>
          <w:rFonts w:cs="Times New Roman"/>
          <w:szCs w:val="24"/>
        </w:rPr>
        <w:t>Se utiliza para almacenar valores temporales que son utilizados entre funciones, del programa, uno de estos ejemplos es almacenar el resultado de una suma, en un microcontrolador hay un registro dedicado para almacenar el resultado de una suma</w:t>
      </w:r>
      <w:r w:rsidR="00FA6691">
        <w:rPr>
          <w:rFonts w:cs="Times New Roman"/>
          <w:szCs w:val="24"/>
        </w:rPr>
        <w:t xml:space="preserve"> [33</w:t>
      </w:r>
      <w:r w:rsidR="00163694">
        <w:rPr>
          <w:rFonts w:cs="Times New Roman"/>
          <w:szCs w:val="24"/>
        </w:rPr>
        <w:t>]</w:t>
      </w:r>
      <w:r>
        <w:rPr>
          <w:rFonts w:cs="Times New Roman"/>
          <w:szCs w:val="24"/>
        </w:rPr>
        <w:t>.</w:t>
      </w:r>
    </w:p>
    <w:p w14:paraId="7E1766AC" w14:textId="77777777" w:rsidR="00163694" w:rsidRDefault="00163694" w:rsidP="007521BC">
      <w:pPr>
        <w:rPr>
          <w:rFonts w:cs="Times New Roman"/>
          <w:szCs w:val="24"/>
        </w:rPr>
      </w:pPr>
    </w:p>
    <w:p w14:paraId="6B72A484" w14:textId="77777777" w:rsidR="007521BC" w:rsidRDefault="007521BC" w:rsidP="007521BC">
      <w:pPr>
        <w:jc w:val="center"/>
        <w:rPr>
          <w:rFonts w:cs="Times New Roman"/>
          <w:szCs w:val="24"/>
        </w:rPr>
      </w:pPr>
      <w:r>
        <w:rPr>
          <w:noProof/>
          <w:lang w:eastAsia="es-MX"/>
        </w:rPr>
        <w:drawing>
          <wp:inline distT="0" distB="0" distL="0" distR="0" wp14:anchorId="7CBC60E3" wp14:editId="51A52EA5">
            <wp:extent cx="5524500" cy="25984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561"/>
                    <a:stretch/>
                  </pic:blipFill>
                  <pic:spPr bwMode="auto">
                    <a:xfrm>
                      <a:off x="0" y="0"/>
                      <a:ext cx="5524500" cy="2598420"/>
                    </a:xfrm>
                    <a:prstGeom prst="rect">
                      <a:avLst/>
                    </a:prstGeom>
                    <a:ln>
                      <a:noFill/>
                    </a:ln>
                    <a:extLst>
                      <a:ext uri="{53640926-AAD7-44D8-BBD7-CCE9431645EC}">
                        <a14:shadowObscured xmlns:a14="http://schemas.microsoft.com/office/drawing/2010/main"/>
                      </a:ext>
                    </a:extLst>
                  </pic:spPr>
                </pic:pic>
              </a:graphicData>
            </a:graphic>
          </wp:inline>
        </w:drawing>
      </w:r>
    </w:p>
    <w:p w14:paraId="281E471A" w14:textId="6C06907D" w:rsidR="007521BC" w:rsidDel="001012C6" w:rsidRDefault="009A5B06">
      <w:pPr>
        <w:pStyle w:val="Descripcin"/>
        <w:rPr>
          <w:del w:id="3529" w:author="Tanya Hernández" w:date="2017-05-17T00:23:00Z"/>
        </w:rPr>
      </w:pPr>
      <w:bookmarkStart w:id="3530" w:name="_Toc483160567"/>
      <w:r w:rsidRPr="00262C61">
        <w:t>Fig. 2.</w:t>
      </w:r>
      <w:del w:id="3531" w:author="Tanya Hernández" w:date="2017-05-17T00:23:00Z">
        <w:r w:rsidRPr="00262C61" w:rsidDel="001012C6">
          <w:delText xml:space="preserve"> </w:delText>
        </w:r>
      </w:del>
      <w:r w:rsidRPr="009276B1">
        <w:rPr>
          <w:b w:val="0"/>
        </w:rPr>
        <w:fldChar w:fldCharType="begin"/>
      </w:r>
      <w:r w:rsidRPr="001012C6">
        <w:instrText xml:space="preserve"> SEQ Fig._2. \* ARABIC </w:instrText>
      </w:r>
      <w:r w:rsidRPr="009276B1">
        <w:rPr>
          <w:b w:val="0"/>
          <w:rPrChange w:id="3532" w:author="Tanya Hernández" w:date="2017-05-17T00:23:00Z">
            <w:rPr>
              <w:b w:val="0"/>
            </w:rPr>
          </w:rPrChange>
        </w:rPr>
        <w:fldChar w:fldCharType="separate"/>
      </w:r>
      <w:ins w:id="3533" w:author="Tanya Hernández" w:date="2017-05-21T21:21:00Z">
        <w:r w:rsidR="00604603">
          <w:t>17</w:t>
        </w:r>
      </w:ins>
      <w:del w:id="3534" w:author="Tanya Hernández" w:date="2017-05-17T01:33:00Z">
        <w:r w:rsidR="005B2C04" w:rsidRPr="001012C6" w:rsidDel="00262C61">
          <w:delText>17</w:delText>
        </w:r>
      </w:del>
      <w:r w:rsidRPr="009276B1">
        <w:rPr>
          <w:b w:val="0"/>
        </w:rPr>
        <w:fldChar w:fldCharType="end"/>
      </w:r>
      <w:r>
        <w:t xml:space="preserve"> </w:t>
      </w:r>
      <w:r w:rsidRPr="00EF7148">
        <w:t>Distribución de la memoria SRAM (Memoria estática de acceso aleatorio) del micro ATmega328PB [60].</w:t>
      </w:r>
      <w:bookmarkEnd w:id="3530"/>
    </w:p>
    <w:p w14:paraId="201ED66F" w14:textId="77777777" w:rsidR="009A5B06" w:rsidRDefault="009A5B06">
      <w:pPr>
        <w:pStyle w:val="Descripcin"/>
        <w:pPrChange w:id="3535" w:author="Tanya Hernández" w:date="2017-05-28T00:21:00Z">
          <w:pPr>
            <w:jc w:val="center"/>
          </w:pPr>
        </w:pPrChange>
      </w:pPr>
    </w:p>
    <w:p w14:paraId="2C9A80B2" w14:textId="77777777" w:rsidR="007521BC" w:rsidRPr="008B1E43" w:rsidRDefault="007521BC" w:rsidP="007521BC">
      <w:pPr>
        <w:rPr>
          <w:rFonts w:cs="Times New Roman"/>
          <w:szCs w:val="24"/>
        </w:rPr>
      </w:pPr>
      <w:r>
        <w:rPr>
          <w:rFonts w:cs="Times New Roman"/>
          <w:szCs w:val="24"/>
        </w:rPr>
        <w:t xml:space="preserve">La memoria SRAM está compuesta de 32 registro SFR localizados en las direcciones 0x0000 – 0x001F, posteriormente tiene 64 registros para entradas/salidas, y 160 registros de entradas y salidas externos, y una localidad de 2048x8 para almacenar los programas. </w:t>
      </w:r>
    </w:p>
    <w:p w14:paraId="3E47F4BF" w14:textId="4ED46DE7" w:rsidR="007521BC" w:rsidRDefault="007521BC" w:rsidP="007521BC">
      <w:pPr>
        <w:rPr>
          <w:ins w:id="3536" w:author="Tanya Hernández" w:date="2017-05-17T00:23:00Z"/>
          <w:rFonts w:cs="Times New Roman"/>
          <w:szCs w:val="24"/>
        </w:rPr>
      </w:pPr>
    </w:p>
    <w:p w14:paraId="46891387" w14:textId="1FBD6EF6" w:rsidR="001012C6" w:rsidRDefault="001012C6" w:rsidP="007521BC">
      <w:pPr>
        <w:rPr>
          <w:ins w:id="3537" w:author="Tanya Hernández" w:date="2017-05-17T00:23:00Z"/>
          <w:rFonts w:cs="Times New Roman"/>
          <w:szCs w:val="24"/>
        </w:rPr>
      </w:pPr>
    </w:p>
    <w:p w14:paraId="41568EC9" w14:textId="77777777" w:rsidR="001012C6" w:rsidRDefault="001012C6" w:rsidP="007521BC">
      <w:pPr>
        <w:rPr>
          <w:rFonts w:cs="Times New Roman"/>
          <w:szCs w:val="24"/>
        </w:rPr>
      </w:pPr>
    </w:p>
    <w:p w14:paraId="6985132F" w14:textId="77777777" w:rsidR="007521BC" w:rsidRPr="00AF638E" w:rsidRDefault="007521BC" w:rsidP="003E751F">
      <w:pPr>
        <w:spacing w:after="240"/>
        <w:rPr>
          <w:rFonts w:cs="Times New Roman"/>
          <w:b/>
          <w:szCs w:val="24"/>
          <w:rPrChange w:id="3538" w:author="Tanya Hernández" w:date="2017-05-16T02:03:00Z">
            <w:rPr>
              <w:rFonts w:cs="Times New Roman"/>
              <w:szCs w:val="24"/>
            </w:rPr>
          </w:rPrChange>
        </w:rPr>
      </w:pPr>
      <w:r w:rsidRPr="00AF638E">
        <w:rPr>
          <w:rFonts w:cs="Times New Roman"/>
          <w:b/>
          <w:szCs w:val="24"/>
          <w:rPrChange w:id="3539" w:author="Tanya Hernández" w:date="2017-05-16T02:03:00Z">
            <w:rPr>
              <w:rFonts w:cs="Times New Roman"/>
              <w:szCs w:val="24"/>
            </w:rPr>
          </w:rPrChange>
        </w:rPr>
        <w:t>Memoria Flash</w:t>
      </w:r>
    </w:p>
    <w:p w14:paraId="313DDD13" w14:textId="4E44822F" w:rsidR="007521BC" w:rsidRDefault="007521BC" w:rsidP="007521BC">
      <w:pPr>
        <w:rPr>
          <w:rFonts w:cs="Times New Roman"/>
          <w:szCs w:val="24"/>
        </w:rPr>
      </w:pPr>
      <w:r>
        <w:rPr>
          <w:rFonts w:cs="Times New Roman"/>
          <w:szCs w:val="24"/>
        </w:rPr>
        <w:t>Esta memoria es utilizada para para almacenar el programa del microcontrolador, ya que se puede borrar y escribir de manera indefinida, permitiendo la lectura y escritura de múltiples localidades de m</w:t>
      </w:r>
      <w:r w:rsidR="00FA6691">
        <w:rPr>
          <w:rFonts w:cs="Times New Roman"/>
          <w:szCs w:val="24"/>
        </w:rPr>
        <w:t>emoria en la misma operación [28</w:t>
      </w:r>
      <w:r>
        <w:rPr>
          <w:rFonts w:cs="Times New Roman"/>
          <w:szCs w:val="24"/>
        </w:rPr>
        <w:t xml:space="preserve">]. </w:t>
      </w:r>
    </w:p>
    <w:p w14:paraId="447D037C" w14:textId="77777777" w:rsidR="007521BC" w:rsidRDefault="007521BC" w:rsidP="007521BC">
      <w:pPr>
        <w:jc w:val="center"/>
        <w:rPr>
          <w:rFonts w:cs="Times New Roman"/>
          <w:szCs w:val="24"/>
        </w:rPr>
      </w:pPr>
      <w:r>
        <w:rPr>
          <w:noProof/>
          <w:lang w:eastAsia="es-MX"/>
        </w:rPr>
        <w:lastRenderedPageBreak/>
        <w:drawing>
          <wp:inline distT="0" distB="0" distL="0" distR="0" wp14:anchorId="4CD2D185" wp14:editId="4EBCC14B">
            <wp:extent cx="1552575" cy="225223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0384" cy="2263562"/>
                    </a:xfrm>
                    <a:prstGeom prst="rect">
                      <a:avLst/>
                    </a:prstGeom>
                  </pic:spPr>
                </pic:pic>
              </a:graphicData>
            </a:graphic>
          </wp:inline>
        </w:drawing>
      </w:r>
    </w:p>
    <w:p w14:paraId="0AFB94BA" w14:textId="3B4590F3" w:rsidR="007521BC" w:rsidDel="001012C6" w:rsidRDefault="009A5B06">
      <w:pPr>
        <w:pStyle w:val="Descripcin"/>
        <w:rPr>
          <w:del w:id="3540" w:author="Tanya Hernández" w:date="2017-05-17T00:24:00Z"/>
        </w:rPr>
      </w:pPr>
      <w:bookmarkStart w:id="3541" w:name="_Toc483160568"/>
      <w:r w:rsidRPr="00262C61">
        <w:t>Fig. 2.</w:t>
      </w:r>
      <w:del w:id="3542" w:author="Tanya Hernández" w:date="2017-05-17T00:23:00Z">
        <w:r w:rsidRPr="00262C61" w:rsidDel="001012C6">
          <w:delText xml:space="preserve"> </w:delText>
        </w:r>
      </w:del>
      <w:r w:rsidRPr="009276B1">
        <w:rPr>
          <w:b w:val="0"/>
        </w:rPr>
        <w:fldChar w:fldCharType="begin"/>
      </w:r>
      <w:r w:rsidRPr="001012C6">
        <w:instrText xml:space="preserve"> SEQ Fig._2. \* ARABIC </w:instrText>
      </w:r>
      <w:r w:rsidRPr="009276B1">
        <w:rPr>
          <w:b w:val="0"/>
          <w:rPrChange w:id="3543" w:author="Tanya Hernández" w:date="2017-05-17T00:24:00Z">
            <w:rPr>
              <w:b w:val="0"/>
            </w:rPr>
          </w:rPrChange>
        </w:rPr>
        <w:fldChar w:fldCharType="separate"/>
      </w:r>
      <w:ins w:id="3544" w:author="Tanya Hernández" w:date="2017-05-21T21:21:00Z">
        <w:r w:rsidR="00604603">
          <w:t>18</w:t>
        </w:r>
      </w:ins>
      <w:del w:id="3545" w:author="Tanya Hernández" w:date="2017-05-17T01:33:00Z">
        <w:r w:rsidR="005B2C04" w:rsidRPr="001012C6" w:rsidDel="00262C61">
          <w:delText>18</w:delText>
        </w:r>
      </w:del>
      <w:r w:rsidRPr="009276B1">
        <w:rPr>
          <w:b w:val="0"/>
        </w:rPr>
        <w:fldChar w:fldCharType="end"/>
      </w:r>
      <w:r>
        <w:t xml:space="preserve"> </w:t>
      </w:r>
      <w:r w:rsidRPr="00760F86">
        <w:t>Mapa de la memoria del programa ATmega328PB [60]</w:t>
      </w:r>
      <w:r w:rsidR="00E666DA">
        <w:t>.</w:t>
      </w:r>
      <w:bookmarkEnd w:id="3541"/>
    </w:p>
    <w:p w14:paraId="37974B50" w14:textId="77777777" w:rsidR="00E67457" w:rsidRDefault="00E67457">
      <w:pPr>
        <w:pStyle w:val="Descripcin"/>
        <w:pPrChange w:id="3546" w:author="Tanya Hernández" w:date="2017-05-28T00:21:00Z">
          <w:pPr>
            <w:jc w:val="center"/>
          </w:pPr>
        </w:pPrChange>
      </w:pPr>
    </w:p>
    <w:p w14:paraId="335C8792" w14:textId="4D8D70E0" w:rsidR="00AF638E" w:rsidRDefault="007521BC">
      <w:pPr>
        <w:spacing w:after="240"/>
        <w:rPr>
          <w:rFonts w:cs="Times New Roman"/>
          <w:szCs w:val="24"/>
        </w:rPr>
        <w:pPrChange w:id="3547" w:author="Tanya Hernández" w:date="2017-05-17T00:24:00Z">
          <w:pPr/>
        </w:pPrChange>
      </w:pPr>
      <w:r>
        <w:rPr>
          <w:rFonts w:cs="Times New Roman"/>
          <w:szCs w:val="24"/>
        </w:rPr>
        <w:t xml:space="preserve">En </w:t>
      </w:r>
      <w:ins w:id="3548" w:author="Tanya Hernández" w:date="2017-05-21T20:35:00Z">
        <w:r w:rsidR="00505680">
          <w:rPr>
            <w:rFonts w:cs="Times New Roman"/>
            <w:szCs w:val="24"/>
          </w:rPr>
          <w:t>la figura 2.18</w:t>
        </w:r>
      </w:ins>
      <w:del w:id="3549" w:author="Tanya Hernández" w:date="2017-05-21T20:35:00Z">
        <w:r w:rsidDel="00505680">
          <w:rPr>
            <w:rFonts w:cs="Times New Roman"/>
            <w:szCs w:val="24"/>
          </w:rPr>
          <w:delText>el diagrama</w:delText>
        </w:r>
      </w:del>
      <w:r>
        <w:rPr>
          <w:rFonts w:cs="Times New Roman"/>
          <w:szCs w:val="24"/>
        </w:rPr>
        <w:t xml:space="preserve"> se puede apreciar el número de direcciones que contiene la memoria flash, con un total de 0x3FFF, está organizada por 16K x 16, por seguridad la memoria de divide en dos secciones la de autoarranque y la de aplicación.</w:t>
      </w:r>
    </w:p>
    <w:p w14:paraId="44FC2975" w14:textId="77777777" w:rsidR="007521BC" w:rsidRPr="00AF638E" w:rsidRDefault="007521BC">
      <w:pPr>
        <w:spacing w:after="240"/>
        <w:rPr>
          <w:rFonts w:cs="Times New Roman"/>
          <w:b/>
          <w:szCs w:val="24"/>
          <w:rPrChange w:id="3550" w:author="Tanya Hernández" w:date="2017-05-16T02:03:00Z">
            <w:rPr>
              <w:rFonts w:cs="Times New Roman"/>
              <w:szCs w:val="24"/>
            </w:rPr>
          </w:rPrChange>
        </w:rPr>
        <w:pPrChange w:id="3551" w:author="Tanya Hernández" w:date="2017-05-16T02:03:00Z">
          <w:pPr/>
        </w:pPrChange>
      </w:pPr>
      <w:r w:rsidRPr="00AF638E">
        <w:rPr>
          <w:rFonts w:cs="Times New Roman"/>
          <w:b/>
          <w:szCs w:val="24"/>
          <w:rPrChange w:id="3552" w:author="Tanya Hernández" w:date="2017-05-16T02:03:00Z">
            <w:rPr>
              <w:rFonts w:cs="Times New Roman"/>
              <w:szCs w:val="24"/>
            </w:rPr>
          </w:rPrChange>
        </w:rPr>
        <w:t>Comunicación en serie</w:t>
      </w:r>
    </w:p>
    <w:p w14:paraId="18CF3942" w14:textId="7BA8F4EE" w:rsidR="007521BC" w:rsidRDefault="007521BC" w:rsidP="007521BC">
      <w:pPr>
        <w:rPr>
          <w:rFonts w:cs="Times New Roman"/>
          <w:szCs w:val="24"/>
        </w:rPr>
      </w:pPr>
      <w:r>
        <w:rPr>
          <w:rFonts w:cs="Times New Roman"/>
          <w:szCs w:val="24"/>
        </w:rPr>
        <w:t>La comunicación en serie se utiliza para comunicar el microcontrolador con los periféricos en distancias cortas, esta comunicación permite la transmisión de un byte completo a la vez, puede recibir y enviar bytes al mismo tiempo.</w:t>
      </w:r>
    </w:p>
    <w:p w14:paraId="60D464F4" w14:textId="77777777" w:rsidR="007521BC" w:rsidRDefault="007521BC" w:rsidP="007521BC">
      <w:pPr>
        <w:jc w:val="center"/>
        <w:rPr>
          <w:rFonts w:cs="Times New Roman"/>
          <w:szCs w:val="24"/>
        </w:rPr>
      </w:pPr>
      <w:r>
        <w:rPr>
          <w:noProof/>
          <w:lang w:eastAsia="es-MX"/>
        </w:rPr>
        <mc:AlternateContent>
          <mc:Choice Requires="wps">
            <w:drawing>
              <wp:inline distT="0" distB="0" distL="0" distR="0" wp14:anchorId="3A503C41" wp14:editId="33245392">
                <wp:extent cx="304800" cy="304800"/>
                <wp:effectExtent l="0" t="0" r="0" b="0"/>
                <wp:docPr id="37" name="Rectángulo 37" descr="al-mundo-de-los-microcontroladores-basic-chapter-01-fig0-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C8648D" id="Rectángulo 37" o:spid="_x0000_s1026" alt="al-mundo-de-los-microcontroladores-basic-chapter-01-fig0-2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EvKWRDnAgAA/wUAAA4AAAAAAAAAAAAA&#10;AAAALgIAAGRycy9lMm9Eb2MueG1sUEsBAi0AFAAGAAgAAAAhAEyg6SzYAAAAAwEAAA8AAAAAAAAA&#10;AAAAAAAAQQUAAGRycy9kb3ducmV2LnhtbFBLBQYAAAAABAAEAPMAAABGBgAAAAA=&#10;" filled="f" stroked="f">
                <o:lock v:ext="edit" aspectratio="t"/>
                <w10:anchorlock/>
              </v:rect>
            </w:pict>
          </mc:Fallback>
        </mc:AlternateContent>
      </w:r>
      <w:r>
        <w:rPr>
          <w:noProof/>
          <w:lang w:eastAsia="es-MX"/>
        </w:rPr>
        <w:drawing>
          <wp:inline distT="0" distB="0" distL="0" distR="0" wp14:anchorId="13A6C63C" wp14:editId="000F9623">
            <wp:extent cx="2191698" cy="1762125"/>
            <wp:effectExtent l="0" t="0" r="0" b="0"/>
            <wp:docPr id="42" name="Imagen 42" descr="al-mundo-de-los-microcontroladores-basic-chapter-01-fig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mundo-de-los-microcontroladores-basic-chapter-01-fig0-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0805" cy="1769447"/>
                    </a:xfrm>
                    <a:prstGeom prst="rect">
                      <a:avLst/>
                    </a:prstGeom>
                    <a:noFill/>
                    <a:ln>
                      <a:noFill/>
                    </a:ln>
                  </pic:spPr>
                </pic:pic>
              </a:graphicData>
            </a:graphic>
          </wp:inline>
        </w:drawing>
      </w:r>
    </w:p>
    <w:p w14:paraId="4F31C586" w14:textId="6A6DC9FD" w:rsidR="007521BC" w:rsidRDefault="000A6C77">
      <w:pPr>
        <w:pStyle w:val="Descripcin"/>
      </w:pPr>
      <w:bookmarkStart w:id="3553" w:name="_Toc483160569"/>
      <w:r w:rsidRPr="00262C61">
        <w:t>Fig. 2.</w:t>
      </w:r>
      <w:del w:id="3554" w:author="Tanya Hernández" w:date="2017-05-17T00:24:00Z">
        <w:r w:rsidRPr="00262C61" w:rsidDel="001012C6">
          <w:delText xml:space="preserve"> </w:delText>
        </w:r>
      </w:del>
      <w:r w:rsidRPr="00803B69">
        <w:fldChar w:fldCharType="begin"/>
      </w:r>
      <w:r w:rsidRPr="001012C6">
        <w:instrText xml:space="preserve"> SEQ Fig._2. \* ARABIC </w:instrText>
      </w:r>
      <w:r w:rsidRPr="00803B69">
        <w:rPr>
          <w:rPrChange w:id="3555" w:author="Tanya Hernández" w:date="2017-05-17T00:24:00Z">
            <w:rPr/>
          </w:rPrChange>
        </w:rPr>
        <w:fldChar w:fldCharType="separate"/>
      </w:r>
      <w:ins w:id="3556" w:author="Tanya Hernández" w:date="2017-05-21T21:21:00Z">
        <w:r w:rsidR="00604603">
          <w:t>19</w:t>
        </w:r>
      </w:ins>
      <w:del w:id="3557" w:author="Tanya Hernández" w:date="2017-05-17T01:33:00Z">
        <w:r w:rsidR="005B2C04" w:rsidRPr="001012C6" w:rsidDel="00262C61">
          <w:delText>19</w:delText>
        </w:r>
      </w:del>
      <w:r w:rsidRPr="00803B69">
        <w:fldChar w:fldCharType="end"/>
      </w:r>
      <w:r w:rsidRPr="00EB3AC5">
        <w:t xml:space="preserve"> Comunicación serial con los periféricos [30].</w:t>
      </w:r>
      <w:bookmarkEnd w:id="3553"/>
    </w:p>
    <w:p w14:paraId="43737A33" w14:textId="23F3BBAB" w:rsidR="007521BC" w:rsidRPr="00AF638E" w:rsidRDefault="007521BC" w:rsidP="001012C6">
      <w:pPr>
        <w:spacing w:after="240"/>
        <w:rPr>
          <w:rFonts w:cs="Times New Roman"/>
          <w:b/>
          <w:szCs w:val="24"/>
          <w:rPrChange w:id="3558" w:author="Tanya Hernández" w:date="2017-05-16T02:03:00Z">
            <w:rPr>
              <w:rFonts w:cs="Times New Roman"/>
              <w:szCs w:val="24"/>
            </w:rPr>
          </w:rPrChange>
        </w:rPr>
      </w:pPr>
      <w:del w:id="3559" w:author="Tanya Hernández" w:date="2017-05-17T00:25:00Z">
        <w:r w:rsidDel="001012C6">
          <w:rPr>
            <w:noProof/>
            <w:lang w:eastAsia="es-MX"/>
          </w:rPr>
          <mc:AlternateContent>
            <mc:Choice Requires="wps">
              <w:drawing>
                <wp:inline distT="0" distB="0" distL="0" distR="0" wp14:anchorId="70FF61E0" wp14:editId="58736536">
                  <wp:extent cx="304800" cy="304800"/>
                  <wp:effectExtent l="0" t="0" r="0" b="0"/>
                  <wp:docPr id="40" name="Rectángulo 40" descr="al-mundo-de-los-microcontroladores-basic-chapter-01-fig0-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9F5D1" id="Rectángulo 40" o:spid="_x0000_s1026" alt="al-mundo-de-los-microcontroladores-basic-chapter-01-fig0-2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FOZea7nAgAA/wUAAA4AAAAAAAAAAAAA&#10;AAAALgIAAGRycy9lMm9Eb2MueG1sUEsBAi0AFAAGAAgAAAAhAEyg6SzYAAAAAwEAAA8AAAAAAAAA&#10;AAAAAAAAQQUAAGRycy9kb3ducmV2LnhtbFBLBQYAAAAABAAEAPMAAABGBgAAAAA=&#10;" filled="f" stroked="f">
                  <o:lock v:ext="edit" aspectratio="t"/>
                  <w10:anchorlock/>
                </v:rect>
              </w:pict>
            </mc:Fallback>
          </mc:AlternateContent>
        </w:r>
      </w:del>
      <w:r w:rsidRPr="00AF638E">
        <w:rPr>
          <w:rFonts w:cs="Times New Roman"/>
          <w:b/>
          <w:szCs w:val="24"/>
          <w:rPrChange w:id="3560" w:author="Tanya Hernández" w:date="2017-05-16T02:03:00Z">
            <w:rPr>
              <w:rFonts w:cs="Times New Roman"/>
              <w:szCs w:val="24"/>
            </w:rPr>
          </w:rPrChange>
        </w:rPr>
        <w:t xml:space="preserve">Comunicación </w:t>
      </w:r>
      <m:oMath>
        <m:sSup>
          <m:sSupPr>
            <m:ctrlPr>
              <w:rPr>
                <w:rFonts w:ascii="Cambria Math" w:hAnsi="Cambria Math" w:cs="Times New Roman"/>
                <w:b/>
                <w:i/>
                <w:szCs w:val="24"/>
              </w:rPr>
            </m:ctrlPr>
          </m:sSupPr>
          <m:e>
            <m:r>
              <m:rPr>
                <m:sty m:val="bi"/>
              </m:rPr>
              <w:rPr>
                <w:rFonts w:ascii="Cambria Math" w:hAnsi="Cambria Math" w:cs="Times New Roman"/>
                <w:szCs w:val="24"/>
              </w:rPr>
              <m:t>I</m:t>
            </m:r>
          </m:e>
          <m:sup>
            <m:r>
              <m:rPr>
                <m:sty m:val="bi"/>
              </m:rPr>
              <w:rPr>
                <w:rFonts w:ascii="Cambria Math" w:hAnsi="Cambria Math" w:cs="Times New Roman"/>
                <w:szCs w:val="24"/>
              </w:rPr>
              <m:t>2</m:t>
            </m:r>
          </m:sup>
        </m:sSup>
        <m:r>
          <m:rPr>
            <m:sty m:val="bi"/>
          </m:rPr>
          <w:rPr>
            <w:rFonts w:ascii="Cambria Math" w:hAnsi="Cambria Math" w:cs="Times New Roman"/>
            <w:szCs w:val="24"/>
          </w:rPr>
          <m:t>C</m:t>
        </m:r>
      </m:oMath>
    </w:p>
    <w:p w14:paraId="4023CC2C" w14:textId="13BE2158" w:rsidR="007521BC" w:rsidRDefault="007521BC" w:rsidP="007521BC">
      <w:pPr>
        <w:rPr>
          <w:rFonts w:cs="Times New Roman"/>
          <w:szCs w:val="24"/>
        </w:rPr>
      </w:pPr>
      <w:r>
        <w:rPr>
          <w:rFonts w:cs="Times New Roman"/>
          <w:szCs w:val="24"/>
        </w:rPr>
        <w:t>Es un sistema para intercambiar datos entre dos circuitos integrados, es utilizado en distancias cortas, la comunicación se establece en dos líneas, una se ut</w:t>
      </w:r>
      <w:ins w:id="3561" w:author="Tanya Hernández" w:date="2017-05-21T20:35:00Z">
        <w:r w:rsidR="00505680">
          <w:rPr>
            <w:rFonts w:cs="Times New Roman"/>
            <w:szCs w:val="24"/>
          </w:rPr>
          <w:t>i</w:t>
        </w:r>
      </w:ins>
      <w:del w:id="3562" w:author="Tanya Hernández" w:date="2017-05-21T20:35:00Z">
        <w:r w:rsidDel="00505680">
          <w:rPr>
            <w:rFonts w:cs="Times New Roman"/>
            <w:szCs w:val="24"/>
          </w:rPr>
          <w:delText xml:space="preserve"> </w:delText>
        </w:r>
      </w:del>
      <w:r>
        <w:rPr>
          <w:rFonts w:cs="Times New Roman"/>
          <w:szCs w:val="24"/>
        </w:rPr>
        <w:t>liza para transmitir los datos mientras que la segunda sincroniza los mensajes entre los circuitos integrados, un dispositivo se define como maestro y otro como esclavo</w:t>
      </w:r>
      <w:r w:rsidR="00163694">
        <w:rPr>
          <w:rFonts w:cs="Times New Roman"/>
          <w:szCs w:val="24"/>
        </w:rPr>
        <w:t>.</w:t>
      </w:r>
    </w:p>
    <w:p w14:paraId="385C7F10" w14:textId="77777777" w:rsidR="007521BC" w:rsidRDefault="007521BC" w:rsidP="007521BC">
      <w:pPr>
        <w:jc w:val="center"/>
        <w:rPr>
          <w:rFonts w:cs="Times New Roman"/>
          <w:szCs w:val="24"/>
        </w:rPr>
      </w:pPr>
      <w:r>
        <w:rPr>
          <w:noProof/>
          <w:lang w:eastAsia="es-MX"/>
        </w:rPr>
        <w:drawing>
          <wp:inline distT="0" distB="0" distL="0" distR="0" wp14:anchorId="073DDCF2" wp14:editId="6B51E629">
            <wp:extent cx="3810000" cy="1219200"/>
            <wp:effectExtent l="0" t="0" r="0" b="0"/>
            <wp:docPr id="43" name="Imagen 43" descr="al-mundo-de-los-microcontroladores-basic-chapter-01-fig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mundo-de-los-microcontroladores-basic-chapter-01-fig0-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0000" cy="1219200"/>
                    </a:xfrm>
                    <a:prstGeom prst="rect">
                      <a:avLst/>
                    </a:prstGeom>
                    <a:noFill/>
                    <a:ln>
                      <a:noFill/>
                    </a:ln>
                  </pic:spPr>
                </pic:pic>
              </a:graphicData>
            </a:graphic>
          </wp:inline>
        </w:drawing>
      </w:r>
    </w:p>
    <w:p w14:paraId="4F8362CD" w14:textId="54A5F201" w:rsidR="007521BC" w:rsidRDefault="000A6C77">
      <w:pPr>
        <w:pStyle w:val="Descripcin"/>
      </w:pPr>
      <w:bookmarkStart w:id="3563" w:name="_Toc483160570"/>
      <w:r w:rsidRPr="00DF2766">
        <w:t>Fig. 2.</w:t>
      </w:r>
      <w:del w:id="3564" w:author="Tanya Hernández" w:date="2017-05-17T00:24:00Z">
        <w:r w:rsidRPr="0078193E" w:rsidDel="001012C6">
          <w:delText xml:space="preserve"> </w:delText>
        </w:r>
      </w:del>
      <w:r w:rsidRPr="00262C61">
        <w:fldChar w:fldCharType="begin"/>
      </w:r>
      <w:r w:rsidRPr="001012C6">
        <w:instrText xml:space="preserve"> SEQ Fig._2. \* ARABIC </w:instrText>
      </w:r>
      <w:r w:rsidRPr="00262C61">
        <w:rPr>
          <w:rPrChange w:id="3565" w:author="Tanya Hernández" w:date="2017-05-17T00:24:00Z">
            <w:rPr/>
          </w:rPrChange>
        </w:rPr>
        <w:fldChar w:fldCharType="separate"/>
      </w:r>
      <w:ins w:id="3566" w:author="Tanya Hernández" w:date="2017-05-21T21:21:00Z">
        <w:r w:rsidR="00604603">
          <w:t>20</w:t>
        </w:r>
      </w:ins>
      <w:del w:id="3567" w:author="Tanya Hernández" w:date="2017-05-17T01:33:00Z">
        <w:r w:rsidR="005B2C04" w:rsidRPr="00262C61" w:rsidDel="00262C61">
          <w:delText>20</w:delText>
        </w:r>
      </w:del>
      <w:r w:rsidRPr="00262C61">
        <w:fldChar w:fldCharType="end"/>
      </w:r>
      <w:r>
        <w:t xml:space="preserve"> </w:t>
      </w:r>
      <w:r w:rsidRPr="00850556">
        <w:t xml:space="preserve">Comunicación </w:t>
      </w:r>
      <m:oMath>
        <m:sSup>
          <m:sSupPr>
            <m:ctrlPr>
              <w:rPr>
                <w:rFonts w:ascii="Cambria Math" w:hAnsi="Cambria Math"/>
                <w:i/>
              </w:rPr>
            </m:ctrlPr>
          </m:sSupPr>
          <m:e>
            <m:r>
              <m:rPr>
                <m:sty m:val="bi"/>
              </m:rPr>
              <w:rPr>
                <w:rFonts w:ascii="Cambria Math" w:hAnsi="Cambria Math"/>
              </w:rPr>
              <m:t>I</m:t>
            </m:r>
          </m:e>
          <m:sup>
            <m:r>
              <m:rPr>
                <m:sty m:val="bi"/>
              </m:rPr>
              <w:rPr>
                <w:rFonts w:ascii="Cambria Math" w:hAnsi="Cambria Math"/>
              </w:rPr>
              <m:t>2</m:t>
            </m:r>
          </m:sup>
        </m:sSup>
        <m:r>
          <m:rPr>
            <m:sty m:val="bi"/>
          </m:rPr>
          <w:rPr>
            <w:rFonts w:ascii="Cambria Math" w:hAnsi="Cambria Math"/>
          </w:rPr>
          <m:t>C</m:t>
        </m:r>
      </m:oMath>
      <w:r w:rsidRPr="00850556">
        <w:t xml:space="preserve"> [30]</w:t>
      </w:r>
      <w:bookmarkEnd w:id="3563"/>
    </w:p>
    <w:p w14:paraId="7E723214" w14:textId="5D8992A3" w:rsidR="007521BC" w:rsidRDefault="007521BC" w:rsidP="007521BC">
      <w:pPr>
        <w:rPr>
          <w:rFonts w:cs="Times New Roman"/>
          <w:szCs w:val="24"/>
        </w:rPr>
      </w:pPr>
      <w:r w:rsidRPr="003B6B2E">
        <w:rPr>
          <w:rFonts w:cs="Times New Roman"/>
          <w:szCs w:val="24"/>
        </w:rPr>
        <w:lastRenderedPageBreak/>
        <w:t xml:space="preserve">La comunicación </w:t>
      </w:r>
      <m:oMath>
        <m:sSup>
          <m:sSupPr>
            <m:ctrlPr>
              <w:rPr>
                <w:rFonts w:ascii="Cambria Math" w:hAnsi="Cambria Math" w:cs="Times New Roman"/>
                <w:i/>
                <w:szCs w:val="24"/>
              </w:rPr>
            </m:ctrlPr>
          </m:sSupPr>
          <m:e>
            <m:r>
              <w:rPr>
                <w:rFonts w:ascii="Cambria Math" w:hAnsi="Cambria Math" w:cs="Times New Roman"/>
                <w:szCs w:val="24"/>
              </w:rPr>
              <m:t xml:space="preserve"> I</m:t>
            </m:r>
          </m:e>
          <m:sup>
            <m:r>
              <w:rPr>
                <w:rFonts w:ascii="Cambria Math" w:hAnsi="Cambria Math" w:cs="Times New Roman"/>
                <w:szCs w:val="24"/>
              </w:rPr>
              <m:t>2</m:t>
            </m:r>
          </m:sup>
        </m:sSup>
        <m:r>
          <w:rPr>
            <w:rFonts w:ascii="Cambria Math" w:hAnsi="Cambria Math" w:cs="Times New Roman"/>
            <w:szCs w:val="24"/>
          </w:rPr>
          <m:t>C</m:t>
        </m:r>
      </m:oMath>
      <w:r w:rsidRPr="003B6B2E">
        <w:rPr>
          <w:rFonts w:cs="Times New Roman"/>
          <w:szCs w:val="24"/>
        </w:rPr>
        <w:t xml:space="preserve"> puede comunicar a 128 fuentes usando dos líneas bidireccionales de comunicación, es necesario conectar dos resistencias de pull-up a Vcc en cada canal de comunicación, todas las fuentes conectadas tienen una dirección diferente, es necesario establecer el modo de comunicación ya sea maestro o esclavo en cada dispositivo, posteriormente se configura si se transmite o recibe la información</w:t>
      </w:r>
      <w:r w:rsidR="00163694">
        <w:rPr>
          <w:rFonts w:cs="Times New Roman"/>
          <w:szCs w:val="24"/>
        </w:rPr>
        <w:t>.</w:t>
      </w:r>
    </w:p>
    <w:p w14:paraId="5FFBE4E8" w14:textId="77777777" w:rsidR="00163694" w:rsidRPr="003B6B2E" w:rsidRDefault="00163694" w:rsidP="007521BC">
      <w:pPr>
        <w:rPr>
          <w:rFonts w:cs="Times New Roman"/>
          <w:szCs w:val="24"/>
        </w:rPr>
      </w:pPr>
    </w:p>
    <w:tbl>
      <w:tblPr>
        <w:tblStyle w:val="Tablaconcuadrcula"/>
        <w:tblW w:w="0" w:type="auto"/>
        <w:jc w:val="center"/>
        <w:tblLook w:val="04A0" w:firstRow="1" w:lastRow="0" w:firstColumn="1" w:lastColumn="0" w:noHBand="0" w:noVBand="1"/>
      </w:tblPr>
      <w:tblGrid>
        <w:gridCol w:w="2710"/>
        <w:gridCol w:w="6685"/>
      </w:tblGrid>
      <w:tr w:rsidR="007521BC" w:rsidRPr="00F51238" w14:paraId="44ED98B9" w14:textId="77777777" w:rsidTr="00F51238">
        <w:trPr>
          <w:jc w:val="center"/>
        </w:trPr>
        <w:tc>
          <w:tcPr>
            <w:tcW w:w="2288" w:type="dxa"/>
            <w:vAlign w:val="center"/>
          </w:tcPr>
          <w:p w14:paraId="7DF820C6" w14:textId="77777777" w:rsidR="007521BC" w:rsidRPr="00505680" w:rsidRDefault="007521BC" w:rsidP="00F51238">
            <w:pPr>
              <w:jc w:val="center"/>
              <w:rPr>
                <w:rFonts w:cs="Times New Roman"/>
                <w:b/>
                <w:sz w:val="20"/>
                <w:szCs w:val="16"/>
                <w:rPrChange w:id="3568" w:author="Tanya Hernández" w:date="2017-05-21T20:36:00Z">
                  <w:rPr>
                    <w:rFonts w:cs="Times New Roman"/>
                    <w:sz w:val="20"/>
                    <w:szCs w:val="16"/>
                  </w:rPr>
                </w:rPrChange>
              </w:rPr>
            </w:pPr>
            <w:r w:rsidRPr="00505680">
              <w:rPr>
                <w:rFonts w:cs="Times New Roman"/>
                <w:b/>
                <w:sz w:val="20"/>
                <w:szCs w:val="16"/>
                <w:rPrChange w:id="3569" w:author="Tanya Hernández" w:date="2017-05-21T20:36:00Z">
                  <w:rPr>
                    <w:rFonts w:cs="Times New Roman"/>
                    <w:sz w:val="20"/>
                    <w:szCs w:val="16"/>
                  </w:rPr>
                </w:rPrChange>
              </w:rPr>
              <w:t>Configuración/Roles</w:t>
            </w:r>
          </w:p>
        </w:tc>
        <w:tc>
          <w:tcPr>
            <w:tcW w:w="7415" w:type="dxa"/>
            <w:vAlign w:val="center"/>
          </w:tcPr>
          <w:p w14:paraId="330E4158" w14:textId="77777777" w:rsidR="007521BC" w:rsidRPr="00505680" w:rsidRDefault="007521BC" w:rsidP="00F51238">
            <w:pPr>
              <w:jc w:val="center"/>
              <w:rPr>
                <w:rFonts w:cs="Times New Roman"/>
                <w:b/>
                <w:sz w:val="20"/>
                <w:szCs w:val="16"/>
                <w:rPrChange w:id="3570" w:author="Tanya Hernández" w:date="2017-05-21T20:36:00Z">
                  <w:rPr>
                    <w:rFonts w:cs="Times New Roman"/>
                    <w:sz w:val="20"/>
                    <w:szCs w:val="16"/>
                  </w:rPr>
                </w:rPrChange>
              </w:rPr>
            </w:pPr>
            <w:r w:rsidRPr="00505680">
              <w:rPr>
                <w:rFonts w:cs="Times New Roman"/>
                <w:b/>
                <w:sz w:val="20"/>
                <w:szCs w:val="16"/>
                <w:rPrChange w:id="3571" w:author="Tanya Hernández" w:date="2017-05-21T20:36:00Z">
                  <w:rPr>
                    <w:rFonts w:cs="Times New Roman"/>
                    <w:sz w:val="20"/>
                    <w:szCs w:val="16"/>
                  </w:rPr>
                </w:rPrChange>
              </w:rPr>
              <w:t>Descripción</w:t>
            </w:r>
          </w:p>
        </w:tc>
      </w:tr>
      <w:tr w:rsidR="007521BC" w:rsidRPr="00F51238" w14:paraId="1DB54F87" w14:textId="77777777" w:rsidTr="00F51238">
        <w:trPr>
          <w:jc w:val="center"/>
        </w:trPr>
        <w:tc>
          <w:tcPr>
            <w:tcW w:w="2288" w:type="dxa"/>
            <w:vAlign w:val="center"/>
          </w:tcPr>
          <w:p w14:paraId="6A08BD2F" w14:textId="77777777" w:rsidR="007521BC" w:rsidRPr="00F51238" w:rsidRDefault="007521BC">
            <w:pPr>
              <w:rPr>
                <w:rFonts w:cs="Times New Roman"/>
                <w:sz w:val="20"/>
                <w:szCs w:val="16"/>
              </w:rPr>
              <w:pPrChange w:id="3572" w:author="Tanya Hernández" w:date="2017-05-21T20:36:00Z">
                <w:pPr>
                  <w:jc w:val="center"/>
                </w:pPr>
              </w:pPrChange>
            </w:pPr>
            <w:r w:rsidRPr="00F51238">
              <w:rPr>
                <w:rFonts w:cs="Times New Roman"/>
                <w:sz w:val="20"/>
                <w:szCs w:val="16"/>
              </w:rPr>
              <w:t>Maestro</w:t>
            </w:r>
          </w:p>
        </w:tc>
        <w:tc>
          <w:tcPr>
            <w:tcW w:w="7415" w:type="dxa"/>
            <w:vAlign w:val="center"/>
          </w:tcPr>
          <w:p w14:paraId="6C4E94F4" w14:textId="77777777" w:rsidR="007521BC" w:rsidRPr="00F51238" w:rsidRDefault="007521BC">
            <w:pPr>
              <w:rPr>
                <w:rFonts w:cs="Times New Roman"/>
                <w:sz w:val="20"/>
                <w:szCs w:val="16"/>
              </w:rPr>
              <w:pPrChange w:id="3573" w:author="Tanya Hernández" w:date="2017-05-21T20:36:00Z">
                <w:pPr>
                  <w:jc w:val="center"/>
                </w:pPr>
              </w:pPrChange>
            </w:pPr>
            <w:r w:rsidRPr="00F51238">
              <w:rPr>
                <w:rFonts w:cs="Times New Roman"/>
                <w:sz w:val="20"/>
                <w:szCs w:val="16"/>
              </w:rPr>
              <w:t>El maestro esta inicializado en modo de transmisión, es el que genera la señal de reloj (SCL)</w:t>
            </w:r>
          </w:p>
        </w:tc>
      </w:tr>
      <w:tr w:rsidR="007521BC" w:rsidRPr="00F51238" w14:paraId="38DE656C" w14:textId="77777777" w:rsidTr="00F51238">
        <w:trPr>
          <w:jc w:val="center"/>
        </w:trPr>
        <w:tc>
          <w:tcPr>
            <w:tcW w:w="2288" w:type="dxa"/>
            <w:vAlign w:val="center"/>
          </w:tcPr>
          <w:p w14:paraId="4FB89D52" w14:textId="77777777" w:rsidR="007521BC" w:rsidRPr="00F51238" w:rsidRDefault="007521BC">
            <w:pPr>
              <w:rPr>
                <w:rFonts w:cs="Times New Roman"/>
                <w:sz w:val="20"/>
                <w:szCs w:val="16"/>
              </w:rPr>
              <w:pPrChange w:id="3574" w:author="Tanya Hernández" w:date="2017-05-21T20:36:00Z">
                <w:pPr>
                  <w:jc w:val="center"/>
                </w:pPr>
              </w:pPrChange>
            </w:pPr>
            <w:r w:rsidRPr="00F51238">
              <w:rPr>
                <w:rFonts w:cs="Times New Roman"/>
                <w:sz w:val="20"/>
                <w:szCs w:val="16"/>
              </w:rPr>
              <w:t>Esclavo</w:t>
            </w:r>
          </w:p>
        </w:tc>
        <w:tc>
          <w:tcPr>
            <w:tcW w:w="7415" w:type="dxa"/>
            <w:vAlign w:val="center"/>
          </w:tcPr>
          <w:p w14:paraId="7878443A" w14:textId="77777777" w:rsidR="007521BC" w:rsidRPr="00F51238" w:rsidRDefault="007521BC">
            <w:pPr>
              <w:rPr>
                <w:rFonts w:cs="Times New Roman"/>
                <w:sz w:val="20"/>
                <w:szCs w:val="16"/>
              </w:rPr>
              <w:pPrChange w:id="3575" w:author="Tanya Hernández" w:date="2017-05-21T20:36:00Z">
                <w:pPr>
                  <w:jc w:val="center"/>
                </w:pPr>
              </w:pPrChange>
            </w:pPr>
            <w:r w:rsidRPr="00F51238">
              <w:rPr>
                <w:rFonts w:cs="Times New Roman"/>
                <w:sz w:val="20"/>
                <w:szCs w:val="16"/>
              </w:rPr>
              <w:t>La dirección se establece por el maestro</w:t>
            </w:r>
          </w:p>
        </w:tc>
      </w:tr>
      <w:tr w:rsidR="007521BC" w:rsidRPr="00F51238" w14:paraId="6734F043" w14:textId="77777777" w:rsidTr="00F51238">
        <w:trPr>
          <w:jc w:val="center"/>
        </w:trPr>
        <w:tc>
          <w:tcPr>
            <w:tcW w:w="2288" w:type="dxa"/>
            <w:vAlign w:val="center"/>
          </w:tcPr>
          <w:p w14:paraId="46E5BFEB" w14:textId="77777777" w:rsidR="007521BC" w:rsidRPr="00F51238" w:rsidRDefault="007521BC">
            <w:pPr>
              <w:rPr>
                <w:rFonts w:cs="Times New Roman"/>
                <w:sz w:val="20"/>
                <w:szCs w:val="16"/>
              </w:rPr>
              <w:pPrChange w:id="3576" w:author="Tanya Hernández" w:date="2017-05-21T20:36:00Z">
                <w:pPr>
                  <w:jc w:val="center"/>
                </w:pPr>
              </w:pPrChange>
            </w:pPr>
            <w:r w:rsidRPr="00F51238">
              <w:rPr>
                <w:rFonts w:cs="Times New Roman"/>
                <w:sz w:val="20"/>
                <w:szCs w:val="16"/>
              </w:rPr>
              <w:t>Transmisor</w:t>
            </w:r>
          </w:p>
        </w:tc>
        <w:tc>
          <w:tcPr>
            <w:tcW w:w="7415" w:type="dxa"/>
            <w:vAlign w:val="center"/>
          </w:tcPr>
          <w:p w14:paraId="7700727C" w14:textId="77777777" w:rsidR="007521BC" w:rsidRPr="00F51238" w:rsidRDefault="007521BC">
            <w:pPr>
              <w:rPr>
                <w:rFonts w:cs="Times New Roman"/>
                <w:sz w:val="20"/>
                <w:szCs w:val="16"/>
              </w:rPr>
              <w:pPrChange w:id="3577" w:author="Tanya Hernández" w:date="2017-05-21T20:36:00Z">
                <w:pPr>
                  <w:jc w:val="center"/>
                </w:pPr>
              </w:pPrChange>
            </w:pPr>
            <w:r w:rsidRPr="00F51238">
              <w:rPr>
                <w:rFonts w:cs="Times New Roman"/>
                <w:sz w:val="20"/>
                <w:szCs w:val="16"/>
              </w:rPr>
              <w:t>Envía los datos por el canal</w:t>
            </w:r>
          </w:p>
        </w:tc>
      </w:tr>
      <w:tr w:rsidR="007521BC" w:rsidRPr="00F51238" w14:paraId="7E07F955" w14:textId="77777777" w:rsidTr="00F51238">
        <w:trPr>
          <w:jc w:val="center"/>
        </w:trPr>
        <w:tc>
          <w:tcPr>
            <w:tcW w:w="2288" w:type="dxa"/>
            <w:vAlign w:val="center"/>
          </w:tcPr>
          <w:p w14:paraId="74F225DC" w14:textId="77777777" w:rsidR="007521BC" w:rsidRPr="00F51238" w:rsidRDefault="007521BC">
            <w:pPr>
              <w:rPr>
                <w:rFonts w:cs="Times New Roman"/>
                <w:sz w:val="20"/>
                <w:szCs w:val="16"/>
              </w:rPr>
              <w:pPrChange w:id="3578" w:author="Tanya Hernández" w:date="2017-05-21T20:36:00Z">
                <w:pPr>
                  <w:jc w:val="center"/>
                </w:pPr>
              </w:pPrChange>
            </w:pPr>
            <w:r w:rsidRPr="00F51238">
              <w:rPr>
                <w:rFonts w:cs="Times New Roman"/>
                <w:sz w:val="20"/>
                <w:szCs w:val="16"/>
              </w:rPr>
              <w:t>Receptor</w:t>
            </w:r>
          </w:p>
        </w:tc>
        <w:tc>
          <w:tcPr>
            <w:tcW w:w="7415" w:type="dxa"/>
            <w:vAlign w:val="center"/>
          </w:tcPr>
          <w:p w14:paraId="08A35BDE" w14:textId="77777777" w:rsidR="007521BC" w:rsidRPr="00F51238" w:rsidRDefault="007521BC">
            <w:pPr>
              <w:rPr>
                <w:rFonts w:cs="Times New Roman"/>
                <w:sz w:val="20"/>
                <w:szCs w:val="16"/>
              </w:rPr>
              <w:pPrChange w:id="3579" w:author="Tanya Hernández" w:date="2017-05-21T20:36:00Z">
                <w:pPr>
                  <w:jc w:val="center"/>
                </w:pPr>
              </w:pPrChange>
            </w:pPr>
            <w:r w:rsidRPr="00F51238">
              <w:rPr>
                <w:rFonts w:cs="Times New Roman"/>
                <w:sz w:val="20"/>
                <w:szCs w:val="16"/>
              </w:rPr>
              <w:t>Lee los datos por el canal</w:t>
            </w:r>
          </w:p>
        </w:tc>
      </w:tr>
    </w:tbl>
    <w:p w14:paraId="61CFCA91" w14:textId="0B5B32B6" w:rsidR="003E751F" w:rsidRPr="00F51238" w:rsidRDefault="003E751F">
      <w:pPr>
        <w:pStyle w:val="Descripcin"/>
      </w:pPr>
      <w:bookmarkStart w:id="3580" w:name="_Toc482747431"/>
      <w:r w:rsidRPr="00262C61">
        <w:t>Tabla 2</w:t>
      </w:r>
      <w:r w:rsidR="000A6C77" w:rsidRPr="00262C61">
        <w:t>.</w:t>
      </w:r>
      <w:del w:id="3581" w:author="Tanya Hernández" w:date="2017-05-17T00:24:00Z">
        <w:r w:rsidR="000A6C77" w:rsidRPr="001012C6" w:rsidDel="001012C6">
          <w:delText xml:space="preserve"> </w:delText>
        </w:r>
      </w:del>
      <w:r w:rsidR="000A6C77" w:rsidRPr="00803B69">
        <w:fldChar w:fldCharType="begin"/>
      </w:r>
      <w:r w:rsidR="000A6C77" w:rsidRPr="001012C6">
        <w:instrText xml:space="preserve"> SEQ Tabla_II. \* ROMAN </w:instrText>
      </w:r>
      <w:r w:rsidR="000A6C77" w:rsidRPr="00803B69">
        <w:rPr>
          <w:rPrChange w:id="3582" w:author="Tanya Hernández" w:date="2017-05-17T00:24:00Z">
            <w:rPr/>
          </w:rPrChange>
        </w:rPr>
        <w:fldChar w:fldCharType="separate"/>
      </w:r>
      <w:ins w:id="3583" w:author="Tanya Hernández" w:date="2017-05-21T21:21:00Z">
        <w:r w:rsidR="00604603">
          <w:t>XLI</w:t>
        </w:r>
      </w:ins>
      <w:del w:id="3584" w:author="Tanya Hernández" w:date="2017-05-17T01:33:00Z">
        <w:r w:rsidR="005B2C04" w:rsidRPr="001012C6" w:rsidDel="00262C61">
          <w:delText>XLI</w:delText>
        </w:r>
      </w:del>
      <w:r w:rsidR="000A6C77" w:rsidRPr="00803B69">
        <w:fldChar w:fldCharType="end"/>
      </w:r>
      <w:r w:rsidR="000A6C77">
        <w:t xml:space="preserve"> </w:t>
      </w:r>
      <w:r w:rsidR="000A6C77" w:rsidRPr="00A448BE">
        <w:t xml:space="preserve">Roles de los dispositivos para la comunicación </w:t>
      </w:r>
      <m:oMath>
        <m:sSup>
          <m:sSupPr>
            <m:ctrlPr>
              <w:rPr>
                <w:rFonts w:ascii="Cambria Math" w:hAnsi="Cambria Math"/>
                <w:i/>
              </w:rPr>
            </m:ctrlPr>
          </m:sSupPr>
          <m:e>
            <m:r>
              <m:rPr>
                <m:sty m:val="bi"/>
              </m:rPr>
              <w:rPr>
                <w:rFonts w:ascii="Cambria Math" w:hAnsi="Cambria Math"/>
              </w:rPr>
              <m:t>I</m:t>
            </m:r>
          </m:e>
          <m:sup>
            <m:r>
              <m:rPr>
                <m:sty m:val="bi"/>
              </m:rPr>
              <w:rPr>
                <w:rFonts w:ascii="Cambria Math" w:hAnsi="Cambria Math"/>
              </w:rPr>
              <m:t>2</m:t>
            </m:r>
          </m:sup>
        </m:sSup>
        <m:r>
          <m:rPr>
            <m:sty m:val="bi"/>
          </m:rPr>
          <w:rPr>
            <w:rFonts w:ascii="Cambria Math" w:hAnsi="Cambria Math"/>
          </w:rPr>
          <m:t>C</m:t>
        </m:r>
      </m:oMath>
      <w:r w:rsidR="000A6C77" w:rsidRPr="00A448BE">
        <w:t xml:space="preserve"> [60].</w:t>
      </w:r>
      <w:bookmarkEnd w:id="3580"/>
    </w:p>
    <w:p w14:paraId="65A8A944" w14:textId="2FF4C007" w:rsidR="007521BC" w:rsidDel="001012C6" w:rsidRDefault="007521BC">
      <w:pPr>
        <w:ind w:left="568"/>
        <w:rPr>
          <w:del w:id="3585" w:author="Tanya Hernández" w:date="2017-05-17T00:24:00Z"/>
          <w:rFonts w:cs="Times New Roman"/>
          <w:szCs w:val="24"/>
        </w:rPr>
        <w:pPrChange w:id="3586" w:author="Tanya Hernández" w:date="2017-05-21T20:36:00Z">
          <w:pPr/>
        </w:pPrChange>
      </w:pPr>
      <w:r w:rsidRPr="00AF638E">
        <w:rPr>
          <w:rFonts w:cs="Times New Roman"/>
          <w:b/>
          <w:szCs w:val="24"/>
          <w:rPrChange w:id="3587" w:author="Tanya Hernández" w:date="2017-05-16T02:03:00Z">
            <w:rPr>
              <w:rFonts w:cs="Times New Roman"/>
              <w:szCs w:val="24"/>
            </w:rPr>
          </w:rPrChange>
        </w:rPr>
        <w:t>Comunicación SPI (Serial de Interfaz de Periféricos)</w:t>
      </w:r>
    </w:p>
    <w:p w14:paraId="6D5A88F8" w14:textId="75E14074" w:rsidR="001012C6" w:rsidRDefault="001012C6">
      <w:pPr>
        <w:spacing w:after="240"/>
        <w:ind w:left="284" w:firstLine="0"/>
        <w:rPr>
          <w:rFonts w:cs="Times New Roman"/>
          <w:szCs w:val="24"/>
        </w:rPr>
        <w:pPrChange w:id="3588" w:author="Tanya Hernández" w:date="2017-05-21T20:36:00Z">
          <w:pPr/>
        </w:pPrChange>
      </w:pPr>
    </w:p>
    <w:p w14:paraId="127279A9" w14:textId="2F51C207" w:rsidR="007521BC" w:rsidRDefault="007521BC" w:rsidP="007521BC">
      <w:pPr>
        <w:rPr>
          <w:rFonts w:cs="Times New Roman"/>
          <w:szCs w:val="24"/>
        </w:rPr>
      </w:pPr>
      <w:r>
        <w:rPr>
          <w:rFonts w:cs="Times New Roman"/>
          <w:szCs w:val="24"/>
        </w:rPr>
        <w:t xml:space="preserve">En la comunicación serial de interfaz por periféricos se utilizan tres líneas de comunicación, para recibir datos, para transmitir datos y para sincronizar, seleccionar el dispositivo con el cual se debe comunicar, la comunicación es full dúplex, nos permite transmitir y recibir datos simultáneamente, a diferencia con la comunicación </w:t>
      </w:r>
      <m:oMath>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2</m:t>
            </m:r>
          </m:sup>
        </m:sSup>
        <m:r>
          <w:rPr>
            <w:rFonts w:ascii="Cambria Math" w:hAnsi="Cambria Math" w:cs="Times New Roman"/>
            <w:szCs w:val="24"/>
          </w:rPr>
          <m:t>C</m:t>
        </m:r>
      </m:oMath>
      <w:r>
        <w:rPr>
          <w:rFonts w:cs="Times New Roman"/>
          <w:szCs w:val="24"/>
        </w:rPr>
        <w:t xml:space="preserve"> es la velocidad de transmisión siendo mayor en SPI, también se def</w:t>
      </w:r>
      <w:r w:rsidR="00163694">
        <w:rPr>
          <w:rFonts w:cs="Times New Roman"/>
          <w:szCs w:val="24"/>
        </w:rPr>
        <w:t>ine un maestro y un esclavo</w:t>
      </w:r>
      <w:r>
        <w:rPr>
          <w:rFonts w:cs="Times New Roman"/>
          <w:szCs w:val="24"/>
        </w:rPr>
        <w:t>.</w:t>
      </w:r>
    </w:p>
    <w:p w14:paraId="4CB207B5" w14:textId="77777777" w:rsidR="007521BC" w:rsidRDefault="007521BC" w:rsidP="007521BC">
      <w:pPr>
        <w:jc w:val="center"/>
        <w:rPr>
          <w:rFonts w:cs="Times New Roman"/>
          <w:szCs w:val="24"/>
        </w:rPr>
      </w:pPr>
      <w:r>
        <w:rPr>
          <w:noProof/>
          <w:lang w:eastAsia="es-MX"/>
        </w:rPr>
        <w:drawing>
          <wp:inline distT="0" distB="0" distL="0" distR="0" wp14:anchorId="3FF7A037" wp14:editId="19CA386C">
            <wp:extent cx="3738113" cy="1485900"/>
            <wp:effectExtent l="0" t="0" r="0" b="0"/>
            <wp:docPr id="44" name="Imagen 44" descr="al-mundo-de-los-microcontroladores-basic-chapter-01-fig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mundo-de-los-microcontroladores-basic-chapter-01-fig0-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9947" cy="1486629"/>
                    </a:xfrm>
                    <a:prstGeom prst="rect">
                      <a:avLst/>
                    </a:prstGeom>
                    <a:noFill/>
                    <a:ln>
                      <a:noFill/>
                    </a:ln>
                  </pic:spPr>
                </pic:pic>
              </a:graphicData>
            </a:graphic>
          </wp:inline>
        </w:drawing>
      </w:r>
    </w:p>
    <w:p w14:paraId="64DE9740" w14:textId="1684AC10" w:rsidR="007521BC" w:rsidDel="001012C6" w:rsidRDefault="000A6C77">
      <w:pPr>
        <w:pStyle w:val="Descripcin"/>
        <w:rPr>
          <w:del w:id="3589" w:author="Tanya Hernández" w:date="2017-05-17T00:25:00Z"/>
        </w:rPr>
      </w:pPr>
      <w:bookmarkStart w:id="3590" w:name="_Toc483160571"/>
      <w:r w:rsidRPr="00DF2766">
        <w:t>Fig. 2.</w:t>
      </w:r>
      <w:del w:id="3591" w:author="Tanya Hernández" w:date="2017-05-17T00:25:00Z">
        <w:r w:rsidRPr="0078193E" w:rsidDel="001012C6">
          <w:delText xml:space="preserve"> </w:delText>
        </w:r>
      </w:del>
      <w:r w:rsidRPr="00262C61">
        <w:rPr>
          <w:b w:val="0"/>
        </w:rPr>
        <w:fldChar w:fldCharType="begin"/>
      </w:r>
      <w:r w:rsidRPr="001012C6">
        <w:instrText xml:space="preserve"> SEQ Fig._2. \* ARABIC </w:instrText>
      </w:r>
      <w:r w:rsidRPr="00262C61">
        <w:rPr>
          <w:b w:val="0"/>
          <w:rPrChange w:id="3592" w:author="Tanya Hernández" w:date="2017-05-17T00:25:00Z">
            <w:rPr>
              <w:b w:val="0"/>
            </w:rPr>
          </w:rPrChange>
        </w:rPr>
        <w:fldChar w:fldCharType="separate"/>
      </w:r>
      <w:ins w:id="3593" w:author="Tanya Hernández" w:date="2017-05-21T21:21:00Z">
        <w:r w:rsidR="00604603">
          <w:t>21</w:t>
        </w:r>
      </w:ins>
      <w:del w:id="3594" w:author="Tanya Hernández" w:date="2017-05-17T01:33:00Z">
        <w:r w:rsidR="005B2C04" w:rsidRPr="00262C61" w:rsidDel="00262C61">
          <w:delText>21</w:delText>
        </w:r>
      </w:del>
      <w:r w:rsidRPr="00262C61">
        <w:rPr>
          <w:b w:val="0"/>
        </w:rPr>
        <w:fldChar w:fldCharType="end"/>
      </w:r>
      <w:r>
        <w:t xml:space="preserve"> </w:t>
      </w:r>
      <w:r w:rsidRPr="0060670D">
        <w:t>Comunicación SPI [30].</w:t>
      </w:r>
      <w:bookmarkEnd w:id="3590"/>
    </w:p>
    <w:p w14:paraId="7FEFC21B" w14:textId="21541F33" w:rsidR="00A83A78" w:rsidDel="001012C6" w:rsidRDefault="00A83A78">
      <w:pPr>
        <w:pStyle w:val="Descripcin"/>
        <w:rPr>
          <w:del w:id="3595" w:author="Tanya Hernández" w:date="2017-05-17T00:25:00Z"/>
        </w:rPr>
        <w:pPrChange w:id="3596" w:author="Tanya Hernández" w:date="2017-05-28T00:21:00Z">
          <w:pPr/>
        </w:pPrChange>
      </w:pPr>
    </w:p>
    <w:p w14:paraId="333D9CBA" w14:textId="4675DEF6" w:rsidR="00A83A78" w:rsidDel="001012C6" w:rsidRDefault="00A83A78">
      <w:pPr>
        <w:pStyle w:val="Descripcin"/>
        <w:rPr>
          <w:del w:id="3597" w:author="Tanya Hernández" w:date="2017-05-17T00:25:00Z"/>
        </w:rPr>
        <w:pPrChange w:id="3598" w:author="Tanya Hernández" w:date="2017-05-28T00:21:00Z">
          <w:pPr/>
        </w:pPrChange>
      </w:pPr>
    </w:p>
    <w:p w14:paraId="32F76081" w14:textId="7569B691" w:rsidR="00A83A78" w:rsidDel="001012C6" w:rsidRDefault="00A83A78">
      <w:pPr>
        <w:pStyle w:val="Descripcin"/>
        <w:rPr>
          <w:del w:id="3599" w:author="Tanya Hernández" w:date="2017-05-17T00:25:00Z"/>
        </w:rPr>
        <w:pPrChange w:id="3600" w:author="Tanya Hernández" w:date="2017-05-28T00:21:00Z">
          <w:pPr/>
        </w:pPrChange>
      </w:pPr>
    </w:p>
    <w:p w14:paraId="738DC52B" w14:textId="5D28013B" w:rsidR="00A83A78" w:rsidDel="001012C6" w:rsidRDefault="00A83A78">
      <w:pPr>
        <w:pStyle w:val="Descripcin"/>
        <w:rPr>
          <w:del w:id="3601" w:author="Tanya Hernández" w:date="2017-05-17T00:25:00Z"/>
        </w:rPr>
        <w:pPrChange w:id="3602" w:author="Tanya Hernández" w:date="2017-05-28T00:21:00Z">
          <w:pPr/>
        </w:pPrChange>
      </w:pPr>
    </w:p>
    <w:p w14:paraId="62C40ECC" w14:textId="6CB6AEB0" w:rsidR="00A83A78" w:rsidDel="001012C6" w:rsidRDefault="00A83A78">
      <w:pPr>
        <w:pStyle w:val="Descripcin"/>
        <w:rPr>
          <w:del w:id="3603" w:author="Tanya Hernández" w:date="2017-05-17T00:25:00Z"/>
        </w:rPr>
        <w:pPrChange w:id="3604" w:author="Tanya Hernández" w:date="2017-05-28T00:21:00Z">
          <w:pPr/>
        </w:pPrChange>
      </w:pPr>
    </w:p>
    <w:p w14:paraId="37587BFE" w14:textId="2E250DEF" w:rsidR="00A83A78" w:rsidDel="001012C6" w:rsidRDefault="00A83A78">
      <w:pPr>
        <w:pStyle w:val="Descripcin"/>
        <w:rPr>
          <w:del w:id="3605" w:author="Tanya Hernández" w:date="2017-05-17T00:25:00Z"/>
        </w:rPr>
        <w:pPrChange w:id="3606" w:author="Tanya Hernández" w:date="2017-05-28T00:21:00Z">
          <w:pPr/>
        </w:pPrChange>
      </w:pPr>
    </w:p>
    <w:p w14:paraId="5E944D68" w14:textId="3AC1FD6D" w:rsidR="00A83A78" w:rsidDel="001012C6" w:rsidRDefault="00A83A78">
      <w:pPr>
        <w:pStyle w:val="Descripcin"/>
        <w:rPr>
          <w:del w:id="3607" w:author="Tanya Hernández" w:date="2017-05-17T00:25:00Z"/>
        </w:rPr>
        <w:pPrChange w:id="3608" w:author="Tanya Hernández" w:date="2017-05-28T00:21:00Z">
          <w:pPr/>
        </w:pPrChange>
      </w:pPr>
    </w:p>
    <w:p w14:paraId="3F240B79" w14:textId="0EF8B370" w:rsidR="00A83A78" w:rsidDel="001012C6" w:rsidRDefault="00A83A78">
      <w:pPr>
        <w:pStyle w:val="Descripcin"/>
        <w:rPr>
          <w:del w:id="3609" w:author="Tanya Hernández" w:date="2017-05-17T00:25:00Z"/>
        </w:rPr>
        <w:pPrChange w:id="3610" w:author="Tanya Hernández" w:date="2017-05-28T00:21:00Z">
          <w:pPr/>
        </w:pPrChange>
      </w:pPr>
    </w:p>
    <w:p w14:paraId="14738057" w14:textId="37543200" w:rsidR="00A83A78" w:rsidDel="001012C6" w:rsidRDefault="00A83A78">
      <w:pPr>
        <w:pStyle w:val="Descripcin"/>
        <w:rPr>
          <w:del w:id="3611" w:author="Tanya Hernández" w:date="2017-05-17T00:25:00Z"/>
        </w:rPr>
        <w:pPrChange w:id="3612" w:author="Tanya Hernández" w:date="2017-05-28T00:21:00Z">
          <w:pPr/>
        </w:pPrChange>
      </w:pPr>
    </w:p>
    <w:p w14:paraId="340F0C16" w14:textId="26BC5DBF" w:rsidR="00A83A78" w:rsidRPr="00A83A78" w:rsidRDefault="00A83A78">
      <w:pPr>
        <w:pStyle w:val="Descripcin"/>
        <w:pPrChange w:id="3613" w:author="Tanya Hernández" w:date="2017-05-28T00:21:00Z">
          <w:pPr/>
        </w:pPrChange>
      </w:pPr>
    </w:p>
    <w:p w14:paraId="4A5D4CB0" w14:textId="03ECD405" w:rsidR="007521BC" w:rsidDel="00505680" w:rsidRDefault="007521BC">
      <w:pPr>
        <w:ind w:left="568" w:firstLine="0"/>
        <w:rPr>
          <w:del w:id="3614" w:author="Tanya Hernández" w:date="2017-05-21T20:36:00Z"/>
          <w:rFonts w:cs="Times New Roman"/>
          <w:szCs w:val="24"/>
        </w:rPr>
        <w:pPrChange w:id="3615" w:author="Tanya Hernández" w:date="2017-05-21T20:37:00Z">
          <w:pPr/>
        </w:pPrChange>
      </w:pPr>
      <w:r w:rsidRPr="00AF638E">
        <w:rPr>
          <w:rFonts w:cs="Times New Roman"/>
          <w:b/>
          <w:szCs w:val="24"/>
          <w:rPrChange w:id="3616" w:author="Tanya Hernández" w:date="2017-05-16T02:03:00Z">
            <w:rPr>
              <w:rFonts w:cs="Times New Roman"/>
              <w:szCs w:val="24"/>
            </w:rPr>
          </w:rPrChange>
        </w:rPr>
        <w:t>Temporizadores</w:t>
      </w:r>
    </w:p>
    <w:p w14:paraId="413B9B53" w14:textId="774BA080" w:rsidR="00163694" w:rsidRDefault="00163694">
      <w:pPr>
        <w:ind w:left="284" w:firstLine="0"/>
        <w:rPr>
          <w:ins w:id="3617" w:author="Tanya Hernández" w:date="2017-05-21T20:36:00Z"/>
          <w:rFonts w:cs="Times New Roman"/>
          <w:b/>
          <w:szCs w:val="24"/>
        </w:rPr>
        <w:pPrChange w:id="3618" w:author="Tanya Hernández" w:date="2017-05-21T20:37:00Z">
          <w:pPr/>
        </w:pPrChange>
      </w:pPr>
    </w:p>
    <w:p w14:paraId="2B593C6C" w14:textId="77777777" w:rsidR="00505680" w:rsidRDefault="00505680">
      <w:pPr>
        <w:ind w:firstLine="0"/>
        <w:rPr>
          <w:rFonts w:cs="Times New Roman"/>
          <w:szCs w:val="24"/>
        </w:rPr>
        <w:pPrChange w:id="3619" w:author="Tanya Hernández" w:date="2017-05-21T20:36:00Z">
          <w:pPr/>
        </w:pPrChange>
      </w:pPr>
    </w:p>
    <w:p w14:paraId="7853DEFD" w14:textId="61AE1FAD" w:rsidR="007521BC" w:rsidRDefault="007521BC" w:rsidP="007521BC">
      <w:pPr>
        <w:rPr>
          <w:rFonts w:cs="Times New Roman"/>
          <w:szCs w:val="24"/>
        </w:rPr>
      </w:pPr>
      <w:r>
        <w:rPr>
          <w:rFonts w:cs="Times New Roman"/>
          <w:szCs w:val="24"/>
        </w:rPr>
        <w:t>Los temporizadores son contadores que utilizan los pulsos de reloj para determinar el tiempo transcurrido en una rutina, o función, ya que la señal del cuarzo interno del microcontrolador es muy estable, se utilizar para sincronizar las actividades internas del microcontrolador.</w:t>
      </w:r>
    </w:p>
    <w:p w14:paraId="449E950F" w14:textId="77777777" w:rsidR="007521BC" w:rsidRDefault="007521BC" w:rsidP="007521BC">
      <w:pPr>
        <w:jc w:val="center"/>
        <w:rPr>
          <w:rFonts w:cs="Times New Roman"/>
          <w:szCs w:val="24"/>
        </w:rPr>
      </w:pPr>
      <w:r>
        <w:rPr>
          <w:noProof/>
          <w:lang w:eastAsia="es-MX"/>
        </w:rPr>
        <w:drawing>
          <wp:inline distT="0" distB="0" distL="0" distR="0" wp14:anchorId="7DE343EC" wp14:editId="12B1B9E3">
            <wp:extent cx="1909186" cy="2027555"/>
            <wp:effectExtent l="0" t="0" r="0" b="0"/>
            <wp:docPr id="45" name="Imagen 45" descr="al-mundo-de-los-microcontroladores-basic-chapter-01-fig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mundo-de-los-microcontroladores-basic-chapter-01-fig0-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26816" cy="2046279"/>
                    </a:xfrm>
                    <a:prstGeom prst="rect">
                      <a:avLst/>
                    </a:prstGeom>
                    <a:noFill/>
                    <a:ln>
                      <a:noFill/>
                    </a:ln>
                  </pic:spPr>
                </pic:pic>
              </a:graphicData>
            </a:graphic>
          </wp:inline>
        </w:drawing>
      </w:r>
    </w:p>
    <w:p w14:paraId="12C931C0" w14:textId="089B0A95" w:rsidR="007521BC" w:rsidDel="001012C6" w:rsidRDefault="000A6C77">
      <w:pPr>
        <w:pStyle w:val="Descripcin"/>
        <w:rPr>
          <w:del w:id="3620" w:author="Tanya Hernández" w:date="2017-05-17T00:26:00Z"/>
        </w:rPr>
      </w:pPr>
      <w:bookmarkStart w:id="3621" w:name="_Toc483160572"/>
      <w:r w:rsidRPr="00DF2766">
        <w:t>Fig. 2</w:t>
      </w:r>
      <w:del w:id="3622" w:author="Tanya Hernández" w:date="2017-05-17T00:26:00Z">
        <w:r w:rsidRPr="0078193E" w:rsidDel="001012C6">
          <w:delText>.</w:delText>
        </w:r>
      </w:del>
      <w:ins w:id="3623" w:author="Tanya Hernández" w:date="2017-05-17T00:26:00Z">
        <w:r w:rsidR="001012C6" w:rsidRPr="006E1D2F">
          <w:t>.</w:t>
        </w:r>
      </w:ins>
      <w:del w:id="3624" w:author="Tanya Hernández" w:date="2017-05-17T00:26:00Z">
        <w:r w:rsidRPr="00262C61" w:rsidDel="001012C6">
          <w:delText xml:space="preserve"> </w:delText>
        </w:r>
      </w:del>
      <w:r w:rsidRPr="009276B1">
        <w:rPr>
          <w:b w:val="0"/>
        </w:rPr>
        <w:fldChar w:fldCharType="begin"/>
      </w:r>
      <w:r w:rsidRPr="001012C6">
        <w:instrText xml:space="preserve"> SEQ Fig._2. \* ARABIC </w:instrText>
      </w:r>
      <w:r w:rsidRPr="009276B1">
        <w:rPr>
          <w:b w:val="0"/>
          <w:rPrChange w:id="3625" w:author="Tanya Hernández" w:date="2017-05-17T00:26:00Z">
            <w:rPr>
              <w:b w:val="0"/>
            </w:rPr>
          </w:rPrChange>
        </w:rPr>
        <w:fldChar w:fldCharType="separate"/>
      </w:r>
      <w:ins w:id="3626" w:author="Tanya Hernández" w:date="2017-05-21T21:21:00Z">
        <w:r w:rsidR="00604603">
          <w:t>22</w:t>
        </w:r>
      </w:ins>
      <w:del w:id="3627" w:author="Tanya Hernández" w:date="2017-05-17T01:33:00Z">
        <w:r w:rsidR="005B2C04" w:rsidRPr="001012C6" w:rsidDel="00262C61">
          <w:delText>22</w:delText>
        </w:r>
      </w:del>
      <w:r w:rsidRPr="009276B1">
        <w:rPr>
          <w:b w:val="0"/>
        </w:rPr>
        <w:fldChar w:fldCharType="end"/>
      </w:r>
      <w:r>
        <w:t xml:space="preserve"> </w:t>
      </w:r>
      <w:r w:rsidRPr="00F174C3">
        <w:t>Uso de un temporizador [30].</w:t>
      </w:r>
      <w:bookmarkEnd w:id="3621"/>
    </w:p>
    <w:p w14:paraId="4B86494C" w14:textId="77777777" w:rsidR="007521BC" w:rsidRDefault="007521BC">
      <w:pPr>
        <w:pStyle w:val="Descripcin"/>
        <w:pPrChange w:id="3628" w:author="Tanya Hernández" w:date="2017-05-28T00:21:00Z">
          <w:pPr>
            <w:jc w:val="center"/>
          </w:pPr>
        </w:pPrChange>
      </w:pPr>
    </w:p>
    <w:p w14:paraId="79B6CB70" w14:textId="77777777" w:rsidR="007521BC" w:rsidRPr="00AF638E" w:rsidRDefault="007521BC" w:rsidP="003E751F">
      <w:pPr>
        <w:spacing w:after="240"/>
        <w:rPr>
          <w:rFonts w:cs="Times New Roman"/>
          <w:b/>
          <w:szCs w:val="24"/>
          <w:rPrChange w:id="3629" w:author="Tanya Hernández" w:date="2017-05-16T02:03:00Z">
            <w:rPr>
              <w:rFonts w:cs="Times New Roman"/>
              <w:szCs w:val="24"/>
            </w:rPr>
          </w:rPrChange>
        </w:rPr>
      </w:pPr>
      <w:r w:rsidRPr="00AF638E">
        <w:rPr>
          <w:rFonts w:cs="Times New Roman"/>
          <w:b/>
          <w:szCs w:val="24"/>
          <w:rPrChange w:id="3630" w:author="Tanya Hernández" w:date="2017-05-16T02:03:00Z">
            <w:rPr>
              <w:rFonts w:cs="Times New Roman"/>
              <w:szCs w:val="24"/>
            </w:rPr>
          </w:rPrChange>
        </w:rPr>
        <w:lastRenderedPageBreak/>
        <w:t>Interrupciones</w:t>
      </w:r>
    </w:p>
    <w:p w14:paraId="74A777ED" w14:textId="70022D6D" w:rsidR="007521BC" w:rsidRDefault="007521BC">
      <w:pPr>
        <w:spacing w:after="240"/>
        <w:rPr>
          <w:rFonts w:cs="Times New Roman"/>
          <w:szCs w:val="24"/>
        </w:rPr>
        <w:pPrChange w:id="3631" w:author="Tanya Hernández" w:date="2017-05-17T00:26:00Z">
          <w:pPr/>
        </w:pPrChange>
      </w:pPr>
      <w:r>
        <w:rPr>
          <w:rFonts w:cs="Times New Roman"/>
          <w:szCs w:val="24"/>
        </w:rPr>
        <w:t>Las interrupciones son subrutinas que cambian temporalmente la secuencia del programa en ejecución y responden a un evento en particular.</w:t>
      </w:r>
    </w:p>
    <w:p w14:paraId="57B0C332" w14:textId="77777777" w:rsidR="007521BC" w:rsidRDefault="007521BC" w:rsidP="007521BC">
      <w:pPr>
        <w:jc w:val="center"/>
        <w:rPr>
          <w:rFonts w:cs="Times New Roman"/>
          <w:szCs w:val="24"/>
        </w:rPr>
      </w:pPr>
      <w:r w:rsidRPr="00EF0916">
        <w:rPr>
          <w:rFonts w:cs="Times New Roman"/>
          <w:noProof/>
          <w:szCs w:val="24"/>
          <w:lang w:eastAsia="es-MX"/>
        </w:rPr>
        <w:drawing>
          <wp:inline distT="0" distB="0" distL="0" distR="0" wp14:anchorId="4734E466" wp14:editId="7595F762">
            <wp:extent cx="3311769" cy="1408605"/>
            <wp:effectExtent l="0" t="0" r="3175" b="1270"/>
            <wp:docPr id="46" name="Imagen 46" descr="al-mundo-de-los-microcontroladores-basic-chapter-01-fig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mundo-de-los-microcontroladores-basic-chapter-01-fig0-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6137" cy="1444489"/>
                    </a:xfrm>
                    <a:prstGeom prst="rect">
                      <a:avLst/>
                    </a:prstGeom>
                    <a:noFill/>
                    <a:ln>
                      <a:noFill/>
                    </a:ln>
                  </pic:spPr>
                </pic:pic>
              </a:graphicData>
            </a:graphic>
          </wp:inline>
        </w:drawing>
      </w:r>
    </w:p>
    <w:p w14:paraId="7DEB6E01" w14:textId="275A0E9E" w:rsidR="001012C6" w:rsidRDefault="000A6C77">
      <w:pPr>
        <w:pStyle w:val="Descripcin"/>
        <w:rPr>
          <w:ins w:id="3632" w:author="Tanya Hernández" w:date="2017-05-17T00:26:00Z"/>
        </w:rPr>
        <w:pPrChange w:id="3633" w:author="Tanya Hernández" w:date="2017-05-28T00:21:00Z">
          <w:pPr>
            <w:jc w:val="center"/>
          </w:pPr>
        </w:pPrChange>
      </w:pPr>
      <w:bookmarkStart w:id="3634" w:name="_Toc483160573"/>
      <w:r w:rsidRPr="00DF2766">
        <w:t>Fig. 2.</w:t>
      </w:r>
      <w:del w:id="3635" w:author="Tanya Hernández" w:date="2017-05-17T00:26:00Z">
        <w:r w:rsidRPr="0078193E" w:rsidDel="001012C6">
          <w:delText xml:space="preserve"> </w:delText>
        </w:r>
      </w:del>
      <w:r w:rsidRPr="005E6164">
        <w:fldChar w:fldCharType="begin"/>
      </w:r>
      <w:r w:rsidRPr="001012C6">
        <w:rPr>
          <w:rPrChange w:id="3636" w:author="Tanya Hernández" w:date="2017-05-17T00:26:00Z">
            <w:rPr>
              <w:b/>
            </w:rPr>
          </w:rPrChange>
        </w:rPr>
        <w:instrText xml:space="preserve"> SEQ Fig._2. \* ARABIC </w:instrText>
      </w:r>
      <w:r w:rsidRPr="005E6164">
        <w:rPr>
          <w:rPrChange w:id="3637" w:author="Tanya Hernández" w:date="2017-05-17T00:26:00Z">
            <w:rPr/>
          </w:rPrChange>
        </w:rPr>
        <w:fldChar w:fldCharType="separate"/>
      </w:r>
      <w:ins w:id="3638" w:author="Tanya Hernández" w:date="2017-05-21T21:21:00Z">
        <w:r w:rsidR="00604603">
          <w:t>23</w:t>
        </w:r>
      </w:ins>
      <w:del w:id="3639" w:author="Tanya Hernández" w:date="2017-05-17T01:33:00Z">
        <w:r w:rsidR="005B2C04" w:rsidRPr="00262C61" w:rsidDel="00262C61">
          <w:delText>23</w:delText>
        </w:r>
      </w:del>
      <w:r w:rsidRPr="005E6164">
        <w:fldChar w:fldCharType="end"/>
      </w:r>
      <w:r>
        <w:t xml:space="preserve"> </w:t>
      </w:r>
      <w:r w:rsidRPr="002C7766">
        <w:t>Ejemplo de una interrupción. [30]</w:t>
      </w:r>
      <w:bookmarkEnd w:id="3634"/>
    </w:p>
    <w:p w14:paraId="3113ECEF" w14:textId="77777777" w:rsidR="001012C6" w:rsidRDefault="001012C6">
      <w:pPr>
        <w:pStyle w:val="Descripcin"/>
        <w:rPr>
          <w:ins w:id="3640" w:author="Tanya Hernández" w:date="2017-05-17T00:26:00Z"/>
        </w:rPr>
        <w:pPrChange w:id="3641" w:author="Tanya Hernández" w:date="2017-05-28T00:21:00Z">
          <w:pPr>
            <w:jc w:val="center"/>
          </w:pPr>
        </w:pPrChange>
      </w:pPr>
    </w:p>
    <w:p w14:paraId="7E38A42F" w14:textId="77777777" w:rsidR="001012C6" w:rsidRDefault="001012C6">
      <w:pPr>
        <w:pStyle w:val="Descripcin"/>
        <w:rPr>
          <w:ins w:id="3642" w:author="Tanya Hernández" w:date="2017-05-17T00:26:00Z"/>
        </w:rPr>
        <w:pPrChange w:id="3643" w:author="Tanya Hernández" w:date="2017-05-28T00:21:00Z">
          <w:pPr>
            <w:jc w:val="center"/>
          </w:pPr>
        </w:pPrChange>
      </w:pPr>
    </w:p>
    <w:p w14:paraId="2B695299" w14:textId="77777777" w:rsidR="001012C6" w:rsidRDefault="001012C6">
      <w:pPr>
        <w:pStyle w:val="Descripcin"/>
        <w:rPr>
          <w:ins w:id="3644" w:author="Tanya Hernández" w:date="2017-05-17T00:26:00Z"/>
        </w:rPr>
        <w:pPrChange w:id="3645" w:author="Tanya Hernández" w:date="2017-05-28T00:21:00Z">
          <w:pPr>
            <w:jc w:val="center"/>
          </w:pPr>
        </w:pPrChange>
      </w:pPr>
    </w:p>
    <w:p w14:paraId="0EFB74AB" w14:textId="77777777" w:rsidR="001012C6" w:rsidRDefault="001012C6">
      <w:pPr>
        <w:pStyle w:val="Descripcin"/>
        <w:rPr>
          <w:ins w:id="3646" w:author="Tanya Hernández" w:date="2017-05-17T00:26:00Z"/>
        </w:rPr>
        <w:pPrChange w:id="3647" w:author="Tanya Hernández" w:date="2017-05-28T00:21:00Z">
          <w:pPr>
            <w:jc w:val="center"/>
          </w:pPr>
        </w:pPrChange>
      </w:pPr>
    </w:p>
    <w:p w14:paraId="0273A431" w14:textId="77777777" w:rsidR="001012C6" w:rsidRDefault="001012C6">
      <w:pPr>
        <w:pStyle w:val="Descripcin"/>
        <w:rPr>
          <w:ins w:id="3648" w:author="Tanya Hernández" w:date="2017-05-17T00:26:00Z"/>
        </w:rPr>
        <w:pPrChange w:id="3649" w:author="Tanya Hernández" w:date="2017-05-28T00:21:00Z">
          <w:pPr>
            <w:jc w:val="center"/>
          </w:pPr>
        </w:pPrChange>
      </w:pPr>
    </w:p>
    <w:p w14:paraId="5F89E307" w14:textId="77777777" w:rsidR="001012C6" w:rsidRDefault="001012C6">
      <w:pPr>
        <w:pStyle w:val="Descripcin"/>
        <w:rPr>
          <w:ins w:id="3650" w:author="Tanya Hernández" w:date="2017-05-17T00:26:00Z"/>
        </w:rPr>
        <w:pPrChange w:id="3651" w:author="Tanya Hernández" w:date="2017-05-28T00:21:00Z">
          <w:pPr>
            <w:jc w:val="center"/>
          </w:pPr>
        </w:pPrChange>
      </w:pPr>
    </w:p>
    <w:p w14:paraId="428B306F" w14:textId="77777777" w:rsidR="001012C6" w:rsidRDefault="001012C6">
      <w:pPr>
        <w:pStyle w:val="Descripcin"/>
        <w:rPr>
          <w:ins w:id="3652" w:author="Tanya Hernández" w:date="2017-05-17T00:26:00Z"/>
        </w:rPr>
        <w:pPrChange w:id="3653" w:author="Tanya Hernández" w:date="2017-05-28T00:21:00Z">
          <w:pPr>
            <w:jc w:val="center"/>
          </w:pPr>
        </w:pPrChange>
      </w:pPr>
    </w:p>
    <w:p w14:paraId="0C2EB920" w14:textId="77777777" w:rsidR="001012C6" w:rsidRDefault="001012C6">
      <w:pPr>
        <w:pStyle w:val="Descripcin"/>
        <w:rPr>
          <w:ins w:id="3654" w:author="Tanya Hernández" w:date="2017-05-17T00:26:00Z"/>
        </w:rPr>
        <w:pPrChange w:id="3655" w:author="Tanya Hernández" w:date="2017-05-28T00:21:00Z">
          <w:pPr>
            <w:jc w:val="center"/>
          </w:pPr>
        </w:pPrChange>
      </w:pPr>
    </w:p>
    <w:p w14:paraId="004D5282" w14:textId="77777777" w:rsidR="001012C6" w:rsidRDefault="001012C6">
      <w:pPr>
        <w:pStyle w:val="Descripcin"/>
        <w:rPr>
          <w:ins w:id="3656" w:author="Tanya Hernández" w:date="2017-05-17T00:26:00Z"/>
        </w:rPr>
        <w:pPrChange w:id="3657" w:author="Tanya Hernández" w:date="2017-05-28T00:21:00Z">
          <w:pPr>
            <w:jc w:val="center"/>
          </w:pPr>
        </w:pPrChange>
      </w:pPr>
    </w:p>
    <w:p w14:paraId="546BD7E3" w14:textId="77777777" w:rsidR="001012C6" w:rsidRDefault="001012C6">
      <w:pPr>
        <w:pStyle w:val="Descripcin"/>
        <w:rPr>
          <w:ins w:id="3658" w:author="Tanya Hernández" w:date="2017-05-17T00:26:00Z"/>
        </w:rPr>
        <w:pPrChange w:id="3659" w:author="Tanya Hernández" w:date="2017-05-28T00:21:00Z">
          <w:pPr>
            <w:jc w:val="center"/>
          </w:pPr>
        </w:pPrChange>
      </w:pPr>
    </w:p>
    <w:p w14:paraId="5F18D052" w14:textId="77777777" w:rsidR="001012C6" w:rsidRDefault="001012C6">
      <w:pPr>
        <w:pStyle w:val="Descripcin"/>
        <w:rPr>
          <w:ins w:id="3660" w:author="Tanya Hernández" w:date="2017-05-17T00:26:00Z"/>
        </w:rPr>
        <w:pPrChange w:id="3661" w:author="Tanya Hernández" w:date="2017-05-28T00:21:00Z">
          <w:pPr>
            <w:jc w:val="center"/>
          </w:pPr>
        </w:pPrChange>
      </w:pPr>
    </w:p>
    <w:p w14:paraId="5883E832" w14:textId="77777777" w:rsidR="001012C6" w:rsidRDefault="001012C6">
      <w:pPr>
        <w:pStyle w:val="Descripcin"/>
        <w:rPr>
          <w:ins w:id="3662" w:author="Tanya Hernández" w:date="2017-05-17T00:26:00Z"/>
        </w:rPr>
        <w:pPrChange w:id="3663" w:author="Tanya Hernández" w:date="2017-05-28T00:21:00Z">
          <w:pPr>
            <w:jc w:val="center"/>
          </w:pPr>
        </w:pPrChange>
      </w:pPr>
    </w:p>
    <w:p w14:paraId="28708DDD" w14:textId="00E7D285" w:rsidR="003342AD" w:rsidDel="001012C6" w:rsidRDefault="000A6C77">
      <w:pPr>
        <w:pStyle w:val="Descripcin"/>
        <w:rPr>
          <w:del w:id="3664" w:author="Tanya Hernández" w:date="2017-05-17T00:26:00Z"/>
        </w:rPr>
      </w:pPr>
      <w:del w:id="3665" w:author="Tanya Hernández" w:date="2017-05-17T00:26:00Z">
        <w:r w:rsidRPr="002C7766" w:rsidDel="001012C6">
          <w:delText>.</w:delText>
        </w:r>
        <w:r w:rsidR="003342AD" w:rsidDel="001012C6">
          <w:br w:type="page"/>
        </w:r>
      </w:del>
    </w:p>
    <w:p w14:paraId="562DCACE" w14:textId="77777777" w:rsidR="007521BC" w:rsidRPr="003342AD" w:rsidRDefault="007521BC">
      <w:pPr>
        <w:pStyle w:val="Descripcin"/>
        <w:pPrChange w:id="3666" w:author="Tanya Hernández" w:date="2017-05-28T00:21:00Z">
          <w:pPr>
            <w:jc w:val="center"/>
          </w:pPr>
        </w:pPrChange>
      </w:pPr>
    </w:p>
    <w:p w14:paraId="36827FB9" w14:textId="5B4A0A63" w:rsidR="007521BC" w:rsidRDefault="007521BC" w:rsidP="007521BC">
      <w:pPr>
        <w:rPr>
          <w:rFonts w:cs="Times New Roman"/>
          <w:szCs w:val="24"/>
        </w:rPr>
      </w:pPr>
      <w:r>
        <w:rPr>
          <w:rFonts w:cs="Times New Roman"/>
          <w:szCs w:val="24"/>
        </w:rPr>
        <w:t xml:space="preserve">Las interrupciones del </w:t>
      </w:r>
      <w:r w:rsidR="00163694">
        <w:rPr>
          <w:rFonts w:cs="Times New Roman"/>
          <w:szCs w:val="24"/>
        </w:rPr>
        <w:t>ATmega3u28PB son las siguientes:</w:t>
      </w:r>
    </w:p>
    <w:p w14:paraId="4B6E2338" w14:textId="77777777" w:rsidR="00163694" w:rsidRDefault="00163694" w:rsidP="007521BC">
      <w:pPr>
        <w:rPr>
          <w:rFonts w:cs="Times New Roman"/>
          <w:szCs w:val="24"/>
        </w:rPr>
      </w:pPr>
    </w:p>
    <w:p w14:paraId="476AAE54" w14:textId="77777777" w:rsidR="007521BC" w:rsidRDefault="007521BC" w:rsidP="00E66C10">
      <w:pPr>
        <w:jc w:val="center"/>
        <w:rPr>
          <w:rFonts w:cs="Times New Roman"/>
          <w:szCs w:val="24"/>
        </w:rPr>
      </w:pPr>
      <w:r>
        <w:rPr>
          <w:noProof/>
          <w:lang w:eastAsia="es-MX"/>
        </w:rPr>
        <w:lastRenderedPageBreak/>
        <w:drawing>
          <wp:inline distT="0" distB="0" distL="0" distR="0" wp14:anchorId="32C45B90" wp14:editId="31F96D31">
            <wp:extent cx="4524233" cy="4090292"/>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0841" cy="4105307"/>
                    </a:xfrm>
                    <a:prstGeom prst="rect">
                      <a:avLst/>
                    </a:prstGeom>
                  </pic:spPr>
                </pic:pic>
              </a:graphicData>
            </a:graphic>
          </wp:inline>
        </w:drawing>
      </w:r>
    </w:p>
    <w:p w14:paraId="62AEA95A" w14:textId="60951FD1" w:rsidR="007521BC" w:rsidRPr="00F92235" w:rsidDel="001012C6" w:rsidRDefault="003E751F">
      <w:pPr>
        <w:pStyle w:val="Descripcin"/>
        <w:rPr>
          <w:del w:id="3667" w:author="Tanya Hernández" w:date="2017-05-17T00:27:00Z"/>
          <w:lang w:eastAsia="en-US"/>
        </w:rPr>
      </w:pPr>
      <w:bookmarkStart w:id="3668" w:name="_Toc482747432"/>
      <w:r w:rsidRPr="00262C61">
        <w:t>Tabla 2</w:t>
      </w:r>
      <w:r w:rsidR="000A6C77" w:rsidRPr="001012C6">
        <w:t>.</w:t>
      </w:r>
      <w:del w:id="3669" w:author="Tanya Hernández" w:date="2017-05-17T00:26:00Z">
        <w:r w:rsidR="000A6C77" w:rsidRPr="001012C6" w:rsidDel="001012C6">
          <w:delText xml:space="preserve"> </w:delText>
        </w:r>
      </w:del>
      <w:r w:rsidR="000A6C77" w:rsidRPr="009276B1">
        <w:rPr>
          <w:b w:val="0"/>
        </w:rPr>
        <w:fldChar w:fldCharType="begin"/>
      </w:r>
      <w:r w:rsidR="000A6C77" w:rsidRPr="001012C6">
        <w:instrText xml:space="preserve"> SEQ Tabla_II. \* ROMAN </w:instrText>
      </w:r>
      <w:r w:rsidR="000A6C77" w:rsidRPr="009276B1">
        <w:rPr>
          <w:b w:val="0"/>
          <w:rPrChange w:id="3670" w:author="Tanya Hernández" w:date="2017-05-17T00:26:00Z">
            <w:rPr>
              <w:b w:val="0"/>
            </w:rPr>
          </w:rPrChange>
        </w:rPr>
        <w:fldChar w:fldCharType="separate"/>
      </w:r>
      <w:ins w:id="3671" w:author="Tanya Hernández" w:date="2017-05-21T21:21:00Z">
        <w:r w:rsidR="00604603">
          <w:t>XLII</w:t>
        </w:r>
      </w:ins>
      <w:del w:id="3672" w:author="Tanya Hernández" w:date="2017-05-17T01:33:00Z">
        <w:r w:rsidR="005B2C04" w:rsidRPr="001012C6" w:rsidDel="00262C61">
          <w:delText>XLII</w:delText>
        </w:r>
      </w:del>
      <w:r w:rsidR="000A6C77" w:rsidRPr="009276B1">
        <w:rPr>
          <w:b w:val="0"/>
        </w:rPr>
        <w:fldChar w:fldCharType="end"/>
      </w:r>
      <w:r>
        <w:t xml:space="preserve"> </w:t>
      </w:r>
      <w:r w:rsidR="000A6C77" w:rsidRPr="00B7079E">
        <w:t>Interrupciones del microcontrolador ATmega328PB [60].</w:t>
      </w:r>
      <w:bookmarkEnd w:id="3668"/>
    </w:p>
    <w:p w14:paraId="6289787E" w14:textId="77777777" w:rsidR="00163694" w:rsidRDefault="00163694">
      <w:pPr>
        <w:pStyle w:val="Descripcin"/>
        <w:pPrChange w:id="3673" w:author="Tanya Hernández" w:date="2017-05-28T00:21:00Z">
          <w:pPr>
            <w:jc w:val="center"/>
          </w:pPr>
        </w:pPrChange>
      </w:pPr>
    </w:p>
    <w:p w14:paraId="61A3BD8E" w14:textId="0BD984F1" w:rsidR="007521BC" w:rsidRPr="00D21FCD" w:rsidRDefault="007521BC" w:rsidP="007521BC">
      <w:pPr>
        <w:rPr>
          <w:rFonts w:cs="Times New Roman"/>
          <w:szCs w:val="24"/>
        </w:rPr>
      </w:pPr>
      <w:r>
        <w:rPr>
          <w:rFonts w:cs="Times New Roman"/>
          <w:szCs w:val="24"/>
        </w:rPr>
        <w:t>Se pude apreciar en la tabla</w:t>
      </w:r>
      <w:ins w:id="3674" w:author="Tanya Hernández" w:date="2017-05-21T20:37:00Z">
        <w:r w:rsidR="00505680">
          <w:rPr>
            <w:rFonts w:cs="Times New Roman"/>
            <w:szCs w:val="24"/>
          </w:rPr>
          <w:t xml:space="preserve"> 2.XLII</w:t>
        </w:r>
      </w:ins>
      <w:r>
        <w:rPr>
          <w:rFonts w:cs="Times New Roman"/>
          <w:szCs w:val="24"/>
        </w:rPr>
        <w:t xml:space="preserve"> </w:t>
      </w:r>
      <w:ins w:id="3675" w:author="Tanya Hernández" w:date="2017-05-21T20:37:00Z">
        <w:r w:rsidR="00505680">
          <w:rPr>
            <w:rFonts w:cs="Times New Roman"/>
            <w:szCs w:val="24"/>
          </w:rPr>
          <w:t>las</w:t>
        </w:r>
      </w:ins>
      <w:del w:id="3676" w:author="Tanya Hernández" w:date="2017-05-21T20:37:00Z">
        <w:r w:rsidDel="00505680">
          <w:rPr>
            <w:rFonts w:cs="Times New Roman"/>
            <w:szCs w:val="24"/>
          </w:rPr>
          <w:delText>de</w:delText>
        </w:r>
      </w:del>
      <w:r>
        <w:rPr>
          <w:rFonts w:cs="Times New Roman"/>
          <w:szCs w:val="24"/>
        </w:rPr>
        <w:t xml:space="preserve"> interrupciones que los temporizadores son utilizados para activarlas, después de su desbordamiento, una vez que se termina la interrupción el contador de pila regresa a la línea donde se interrumpió la secuencia del programa.</w:t>
      </w:r>
    </w:p>
    <w:p w14:paraId="61ABE4F3" w14:textId="77777777" w:rsidR="007521BC" w:rsidRPr="00B812EC" w:rsidRDefault="007521BC" w:rsidP="007521BC">
      <w:pPr>
        <w:jc w:val="center"/>
        <w:rPr>
          <w:rFonts w:cs="Times New Roman"/>
          <w:sz w:val="16"/>
          <w:szCs w:val="16"/>
        </w:rPr>
      </w:pPr>
    </w:p>
    <w:p w14:paraId="1A7B1B7E" w14:textId="2F44E1C2" w:rsidR="007521BC" w:rsidDel="001012C6" w:rsidRDefault="007521BC">
      <w:pPr>
        <w:ind w:left="284"/>
        <w:rPr>
          <w:del w:id="3677" w:author="Tanya Hernández" w:date="2017-05-17T00:27:00Z"/>
          <w:rFonts w:cs="Times New Roman"/>
          <w:szCs w:val="24"/>
        </w:rPr>
        <w:pPrChange w:id="3678" w:author="Tanya Hernández" w:date="2017-05-17T00:27:00Z">
          <w:pPr/>
        </w:pPrChange>
      </w:pPr>
      <w:r w:rsidRPr="00AF638E">
        <w:rPr>
          <w:rFonts w:cs="Times New Roman"/>
          <w:b/>
          <w:szCs w:val="24"/>
          <w:rPrChange w:id="3679" w:author="Tanya Hernández" w:date="2017-05-16T02:03:00Z">
            <w:rPr>
              <w:rFonts w:cs="Times New Roman"/>
              <w:szCs w:val="24"/>
            </w:rPr>
          </w:rPrChange>
        </w:rPr>
        <w:t>Juego de instrucciones</w:t>
      </w:r>
      <w:del w:id="3680" w:author="Tanya Hernández" w:date="2017-05-16T02:01:00Z">
        <w:r w:rsidRPr="00AF638E" w:rsidDel="00AF638E">
          <w:rPr>
            <w:rFonts w:cs="Times New Roman"/>
            <w:b/>
            <w:szCs w:val="24"/>
            <w:rPrChange w:id="3681" w:author="Tanya Hernández" w:date="2017-05-16T02:03:00Z">
              <w:rPr>
                <w:rFonts w:cs="Times New Roman"/>
                <w:szCs w:val="24"/>
              </w:rPr>
            </w:rPrChange>
          </w:rPr>
          <w:delText>.</w:delText>
        </w:r>
      </w:del>
    </w:p>
    <w:p w14:paraId="4EE06C0A" w14:textId="65DBB3E3" w:rsidR="00163694" w:rsidRPr="001012C6" w:rsidRDefault="00163694">
      <w:pPr>
        <w:ind w:left="284" w:firstLine="0"/>
        <w:rPr>
          <w:ins w:id="3682" w:author="Tanya Hernández" w:date="2017-05-17T00:27:00Z"/>
          <w:rFonts w:cs="Times New Roman"/>
          <w:b/>
          <w:szCs w:val="24"/>
        </w:rPr>
        <w:pPrChange w:id="3683" w:author="Tanya Hernández" w:date="2017-05-17T00:27:00Z">
          <w:pPr/>
        </w:pPrChange>
      </w:pPr>
    </w:p>
    <w:p w14:paraId="3891090C" w14:textId="77777777" w:rsidR="001012C6" w:rsidRDefault="001012C6">
      <w:pPr>
        <w:ind w:firstLine="0"/>
        <w:rPr>
          <w:rFonts w:cs="Times New Roman"/>
          <w:szCs w:val="24"/>
        </w:rPr>
        <w:pPrChange w:id="3684" w:author="Tanya Hernández" w:date="2017-05-17T00:27:00Z">
          <w:pPr/>
        </w:pPrChange>
      </w:pPr>
    </w:p>
    <w:p w14:paraId="7FDA62BF" w14:textId="2FF02451" w:rsidR="007521BC" w:rsidRPr="00A77D8B" w:rsidRDefault="007521BC">
      <w:pPr>
        <w:spacing w:after="240"/>
        <w:rPr>
          <w:rFonts w:cs="Times New Roman"/>
          <w:szCs w:val="24"/>
        </w:rPr>
        <w:pPrChange w:id="3685" w:author="Tanya Hernández" w:date="2017-05-17T00:27:00Z">
          <w:pPr/>
        </w:pPrChange>
      </w:pPr>
      <w:r>
        <w:rPr>
          <w:rFonts w:cs="Times New Roman"/>
          <w:szCs w:val="24"/>
        </w:rPr>
        <w:t xml:space="preserve">Es </w:t>
      </w:r>
      <w:ins w:id="3686" w:author="Tanya Hernández" w:date="2017-05-21T20:37:00Z">
        <w:r w:rsidR="00505680">
          <w:rPr>
            <w:rFonts w:cs="Times New Roman"/>
            <w:szCs w:val="24"/>
          </w:rPr>
          <w:t>e</w:t>
        </w:r>
      </w:ins>
      <w:r>
        <w:rPr>
          <w:rFonts w:cs="Times New Roman"/>
          <w:szCs w:val="24"/>
        </w:rPr>
        <w:t>l nombre que se le da al conjunto de instrucciones que puede ejecutar el microcontrolador, están escritas en lenguaje ensamblador, cada instrucción se ejecuta a ciertos pulsos de reloj, dependiendo de la complejidad de la instrucción, el juego de instrucciones puede ser con una arquitectura RISC (juego de instrucciones reducidas) o CISC (juego de instrucciones complejas)</w:t>
      </w:r>
      <w:r w:rsidR="00163694">
        <w:rPr>
          <w:rFonts w:cs="Times New Roman"/>
          <w:szCs w:val="24"/>
        </w:rPr>
        <w:t>.</w:t>
      </w:r>
    </w:p>
    <w:p w14:paraId="780B3F81" w14:textId="77777777" w:rsidR="007521BC" w:rsidRDefault="007521BC" w:rsidP="007521BC">
      <w:pPr>
        <w:jc w:val="center"/>
        <w:rPr>
          <w:rFonts w:cs="Times New Roman"/>
          <w:szCs w:val="24"/>
        </w:rPr>
      </w:pPr>
      <w:r>
        <w:rPr>
          <w:noProof/>
          <w:lang w:eastAsia="es-MX"/>
        </w:rPr>
        <w:drawing>
          <wp:inline distT="0" distB="0" distL="0" distR="0" wp14:anchorId="48DECE63" wp14:editId="1C279134">
            <wp:extent cx="1341521" cy="1699260"/>
            <wp:effectExtent l="0" t="0" r="0" b="0"/>
            <wp:docPr id="48" name="Imagen 48" descr="al-mundo-de-los-microcontroladores-basic-chapter-01-fig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mundo-de-los-microcontroladores-basic-chapter-01-fig0-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57646" cy="1719685"/>
                    </a:xfrm>
                    <a:prstGeom prst="rect">
                      <a:avLst/>
                    </a:prstGeom>
                    <a:noFill/>
                    <a:ln>
                      <a:noFill/>
                    </a:ln>
                  </pic:spPr>
                </pic:pic>
              </a:graphicData>
            </a:graphic>
          </wp:inline>
        </w:drawing>
      </w:r>
    </w:p>
    <w:p w14:paraId="62903D75" w14:textId="04A77F05" w:rsidR="007521BC" w:rsidRDefault="000A6C77">
      <w:pPr>
        <w:pStyle w:val="Descripcin"/>
      </w:pPr>
      <w:bookmarkStart w:id="3687" w:name="_Toc483160574"/>
      <w:r w:rsidRPr="00DF2766">
        <w:t>Fig. 2.</w:t>
      </w:r>
      <w:del w:id="3688" w:author="Tanya Hernández" w:date="2017-05-17T00:27:00Z">
        <w:r w:rsidRPr="0078193E" w:rsidDel="001012C6">
          <w:delText xml:space="preserve"> </w:delText>
        </w:r>
      </w:del>
      <w:r w:rsidRPr="005E6164">
        <w:fldChar w:fldCharType="begin"/>
      </w:r>
      <w:r w:rsidRPr="001012C6">
        <w:instrText xml:space="preserve"> SEQ Fig._2. \* ARABIC </w:instrText>
      </w:r>
      <w:r w:rsidRPr="005E6164">
        <w:rPr>
          <w:rPrChange w:id="3689" w:author="Tanya Hernández" w:date="2017-05-17T00:27:00Z">
            <w:rPr/>
          </w:rPrChange>
        </w:rPr>
        <w:fldChar w:fldCharType="separate"/>
      </w:r>
      <w:ins w:id="3690" w:author="Tanya Hernández" w:date="2017-05-21T21:21:00Z">
        <w:r w:rsidR="00604603">
          <w:t>24</w:t>
        </w:r>
      </w:ins>
      <w:del w:id="3691" w:author="Tanya Hernández" w:date="2017-05-17T01:33:00Z">
        <w:r w:rsidR="005B2C04" w:rsidRPr="00262C61" w:rsidDel="00262C61">
          <w:delText>24</w:delText>
        </w:r>
      </w:del>
      <w:r w:rsidRPr="005E6164">
        <w:fldChar w:fldCharType="end"/>
      </w:r>
      <w:r>
        <w:t xml:space="preserve"> </w:t>
      </w:r>
      <w:r w:rsidRPr="00151AAA">
        <w:t>Juego de instrucciones [31].</w:t>
      </w:r>
      <w:bookmarkEnd w:id="3687"/>
    </w:p>
    <w:p w14:paraId="6CA874EE" w14:textId="77777777" w:rsidR="00163694" w:rsidRDefault="00163694" w:rsidP="007521BC">
      <w:pPr>
        <w:jc w:val="center"/>
        <w:rPr>
          <w:rFonts w:cs="Times New Roman"/>
          <w:sz w:val="16"/>
          <w:szCs w:val="16"/>
        </w:rPr>
      </w:pPr>
    </w:p>
    <w:p w14:paraId="5292AC9C" w14:textId="1C3EDBF6" w:rsidR="007521BC" w:rsidRDefault="007521BC" w:rsidP="007521BC">
      <w:pPr>
        <w:rPr>
          <w:rFonts w:cs="Times New Roman"/>
          <w:szCs w:val="24"/>
        </w:rPr>
      </w:pPr>
      <w:r>
        <w:rPr>
          <w:rFonts w:cs="Times New Roman"/>
          <w:szCs w:val="24"/>
        </w:rPr>
        <w:lastRenderedPageBreak/>
        <w:t xml:space="preserve">A continuación, se muestran </w:t>
      </w:r>
      <w:ins w:id="3692" w:author="Tanya Hernández" w:date="2017-05-21T20:38:00Z">
        <w:r w:rsidR="00505680">
          <w:rPr>
            <w:rFonts w:cs="Times New Roman"/>
            <w:szCs w:val="24"/>
          </w:rPr>
          <w:t xml:space="preserve">en la tabla 2.XLIII </w:t>
        </w:r>
      </w:ins>
      <w:r>
        <w:rPr>
          <w:rFonts w:cs="Times New Roman"/>
          <w:szCs w:val="24"/>
        </w:rPr>
        <w:t>el set de instrucciones del microcontrolador ATmega328PB.</w:t>
      </w:r>
    </w:p>
    <w:p w14:paraId="045FDCDB" w14:textId="77777777" w:rsidR="00163694" w:rsidRDefault="00163694" w:rsidP="007521BC">
      <w:pPr>
        <w:rPr>
          <w:rFonts w:cs="Times New Roman"/>
          <w:szCs w:val="24"/>
        </w:rPr>
      </w:pPr>
    </w:p>
    <w:p w14:paraId="5FF4C738" w14:textId="77777777" w:rsidR="007521BC" w:rsidRDefault="007521BC" w:rsidP="00E66C10">
      <w:pPr>
        <w:jc w:val="center"/>
        <w:rPr>
          <w:rFonts w:cs="Times New Roman"/>
          <w:szCs w:val="24"/>
        </w:rPr>
      </w:pPr>
      <w:r>
        <w:rPr>
          <w:noProof/>
          <w:lang w:eastAsia="es-MX"/>
        </w:rPr>
        <w:drawing>
          <wp:inline distT="0" distB="0" distL="0" distR="0" wp14:anchorId="76796A2B" wp14:editId="29625D99">
            <wp:extent cx="5040740" cy="4995973"/>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740" cy="4995973"/>
                    </a:xfrm>
                    <a:prstGeom prst="rect">
                      <a:avLst/>
                    </a:prstGeom>
                  </pic:spPr>
                </pic:pic>
              </a:graphicData>
            </a:graphic>
          </wp:inline>
        </w:drawing>
      </w:r>
    </w:p>
    <w:p w14:paraId="4C8B946C" w14:textId="186595B9" w:rsidR="007521BC" w:rsidRPr="00F92235" w:rsidRDefault="003E751F">
      <w:pPr>
        <w:pStyle w:val="Descripcin"/>
        <w:rPr>
          <w:lang w:eastAsia="en-US"/>
        </w:rPr>
      </w:pPr>
      <w:bookmarkStart w:id="3693" w:name="_Toc482747433"/>
      <w:r w:rsidRPr="00262C61">
        <w:t>Tabla 2</w:t>
      </w:r>
      <w:r w:rsidR="000A6C77" w:rsidRPr="001012C6">
        <w:t>.</w:t>
      </w:r>
      <w:del w:id="3694" w:author="Tanya Hernández" w:date="2017-05-17T00:27:00Z">
        <w:r w:rsidR="000A6C77" w:rsidRPr="001012C6" w:rsidDel="001012C6">
          <w:delText xml:space="preserve"> </w:delText>
        </w:r>
      </w:del>
      <w:r w:rsidR="000A6C77" w:rsidRPr="00803B69">
        <w:fldChar w:fldCharType="begin"/>
      </w:r>
      <w:r w:rsidR="000A6C77" w:rsidRPr="001012C6">
        <w:instrText xml:space="preserve"> SEQ Tabla_II. \* ROMAN </w:instrText>
      </w:r>
      <w:r w:rsidR="000A6C77" w:rsidRPr="00803B69">
        <w:rPr>
          <w:rPrChange w:id="3695" w:author="Tanya Hernández" w:date="2017-05-17T00:27:00Z">
            <w:rPr/>
          </w:rPrChange>
        </w:rPr>
        <w:fldChar w:fldCharType="separate"/>
      </w:r>
      <w:ins w:id="3696" w:author="Tanya Hernández" w:date="2017-05-21T21:21:00Z">
        <w:r w:rsidR="00604603">
          <w:t>XLIII</w:t>
        </w:r>
      </w:ins>
      <w:del w:id="3697" w:author="Tanya Hernández" w:date="2017-05-17T01:33:00Z">
        <w:r w:rsidR="005B2C04" w:rsidRPr="001012C6" w:rsidDel="00262C61">
          <w:delText>XLIII</w:delText>
        </w:r>
      </w:del>
      <w:r w:rsidR="000A6C77" w:rsidRPr="00803B69">
        <w:fldChar w:fldCharType="end"/>
      </w:r>
      <w:r w:rsidR="000A6C77">
        <w:t xml:space="preserve"> </w:t>
      </w:r>
      <w:r w:rsidR="000A6C77" w:rsidRPr="00301D0A">
        <w:t>Juego de instrucciones aritméticas y lógicas del microcontrolador ATmega328PB [60].</w:t>
      </w:r>
      <w:bookmarkEnd w:id="3693"/>
    </w:p>
    <w:p w14:paraId="21C9CE59" w14:textId="77777777" w:rsidR="007521BC" w:rsidRDefault="007521BC" w:rsidP="007521BC">
      <w:pPr>
        <w:jc w:val="center"/>
        <w:rPr>
          <w:rFonts w:cs="Times New Roman"/>
          <w:sz w:val="16"/>
          <w:szCs w:val="16"/>
        </w:rPr>
      </w:pPr>
    </w:p>
    <w:p w14:paraId="55FE0160" w14:textId="77777777" w:rsidR="007521BC" w:rsidRDefault="007521BC" w:rsidP="007521BC">
      <w:pPr>
        <w:jc w:val="center"/>
        <w:rPr>
          <w:rFonts w:cs="Times New Roman"/>
          <w:sz w:val="16"/>
          <w:szCs w:val="16"/>
        </w:rPr>
      </w:pPr>
      <w:r>
        <w:rPr>
          <w:noProof/>
          <w:lang w:eastAsia="es-MX"/>
        </w:rPr>
        <w:drawing>
          <wp:inline distT="0" distB="0" distL="0" distR="0" wp14:anchorId="13A9CB31" wp14:editId="73E4CFE5">
            <wp:extent cx="5334000" cy="11144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4000" cy="1114425"/>
                    </a:xfrm>
                    <a:prstGeom prst="rect">
                      <a:avLst/>
                    </a:prstGeom>
                  </pic:spPr>
                </pic:pic>
              </a:graphicData>
            </a:graphic>
          </wp:inline>
        </w:drawing>
      </w:r>
    </w:p>
    <w:p w14:paraId="0C879FF0" w14:textId="21872F27" w:rsidR="007521BC" w:rsidRDefault="003E751F">
      <w:pPr>
        <w:pStyle w:val="Descripcin"/>
      </w:pPr>
      <w:bookmarkStart w:id="3698" w:name="_Toc482747434"/>
      <w:r w:rsidRPr="00262C61">
        <w:t>Tabla 2</w:t>
      </w:r>
      <w:r w:rsidR="000A6C77" w:rsidRPr="001012C6">
        <w:t>.</w:t>
      </w:r>
      <w:del w:id="3699" w:author="Tanya Hernández" w:date="2017-05-17T00:27:00Z">
        <w:r w:rsidR="000A6C77" w:rsidRPr="001012C6" w:rsidDel="001012C6">
          <w:delText xml:space="preserve"> </w:delText>
        </w:r>
      </w:del>
      <w:r w:rsidR="000A6C77" w:rsidRPr="00803B69">
        <w:fldChar w:fldCharType="begin"/>
      </w:r>
      <w:r w:rsidR="000A6C77" w:rsidRPr="001012C6">
        <w:instrText xml:space="preserve"> SEQ Tabla_II. \* ROMAN </w:instrText>
      </w:r>
      <w:r w:rsidR="000A6C77" w:rsidRPr="00803B69">
        <w:rPr>
          <w:rPrChange w:id="3700" w:author="Tanya Hernández" w:date="2017-05-17T00:27:00Z">
            <w:rPr/>
          </w:rPrChange>
        </w:rPr>
        <w:fldChar w:fldCharType="separate"/>
      </w:r>
      <w:ins w:id="3701" w:author="Tanya Hernández" w:date="2017-05-21T21:21:00Z">
        <w:r w:rsidR="00604603">
          <w:t>XLIV</w:t>
        </w:r>
      </w:ins>
      <w:del w:id="3702" w:author="Tanya Hernández" w:date="2017-05-17T01:33:00Z">
        <w:r w:rsidR="005B2C04" w:rsidRPr="001012C6" w:rsidDel="00262C61">
          <w:delText>XLIV</w:delText>
        </w:r>
      </w:del>
      <w:r w:rsidR="000A6C77" w:rsidRPr="00803B69">
        <w:fldChar w:fldCharType="end"/>
      </w:r>
      <w:r w:rsidR="000A6C77">
        <w:t xml:space="preserve"> </w:t>
      </w:r>
      <w:r w:rsidR="000A6C77" w:rsidRPr="009900A2">
        <w:t>Juego de instrucciones de salto del microcontrolador ATmega328PB [60]</w:t>
      </w:r>
      <w:r w:rsidR="000A6C77">
        <w:t>.</w:t>
      </w:r>
      <w:bookmarkEnd w:id="3698"/>
    </w:p>
    <w:p w14:paraId="4A0F686B" w14:textId="77777777" w:rsidR="007521BC" w:rsidRDefault="007521BC" w:rsidP="007521BC">
      <w:pPr>
        <w:jc w:val="center"/>
        <w:rPr>
          <w:rFonts w:cs="Times New Roman"/>
          <w:sz w:val="16"/>
          <w:szCs w:val="16"/>
        </w:rPr>
      </w:pPr>
    </w:p>
    <w:p w14:paraId="4C25AD7B" w14:textId="77777777" w:rsidR="007521BC" w:rsidRDefault="007521BC" w:rsidP="007521BC">
      <w:pPr>
        <w:jc w:val="center"/>
        <w:rPr>
          <w:rFonts w:cs="Times New Roman"/>
          <w:sz w:val="16"/>
          <w:szCs w:val="16"/>
        </w:rPr>
      </w:pPr>
      <w:r>
        <w:rPr>
          <w:noProof/>
          <w:lang w:eastAsia="es-MX"/>
        </w:rPr>
        <w:lastRenderedPageBreak/>
        <w:drawing>
          <wp:inline distT="0" distB="0" distL="0" distR="0" wp14:anchorId="2C086DC4" wp14:editId="5A67CF7E">
            <wp:extent cx="5353050" cy="59912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3050" cy="5991225"/>
                    </a:xfrm>
                    <a:prstGeom prst="rect">
                      <a:avLst/>
                    </a:prstGeom>
                  </pic:spPr>
                </pic:pic>
              </a:graphicData>
            </a:graphic>
          </wp:inline>
        </w:drawing>
      </w:r>
    </w:p>
    <w:p w14:paraId="5C7D3501" w14:textId="5DB72BEB" w:rsidR="007521BC" w:rsidRPr="00F92235" w:rsidRDefault="003E751F" w:rsidP="00F92235">
      <w:pPr>
        <w:pStyle w:val="Prrafodelista"/>
        <w:ind w:left="930" w:firstLine="0"/>
        <w:jc w:val="center"/>
        <w:rPr>
          <w:sz w:val="16"/>
          <w:lang w:eastAsia="en-US"/>
        </w:rPr>
      </w:pPr>
      <w:bookmarkStart w:id="3703" w:name="_Toc482747435"/>
      <w:r>
        <w:rPr>
          <w:b/>
          <w:sz w:val="16"/>
          <w:szCs w:val="16"/>
        </w:rPr>
        <w:t>Tabla 2</w:t>
      </w:r>
      <w:r w:rsidR="000A6C77" w:rsidRPr="000A6C77">
        <w:rPr>
          <w:b/>
          <w:sz w:val="16"/>
          <w:szCs w:val="16"/>
        </w:rPr>
        <w:t>.</w:t>
      </w:r>
      <w:del w:id="3704" w:author="Tanya Hernández" w:date="2017-05-17T00:27:00Z">
        <w:r w:rsidR="000A6C77" w:rsidRPr="000A6C77" w:rsidDel="001012C6">
          <w:rPr>
            <w:b/>
            <w:sz w:val="16"/>
            <w:szCs w:val="16"/>
          </w:rPr>
          <w:delText xml:space="preserve"> </w:delText>
        </w:r>
      </w:del>
      <w:r w:rsidR="000A6C77" w:rsidRPr="000A6C77">
        <w:rPr>
          <w:b/>
          <w:sz w:val="16"/>
          <w:szCs w:val="16"/>
        </w:rPr>
        <w:fldChar w:fldCharType="begin"/>
      </w:r>
      <w:r w:rsidR="000A6C77" w:rsidRPr="000A6C77">
        <w:rPr>
          <w:b/>
          <w:sz w:val="16"/>
          <w:szCs w:val="16"/>
        </w:rPr>
        <w:instrText xml:space="preserve"> SEQ Tabla_II. \* ROMAN </w:instrText>
      </w:r>
      <w:r w:rsidR="000A6C77" w:rsidRPr="000A6C77">
        <w:rPr>
          <w:b/>
          <w:sz w:val="16"/>
          <w:szCs w:val="16"/>
        </w:rPr>
        <w:fldChar w:fldCharType="separate"/>
      </w:r>
      <w:r w:rsidR="00604603">
        <w:rPr>
          <w:b/>
          <w:sz w:val="16"/>
          <w:szCs w:val="16"/>
        </w:rPr>
        <w:t>XLV</w:t>
      </w:r>
      <w:r w:rsidR="000A6C77" w:rsidRPr="000A6C77">
        <w:rPr>
          <w:b/>
          <w:sz w:val="16"/>
          <w:szCs w:val="16"/>
        </w:rPr>
        <w:fldChar w:fldCharType="end"/>
      </w:r>
      <w:r w:rsidR="00F92235">
        <w:rPr>
          <w:b/>
          <w:sz w:val="16"/>
          <w:lang w:eastAsia="en-US"/>
        </w:rPr>
        <w:t xml:space="preserve"> </w:t>
      </w:r>
      <w:r w:rsidR="00F92235">
        <w:rPr>
          <w:sz w:val="16"/>
          <w:lang w:eastAsia="en-US"/>
        </w:rPr>
        <w:t>(</w:t>
      </w:r>
      <w:r w:rsidR="007521BC">
        <w:rPr>
          <w:rFonts w:cs="Times New Roman"/>
          <w:sz w:val="16"/>
          <w:szCs w:val="16"/>
        </w:rPr>
        <w:t>Continuación) Juego de instrucciones de salto del microcontrolador ATmega328PB</w:t>
      </w:r>
      <w:r w:rsidR="00985DFF">
        <w:rPr>
          <w:rFonts w:cs="Times New Roman"/>
          <w:sz w:val="16"/>
          <w:szCs w:val="16"/>
        </w:rPr>
        <w:t xml:space="preserve"> [60</w:t>
      </w:r>
      <w:r w:rsidR="007521BC">
        <w:rPr>
          <w:rFonts w:cs="Times New Roman"/>
          <w:sz w:val="16"/>
          <w:szCs w:val="16"/>
        </w:rPr>
        <w:t>]</w:t>
      </w:r>
      <w:r>
        <w:rPr>
          <w:rFonts w:cs="Times New Roman"/>
          <w:sz w:val="16"/>
          <w:szCs w:val="16"/>
        </w:rPr>
        <w:t>.</w:t>
      </w:r>
      <w:bookmarkEnd w:id="3703"/>
    </w:p>
    <w:p w14:paraId="4A6741BA" w14:textId="77777777" w:rsidR="007521BC" w:rsidRDefault="007521BC" w:rsidP="007521BC">
      <w:pPr>
        <w:jc w:val="center"/>
        <w:rPr>
          <w:rFonts w:cs="Times New Roman"/>
          <w:sz w:val="16"/>
          <w:szCs w:val="16"/>
        </w:rPr>
      </w:pPr>
      <w:r>
        <w:rPr>
          <w:noProof/>
          <w:lang w:eastAsia="es-MX"/>
        </w:rPr>
        <w:lastRenderedPageBreak/>
        <w:drawing>
          <wp:inline distT="0" distB="0" distL="0" distR="0" wp14:anchorId="5B900610" wp14:editId="3F45863A">
            <wp:extent cx="5372100" cy="49530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2100" cy="4953000"/>
                    </a:xfrm>
                    <a:prstGeom prst="rect">
                      <a:avLst/>
                    </a:prstGeom>
                  </pic:spPr>
                </pic:pic>
              </a:graphicData>
            </a:graphic>
          </wp:inline>
        </w:drawing>
      </w:r>
    </w:p>
    <w:p w14:paraId="765158A7" w14:textId="0B71E8E1" w:rsidR="007521BC" w:rsidRPr="00F92235" w:rsidRDefault="003E751F">
      <w:pPr>
        <w:pStyle w:val="Descripcin"/>
        <w:rPr>
          <w:lang w:eastAsia="en-US"/>
        </w:rPr>
      </w:pPr>
      <w:bookmarkStart w:id="3705" w:name="_Toc482747436"/>
      <w:r w:rsidRPr="00262C61">
        <w:t>Tabla 2</w:t>
      </w:r>
      <w:r w:rsidR="000A6C77" w:rsidRPr="001012C6">
        <w:t>.</w:t>
      </w:r>
      <w:del w:id="3706" w:author="Tanya Hernández" w:date="2017-05-17T00:27:00Z">
        <w:r w:rsidR="000A6C77" w:rsidRPr="001012C6" w:rsidDel="001012C6">
          <w:delText xml:space="preserve"> </w:delText>
        </w:r>
      </w:del>
      <w:r w:rsidR="000A6C77" w:rsidRPr="00803B69">
        <w:fldChar w:fldCharType="begin"/>
      </w:r>
      <w:r w:rsidR="000A6C77" w:rsidRPr="001012C6">
        <w:instrText xml:space="preserve"> SEQ Tabla_II. \* ROMAN </w:instrText>
      </w:r>
      <w:r w:rsidR="000A6C77" w:rsidRPr="00803B69">
        <w:rPr>
          <w:rPrChange w:id="3707" w:author="Tanya Hernández" w:date="2017-05-17T00:28:00Z">
            <w:rPr/>
          </w:rPrChange>
        </w:rPr>
        <w:fldChar w:fldCharType="separate"/>
      </w:r>
      <w:ins w:id="3708" w:author="Tanya Hernández" w:date="2017-05-21T21:21:00Z">
        <w:r w:rsidR="00604603">
          <w:t>XLVI</w:t>
        </w:r>
      </w:ins>
      <w:del w:id="3709" w:author="Tanya Hernández" w:date="2017-05-17T01:33:00Z">
        <w:r w:rsidR="005B2C04" w:rsidRPr="001012C6" w:rsidDel="00262C61">
          <w:delText>XLVI</w:delText>
        </w:r>
      </w:del>
      <w:r w:rsidR="000A6C77" w:rsidRPr="00803B69">
        <w:fldChar w:fldCharType="end"/>
      </w:r>
      <w:r w:rsidR="000A6C77" w:rsidRPr="00170808">
        <w:t xml:space="preserve"> Juego de instrucciones para analizar el estado de banderas ATmega328PB [60].</w:t>
      </w:r>
      <w:bookmarkEnd w:id="3705"/>
    </w:p>
    <w:p w14:paraId="29C307F0" w14:textId="77777777" w:rsidR="007521BC" w:rsidRDefault="007521BC" w:rsidP="007521BC">
      <w:pPr>
        <w:jc w:val="center"/>
        <w:rPr>
          <w:rFonts w:cs="Times New Roman"/>
          <w:sz w:val="16"/>
          <w:szCs w:val="16"/>
        </w:rPr>
      </w:pPr>
    </w:p>
    <w:p w14:paraId="3A145309" w14:textId="77777777" w:rsidR="007521BC" w:rsidRPr="00AD0B9D" w:rsidRDefault="007521BC" w:rsidP="007521BC">
      <w:pPr>
        <w:jc w:val="center"/>
        <w:rPr>
          <w:rFonts w:cs="Times New Roman"/>
          <w:b/>
          <w:sz w:val="16"/>
          <w:szCs w:val="16"/>
        </w:rPr>
      </w:pPr>
      <w:r w:rsidRPr="00AD0B9D">
        <w:rPr>
          <w:b/>
          <w:noProof/>
          <w:lang w:eastAsia="es-MX"/>
        </w:rPr>
        <w:drawing>
          <wp:inline distT="0" distB="0" distL="0" distR="0" wp14:anchorId="693B46EB" wp14:editId="221C9C22">
            <wp:extent cx="5334000" cy="17430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34000" cy="1743075"/>
                    </a:xfrm>
                    <a:prstGeom prst="rect">
                      <a:avLst/>
                    </a:prstGeom>
                  </pic:spPr>
                </pic:pic>
              </a:graphicData>
            </a:graphic>
          </wp:inline>
        </w:drawing>
      </w:r>
    </w:p>
    <w:p w14:paraId="38C259BC" w14:textId="2FDAEA00" w:rsidR="003342AD" w:rsidRDefault="007E4084">
      <w:pPr>
        <w:pStyle w:val="Descripcin"/>
      </w:pPr>
      <w:bookmarkStart w:id="3710" w:name="_Toc482747437"/>
      <w:r w:rsidRPr="00262C61">
        <w:t>Tabla 2.</w:t>
      </w:r>
      <w:del w:id="3711" w:author="Tanya Hernández" w:date="2017-05-17T00:28:00Z">
        <w:r w:rsidR="000A6C77" w:rsidRPr="001012C6" w:rsidDel="001012C6">
          <w:delText xml:space="preserve"> </w:delText>
        </w:r>
      </w:del>
      <w:r w:rsidR="000A6C77" w:rsidRPr="00803B69">
        <w:fldChar w:fldCharType="begin"/>
      </w:r>
      <w:r w:rsidR="000A6C77" w:rsidRPr="001012C6">
        <w:instrText xml:space="preserve"> SEQ Tabla_II. \* ROMAN </w:instrText>
      </w:r>
      <w:r w:rsidR="000A6C77" w:rsidRPr="00803B69">
        <w:rPr>
          <w:rPrChange w:id="3712" w:author="Tanya Hernández" w:date="2017-05-17T00:28:00Z">
            <w:rPr/>
          </w:rPrChange>
        </w:rPr>
        <w:fldChar w:fldCharType="separate"/>
      </w:r>
      <w:ins w:id="3713" w:author="Tanya Hernández" w:date="2017-05-21T21:21:00Z">
        <w:r w:rsidR="00604603">
          <w:t>XLVII</w:t>
        </w:r>
      </w:ins>
      <w:del w:id="3714" w:author="Tanya Hernández" w:date="2017-05-17T01:33:00Z">
        <w:r w:rsidR="005B2C04" w:rsidRPr="001012C6" w:rsidDel="00262C61">
          <w:delText>XLVII</w:delText>
        </w:r>
      </w:del>
      <w:r w:rsidR="000A6C77" w:rsidRPr="00803B69">
        <w:fldChar w:fldCharType="end"/>
      </w:r>
      <w:r>
        <w:t xml:space="preserve"> </w:t>
      </w:r>
      <w:r w:rsidR="000A6C77" w:rsidRPr="00E70DDC">
        <w:t>Juego de instrucciones para transferir datos ATmega328PB [60].</w:t>
      </w:r>
      <w:bookmarkEnd w:id="3710"/>
    </w:p>
    <w:p w14:paraId="6EB1C98D" w14:textId="77777777" w:rsidR="003342AD" w:rsidRDefault="003342AD">
      <w:pPr>
        <w:rPr>
          <w:rFonts w:cs="Times New Roman"/>
          <w:sz w:val="16"/>
          <w:szCs w:val="16"/>
        </w:rPr>
      </w:pPr>
      <w:r>
        <w:rPr>
          <w:rFonts w:cs="Times New Roman"/>
          <w:sz w:val="16"/>
          <w:szCs w:val="16"/>
        </w:rPr>
        <w:br w:type="page"/>
      </w:r>
    </w:p>
    <w:p w14:paraId="5471DF52" w14:textId="77777777" w:rsidR="007521BC" w:rsidRPr="00F92235" w:rsidRDefault="007521BC" w:rsidP="00F92235">
      <w:pPr>
        <w:pStyle w:val="Prrafodelista"/>
        <w:ind w:left="930" w:firstLine="0"/>
        <w:jc w:val="center"/>
        <w:rPr>
          <w:sz w:val="16"/>
          <w:lang w:eastAsia="en-US"/>
        </w:rPr>
      </w:pPr>
    </w:p>
    <w:p w14:paraId="12F9567E" w14:textId="77777777" w:rsidR="007521BC" w:rsidRDefault="007521BC" w:rsidP="007521BC">
      <w:pPr>
        <w:jc w:val="center"/>
        <w:rPr>
          <w:rFonts w:cs="Times New Roman"/>
          <w:sz w:val="16"/>
          <w:szCs w:val="16"/>
        </w:rPr>
      </w:pPr>
    </w:p>
    <w:p w14:paraId="251FA9CB" w14:textId="77777777" w:rsidR="00E66C10" w:rsidRDefault="007521BC" w:rsidP="00E66C10">
      <w:pPr>
        <w:jc w:val="center"/>
        <w:rPr>
          <w:rFonts w:cs="Times New Roman"/>
          <w:sz w:val="16"/>
          <w:szCs w:val="16"/>
        </w:rPr>
      </w:pPr>
      <w:r>
        <w:rPr>
          <w:noProof/>
          <w:lang w:eastAsia="es-MX"/>
        </w:rPr>
        <w:drawing>
          <wp:inline distT="0" distB="0" distL="0" distR="0" wp14:anchorId="3E9E9A5F" wp14:editId="6594F611">
            <wp:extent cx="5343525" cy="124777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3525" cy="1247775"/>
                    </a:xfrm>
                    <a:prstGeom prst="rect">
                      <a:avLst/>
                    </a:prstGeom>
                  </pic:spPr>
                </pic:pic>
              </a:graphicData>
            </a:graphic>
          </wp:inline>
        </w:drawing>
      </w:r>
    </w:p>
    <w:p w14:paraId="4CF54D22" w14:textId="334D6441" w:rsidR="007521BC" w:rsidRPr="00F92235" w:rsidDel="001012C6" w:rsidRDefault="007E4084">
      <w:pPr>
        <w:pStyle w:val="Descripcin"/>
        <w:rPr>
          <w:del w:id="3715" w:author="Tanya Hernández" w:date="2017-05-17T00:28:00Z"/>
          <w:lang w:eastAsia="en-US"/>
        </w:rPr>
      </w:pPr>
      <w:bookmarkStart w:id="3716" w:name="_Toc482747438"/>
      <w:r w:rsidRPr="00262C61">
        <w:t>Tabla 2</w:t>
      </w:r>
      <w:r w:rsidR="00BB0B47" w:rsidRPr="001012C6">
        <w:t>.</w:t>
      </w:r>
      <w:del w:id="3717" w:author="Tanya Hernández" w:date="2017-05-17T00:28:00Z">
        <w:r w:rsidR="00BB0B47" w:rsidRPr="001012C6" w:rsidDel="001012C6">
          <w:delText xml:space="preserve"> </w:delText>
        </w:r>
      </w:del>
      <w:r w:rsidR="00BB0B47" w:rsidRPr="009276B1">
        <w:rPr>
          <w:b w:val="0"/>
        </w:rPr>
        <w:fldChar w:fldCharType="begin"/>
      </w:r>
      <w:r w:rsidR="00BB0B47" w:rsidRPr="001012C6">
        <w:instrText xml:space="preserve"> SEQ Tabla_II. \* ROMAN </w:instrText>
      </w:r>
      <w:r w:rsidR="00BB0B47" w:rsidRPr="009276B1">
        <w:rPr>
          <w:b w:val="0"/>
          <w:rPrChange w:id="3718" w:author="Tanya Hernández" w:date="2017-05-17T00:28:00Z">
            <w:rPr>
              <w:b w:val="0"/>
            </w:rPr>
          </w:rPrChange>
        </w:rPr>
        <w:fldChar w:fldCharType="separate"/>
      </w:r>
      <w:ins w:id="3719" w:author="Tanya Hernández" w:date="2017-05-21T21:21:00Z">
        <w:r w:rsidR="00604603">
          <w:t>XLVIII</w:t>
        </w:r>
      </w:ins>
      <w:del w:id="3720" w:author="Tanya Hernández" w:date="2017-05-17T01:33:00Z">
        <w:r w:rsidR="005B2C04" w:rsidRPr="001012C6" w:rsidDel="00262C61">
          <w:delText>XLVIII</w:delText>
        </w:r>
      </w:del>
      <w:r w:rsidR="00BB0B47" w:rsidRPr="009276B1">
        <w:rPr>
          <w:b w:val="0"/>
        </w:rPr>
        <w:fldChar w:fldCharType="end"/>
      </w:r>
      <w:r w:rsidR="00BB0B47" w:rsidRPr="00BB0B47">
        <w:t xml:space="preserve"> </w:t>
      </w:r>
      <w:r w:rsidR="00BB0B47" w:rsidRPr="007E6C0C">
        <w:t>Juego de instrucciones para modificar el estado del microcontrolador ATmega328PB [60].</w:t>
      </w:r>
      <w:bookmarkEnd w:id="3716"/>
    </w:p>
    <w:p w14:paraId="799CEEB6" w14:textId="77777777" w:rsidR="007521BC" w:rsidDel="001012C6" w:rsidRDefault="007521BC">
      <w:pPr>
        <w:pStyle w:val="Descripcin"/>
        <w:rPr>
          <w:del w:id="3721" w:author="Tanya Hernández" w:date="2017-05-17T00:28:00Z"/>
        </w:rPr>
        <w:pPrChange w:id="3722" w:author="Tanya Hernández" w:date="2017-05-28T00:21:00Z">
          <w:pPr>
            <w:jc w:val="center"/>
          </w:pPr>
        </w:pPrChange>
      </w:pPr>
    </w:p>
    <w:p w14:paraId="147EB966" w14:textId="77777777" w:rsidR="007521BC" w:rsidRDefault="007521BC">
      <w:pPr>
        <w:pStyle w:val="Descripcin"/>
        <w:pPrChange w:id="3723" w:author="Tanya Hernández" w:date="2017-05-28T00:21:00Z">
          <w:pPr/>
        </w:pPrChange>
      </w:pPr>
    </w:p>
    <w:p w14:paraId="5C9B4C81" w14:textId="53D089A2" w:rsidR="007521BC" w:rsidDel="003E2B1A" w:rsidRDefault="007521BC">
      <w:pPr>
        <w:rPr>
          <w:del w:id="3724" w:author="Tanya Hernández" w:date="2017-05-21T20:38:00Z"/>
          <w:lang w:eastAsia="en-US"/>
        </w:rPr>
      </w:pPr>
      <w:r>
        <w:rPr>
          <w:rFonts w:cs="Times New Roman"/>
          <w:szCs w:val="24"/>
        </w:rPr>
        <w:t>En la primera columna de la</w:t>
      </w:r>
      <w:r w:rsidR="00C22F17">
        <w:rPr>
          <w:rFonts w:cs="Times New Roman"/>
          <w:szCs w:val="24"/>
        </w:rPr>
        <w:t>s</w:t>
      </w:r>
      <w:r>
        <w:rPr>
          <w:rFonts w:cs="Times New Roman"/>
          <w:szCs w:val="24"/>
        </w:rPr>
        <w:t xml:space="preserve"> tablas se muestran los comando</w:t>
      </w:r>
      <w:r w:rsidR="00C22F17">
        <w:rPr>
          <w:rFonts w:cs="Times New Roman"/>
          <w:szCs w:val="24"/>
        </w:rPr>
        <w:t>s</w:t>
      </w:r>
      <w:r>
        <w:rPr>
          <w:rFonts w:cs="Times New Roman"/>
          <w:szCs w:val="24"/>
        </w:rPr>
        <w:t xml:space="preserve"> en ensamblador de las instrucciones, en la columna segunda columna indica cómo es que se utilizan, la tercera columna muestra la descripción, la cuarta columna indica las banderas de estado que se modifican al ejecutar dicha instrucción y por último el número de ciclos que lleva al microcontrolador ejecutar tal comando.</w:t>
      </w:r>
    </w:p>
    <w:p w14:paraId="415FAD24" w14:textId="52B161D0" w:rsidR="00593A19" w:rsidRDefault="00593A19">
      <w:pPr>
        <w:ind w:firstLine="0"/>
        <w:rPr>
          <w:ins w:id="3725" w:author="Tanya Hernández" w:date="2017-05-21T20:38:00Z"/>
          <w:rFonts w:cs="Times New Roman"/>
          <w:szCs w:val="24"/>
        </w:rPr>
        <w:pPrChange w:id="3726" w:author="Tanya Hernández" w:date="2017-05-21T20:38:00Z">
          <w:pPr/>
        </w:pPrChange>
      </w:pPr>
    </w:p>
    <w:p w14:paraId="7A02458C" w14:textId="77777777" w:rsidR="003E2B1A" w:rsidRDefault="003E2B1A">
      <w:pPr>
        <w:ind w:firstLine="0"/>
        <w:rPr>
          <w:lang w:eastAsia="en-US"/>
        </w:rPr>
        <w:pPrChange w:id="3727" w:author="Tanya Hernández" w:date="2017-05-21T20:38:00Z">
          <w:pPr/>
        </w:pPrChange>
      </w:pPr>
    </w:p>
    <w:p w14:paraId="12940545" w14:textId="77777777" w:rsidR="00593A19" w:rsidRPr="00593A19" w:rsidRDefault="00593A19" w:rsidP="00803B69">
      <w:pPr>
        <w:pStyle w:val="Ttulo2"/>
        <w:numPr>
          <w:ilvl w:val="1"/>
          <w:numId w:val="54"/>
        </w:numPr>
        <w:rPr>
          <w:rFonts w:eastAsiaTheme="minorHAnsi"/>
          <w:lang w:eastAsia="en-US"/>
        </w:rPr>
      </w:pPr>
      <w:bookmarkStart w:id="3728" w:name="_Toc480316153"/>
      <w:bookmarkStart w:id="3729" w:name="_Toc483160380"/>
      <w:r w:rsidRPr="00593A19">
        <w:rPr>
          <w:rFonts w:eastAsiaTheme="minorHAnsi"/>
          <w:lang w:eastAsia="en-US"/>
        </w:rPr>
        <w:t>Módulo WIFI</w:t>
      </w:r>
      <w:bookmarkEnd w:id="3728"/>
      <w:bookmarkEnd w:id="3729"/>
    </w:p>
    <w:p w14:paraId="539AD313" w14:textId="4E4B17D4" w:rsidR="00593A19" w:rsidRDefault="00593A19" w:rsidP="00593A19">
      <w:pPr>
        <w:spacing w:before="240"/>
        <w:ind w:firstLine="360"/>
        <w:rPr>
          <w:rFonts w:cs="Times New Roman"/>
          <w:szCs w:val="24"/>
        </w:rPr>
      </w:pPr>
      <w:r>
        <w:rPr>
          <w:rFonts w:cs="Times New Roman"/>
          <w:szCs w:val="24"/>
        </w:rPr>
        <w:t xml:space="preserve">En esta sección se detallarán las tecnologías para la comunicación de largo alcance, se </w:t>
      </w:r>
      <w:r w:rsidR="0030662B">
        <w:rPr>
          <w:rFonts w:cs="Times New Roman"/>
          <w:szCs w:val="24"/>
        </w:rPr>
        <w:t>seleccionará</w:t>
      </w:r>
      <w:r>
        <w:rPr>
          <w:rFonts w:cs="Times New Roman"/>
          <w:szCs w:val="24"/>
        </w:rPr>
        <w:t xml:space="preserve"> el módulo más conveniente para este proyecto y se detallará el funcionamiento interno, las características y la tabla comparativa de la tecnología que se seleccionó.</w:t>
      </w:r>
    </w:p>
    <w:p w14:paraId="75A063C7" w14:textId="54DC998B" w:rsidR="00593A19" w:rsidRPr="00AC5B89" w:rsidRDefault="00AC5B89" w:rsidP="00AC5B89">
      <w:pPr>
        <w:spacing w:before="240" w:after="160" w:line="259" w:lineRule="auto"/>
        <w:ind w:right="0"/>
        <w:rPr>
          <w:rFonts w:cs="Times New Roman"/>
          <w:szCs w:val="24"/>
        </w:rPr>
      </w:pPr>
      <w:r>
        <w:rPr>
          <w:rFonts w:cs="Times New Roman"/>
          <w:b/>
          <w:szCs w:val="24"/>
        </w:rPr>
        <w:t xml:space="preserve">2.11.1 </w:t>
      </w:r>
      <w:r w:rsidR="00593A19" w:rsidRPr="00AC5B89">
        <w:rPr>
          <w:rFonts w:cs="Times New Roman"/>
          <w:b/>
          <w:szCs w:val="24"/>
        </w:rPr>
        <w:t>Comunicación y tecnologías para transmisión de datos de largo alcance.</w:t>
      </w:r>
    </w:p>
    <w:p w14:paraId="2520CE5E" w14:textId="57941FD0" w:rsidR="00593A19" w:rsidRPr="003C1F2A" w:rsidRDefault="00593A19" w:rsidP="00593A19">
      <w:pPr>
        <w:rPr>
          <w:rFonts w:cs="Times New Roman"/>
          <w:szCs w:val="24"/>
        </w:rPr>
      </w:pPr>
      <w:r>
        <w:rPr>
          <w:rFonts w:cs="Times New Roman"/>
          <w:szCs w:val="24"/>
        </w:rPr>
        <w:t xml:space="preserve">A </w:t>
      </w:r>
      <w:r w:rsidR="007E4084">
        <w:rPr>
          <w:rFonts w:cs="Times New Roman"/>
          <w:szCs w:val="24"/>
        </w:rPr>
        <w:t>continuación,</w:t>
      </w:r>
      <w:r>
        <w:rPr>
          <w:rFonts w:cs="Times New Roman"/>
          <w:szCs w:val="24"/>
        </w:rPr>
        <w:t xml:space="preserve"> se detallarán cada una de las comunicaciones para transmisión de datos enfocadas en dispositivos móviles.</w:t>
      </w:r>
    </w:p>
    <w:p w14:paraId="7699B666" w14:textId="598F3CBD" w:rsidR="00593A19" w:rsidRDefault="00593A19" w:rsidP="00F23222">
      <w:pPr>
        <w:pStyle w:val="Prrafodelista"/>
        <w:numPr>
          <w:ilvl w:val="0"/>
          <w:numId w:val="73"/>
        </w:numPr>
        <w:spacing w:before="240" w:after="160" w:line="259" w:lineRule="auto"/>
        <w:ind w:right="474"/>
        <w:rPr>
          <w:rFonts w:cs="Times New Roman"/>
          <w:szCs w:val="24"/>
        </w:rPr>
      </w:pPr>
      <w:r w:rsidRPr="00EF62FF">
        <w:rPr>
          <w:rFonts w:cs="Times New Roman"/>
          <w:b/>
          <w:szCs w:val="24"/>
        </w:rPr>
        <w:t>Bluetooth</w:t>
      </w:r>
      <w:r>
        <w:rPr>
          <w:rFonts w:cs="Times New Roman"/>
          <w:szCs w:val="24"/>
        </w:rPr>
        <w:t>: E</w:t>
      </w:r>
      <w:r w:rsidRPr="003C1F2A">
        <w:rPr>
          <w:rFonts w:cs="Times New Roman"/>
          <w:szCs w:val="24"/>
        </w:rPr>
        <w:t>s un estándar global de comunicación inalámbrica que conecta dispositivos entre sí a través de una cierta distancia</w:t>
      </w:r>
      <w:r>
        <w:rPr>
          <w:rFonts w:cs="Times New Roman"/>
          <w:szCs w:val="24"/>
        </w:rPr>
        <w:t>, utiliza</w:t>
      </w:r>
      <w:r w:rsidRPr="003C1F2A">
        <w:rPr>
          <w:rFonts w:cs="Times New Roman"/>
          <w:szCs w:val="24"/>
        </w:rPr>
        <w:t xml:space="preserve"> ondas de radio en lugar de cables o cables para conectar</w:t>
      </w:r>
      <w:r>
        <w:rPr>
          <w:rFonts w:cs="Times New Roman"/>
          <w:szCs w:val="24"/>
        </w:rPr>
        <w:t xml:space="preserve"> estos dispositivos, la </w:t>
      </w:r>
      <w:r w:rsidRPr="003C1F2A">
        <w:rPr>
          <w:rFonts w:cs="Times New Roman"/>
          <w:szCs w:val="24"/>
        </w:rPr>
        <w:t>comunicación entre los dispositiv</w:t>
      </w:r>
      <w:r>
        <w:rPr>
          <w:rFonts w:cs="Times New Roman"/>
          <w:szCs w:val="24"/>
        </w:rPr>
        <w:t xml:space="preserve">os Bluetooth es de </w:t>
      </w:r>
      <w:r w:rsidRPr="003C1F2A">
        <w:rPr>
          <w:rFonts w:cs="Times New Roman"/>
          <w:szCs w:val="24"/>
        </w:rPr>
        <w:t xml:space="preserve">corto alcance, </w:t>
      </w:r>
      <w:r>
        <w:rPr>
          <w:rFonts w:cs="Times New Roman"/>
          <w:szCs w:val="24"/>
        </w:rPr>
        <w:t>c</w:t>
      </w:r>
      <w:r w:rsidRPr="003C1F2A">
        <w:rPr>
          <w:rFonts w:cs="Times New Roman"/>
          <w:szCs w:val="24"/>
        </w:rPr>
        <w:t>uando se establece una red, un dispositivo toma el papel del maestro, mientras que todos los demás dispositivos actúan como esclavos</w:t>
      </w:r>
      <w:r>
        <w:rPr>
          <w:rFonts w:cs="Times New Roman"/>
          <w:szCs w:val="24"/>
        </w:rPr>
        <w:t>. Y las características sobresalientes de este tipo de comunicación son las siguientes</w:t>
      </w:r>
      <w:r w:rsidR="005333DB">
        <w:rPr>
          <w:rFonts w:cs="Times New Roman"/>
          <w:szCs w:val="24"/>
        </w:rPr>
        <w:t xml:space="preserve"> [61</w:t>
      </w:r>
      <w:r>
        <w:rPr>
          <w:rFonts w:cs="Times New Roman"/>
          <w:szCs w:val="24"/>
        </w:rPr>
        <w:t>]:</w:t>
      </w:r>
    </w:p>
    <w:p w14:paraId="01F7677C" w14:textId="77777777" w:rsidR="00593A19" w:rsidRDefault="00593A19" w:rsidP="00F23222">
      <w:pPr>
        <w:pStyle w:val="Prrafodelista"/>
        <w:numPr>
          <w:ilvl w:val="0"/>
          <w:numId w:val="74"/>
        </w:numPr>
        <w:spacing w:before="240" w:after="160" w:line="259" w:lineRule="auto"/>
        <w:ind w:right="474"/>
        <w:rPr>
          <w:rFonts w:cs="Times New Roman"/>
          <w:szCs w:val="24"/>
        </w:rPr>
      </w:pPr>
      <w:r>
        <w:rPr>
          <w:rFonts w:cs="Times New Roman"/>
          <w:szCs w:val="24"/>
        </w:rPr>
        <w:t>T</w:t>
      </w:r>
      <w:r w:rsidRPr="009A2328">
        <w:rPr>
          <w:rFonts w:cs="Times New Roman"/>
          <w:szCs w:val="24"/>
        </w:rPr>
        <w:t>ecnología de alta velocidad de Bluetooth reduce el consumo de energía mediante el uso de la radio de alta velocidad sólo cuando sea necesario, lo que significa una mayor duración de batería para los dispositivos.</w:t>
      </w:r>
    </w:p>
    <w:p w14:paraId="0B49C06A" w14:textId="77777777" w:rsidR="00593A19" w:rsidRDefault="00593A19" w:rsidP="00F23222">
      <w:pPr>
        <w:pStyle w:val="Prrafodelista"/>
        <w:numPr>
          <w:ilvl w:val="0"/>
          <w:numId w:val="74"/>
        </w:numPr>
        <w:spacing w:before="240" w:after="160" w:line="259" w:lineRule="auto"/>
        <w:ind w:right="474"/>
        <w:rPr>
          <w:rFonts w:cs="Times New Roman"/>
          <w:szCs w:val="24"/>
        </w:rPr>
      </w:pPr>
      <w:r w:rsidRPr="009A2328">
        <w:rPr>
          <w:rFonts w:cs="Times New Roman"/>
          <w:szCs w:val="24"/>
        </w:rPr>
        <w:t>El genérico alternativo MAC / PHY de alta velo</w:t>
      </w:r>
      <w:r>
        <w:rPr>
          <w:rFonts w:cs="Times New Roman"/>
          <w:szCs w:val="24"/>
        </w:rPr>
        <w:t>cidad permite al</w:t>
      </w:r>
      <w:r w:rsidRPr="009A2328">
        <w:rPr>
          <w:rFonts w:cs="Times New Roman"/>
          <w:szCs w:val="24"/>
        </w:rPr>
        <w:t xml:space="preserve"> radio Bluetooth descubrir otros dispositivos de alta velocidad sólo cuando son necesarios para transferir datos. </w:t>
      </w:r>
    </w:p>
    <w:p w14:paraId="2767571D" w14:textId="77777777" w:rsidR="00593A19" w:rsidRPr="009A2328" w:rsidRDefault="00593A19" w:rsidP="00F23222">
      <w:pPr>
        <w:pStyle w:val="Prrafodelista"/>
        <w:numPr>
          <w:ilvl w:val="0"/>
          <w:numId w:val="74"/>
        </w:numPr>
        <w:spacing w:before="240" w:after="160" w:line="259" w:lineRule="auto"/>
        <w:ind w:right="474"/>
        <w:rPr>
          <w:rFonts w:cs="Times New Roman"/>
          <w:szCs w:val="24"/>
        </w:rPr>
      </w:pPr>
      <w:r w:rsidRPr="009A2328">
        <w:rPr>
          <w:rFonts w:cs="Times New Roman"/>
          <w:szCs w:val="24"/>
        </w:rPr>
        <w:t>Unicast sin conexión de datos mejora la experiencia del consumidor mediante la reducción de las tasas de latencia, el envío de pequeñas cantidades de datos con mayor rapidez.</w:t>
      </w:r>
    </w:p>
    <w:p w14:paraId="4285AB46" w14:textId="77777777" w:rsidR="00593A19" w:rsidRDefault="00593A19" w:rsidP="00F23222">
      <w:pPr>
        <w:pStyle w:val="Prrafodelista"/>
        <w:numPr>
          <w:ilvl w:val="0"/>
          <w:numId w:val="73"/>
        </w:numPr>
        <w:spacing w:before="240" w:after="160" w:line="259" w:lineRule="auto"/>
        <w:ind w:right="474"/>
        <w:rPr>
          <w:rFonts w:cs="Times New Roman"/>
          <w:szCs w:val="24"/>
        </w:rPr>
      </w:pPr>
      <w:r w:rsidRPr="00EF62FF">
        <w:rPr>
          <w:rFonts w:cs="Times New Roman"/>
          <w:b/>
          <w:szCs w:val="24"/>
        </w:rPr>
        <w:t>Infrarrojo</w:t>
      </w:r>
      <w:r>
        <w:rPr>
          <w:rFonts w:cs="Times New Roman"/>
          <w:szCs w:val="24"/>
        </w:rPr>
        <w:t>: P</w:t>
      </w:r>
      <w:r w:rsidRPr="00EF62FF">
        <w:rPr>
          <w:rFonts w:cs="Times New Roman"/>
          <w:szCs w:val="24"/>
        </w:rPr>
        <w:t>ermiten la comunicación</w:t>
      </w:r>
      <w:r>
        <w:rPr>
          <w:rFonts w:cs="Times New Roman"/>
          <w:szCs w:val="24"/>
        </w:rPr>
        <w:t xml:space="preserve"> por medio de dos leds (led </w:t>
      </w:r>
      <w:r w:rsidRPr="00EF62FF">
        <w:rPr>
          <w:rFonts w:cs="Times New Roman"/>
          <w:szCs w:val="24"/>
        </w:rPr>
        <w:t xml:space="preserve">emisor y </w:t>
      </w:r>
      <w:r>
        <w:rPr>
          <w:rFonts w:cs="Times New Roman"/>
          <w:szCs w:val="24"/>
        </w:rPr>
        <w:t>led</w:t>
      </w:r>
      <w:r w:rsidRPr="00EF62FF">
        <w:rPr>
          <w:rFonts w:cs="Times New Roman"/>
          <w:szCs w:val="24"/>
        </w:rPr>
        <w:t xml:space="preserve"> receptor </w:t>
      </w:r>
      <w:r>
        <w:rPr>
          <w:rFonts w:cs="Times New Roman"/>
          <w:szCs w:val="24"/>
        </w:rPr>
        <w:t xml:space="preserve">los cuales </w:t>
      </w:r>
      <w:r w:rsidRPr="00EF62FF">
        <w:rPr>
          <w:rFonts w:cs="Times New Roman"/>
          <w:szCs w:val="24"/>
        </w:rPr>
        <w:t>deben de estar lo más cerca posible</w:t>
      </w:r>
      <w:r>
        <w:rPr>
          <w:rFonts w:cs="Times New Roman"/>
          <w:szCs w:val="24"/>
        </w:rPr>
        <w:t>)</w:t>
      </w:r>
      <w:r w:rsidRPr="00EF62FF">
        <w:rPr>
          <w:rFonts w:cs="Times New Roman"/>
          <w:szCs w:val="24"/>
        </w:rPr>
        <w:t xml:space="preserve"> entre dos nodos</w:t>
      </w:r>
      <w:r>
        <w:rPr>
          <w:rFonts w:cs="Times New Roman"/>
          <w:szCs w:val="24"/>
        </w:rPr>
        <w:t>.</w:t>
      </w:r>
    </w:p>
    <w:p w14:paraId="1D086C6B" w14:textId="77777777" w:rsidR="00593A19" w:rsidRPr="009D3BD2" w:rsidRDefault="00593A19" w:rsidP="00F23222">
      <w:pPr>
        <w:pStyle w:val="Prrafodelista"/>
        <w:numPr>
          <w:ilvl w:val="0"/>
          <w:numId w:val="75"/>
        </w:numPr>
        <w:spacing w:before="240" w:after="160" w:line="259" w:lineRule="auto"/>
        <w:ind w:right="474"/>
        <w:rPr>
          <w:rFonts w:cs="Times New Roman"/>
          <w:szCs w:val="24"/>
        </w:rPr>
      </w:pPr>
      <w:r w:rsidRPr="009D3BD2">
        <w:rPr>
          <w:rFonts w:cs="Times New Roman"/>
          <w:szCs w:val="24"/>
        </w:rPr>
        <w:t xml:space="preserve">Seguridad: En el mundo moderno, una enorme cantidad de información que se intercambia y la confidencialidad de la información debe hacerse hincapié en que la comunicación se lleva a cabo. La comunicación por infrarrojos tiene una alta </w:t>
      </w:r>
      <w:r w:rsidRPr="009D3BD2">
        <w:rPr>
          <w:rFonts w:cs="Times New Roman"/>
          <w:szCs w:val="24"/>
        </w:rPr>
        <w:lastRenderedPageBreak/>
        <w:t>direccionalidad y se puede identificar a la persona con quien se está comunicando, que es diferente de la comunicación inalámbrica en el que se difunde la información, lo que permite alta confidencialidad que se mantenga.</w:t>
      </w:r>
    </w:p>
    <w:p w14:paraId="673407B4" w14:textId="77777777" w:rsidR="00593A19" w:rsidRDefault="00593A19" w:rsidP="00F23222">
      <w:pPr>
        <w:pStyle w:val="Prrafodelista"/>
        <w:numPr>
          <w:ilvl w:val="0"/>
          <w:numId w:val="75"/>
        </w:numPr>
        <w:spacing w:before="240" w:after="160" w:line="259" w:lineRule="auto"/>
        <w:ind w:right="474"/>
        <w:rPr>
          <w:rFonts w:cs="Times New Roman"/>
          <w:szCs w:val="24"/>
        </w:rPr>
      </w:pPr>
      <w:r w:rsidRPr="009D3BD2">
        <w:rPr>
          <w:rFonts w:cs="Times New Roman"/>
          <w:szCs w:val="24"/>
        </w:rPr>
        <w:t>Efecto sobre el cuerpo humano: Muchos están preocupados por el uso de IR en los coches o en un lugar con mucha gente. Sin embargo, cuando se utiliza en los controles remotos de televisores, la comunicación por infrarrojos no tiene ningún efecto perjudicial sobre el cuerpo humano. Por lo tanto, no es necesario preocuparse por el uso de IR en lugares muy concurridos. Entonces puede estar libre de preocupaciones sobre el uso de IR en lugares muy concurridos.</w:t>
      </w:r>
    </w:p>
    <w:p w14:paraId="5218857E" w14:textId="671A1652" w:rsidR="00593A19" w:rsidRPr="009D3BD2" w:rsidRDefault="00593A19" w:rsidP="00F23222">
      <w:pPr>
        <w:pStyle w:val="Prrafodelista"/>
        <w:numPr>
          <w:ilvl w:val="0"/>
          <w:numId w:val="75"/>
        </w:numPr>
        <w:spacing w:before="240" w:after="160" w:line="259" w:lineRule="auto"/>
        <w:ind w:right="474"/>
        <w:rPr>
          <w:rFonts w:cs="Times New Roman"/>
          <w:szCs w:val="24"/>
        </w:rPr>
      </w:pPr>
      <w:r w:rsidRPr="009D3BD2">
        <w:rPr>
          <w:rFonts w:cs="Times New Roman"/>
          <w:szCs w:val="24"/>
        </w:rPr>
        <w:t>Datos velocidad de comunicación: En comparación con la comunicación inalámbrica con una velocidad máxima de unos 100 Mbps, la comunicación por infrarrojos tiene un potencial de 1 Gbps. También tiene una longitud de onda mucho más corta que la comunicación inalámbrica, que es lo suficientemente fácil para la comunicación de banda ancha. Es óptimo para cuando los datos de gran volumen, como el vídeo deben ser enviados a una velocidad alta</w:t>
      </w:r>
      <w:r>
        <w:rPr>
          <w:rFonts w:cs="Times New Roman"/>
          <w:szCs w:val="24"/>
        </w:rPr>
        <w:t xml:space="preserve"> [</w:t>
      </w:r>
      <w:r w:rsidR="005333DB">
        <w:rPr>
          <w:rFonts w:cs="Times New Roman"/>
          <w:szCs w:val="24"/>
        </w:rPr>
        <w:t>6</w:t>
      </w:r>
      <w:r>
        <w:rPr>
          <w:rFonts w:cs="Times New Roman"/>
          <w:szCs w:val="24"/>
        </w:rPr>
        <w:t>2]</w:t>
      </w:r>
      <w:r w:rsidRPr="009D3BD2">
        <w:rPr>
          <w:rFonts w:cs="Times New Roman"/>
          <w:szCs w:val="24"/>
        </w:rPr>
        <w:t>.</w:t>
      </w:r>
    </w:p>
    <w:p w14:paraId="11C60B58" w14:textId="4C58AC97" w:rsidR="00593A19" w:rsidRDefault="00593A19" w:rsidP="00F23222">
      <w:pPr>
        <w:pStyle w:val="Prrafodelista"/>
        <w:numPr>
          <w:ilvl w:val="0"/>
          <w:numId w:val="73"/>
        </w:numPr>
        <w:spacing w:before="240" w:after="160" w:line="259" w:lineRule="auto"/>
        <w:ind w:right="474"/>
        <w:rPr>
          <w:rFonts w:cs="Times New Roman"/>
          <w:szCs w:val="24"/>
        </w:rPr>
      </w:pPr>
      <w:r w:rsidRPr="00243473">
        <w:rPr>
          <w:rFonts w:cs="Times New Roman"/>
          <w:b/>
          <w:szCs w:val="24"/>
        </w:rPr>
        <w:t>WiFi</w:t>
      </w:r>
      <w:r w:rsidRPr="00243473">
        <w:rPr>
          <w:rFonts w:cs="Times New Roman"/>
          <w:szCs w:val="24"/>
        </w:rPr>
        <w:t xml:space="preserve">: </w:t>
      </w:r>
      <w:r>
        <w:rPr>
          <w:rFonts w:cs="Times New Roman"/>
          <w:szCs w:val="24"/>
        </w:rPr>
        <w:t>E</w:t>
      </w:r>
      <w:r w:rsidRPr="00243473">
        <w:rPr>
          <w:rFonts w:cs="Times New Roman"/>
          <w:szCs w:val="24"/>
        </w:rPr>
        <w:t xml:space="preserve">s un sistema de dispositivos de conexión inalámbrica que utilizan ondas de radio y permite la conexión entre dispositivos sin </w:t>
      </w:r>
      <w:r>
        <w:rPr>
          <w:rFonts w:cs="Times New Roman"/>
          <w:szCs w:val="24"/>
        </w:rPr>
        <w:t xml:space="preserve">necesidad </w:t>
      </w:r>
      <w:r w:rsidRPr="00243473">
        <w:rPr>
          <w:rFonts w:cs="Times New Roman"/>
          <w:szCs w:val="24"/>
        </w:rPr>
        <w:t>in</w:t>
      </w:r>
      <w:r>
        <w:rPr>
          <w:rFonts w:cs="Times New Roman"/>
          <w:szCs w:val="24"/>
        </w:rPr>
        <w:t>cómodos cables o que sean uno frente al otro. Las r</w:t>
      </w:r>
      <w:r w:rsidRPr="00243473">
        <w:rPr>
          <w:rFonts w:cs="Times New Roman"/>
          <w:szCs w:val="24"/>
        </w:rPr>
        <w:t>edes in</w:t>
      </w:r>
      <w:r w:rsidR="007E4084">
        <w:rPr>
          <w:rFonts w:cs="Times New Roman"/>
          <w:szCs w:val="24"/>
        </w:rPr>
        <w:t>alámbricas de área local (LANs)</w:t>
      </w:r>
      <w:r>
        <w:rPr>
          <w:rFonts w:cs="Times New Roman"/>
          <w:szCs w:val="24"/>
        </w:rPr>
        <w:t xml:space="preserve"> </w:t>
      </w:r>
      <w:r w:rsidR="007E4084">
        <w:rPr>
          <w:rFonts w:cs="Times New Roman"/>
          <w:szCs w:val="24"/>
        </w:rPr>
        <w:t>están</w:t>
      </w:r>
      <w:r>
        <w:rPr>
          <w:rFonts w:cs="Times New Roman"/>
          <w:szCs w:val="24"/>
        </w:rPr>
        <w:t xml:space="preserve"> </w:t>
      </w:r>
      <w:r w:rsidRPr="00243473">
        <w:rPr>
          <w:rFonts w:cs="Times New Roman"/>
          <w:szCs w:val="24"/>
        </w:rPr>
        <w:t>basada</w:t>
      </w:r>
      <w:r>
        <w:rPr>
          <w:rFonts w:cs="Times New Roman"/>
          <w:szCs w:val="24"/>
        </w:rPr>
        <w:t>s</w:t>
      </w:r>
      <w:r w:rsidRPr="00243473">
        <w:rPr>
          <w:rFonts w:cs="Times New Roman"/>
          <w:szCs w:val="24"/>
        </w:rPr>
        <w:t xml:space="preserve"> en IEEE 802.11b, </w:t>
      </w:r>
      <w:r>
        <w:rPr>
          <w:rFonts w:cs="Times New Roman"/>
          <w:szCs w:val="24"/>
        </w:rPr>
        <w:t xml:space="preserve">que </w:t>
      </w:r>
      <w:r w:rsidRPr="00243473">
        <w:rPr>
          <w:rFonts w:cs="Times New Roman"/>
          <w:szCs w:val="24"/>
        </w:rPr>
        <w:t xml:space="preserve">especifica una comunicación entre un cliente y una estación base o entre dos clientes inalámbricos. </w:t>
      </w:r>
      <w:r>
        <w:rPr>
          <w:rFonts w:cs="Times New Roman"/>
          <w:szCs w:val="24"/>
        </w:rPr>
        <w:t>H</w:t>
      </w:r>
      <w:r w:rsidRPr="00243473">
        <w:rPr>
          <w:rFonts w:cs="Times New Roman"/>
          <w:szCs w:val="24"/>
        </w:rPr>
        <w:t>ay varias especificaciones de la familia 802.11</w:t>
      </w:r>
      <w:r>
        <w:rPr>
          <w:rFonts w:cs="Times New Roman"/>
          <w:szCs w:val="24"/>
        </w:rPr>
        <w:t>, las cuales se detallarán a continuación [</w:t>
      </w:r>
      <w:r w:rsidR="005333DB">
        <w:rPr>
          <w:rFonts w:cs="Times New Roman"/>
          <w:szCs w:val="24"/>
        </w:rPr>
        <w:t>6</w:t>
      </w:r>
      <w:r>
        <w:rPr>
          <w:rFonts w:cs="Times New Roman"/>
          <w:szCs w:val="24"/>
        </w:rPr>
        <w:t>3]</w:t>
      </w:r>
      <w:r w:rsidRPr="00243473">
        <w:rPr>
          <w:rFonts w:cs="Times New Roman"/>
          <w:szCs w:val="24"/>
        </w:rPr>
        <w:t>:</w:t>
      </w:r>
    </w:p>
    <w:p w14:paraId="75ADD6E7" w14:textId="77777777" w:rsidR="00593A19" w:rsidRDefault="00593A19" w:rsidP="00F23222">
      <w:pPr>
        <w:pStyle w:val="Prrafodelista"/>
        <w:numPr>
          <w:ilvl w:val="0"/>
          <w:numId w:val="76"/>
        </w:numPr>
        <w:spacing w:before="240" w:after="160" w:line="259" w:lineRule="auto"/>
        <w:ind w:right="474"/>
        <w:rPr>
          <w:rFonts w:cs="Times New Roman"/>
          <w:szCs w:val="24"/>
        </w:rPr>
      </w:pPr>
      <w:r>
        <w:rPr>
          <w:rFonts w:cs="Times New Roman"/>
          <w:szCs w:val="24"/>
        </w:rPr>
        <w:t xml:space="preserve">802.11: </w:t>
      </w:r>
      <w:r w:rsidRPr="00243473">
        <w:rPr>
          <w:rFonts w:cs="Times New Roman"/>
          <w:szCs w:val="24"/>
        </w:rPr>
        <w:t>se aplica a redes LAN inalámbricas y proporciona transmisión de 1 o 2 Mbps en la banda de 2,4 GHz utilizando espectro ensanchado por salto de frecuencia (FHSS) o de espectro ensanchado de secuencia directa (DSSS).</w:t>
      </w:r>
    </w:p>
    <w:p w14:paraId="291A5501" w14:textId="77777777" w:rsidR="00593A19" w:rsidRDefault="00593A19" w:rsidP="00F23222">
      <w:pPr>
        <w:pStyle w:val="Prrafodelista"/>
        <w:numPr>
          <w:ilvl w:val="0"/>
          <w:numId w:val="76"/>
        </w:numPr>
        <w:spacing w:before="240" w:after="160" w:line="259" w:lineRule="auto"/>
        <w:ind w:right="474"/>
        <w:rPr>
          <w:rFonts w:cs="Times New Roman"/>
          <w:szCs w:val="24"/>
        </w:rPr>
      </w:pPr>
      <w:r>
        <w:rPr>
          <w:rFonts w:cs="Times New Roman"/>
          <w:szCs w:val="24"/>
        </w:rPr>
        <w:t>802.11a:</w:t>
      </w:r>
      <w:r w:rsidRPr="00BF5D06">
        <w:rPr>
          <w:rFonts w:cs="Times New Roman"/>
          <w:szCs w:val="24"/>
        </w:rPr>
        <w:t xml:space="preserve"> una extensión de 802.11 que se aplica y proporciona hasta 54 Mbps en la banda de 5 GHz. 802.11a utiliza una división de frecuencia ortogonal esquema de multiplexación de codificación en lugar de FHSS o DSSS.</w:t>
      </w:r>
    </w:p>
    <w:p w14:paraId="723BCF37" w14:textId="77777777" w:rsidR="00593A19" w:rsidRDefault="00593A19" w:rsidP="00F23222">
      <w:pPr>
        <w:pStyle w:val="Prrafodelista"/>
        <w:numPr>
          <w:ilvl w:val="0"/>
          <w:numId w:val="76"/>
        </w:numPr>
        <w:spacing w:before="240" w:after="160" w:line="259" w:lineRule="auto"/>
        <w:ind w:right="474"/>
        <w:rPr>
          <w:rFonts w:cs="Times New Roman"/>
          <w:szCs w:val="24"/>
        </w:rPr>
      </w:pPr>
      <w:r>
        <w:rPr>
          <w:rFonts w:cs="Times New Roman"/>
          <w:szCs w:val="24"/>
        </w:rPr>
        <w:t xml:space="preserve">802.11b: </w:t>
      </w:r>
      <w:r w:rsidRPr="00BF5D06">
        <w:rPr>
          <w:rFonts w:cs="Times New Roman"/>
          <w:szCs w:val="24"/>
        </w:rPr>
        <w:t>una extensión de 802.11 que se aplica a la tecnología inalámbrica y ofrece 11 Mbps de transmisión (con un retroceso a 5,5, 2,0, y 1,0 Mbps) en la banda de 2,4 GHz. El 802.11b utiliza sólo DSSS. Ha sido la ratificación 1999 para el estándar 802.11 original, lo que permite la funcionalidad inalámbrica comparable a la de Ethernet.</w:t>
      </w:r>
    </w:p>
    <w:p w14:paraId="7B897899" w14:textId="77777777" w:rsidR="00593A19" w:rsidRPr="00BF5D06" w:rsidRDefault="00593A19" w:rsidP="00F23222">
      <w:pPr>
        <w:pStyle w:val="Prrafodelista"/>
        <w:numPr>
          <w:ilvl w:val="0"/>
          <w:numId w:val="76"/>
        </w:numPr>
        <w:spacing w:before="240" w:after="160" w:line="259" w:lineRule="auto"/>
        <w:ind w:right="474"/>
        <w:rPr>
          <w:rFonts w:cs="Times New Roman"/>
          <w:szCs w:val="24"/>
        </w:rPr>
      </w:pPr>
      <w:r>
        <w:rPr>
          <w:rFonts w:cs="Times New Roman"/>
          <w:szCs w:val="24"/>
        </w:rPr>
        <w:t xml:space="preserve">802.11g: </w:t>
      </w:r>
      <w:r w:rsidRPr="00BF5D06">
        <w:rPr>
          <w:rFonts w:cs="Times New Roman"/>
          <w:szCs w:val="24"/>
        </w:rPr>
        <w:t>se aplica a redes LAN inalámbricas y proporciona más de</w:t>
      </w:r>
      <w:r>
        <w:rPr>
          <w:rFonts w:cs="Times New Roman"/>
          <w:szCs w:val="24"/>
        </w:rPr>
        <w:t xml:space="preserve"> 20 Mbps en la banda de 2,4 GHz</w:t>
      </w:r>
      <w:r w:rsidRPr="00BF5D06">
        <w:rPr>
          <w:rFonts w:cs="Times New Roman"/>
          <w:szCs w:val="24"/>
        </w:rPr>
        <w:t>.</w:t>
      </w:r>
    </w:p>
    <w:p w14:paraId="63E47D17" w14:textId="0FB6303A" w:rsidR="00593A19" w:rsidRDefault="00593A19" w:rsidP="00F23222">
      <w:pPr>
        <w:pStyle w:val="Prrafodelista"/>
        <w:numPr>
          <w:ilvl w:val="0"/>
          <w:numId w:val="73"/>
        </w:numPr>
        <w:spacing w:before="240" w:after="160" w:line="259" w:lineRule="auto"/>
        <w:ind w:right="474"/>
        <w:rPr>
          <w:rFonts w:cs="Times New Roman"/>
          <w:szCs w:val="24"/>
        </w:rPr>
      </w:pPr>
      <w:r w:rsidRPr="00EF62FF">
        <w:rPr>
          <w:rFonts w:cs="Times New Roman"/>
          <w:b/>
          <w:szCs w:val="24"/>
        </w:rPr>
        <w:t>GSM</w:t>
      </w:r>
      <w:r>
        <w:rPr>
          <w:rFonts w:cs="Times New Roman"/>
          <w:szCs w:val="24"/>
        </w:rPr>
        <w:t>: La familia de GSM está compuesta por</w:t>
      </w:r>
      <w:r w:rsidRPr="00250434">
        <w:rPr>
          <w:rFonts w:cs="Times New Roman"/>
          <w:szCs w:val="24"/>
        </w:rPr>
        <w:t xml:space="preserve"> cua</w:t>
      </w:r>
      <w:r>
        <w:rPr>
          <w:rFonts w:cs="Times New Roman"/>
          <w:szCs w:val="24"/>
        </w:rPr>
        <w:t>tro sistemas principales. Primero tenemos el</w:t>
      </w:r>
      <w:r w:rsidRPr="00250434">
        <w:rPr>
          <w:rFonts w:cs="Times New Roman"/>
          <w:szCs w:val="24"/>
        </w:rPr>
        <w:t xml:space="preserve"> </w:t>
      </w:r>
      <w:r>
        <w:rPr>
          <w:rFonts w:cs="Times New Roman"/>
          <w:szCs w:val="24"/>
        </w:rPr>
        <w:t>GSM-900, este es la red celular original y opera a 900 Hz.</w:t>
      </w:r>
      <w:r w:rsidRPr="00250434">
        <w:rPr>
          <w:rFonts w:cs="Times New Roman"/>
          <w:szCs w:val="24"/>
        </w:rPr>
        <w:t xml:space="preserve"> Está diseñada p</w:t>
      </w:r>
      <w:r>
        <w:rPr>
          <w:rFonts w:cs="Times New Roman"/>
          <w:szCs w:val="24"/>
        </w:rPr>
        <w:t xml:space="preserve">ara áreas </w:t>
      </w:r>
      <w:r w:rsidRPr="00250434">
        <w:rPr>
          <w:rFonts w:cs="Times New Roman"/>
          <w:szCs w:val="24"/>
        </w:rPr>
        <w:t>extensas y por ende requiere m</w:t>
      </w:r>
      <w:r>
        <w:rPr>
          <w:rFonts w:cs="Times New Roman"/>
          <w:szCs w:val="24"/>
        </w:rPr>
        <w:t xml:space="preserve">ás potencia para operar.  Luego </w:t>
      </w:r>
      <w:r w:rsidRPr="00250434">
        <w:rPr>
          <w:rFonts w:cs="Times New Roman"/>
          <w:szCs w:val="24"/>
        </w:rPr>
        <w:t xml:space="preserve">tenemos el GSM-1800 </w:t>
      </w:r>
      <w:r>
        <w:rPr>
          <w:rFonts w:cs="Times New Roman"/>
          <w:szCs w:val="24"/>
        </w:rPr>
        <w:t xml:space="preserve">y GSM-1900 los cuales </w:t>
      </w:r>
      <w:r w:rsidRPr="005046A5">
        <w:rPr>
          <w:rFonts w:cs="Times New Roman"/>
          <w:szCs w:val="24"/>
        </w:rPr>
        <w:t xml:space="preserve">incorporan servicios </w:t>
      </w:r>
      <w:r>
        <w:rPr>
          <w:rFonts w:cs="Times New Roman"/>
          <w:szCs w:val="24"/>
        </w:rPr>
        <w:t xml:space="preserve">de </w:t>
      </w:r>
      <w:r w:rsidRPr="005046A5">
        <w:rPr>
          <w:rFonts w:cs="Times New Roman"/>
          <w:szCs w:val="24"/>
        </w:rPr>
        <w:t>c</w:t>
      </w:r>
      <w:r>
        <w:rPr>
          <w:rFonts w:cs="Times New Roman"/>
          <w:szCs w:val="24"/>
        </w:rPr>
        <w:t>omunicación</w:t>
      </w:r>
      <w:r w:rsidRPr="005046A5">
        <w:rPr>
          <w:rFonts w:cs="Times New Roman"/>
          <w:szCs w:val="24"/>
        </w:rPr>
        <w:t xml:space="preserve"> personal y </w:t>
      </w:r>
      <w:r w:rsidRPr="00AD6BAB">
        <w:rPr>
          <w:rFonts w:cs="Times New Roman"/>
          <w:szCs w:val="24"/>
        </w:rPr>
        <w:t xml:space="preserve">operan a frecuencias </w:t>
      </w:r>
      <w:r>
        <w:rPr>
          <w:rFonts w:cs="Times New Roman"/>
          <w:szCs w:val="24"/>
        </w:rPr>
        <w:t>d</w:t>
      </w:r>
      <w:r w:rsidRPr="00AD6BAB">
        <w:rPr>
          <w:rFonts w:cs="Times New Roman"/>
          <w:szCs w:val="24"/>
        </w:rPr>
        <w:t>e</w:t>
      </w:r>
      <w:r>
        <w:rPr>
          <w:rFonts w:cs="Times New Roman"/>
          <w:szCs w:val="24"/>
        </w:rPr>
        <w:t xml:space="preserve"> 1800 y 1900 MHz </w:t>
      </w:r>
      <w:r w:rsidRPr="00AD6BAB">
        <w:rPr>
          <w:rFonts w:cs="Times New Roman"/>
          <w:szCs w:val="24"/>
        </w:rPr>
        <w:t xml:space="preserve">respectivamente. </w:t>
      </w:r>
      <w:r>
        <w:rPr>
          <w:rFonts w:cs="Times New Roman"/>
          <w:szCs w:val="24"/>
        </w:rPr>
        <w:t xml:space="preserve"> </w:t>
      </w:r>
      <w:r w:rsidRPr="00AD6BAB">
        <w:rPr>
          <w:rFonts w:cs="Times New Roman"/>
          <w:szCs w:val="24"/>
        </w:rPr>
        <w:t>GSM-1</w:t>
      </w:r>
      <w:r>
        <w:rPr>
          <w:rFonts w:cs="Times New Roman"/>
          <w:szCs w:val="24"/>
        </w:rPr>
        <w:t xml:space="preserve">800 se diseñó para operar en </w:t>
      </w:r>
      <w:r w:rsidRPr="00AD6BAB">
        <w:rPr>
          <w:rFonts w:cs="Times New Roman"/>
          <w:szCs w:val="24"/>
        </w:rPr>
        <w:t xml:space="preserve">Europa mientras que GSM-1900 opera en América y </w:t>
      </w:r>
      <w:r>
        <w:rPr>
          <w:rFonts w:cs="Times New Roman"/>
          <w:szCs w:val="24"/>
        </w:rPr>
        <w:t xml:space="preserve">ambas </w:t>
      </w:r>
      <w:r w:rsidRPr="00AD6BAB">
        <w:rPr>
          <w:rFonts w:cs="Times New Roman"/>
          <w:szCs w:val="24"/>
        </w:rPr>
        <w:t>requieren poca p</w:t>
      </w:r>
      <w:r>
        <w:rPr>
          <w:rFonts w:cs="Times New Roman"/>
          <w:szCs w:val="24"/>
        </w:rPr>
        <w:t xml:space="preserve">otencia para operar ya que </w:t>
      </w:r>
      <w:r w:rsidRPr="00AD6BAB">
        <w:rPr>
          <w:rFonts w:cs="Times New Roman"/>
          <w:szCs w:val="24"/>
        </w:rPr>
        <w:t xml:space="preserve">cubren áreas más pequeñas. </w:t>
      </w:r>
      <w:r>
        <w:rPr>
          <w:rFonts w:cs="Times New Roman"/>
          <w:szCs w:val="24"/>
        </w:rPr>
        <w:t xml:space="preserve"> P</w:t>
      </w:r>
      <w:r w:rsidRPr="00AD6BAB">
        <w:rPr>
          <w:rFonts w:cs="Times New Roman"/>
          <w:szCs w:val="24"/>
        </w:rPr>
        <w:t xml:space="preserve">or </w:t>
      </w:r>
      <w:del w:id="3730" w:author="Maria del Rosario Rocha Bernabe" w:date="2017-05-15T17:56:00Z">
        <w:r w:rsidRPr="00AD6BAB" w:rsidDel="0030662B">
          <w:rPr>
            <w:rFonts w:cs="Times New Roman"/>
            <w:szCs w:val="24"/>
          </w:rPr>
          <w:delText>último</w:delText>
        </w:r>
      </w:del>
      <w:r w:rsidR="0030662B" w:rsidRPr="00AD6BAB">
        <w:rPr>
          <w:rFonts w:cs="Times New Roman"/>
          <w:szCs w:val="24"/>
        </w:rPr>
        <w:t>último,</w:t>
      </w:r>
      <w:r w:rsidRPr="00AD6BAB">
        <w:rPr>
          <w:rFonts w:cs="Times New Roman"/>
          <w:szCs w:val="24"/>
        </w:rPr>
        <w:t xml:space="preserve"> tenemos el E-GSM, el cual es una v</w:t>
      </w:r>
      <w:r>
        <w:rPr>
          <w:rFonts w:cs="Times New Roman"/>
          <w:szCs w:val="24"/>
        </w:rPr>
        <w:t xml:space="preserve">ersión mejorada del GSM-900 </w:t>
      </w:r>
      <w:r w:rsidRPr="00AD6BAB">
        <w:rPr>
          <w:rFonts w:cs="Times New Roman"/>
          <w:szCs w:val="24"/>
        </w:rPr>
        <w:t>donde se extendió la banda de operación y se redujo el área de cobertura, a</w:t>
      </w:r>
      <w:r>
        <w:rPr>
          <w:rFonts w:cs="Times New Roman"/>
          <w:szCs w:val="24"/>
        </w:rPr>
        <w:t xml:space="preserve">sí requiriendo menos potencia. La característica </w:t>
      </w:r>
      <w:r w:rsidRPr="00F63885">
        <w:rPr>
          <w:rFonts w:cs="Times New Roman"/>
          <w:szCs w:val="24"/>
        </w:rPr>
        <w:t>principal de GSM es que todos los teléfonos mó</w:t>
      </w:r>
      <w:r>
        <w:rPr>
          <w:rFonts w:cs="Times New Roman"/>
          <w:szCs w:val="24"/>
        </w:rPr>
        <w:t xml:space="preserve">viles son creados bajo los </w:t>
      </w:r>
      <w:r w:rsidRPr="00F63885">
        <w:rPr>
          <w:rFonts w:cs="Times New Roman"/>
          <w:szCs w:val="24"/>
        </w:rPr>
        <w:t>mismos estándares.  Prim</w:t>
      </w:r>
      <w:r>
        <w:rPr>
          <w:rFonts w:cs="Times New Roman"/>
          <w:szCs w:val="24"/>
        </w:rPr>
        <w:t xml:space="preserve">ero, tenemos que todos son </w:t>
      </w:r>
      <w:r w:rsidRPr="00F63885">
        <w:rPr>
          <w:rFonts w:cs="Times New Roman"/>
          <w:szCs w:val="24"/>
        </w:rPr>
        <w:t>compatibles con el módu</w:t>
      </w:r>
      <w:r>
        <w:rPr>
          <w:rFonts w:cs="Times New Roman"/>
          <w:szCs w:val="24"/>
        </w:rPr>
        <w:t xml:space="preserve">lo </w:t>
      </w:r>
      <w:r>
        <w:rPr>
          <w:rFonts w:cs="Times New Roman"/>
          <w:szCs w:val="24"/>
        </w:rPr>
        <w:lastRenderedPageBreak/>
        <w:t xml:space="preserve">de identidad del </w:t>
      </w:r>
      <w:r w:rsidRPr="00F63885">
        <w:rPr>
          <w:rFonts w:cs="Times New Roman"/>
          <w:szCs w:val="24"/>
        </w:rPr>
        <w:t>subscriptor (SIM).  Cont</w:t>
      </w:r>
      <w:r>
        <w:rPr>
          <w:rFonts w:cs="Times New Roman"/>
          <w:szCs w:val="24"/>
        </w:rPr>
        <w:t xml:space="preserve">rario a lo usual que cada </w:t>
      </w:r>
      <w:r w:rsidRPr="00F63885">
        <w:rPr>
          <w:rFonts w:cs="Times New Roman"/>
          <w:szCs w:val="24"/>
        </w:rPr>
        <w:t>móvil contenía una ide</w:t>
      </w:r>
      <w:r>
        <w:rPr>
          <w:rFonts w:cs="Times New Roman"/>
          <w:szCs w:val="24"/>
        </w:rPr>
        <w:t xml:space="preserve">ntidad única, en este caso </w:t>
      </w:r>
      <w:r w:rsidRPr="00F63885">
        <w:rPr>
          <w:rFonts w:cs="Times New Roman"/>
          <w:szCs w:val="24"/>
        </w:rPr>
        <w:t>quien contiene toda la inf</w:t>
      </w:r>
      <w:r>
        <w:rPr>
          <w:rFonts w:cs="Times New Roman"/>
          <w:szCs w:val="24"/>
        </w:rPr>
        <w:t xml:space="preserve">ormación del cliente es el </w:t>
      </w:r>
      <w:r w:rsidRPr="00F63885">
        <w:rPr>
          <w:rFonts w:cs="Times New Roman"/>
          <w:szCs w:val="24"/>
        </w:rPr>
        <w:t>SIM.  Esta tarjeta contien</w:t>
      </w:r>
      <w:r>
        <w:rPr>
          <w:rFonts w:cs="Times New Roman"/>
          <w:szCs w:val="24"/>
        </w:rPr>
        <w:t xml:space="preserve">e un número único y puede </w:t>
      </w:r>
      <w:r w:rsidRPr="00F63885">
        <w:rPr>
          <w:rFonts w:cs="Times New Roman"/>
          <w:szCs w:val="24"/>
        </w:rPr>
        <w:t>ser utilizado en cualq</w:t>
      </w:r>
      <w:r>
        <w:rPr>
          <w:rFonts w:cs="Times New Roman"/>
          <w:szCs w:val="24"/>
        </w:rPr>
        <w:t xml:space="preserve">uier móvil GSM sin la </w:t>
      </w:r>
      <w:r w:rsidRPr="00F63885">
        <w:rPr>
          <w:rFonts w:cs="Times New Roman"/>
          <w:szCs w:val="24"/>
        </w:rPr>
        <w:t>necesidad de contactar</w:t>
      </w:r>
      <w:r>
        <w:rPr>
          <w:rFonts w:cs="Times New Roman"/>
          <w:szCs w:val="24"/>
        </w:rPr>
        <w:t xml:space="preserve"> a su compañía para poder </w:t>
      </w:r>
      <w:r w:rsidRPr="00F63885">
        <w:rPr>
          <w:rFonts w:cs="Times New Roman"/>
          <w:szCs w:val="24"/>
        </w:rPr>
        <w:t>activar el móvil. A cada tarjeta el usuario le asigna un código de cuatro cara</w:t>
      </w:r>
      <w:r>
        <w:rPr>
          <w:rFonts w:cs="Times New Roman"/>
          <w:szCs w:val="24"/>
        </w:rPr>
        <w:t xml:space="preserve">cteres por motivos de seguridad </w:t>
      </w:r>
      <w:r w:rsidRPr="00F63885">
        <w:rPr>
          <w:rFonts w:cs="Times New Roman"/>
          <w:szCs w:val="24"/>
        </w:rPr>
        <w:t>por si en algún moment</w:t>
      </w:r>
      <w:r>
        <w:rPr>
          <w:rFonts w:cs="Times New Roman"/>
          <w:szCs w:val="24"/>
        </w:rPr>
        <w:t xml:space="preserve">o se le pierde la tarjeta nadie </w:t>
      </w:r>
      <w:r w:rsidRPr="00F63885">
        <w:rPr>
          <w:rFonts w:cs="Times New Roman"/>
          <w:szCs w:val="24"/>
        </w:rPr>
        <w:t>p</w:t>
      </w:r>
      <w:r>
        <w:rPr>
          <w:rFonts w:cs="Times New Roman"/>
          <w:szCs w:val="24"/>
        </w:rPr>
        <w:t xml:space="preserve">ueda acceder a la </w:t>
      </w:r>
      <w:r w:rsidR="005A03A6">
        <w:rPr>
          <w:rFonts w:cs="Times New Roman"/>
          <w:szCs w:val="24"/>
        </w:rPr>
        <w:t>información.</w:t>
      </w:r>
      <w:r>
        <w:rPr>
          <w:rFonts w:cs="Times New Roman"/>
          <w:szCs w:val="24"/>
        </w:rPr>
        <w:t xml:space="preserve"> </w:t>
      </w:r>
      <w:r w:rsidRPr="00F63885">
        <w:rPr>
          <w:rFonts w:cs="Times New Roman"/>
          <w:szCs w:val="24"/>
        </w:rPr>
        <w:t>Con esta tecnolog</w:t>
      </w:r>
      <w:r>
        <w:rPr>
          <w:rFonts w:cs="Times New Roman"/>
          <w:szCs w:val="24"/>
        </w:rPr>
        <w:t>ía el cliente puede comunicarse</w:t>
      </w:r>
      <w:r w:rsidRPr="00F63885">
        <w:rPr>
          <w:rFonts w:cs="Times New Roman"/>
          <w:szCs w:val="24"/>
        </w:rPr>
        <w:t xml:space="preserve"> d</w:t>
      </w:r>
      <w:r>
        <w:rPr>
          <w:rFonts w:cs="Times New Roman"/>
          <w:szCs w:val="24"/>
        </w:rPr>
        <w:t>esde</w:t>
      </w:r>
      <w:r w:rsidRPr="00F63885">
        <w:rPr>
          <w:rFonts w:cs="Times New Roman"/>
          <w:szCs w:val="24"/>
        </w:rPr>
        <w:t xml:space="preserve"> cualqu</w:t>
      </w:r>
      <w:r>
        <w:rPr>
          <w:rFonts w:cs="Times New Roman"/>
          <w:szCs w:val="24"/>
        </w:rPr>
        <w:t xml:space="preserve">ier país con tecnología </w:t>
      </w:r>
      <w:r w:rsidRPr="00F63885">
        <w:rPr>
          <w:rFonts w:cs="Times New Roman"/>
          <w:szCs w:val="24"/>
        </w:rPr>
        <w:t>GSM ya que pueden ten</w:t>
      </w:r>
      <w:r>
        <w:rPr>
          <w:rFonts w:cs="Times New Roman"/>
          <w:szCs w:val="24"/>
        </w:rPr>
        <w:t xml:space="preserve">er “roaming”.  A </w:t>
      </w:r>
      <w:r w:rsidR="007E4084">
        <w:rPr>
          <w:rFonts w:cs="Times New Roman"/>
          <w:szCs w:val="24"/>
        </w:rPr>
        <w:t>continuación,</w:t>
      </w:r>
      <w:r>
        <w:rPr>
          <w:rFonts w:cs="Times New Roman"/>
          <w:szCs w:val="24"/>
        </w:rPr>
        <w:t xml:space="preserve"> se </w:t>
      </w:r>
      <w:r w:rsidR="005A03A6">
        <w:rPr>
          <w:rFonts w:cs="Times New Roman"/>
          <w:szCs w:val="24"/>
        </w:rPr>
        <w:t>detallarán</w:t>
      </w:r>
      <w:r>
        <w:rPr>
          <w:rFonts w:cs="Times New Roman"/>
          <w:szCs w:val="24"/>
        </w:rPr>
        <w:t xml:space="preserve"> las características principales [</w:t>
      </w:r>
      <w:r w:rsidR="005333DB">
        <w:rPr>
          <w:rFonts w:cs="Times New Roman"/>
          <w:szCs w:val="24"/>
        </w:rPr>
        <w:t>6</w:t>
      </w:r>
      <w:r>
        <w:rPr>
          <w:rFonts w:cs="Times New Roman"/>
          <w:szCs w:val="24"/>
        </w:rPr>
        <w:t>4]:</w:t>
      </w:r>
    </w:p>
    <w:p w14:paraId="4F9FD0C4" w14:textId="77777777" w:rsidR="00593A19" w:rsidRPr="00A66FF6" w:rsidRDefault="00593A19" w:rsidP="00593A19">
      <w:pPr>
        <w:pStyle w:val="Prrafodelista"/>
        <w:ind w:right="474"/>
        <w:rPr>
          <w:rFonts w:eastAsia="Times New Roman" w:cs="Times New Roman"/>
          <w:szCs w:val="24"/>
          <w:lang w:eastAsia="es-ES"/>
        </w:rPr>
      </w:pPr>
      <w:r w:rsidRPr="00A66FF6">
        <w:rPr>
          <w:rFonts w:eastAsia="Times New Roman" w:cs="Times New Roman"/>
          <w:szCs w:val="24"/>
          <w:lang w:eastAsia="es-ES"/>
        </w:rPr>
        <w:t xml:space="preserve">-Servicios de voz: </w:t>
      </w:r>
    </w:p>
    <w:p w14:paraId="4118E13F"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Manejo de llamadas entrantes: </w:t>
      </w:r>
      <w:r w:rsidRPr="00A66FF6">
        <w:rPr>
          <w:rFonts w:eastAsia="Times New Roman" w:cs="Times New Roman"/>
          <w:szCs w:val="24"/>
          <w:lang w:eastAsia="es-ES"/>
        </w:rPr>
        <w:t xml:space="preserve">ofrece al usuario varias opciones para manejar las llamadas entrantes. </w:t>
      </w:r>
    </w:p>
    <w:p w14:paraId="7285F2E5"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Buzón de mensaje: luego de ciertas veces </w:t>
      </w:r>
      <w:r w:rsidRPr="00A66FF6">
        <w:rPr>
          <w:rFonts w:eastAsia="Times New Roman" w:cs="Times New Roman"/>
          <w:szCs w:val="24"/>
          <w:lang w:eastAsia="es-ES"/>
        </w:rPr>
        <w:t>que suene el móvil el sistema envía la llamad</w:t>
      </w:r>
      <w:r>
        <w:rPr>
          <w:rFonts w:eastAsia="Times New Roman" w:cs="Times New Roman"/>
          <w:szCs w:val="24"/>
          <w:lang w:eastAsia="es-ES"/>
        </w:rPr>
        <w:t>a al sistema de mensaje de voz.</w:t>
      </w:r>
    </w:p>
    <w:p w14:paraId="17C42033"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Transferencia de llamadas: </w:t>
      </w:r>
      <w:r w:rsidRPr="00A66FF6">
        <w:rPr>
          <w:rFonts w:eastAsia="Times New Roman" w:cs="Times New Roman"/>
          <w:szCs w:val="24"/>
          <w:lang w:eastAsia="es-ES"/>
        </w:rPr>
        <w:t xml:space="preserve">permite al usuario transferir llamadas entrantes a otro móvil. </w:t>
      </w:r>
    </w:p>
    <w:p w14:paraId="5A13F24F"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Restricción de llamadas: </w:t>
      </w:r>
      <w:r w:rsidRPr="00A66FF6">
        <w:rPr>
          <w:rFonts w:eastAsia="Times New Roman" w:cs="Times New Roman"/>
          <w:szCs w:val="24"/>
          <w:lang w:eastAsia="es-ES"/>
        </w:rPr>
        <w:t xml:space="preserve">permite establecer que números se pueden realizar llamadas. </w:t>
      </w:r>
    </w:p>
    <w:p w14:paraId="4A4399DD"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Mostrar u Ocultar Números: </w:t>
      </w:r>
      <w:r w:rsidRPr="00A66FF6">
        <w:rPr>
          <w:rFonts w:eastAsia="Times New Roman" w:cs="Times New Roman"/>
          <w:szCs w:val="24"/>
          <w:lang w:eastAsia="es-ES"/>
        </w:rPr>
        <w:t>es la opción de que se muestre el número de teléfono en el móvil del que recibe la llamada.</w:t>
      </w:r>
    </w:p>
    <w:p w14:paraId="1E7292F9" w14:textId="77777777" w:rsidR="00593A19" w:rsidRDefault="00593A19" w:rsidP="00F23222">
      <w:pPr>
        <w:pStyle w:val="Prrafodelista"/>
        <w:numPr>
          <w:ilvl w:val="0"/>
          <w:numId w:val="77"/>
        </w:numPr>
        <w:ind w:right="474"/>
        <w:jc w:val="left"/>
        <w:rPr>
          <w:rFonts w:eastAsia="Times New Roman" w:cs="Times New Roman"/>
          <w:szCs w:val="24"/>
          <w:lang w:eastAsia="es-ES"/>
        </w:rPr>
      </w:pPr>
      <w:r>
        <w:rPr>
          <w:rFonts w:eastAsia="Times New Roman" w:cs="Times New Roman"/>
          <w:szCs w:val="24"/>
          <w:lang w:eastAsia="es-ES"/>
        </w:rPr>
        <w:t xml:space="preserve">“Push-to-talk”: </w:t>
      </w:r>
      <w:r w:rsidRPr="00A66FF6">
        <w:rPr>
          <w:rFonts w:eastAsia="Times New Roman" w:cs="Times New Roman"/>
          <w:szCs w:val="24"/>
          <w:lang w:eastAsia="es-ES"/>
        </w:rPr>
        <w:t xml:space="preserve">permite al usuario utilizar </w:t>
      </w:r>
      <w:r>
        <w:rPr>
          <w:rFonts w:eastAsia="Times New Roman" w:cs="Times New Roman"/>
          <w:szCs w:val="24"/>
          <w:lang w:eastAsia="es-ES"/>
        </w:rPr>
        <w:t xml:space="preserve">su móvil como “walkie-talkies” </w:t>
      </w:r>
      <w:r w:rsidRPr="00A66FF6">
        <w:rPr>
          <w:rFonts w:eastAsia="Times New Roman" w:cs="Times New Roman"/>
          <w:szCs w:val="24"/>
          <w:lang w:eastAsia="es-ES"/>
        </w:rPr>
        <w:t xml:space="preserve">comunicándose únicamente con un grupo </w:t>
      </w:r>
      <w:r>
        <w:rPr>
          <w:rFonts w:eastAsia="Times New Roman" w:cs="Times New Roman"/>
          <w:szCs w:val="24"/>
          <w:lang w:eastAsia="es-ES"/>
        </w:rPr>
        <w:t>selecto de su lista de amigos.</w:t>
      </w:r>
    </w:p>
    <w:p w14:paraId="2C7D0C36" w14:textId="77777777" w:rsidR="00593A19" w:rsidRDefault="00593A19" w:rsidP="00593A19">
      <w:pPr>
        <w:ind w:left="720" w:right="474"/>
        <w:rPr>
          <w:rFonts w:eastAsia="Times New Roman" w:cs="Times New Roman"/>
          <w:szCs w:val="24"/>
          <w:lang w:eastAsia="es-ES"/>
        </w:rPr>
      </w:pPr>
      <w:r>
        <w:rPr>
          <w:rFonts w:eastAsia="Times New Roman" w:cs="Times New Roman"/>
          <w:szCs w:val="24"/>
          <w:lang w:eastAsia="es-ES"/>
        </w:rPr>
        <w:t>-</w:t>
      </w:r>
      <w:r w:rsidRPr="00A66FF6">
        <w:rPr>
          <w:rFonts w:eastAsia="Times New Roman" w:cs="Times New Roman"/>
          <w:szCs w:val="24"/>
          <w:lang w:eastAsia="es-ES"/>
        </w:rPr>
        <w:t xml:space="preserve">Servicios de Mensaje </w:t>
      </w:r>
    </w:p>
    <w:p w14:paraId="544A3E78" w14:textId="77777777" w:rsidR="00593A19" w:rsidRDefault="00593A19" w:rsidP="00F23222">
      <w:pPr>
        <w:pStyle w:val="Prrafodelista"/>
        <w:numPr>
          <w:ilvl w:val="0"/>
          <w:numId w:val="78"/>
        </w:numPr>
        <w:ind w:right="474"/>
        <w:jc w:val="left"/>
        <w:rPr>
          <w:rFonts w:eastAsia="Times New Roman" w:cs="Times New Roman"/>
          <w:szCs w:val="24"/>
          <w:lang w:eastAsia="es-ES"/>
        </w:rPr>
      </w:pPr>
      <w:r w:rsidRPr="00A66FF6">
        <w:rPr>
          <w:rFonts w:eastAsia="Times New Roman" w:cs="Times New Roman"/>
          <w:szCs w:val="24"/>
          <w:lang w:eastAsia="es-ES"/>
        </w:rPr>
        <w:t xml:space="preserve">SMS – servicio para enviar y recibir cortos mensajes de texto de hasta un máximo de </w:t>
      </w:r>
      <w:r>
        <w:rPr>
          <w:rFonts w:eastAsia="Times New Roman" w:cs="Times New Roman"/>
          <w:szCs w:val="24"/>
          <w:lang w:eastAsia="es-ES"/>
        </w:rPr>
        <w:t>160 caracteres.</w:t>
      </w:r>
    </w:p>
    <w:p w14:paraId="3F4B6D0B" w14:textId="77777777" w:rsidR="00593A19" w:rsidRDefault="00593A19" w:rsidP="00F23222">
      <w:pPr>
        <w:pStyle w:val="Prrafodelista"/>
        <w:numPr>
          <w:ilvl w:val="0"/>
          <w:numId w:val="78"/>
        </w:numPr>
        <w:ind w:right="474"/>
        <w:jc w:val="left"/>
        <w:rPr>
          <w:rFonts w:eastAsia="Times New Roman" w:cs="Times New Roman"/>
          <w:szCs w:val="24"/>
          <w:lang w:eastAsia="es-ES"/>
        </w:rPr>
      </w:pPr>
      <w:r w:rsidRPr="004628BA">
        <w:rPr>
          <w:rFonts w:eastAsia="Times New Roman" w:cs="Times New Roman"/>
          <w:szCs w:val="24"/>
          <w:lang w:eastAsia="es-ES"/>
        </w:rPr>
        <w:t xml:space="preserve">MMS: servicio para enviar mensaje de texto, fotos, videos, audio o la combinación </w:t>
      </w:r>
      <w:r>
        <w:rPr>
          <w:rFonts w:eastAsia="Times New Roman" w:cs="Times New Roman"/>
          <w:szCs w:val="24"/>
          <w:lang w:eastAsia="es-ES"/>
        </w:rPr>
        <w:t>de las cuatro.</w:t>
      </w:r>
    </w:p>
    <w:p w14:paraId="4BA3049B" w14:textId="77777777" w:rsidR="00593A19" w:rsidRDefault="00593A19" w:rsidP="00F23222">
      <w:pPr>
        <w:pStyle w:val="Prrafodelista"/>
        <w:numPr>
          <w:ilvl w:val="0"/>
          <w:numId w:val="78"/>
        </w:numPr>
        <w:ind w:right="474"/>
        <w:jc w:val="left"/>
        <w:rPr>
          <w:rFonts w:eastAsia="Times New Roman" w:cs="Times New Roman"/>
          <w:szCs w:val="24"/>
          <w:lang w:eastAsia="es-ES"/>
        </w:rPr>
      </w:pPr>
      <w:r w:rsidRPr="004628BA">
        <w:rPr>
          <w:rFonts w:eastAsia="Times New Roman" w:cs="Times New Roman"/>
          <w:szCs w:val="24"/>
          <w:lang w:eastAsia="es-ES"/>
        </w:rPr>
        <w:t xml:space="preserve">IM: servicio de mensaje instantáneo enviado en tiempo real. </w:t>
      </w:r>
    </w:p>
    <w:p w14:paraId="47F47E55" w14:textId="77777777" w:rsidR="00593A19" w:rsidRPr="004628BA" w:rsidRDefault="00593A19" w:rsidP="00F23222">
      <w:pPr>
        <w:pStyle w:val="Prrafodelista"/>
        <w:numPr>
          <w:ilvl w:val="0"/>
          <w:numId w:val="78"/>
        </w:numPr>
        <w:ind w:right="474"/>
        <w:jc w:val="left"/>
        <w:rPr>
          <w:rFonts w:eastAsia="Times New Roman" w:cs="Times New Roman"/>
          <w:szCs w:val="24"/>
          <w:lang w:eastAsia="es-ES"/>
        </w:rPr>
      </w:pPr>
      <w:r w:rsidRPr="004628BA">
        <w:rPr>
          <w:rFonts w:eastAsia="Times New Roman" w:cs="Times New Roman"/>
          <w:szCs w:val="24"/>
          <w:lang w:eastAsia="es-ES"/>
        </w:rPr>
        <w:t xml:space="preserve">E-mail: permite al usuario tener acceso a su cuenta de correo electrónico. </w:t>
      </w:r>
    </w:p>
    <w:p w14:paraId="099F5C6C" w14:textId="77777777" w:rsidR="00593A19" w:rsidRDefault="00593A19" w:rsidP="00593A19">
      <w:pPr>
        <w:ind w:left="360" w:right="474" w:firstLine="348"/>
        <w:rPr>
          <w:rFonts w:eastAsia="Times New Roman" w:cs="Times New Roman"/>
          <w:szCs w:val="24"/>
          <w:lang w:eastAsia="es-ES"/>
        </w:rPr>
      </w:pPr>
      <w:r>
        <w:rPr>
          <w:rFonts w:eastAsia="Times New Roman" w:cs="Times New Roman"/>
          <w:szCs w:val="24"/>
          <w:lang w:eastAsia="es-ES"/>
        </w:rPr>
        <w:t>-</w:t>
      </w:r>
      <w:r w:rsidRPr="00A66FF6">
        <w:rPr>
          <w:rFonts w:eastAsia="Times New Roman" w:cs="Times New Roman"/>
          <w:szCs w:val="24"/>
          <w:lang w:eastAsia="es-ES"/>
        </w:rPr>
        <w:t xml:space="preserve">Servicio de Entretenimiento </w:t>
      </w:r>
    </w:p>
    <w:p w14:paraId="41A95108" w14:textId="77777777" w:rsidR="00593A19" w:rsidRDefault="00593A19" w:rsidP="00F23222">
      <w:pPr>
        <w:pStyle w:val="Prrafodelista"/>
        <w:numPr>
          <w:ilvl w:val="0"/>
          <w:numId w:val="79"/>
        </w:numPr>
        <w:ind w:right="474"/>
        <w:jc w:val="left"/>
        <w:rPr>
          <w:rFonts w:eastAsia="Times New Roman" w:cs="Times New Roman"/>
          <w:szCs w:val="24"/>
          <w:lang w:eastAsia="es-ES"/>
        </w:rPr>
      </w:pPr>
      <w:r w:rsidRPr="004628BA">
        <w:rPr>
          <w:rFonts w:eastAsia="Times New Roman" w:cs="Times New Roman"/>
          <w:szCs w:val="24"/>
          <w:lang w:eastAsia="es-ES"/>
        </w:rPr>
        <w:t>Tv/Video: permite al usuario ver programac</w:t>
      </w:r>
      <w:r>
        <w:rPr>
          <w:rFonts w:eastAsia="Times New Roman" w:cs="Times New Roman"/>
          <w:szCs w:val="24"/>
          <w:lang w:eastAsia="es-ES"/>
        </w:rPr>
        <w:t>ión de Tv en su teléfono móvil.</w:t>
      </w:r>
    </w:p>
    <w:p w14:paraId="179689C8" w14:textId="77777777" w:rsidR="00593A19" w:rsidRDefault="00593A19" w:rsidP="00F23222">
      <w:pPr>
        <w:pStyle w:val="Prrafodelista"/>
        <w:numPr>
          <w:ilvl w:val="0"/>
          <w:numId w:val="79"/>
        </w:numPr>
        <w:ind w:right="474"/>
        <w:jc w:val="left"/>
        <w:rPr>
          <w:rFonts w:eastAsia="Times New Roman" w:cs="Times New Roman"/>
          <w:szCs w:val="24"/>
          <w:lang w:eastAsia="es-ES"/>
        </w:rPr>
      </w:pPr>
      <w:r w:rsidRPr="004628BA">
        <w:rPr>
          <w:rFonts w:eastAsia="Times New Roman" w:cs="Times New Roman"/>
          <w:szCs w:val="24"/>
          <w:lang w:eastAsia="es-ES"/>
        </w:rPr>
        <w:t>Música: servicio de reproducción de música.</w:t>
      </w:r>
    </w:p>
    <w:p w14:paraId="05308A63" w14:textId="77777777" w:rsidR="00593A19" w:rsidRDefault="00593A19" w:rsidP="00F23222">
      <w:pPr>
        <w:pStyle w:val="Prrafodelista"/>
        <w:numPr>
          <w:ilvl w:val="0"/>
          <w:numId w:val="79"/>
        </w:numPr>
        <w:ind w:right="474"/>
        <w:jc w:val="left"/>
        <w:rPr>
          <w:rFonts w:eastAsia="Times New Roman" w:cs="Times New Roman"/>
          <w:szCs w:val="24"/>
          <w:lang w:eastAsia="es-ES"/>
        </w:rPr>
      </w:pPr>
      <w:r w:rsidRPr="004628BA">
        <w:rPr>
          <w:rFonts w:eastAsia="Times New Roman" w:cs="Times New Roman"/>
          <w:szCs w:val="24"/>
          <w:lang w:eastAsia="es-ES"/>
        </w:rPr>
        <w:t>Juegos: el usuario puede acceder a juegos ya sea en el</w:t>
      </w:r>
      <w:r>
        <w:rPr>
          <w:rFonts w:eastAsia="Times New Roman" w:cs="Times New Roman"/>
          <w:szCs w:val="24"/>
          <w:lang w:eastAsia="es-ES"/>
        </w:rPr>
        <w:t xml:space="preserve"> teléfono o en la red.</w:t>
      </w:r>
    </w:p>
    <w:p w14:paraId="3239AB71" w14:textId="77777777" w:rsidR="00593A19" w:rsidRDefault="00593A19" w:rsidP="00F23222">
      <w:pPr>
        <w:pStyle w:val="Prrafodelista"/>
        <w:numPr>
          <w:ilvl w:val="0"/>
          <w:numId w:val="79"/>
        </w:numPr>
        <w:ind w:right="474"/>
        <w:jc w:val="left"/>
        <w:rPr>
          <w:rFonts w:eastAsia="Times New Roman" w:cs="Times New Roman"/>
          <w:szCs w:val="24"/>
          <w:lang w:eastAsia="es-ES"/>
        </w:rPr>
      </w:pPr>
      <w:r w:rsidRPr="004628BA">
        <w:rPr>
          <w:rFonts w:eastAsia="Times New Roman" w:cs="Times New Roman"/>
          <w:szCs w:val="24"/>
          <w:lang w:eastAsia="es-ES"/>
        </w:rPr>
        <w:t>Acceso a Internet: permite al usuario navegar en la red.</w:t>
      </w:r>
    </w:p>
    <w:p w14:paraId="6972DFB8" w14:textId="77777777" w:rsidR="00593A19" w:rsidRPr="004628BA" w:rsidRDefault="00593A19" w:rsidP="00F23222">
      <w:pPr>
        <w:pStyle w:val="Prrafodelista"/>
        <w:numPr>
          <w:ilvl w:val="0"/>
          <w:numId w:val="79"/>
        </w:numPr>
        <w:ind w:right="474"/>
        <w:jc w:val="left"/>
        <w:rPr>
          <w:rFonts w:eastAsia="Times New Roman" w:cs="Times New Roman"/>
          <w:szCs w:val="24"/>
          <w:lang w:eastAsia="es-ES"/>
        </w:rPr>
      </w:pPr>
      <w:r w:rsidRPr="004628BA">
        <w:rPr>
          <w:rFonts w:eastAsia="Times New Roman" w:cs="Times New Roman"/>
          <w:szCs w:val="24"/>
          <w:lang w:eastAsia="es-ES"/>
        </w:rPr>
        <w:t xml:space="preserve">Servicio de Ubicación: el usuario puede conocer la posición exacta y lugares de interés alrededor de este. </w:t>
      </w:r>
    </w:p>
    <w:p w14:paraId="76FD9598" w14:textId="77777777" w:rsidR="00593A19" w:rsidRPr="00A66FF6" w:rsidRDefault="00593A19" w:rsidP="00593A19">
      <w:pPr>
        <w:ind w:left="360" w:right="474" w:firstLine="348"/>
        <w:rPr>
          <w:rFonts w:eastAsia="Times New Roman" w:cs="Times New Roman"/>
          <w:szCs w:val="24"/>
          <w:lang w:eastAsia="es-ES"/>
        </w:rPr>
      </w:pPr>
      <w:r>
        <w:rPr>
          <w:rFonts w:eastAsia="Times New Roman" w:cs="Times New Roman"/>
          <w:szCs w:val="24"/>
          <w:lang w:eastAsia="es-ES"/>
        </w:rPr>
        <w:t>-</w:t>
      </w:r>
      <w:r w:rsidRPr="00A66FF6">
        <w:rPr>
          <w:rFonts w:eastAsia="Times New Roman" w:cs="Times New Roman"/>
          <w:szCs w:val="24"/>
          <w:lang w:eastAsia="es-ES"/>
        </w:rPr>
        <w:t xml:space="preserve">Servicio de Video </w:t>
      </w:r>
    </w:p>
    <w:p w14:paraId="7960DCCE" w14:textId="77777777" w:rsidR="00593A19" w:rsidRPr="004628BA" w:rsidRDefault="00593A19" w:rsidP="00F23222">
      <w:pPr>
        <w:pStyle w:val="Prrafodelista"/>
        <w:numPr>
          <w:ilvl w:val="0"/>
          <w:numId w:val="80"/>
        </w:numPr>
        <w:ind w:right="474"/>
        <w:jc w:val="left"/>
        <w:rPr>
          <w:rFonts w:eastAsia="Times New Roman" w:cs="Times New Roman"/>
          <w:szCs w:val="24"/>
          <w:lang w:eastAsia="es-ES"/>
        </w:rPr>
      </w:pPr>
      <w:r w:rsidRPr="004628BA">
        <w:rPr>
          <w:rFonts w:eastAsia="Times New Roman" w:cs="Times New Roman"/>
          <w:szCs w:val="24"/>
          <w:lang w:eastAsia="es-ES"/>
        </w:rPr>
        <w:t xml:space="preserve">Compartir video: permite compartir videos en vivo mientras mantiene una conversación. </w:t>
      </w:r>
    </w:p>
    <w:p w14:paraId="3928BA75" w14:textId="77777777" w:rsidR="00593A19" w:rsidRDefault="00593A19" w:rsidP="00593A19">
      <w:pPr>
        <w:rPr>
          <w:rFonts w:cs="Times New Roman"/>
          <w:szCs w:val="24"/>
        </w:rPr>
      </w:pPr>
    </w:p>
    <w:p w14:paraId="1403BCF4" w14:textId="77777777" w:rsidR="00593A19" w:rsidRPr="003C1F2A" w:rsidRDefault="00593A19" w:rsidP="00593A19">
      <w:pPr>
        <w:rPr>
          <w:rFonts w:cs="Times New Roman"/>
          <w:szCs w:val="24"/>
        </w:rPr>
      </w:pPr>
      <w:r>
        <w:rPr>
          <w:rFonts w:cs="Times New Roman"/>
          <w:szCs w:val="24"/>
        </w:rPr>
        <w:t>De acuerdo a los tipos de comunicación previamente listados, se determinó que el alcance en este proyecto será por medio de la comunicación WiFi, ya que nos permite la comunicación y transmisión de datos entre diferentes dispositivos por medio de una LAN, es decir, una conexión a internet de área local y sin la necesidad de cables, además que el alcance es muy amplio.</w:t>
      </w:r>
    </w:p>
    <w:p w14:paraId="6E74A8B1" w14:textId="49D71B0F" w:rsidR="00593A19" w:rsidRPr="00AC5B89" w:rsidRDefault="00593A19" w:rsidP="00AC5B89">
      <w:pPr>
        <w:pStyle w:val="Prrafodelista"/>
        <w:numPr>
          <w:ilvl w:val="2"/>
          <w:numId w:val="52"/>
        </w:numPr>
        <w:spacing w:before="240" w:after="160" w:line="259" w:lineRule="auto"/>
        <w:ind w:right="0"/>
        <w:rPr>
          <w:rFonts w:cs="Times New Roman"/>
          <w:b/>
          <w:szCs w:val="24"/>
        </w:rPr>
      </w:pPr>
      <w:r w:rsidRPr="00AC5B89">
        <w:rPr>
          <w:rFonts w:cs="Times New Roman"/>
          <w:b/>
          <w:szCs w:val="24"/>
        </w:rPr>
        <w:t>Tabla comparativa y selección del ESP8266EX</w:t>
      </w:r>
      <w:del w:id="3731" w:author="Tanya Hernández" w:date="2017-05-17T00:29:00Z">
        <w:r w:rsidRPr="00AC5B89" w:rsidDel="001012C6">
          <w:rPr>
            <w:rFonts w:cs="Times New Roman"/>
            <w:b/>
            <w:szCs w:val="24"/>
          </w:rPr>
          <w:delText xml:space="preserve">. </w:delText>
        </w:r>
      </w:del>
    </w:p>
    <w:p w14:paraId="0C787628" w14:textId="712E2616" w:rsidR="00593A19" w:rsidRDefault="00593A19" w:rsidP="00593A19">
      <w:pPr>
        <w:rPr>
          <w:rFonts w:cs="Times New Roman"/>
        </w:rPr>
      </w:pPr>
      <w:r>
        <w:rPr>
          <w:rFonts w:cs="Times New Roman"/>
        </w:rPr>
        <w:lastRenderedPageBreak/>
        <w:t xml:space="preserve">En la </w:t>
      </w:r>
      <w:del w:id="3732" w:author="Tanya Hernández" w:date="2017-05-21T20:39:00Z">
        <w:r w:rsidDel="003E2B1A">
          <w:rPr>
            <w:rFonts w:cs="Times New Roman"/>
          </w:rPr>
          <w:delText xml:space="preserve">siguiente </w:delText>
        </w:r>
      </w:del>
      <w:r>
        <w:rPr>
          <w:rFonts w:cs="Times New Roman"/>
        </w:rPr>
        <w:t>T</w:t>
      </w:r>
      <w:r w:rsidRPr="004327B1">
        <w:rPr>
          <w:rFonts w:cs="Times New Roman"/>
        </w:rPr>
        <w:t>abla</w:t>
      </w:r>
      <w:r w:rsidR="007E4084">
        <w:rPr>
          <w:rFonts w:cs="Times New Roman"/>
        </w:rPr>
        <w:t xml:space="preserve"> 2.XLIX</w:t>
      </w:r>
      <w:r w:rsidRPr="004327B1">
        <w:rPr>
          <w:rFonts w:cs="Times New Roman"/>
        </w:rPr>
        <w:t xml:space="preserve"> describiremos las características </w:t>
      </w:r>
      <w:r>
        <w:rPr>
          <w:rFonts w:cs="Times New Roman"/>
        </w:rPr>
        <w:t>de la comparación entre módulos WiFi.</w:t>
      </w:r>
    </w:p>
    <w:p w14:paraId="56FD8AB6" w14:textId="77777777" w:rsidR="00AC5B89" w:rsidRDefault="00AC5B89" w:rsidP="00593A19">
      <w:pPr>
        <w:rPr>
          <w:rFonts w:cs="Times New Roman"/>
        </w:rPr>
      </w:pPr>
    </w:p>
    <w:tbl>
      <w:tblPr>
        <w:tblStyle w:val="Tablaconcuadrcula"/>
        <w:tblW w:w="10080" w:type="dxa"/>
        <w:tblLayout w:type="fixed"/>
        <w:tblLook w:val="04A0" w:firstRow="1" w:lastRow="0" w:firstColumn="1" w:lastColumn="0" w:noHBand="0" w:noVBand="1"/>
      </w:tblPr>
      <w:tblGrid>
        <w:gridCol w:w="2221"/>
        <w:gridCol w:w="2310"/>
        <w:gridCol w:w="3283"/>
        <w:gridCol w:w="2266"/>
      </w:tblGrid>
      <w:tr w:rsidR="00593A19" w:rsidRPr="00A83A78" w14:paraId="7991FE6E" w14:textId="77777777" w:rsidTr="00AC5B89">
        <w:trPr>
          <w:trHeight w:val="217"/>
        </w:trPr>
        <w:tc>
          <w:tcPr>
            <w:tcW w:w="10080" w:type="dxa"/>
            <w:gridSpan w:val="4"/>
            <w:hideMark/>
          </w:tcPr>
          <w:p w14:paraId="045986B8" w14:textId="35E9175D" w:rsidR="00593A19" w:rsidRPr="00A83A78" w:rsidRDefault="00A83A78">
            <w:pPr>
              <w:ind w:right="0" w:hanging="112"/>
              <w:jc w:val="center"/>
              <w:rPr>
                <w:rFonts w:cs="Times New Roman"/>
                <w:b/>
                <w:bCs/>
                <w:sz w:val="20"/>
                <w:szCs w:val="20"/>
              </w:rPr>
              <w:pPrChange w:id="3733" w:author="Tanya Hernández" w:date="2017-05-21T21:11:00Z">
                <w:pPr>
                  <w:jc w:val="center"/>
                </w:pPr>
              </w:pPrChange>
            </w:pPr>
            <w:r w:rsidRPr="00A83A78">
              <w:rPr>
                <w:rFonts w:cs="Times New Roman"/>
                <w:b/>
                <w:bCs/>
                <w:sz w:val="20"/>
                <w:szCs w:val="20"/>
              </w:rPr>
              <w:t>Tabla comparativa del módulo wifi</w:t>
            </w:r>
          </w:p>
        </w:tc>
      </w:tr>
      <w:tr w:rsidR="00593A19" w:rsidRPr="00A83A78" w14:paraId="1A235F62" w14:textId="77777777" w:rsidTr="00A83A78">
        <w:trPr>
          <w:trHeight w:val="217"/>
        </w:trPr>
        <w:tc>
          <w:tcPr>
            <w:tcW w:w="2221" w:type="dxa"/>
            <w:noWrap/>
            <w:vAlign w:val="center"/>
            <w:hideMark/>
          </w:tcPr>
          <w:p w14:paraId="70DACE00" w14:textId="77777777" w:rsidR="00593A19" w:rsidRPr="00A83A78" w:rsidRDefault="00593A19">
            <w:pPr>
              <w:ind w:right="0" w:hanging="112"/>
              <w:jc w:val="center"/>
              <w:rPr>
                <w:rFonts w:cs="Times New Roman"/>
                <w:b/>
                <w:bCs/>
                <w:sz w:val="20"/>
                <w:szCs w:val="20"/>
              </w:rPr>
              <w:pPrChange w:id="3734" w:author="Tanya Hernández" w:date="2017-05-21T21:11:00Z">
                <w:pPr>
                  <w:jc w:val="center"/>
                </w:pPr>
              </w:pPrChange>
            </w:pPr>
            <w:r w:rsidRPr="00A83A78">
              <w:rPr>
                <w:rFonts w:cs="Times New Roman"/>
                <w:b/>
                <w:bCs/>
                <w:sz w:val="20"/>
                <w:szCs w:val="20"/>
              </w:rPr>
              <w:t>Modelo:</w:t>
            </w:r>
          </w:p>
        </w:tc>
        <w:tc>
          <w:tcPr>
            <w:tcW w:w="2310" w:type="dxa"/>
            <w:noWrap/>
            <w:vAlign w:val="center"/>
            <w:hideMark/>
          </w:tcPr>
          <w:p w14:paraId="151DC293" w14:textId="77777777" w:rsidR="00593A19" w:rsidRPr="00A83A78" w:rsidRDefault="00593A19">
            <w:pPr>
              <w:ind w:right="0" w:hanging="112"/>
              <w:jc w:val="center"/>
              <w:rPr>
                <w:rFonts w:cs="Times New Roman"/>
                <w:sz w:val="20"/>
                <w:szCs w:val="20"/>
              </w:rPr>
              <w:pPrChange w:id="3735" w:author="Tanya Hernández" w:date="2017-05-21T21:11:00Z">
                <w:pPr>
                  <w:ind w:hanging="66"/>
                  <w:jc w:val="center"/>
                </w:pPr>
              </w:pPrChange>
            </w:pPr>
            <w:r w:rsidRPr="00A83A78">
              <w:rPr>
                <w:rFonts w:cs="Times New Roman"/>
                <w:sz w:val="20"/>
                <w:szCs w:val="20"/>
              </w:rPr>
              <w:t>ESP8266EX</w:t>
            </w:r>
          </w:p>
        </w:tc>
        <w:tc>
          <w:tcPr>
            <w:tcW w:w="3283" w:type="dxa"/>
            <w:noWrap/>
            <w:vAlign w:val="center"/>
            <w:hideMark/>
          </w:tcPr>
          <w:p w14:paraId="31BE3C86" w14:textId="77777777" w:rsidR="00593A19" w:rsidRPr="00A83A78" w:rsidRDefault="00593A19">
            <w:pPr>
              <w:ind w:right="0" w:hanging="112"/>
              <w:jc w:val="center"/>
              <w:rPr>
                <w:rFonts w:cs="Times New Roman"/>
                <w:sz w:val="20"/>
                <w:szCs w:val="20"/>
              </w:rPr>
              <w:pPrChange w:id="3736" w:author="Tanya Hernández" w:date="2017-05-21T21:11:00Z">
                <w:pPr>
                  <w:ind w:firstLine="0"/>
                  <w:jc w:val="center"/>
                </w:pPr>
              </w:pPrChange>
            </w:pPr>
            <w:r w:rsidRPr="00A83A78">
              <w:rPr>
                <w:rFonts w:cs="Times New Roman"/>
                <w:sz w:val="20"/>
                <w:szCs w:val="20"/>
              </w:rPr>
              <w:t>RN1810-I/RM100</w:t>
            </w:r>
          </w:p>
        </w:tc>
        <w:tc>
          <w:tcPr>
            <w:tcW w:w="2266" w:type="dxa"/>
            <w:noWrap/>
            <w:vAlign w:val="center"/>
            <w:hideMark/>
          </w:tcPr>
          <w:p w14:paraId="6A24A037" w14:textId="77777777" w:rsidR="00593A19" w:rsidRPr="00A83A78" w:rsidRDefault="00593A19">
            <w:pPr>
              <w:ind w:right="0" w:hanging="112"/>
              <w:jc w:val="center"/>
              <w:rPr>
                <w:rFonts w:cs="Times New Roman"/>
                <w:sz w:val="20"/>
                <w:szCs w:val="20"/>
              </w:rPr>
              <w:pPrChange w:id="3737" w:author="Tanya Hernández" w:date="2017-05-21T21:11:00Z">
                <w:pPr>
                  <w:ind w:firstLine="0"/>
                  <w:jc w:val="center"/>
                </w:pPr>
              </w:pPrChange>
            </w:pPr>
            <w:r w:rsidRPr="00A83A78">
              <w:rPr>
                <w:rFonts w:cs="Times New Roman"/>
                <w:sz w:val="20"/>
                <w:szCs w:val="20"/>
              </w:rPr>
              <w:t>PW205010001S</w:t>
            </w:r>
          </w:p>
        </w:tc>
      </w:tr>
      <w:tr w:rsidR="00593A19" w:rsidRPr="00A83A78" w14:paraId="029AD906" w14:textId="77777777" w:rsidTr="00A83A78">
        <w:trPr>
          <w:trHeight w:val="217"/>
        </w:trPr>
        <w:tc>
          <w:tcPr>
            <w:tcW w:w="2221" w:type="dxa"/>
            <w:noWrap/>
            <w:vAlign w:val="center"/>
            <w:hideMark/>
          </w:tcPr>
          <w:p w14:paraId="5A0F00AD" w14:textId="77777777" w:rsidR="00593A19" w:rsidRPr="00A83A78" w:rsidRDefault="00593A19">
            <w:pPr>
              <w:ind w:right="0" w:hanging="112"/>
              <w:jc w:val="center"/>
              <w:rPr>
                <w:rFonts w:cs="Times New Roman"/>
                <w:b/>
                <w:bCs/>
                <w:sz w:val="20"/>
                <w:szCs w:val="20"/>
              </w:rPr>
              <w:pPrChange w:id="3738" w:author="Tanya Hernández" w:date="2017-05-21T21:11:00Z">
                <w:pPr>
                  <w:jc w:val="center"/>
                </w:pPr>
              </w:pPrChange>
            </w:pPr>
            <w:r w:rsidRPr="00A83A78">
              <w:rPr>
                <w:rFonts w:cs="Times New Roman"/>
                <w:b/>
                <w:bCs/>
                <w:sz w:val="20"/>
                <w:szCs w:val="20"/>
              </w:rPr>
              <w:t>Fabricante:</w:t>
            </w:r>
          </w:p>
        </w:tc>
        <w:tc>
          <w:tcPr>
            <w:tcW w:w="2310" w:type="dxa"/>
            <w:noWrap/>
            <w:vAlign w:val="center"/>
            <w:hideMark/>
          </w:tcPr>
          <w:p w14:paraId="0C99D108" w14:textId="77777777" w:rsidR="00593A19" w:rsidRPr="00A83A78" w:rsidRDefault="00593A19">
            <w:pPr>
              <w:ind w:right="0" w:hanging="112"/>
              <w:jc w:val="center"/>
              <w:rPr>
                <w:rFonts w:cs="Times New Roman"/>
                <w:sz w:val="20"/>
                <w:szCs w:val="20"/>
              </w:rPr>
              <w:pPrChange w:id="3739" w:author="Tanya Hernández" w:date="2017-05-21T21:11:00Z">
                <w:pPr>
                  <w:ind w:hanging="66"/>
                  <w:jc w:val="center"/>
                </w:pPr>
              </w:pPrChange>
            </w:pPr>
            <w:r w:rsidRPr="00A83A78">
              <w:rPr>
                <w:rFonts w:cs="Times New Roman"/>
                <w:sz w:val="20"/>
                <w:szCs w:val="20"/>
              </w:rPr>
              <w:t>Espressif Systems</w:t>
            </w:r>
          </w:p>
        </w:tc>
        <w:tc>
          <w:tcPr>
            <w:tcW w:w="3283" w:type="dxa"/>
            <w:noWrap/>
            <w:vAlign w:val="center"/>
            <w:hideMark/>
          </w:tcPr>
          <w:p w14:paraId="03F4CDC4" w14:textId="77777777" w:rsidR="00593A19" w:rsidRPr="00A83A78" w:rsidRDefault="00593A19">
            <w:pPr>
              <w:ind w:right="0" w:hanging="112"/>
              <w:jc w:val="center"/>
              <w:rPr>
                <w:rFonts w:cs="Times New Roman"/>
                <w:sz w:val="20"/>
                <w:szCs w:val="20"/>
              </w:rPr>
              <w:pPrChange w:id="3740" w:author="Tanya Hernández" w:date="2017-05-21T21:11:00Z">
                <w:pPr>
                  <w:ind w:firstLine="0"/>
                  <w:jc w:val="center"/>
                </w:pPr>
              </w:pPrChange>
            </w:pPr>
            <w:r w:rsidRPr="00A83A78">
              <w:rPr>
                <w:rFonts w:cs="Times New Roman"/>
                <w:sz w:val="20"/>
                <w:szCs w:val="20"/>
              </w:rPr>
              <w:t>Microchip</w:t>
            </w:r>
          </w:p>
        </w:tc>
        <w:tc>
          <w:tcPr>
            <w:tcW w:w="2266" w:type="dxa"/>
            <w:noWrap/>
            <w:vAlign w:val="center"/>
            <w:hideMark/>
          </w:tcPr>
          <w:p w14:paraId="618691F9" w14:textId="77777777" w:rsidR="00593A19" w:rsidRPr="00A83A78" w:rsidRDefault="00593A19">
            <w:pPr>
              <w:ind w:right="0" w:hanging="112"/>
              <w:jc w:val="center"/>
              <w:rPr>
                <w:rFonts w:cs="Times New Roman"/>
                <w:sz w:val="20"/>
                <w:szCs w:val="20"/>
              </w:rPr>
              <w:pPrChange w:id="3741" w:author="Tanya Hernández" w:date="2017-05-21T21:11:00Z">
                <w:pPr>
                  <w:ind w:firstLine="0"/>
                  <w:jc w:val="center"/>
                </w:pPr>
              </w:pPrChange>
            </w:pPr>
            <w:r w:rsidRPr="00A83A78">
              <w:rPr>
                <w:rFonts w:cs="Times New Roman"/>
                <w:sz w:val="20"/>
                <w:szCs w:val="20"/>
              </w:rPr>
              <w:t>Lantronix</w:t>
            </w:r>
          </w:p>
        </w:tc>
      </w:tr>
      <w:tr w:rsidR="00593A19" w:rsidRPr="00113963" w14:paraId="50503475" w14:textId="77777777" w:rsidTr="00A83A78">
        <w:trPr>
          <w:trHeight w:val="409"/>
        </w:trPr>
        <w:tc>
          <w:tcPr>
            <w:tcW w:w="2221" w:type="dxa"/>
            <w:noWrap/>
            <w:vAlign w:val="center"/>
            <w:hideMark/>
          </w:tcPr>
          <w:p w14:paraId="09846D4F" w14:textId="77777777" w:rsidR="00593A19" w:rsidRPr="00A83A78" w:rsidRDefault="00593A19">
            <w:pPr>
              <w:ind w:right="0" w:hanging="112"/>
              <w:jc w:val="center"/>
              <w:rPr>
                <w:rFonts w:cs="Times New Roman"/>
                <w:b/>
                <w:bCs/>
                <w:sz w:val="20"/>
                <w:szCs w:val="20"/>
              </w:rPr>
              <w:pPrChange w:id="3742" w:author="Tanya Hernández" w:date="2017-05-21T21:11:00Z">
                <w:pPr>
                  <w:jc w:val="center"/>
                </w:pPr>
              </w:pPrChange>
            </w:pPr>
            <w:r w:rsidRPr="00A83A78">
              <w:rPr>
                <w:rFonts w:cs="Times New Roman"/>
                <w:b/>
                <w:bCs/>
                <w:sz w:val="20"/>
                <w:szCs w:val="20"/>
              </w:rPr>
              <w:t>Frecuencia:</w:t>
            </w:r>
          </w:p>
        </w:tc>
        <w:tc>
          <w:tcPr>
            <w:tcW w:w="2310" w:type="dxa"/>
            <w:noWrap/>
            <w:vAlign w:val="center"/>
            <w:hideMark/>
          </w:tcPr>
          <w:p w14:paraId="38623709" w14:textId="77777777" w:rsidR="00593A19" w:rsidRPr="00A83A78" w:rsidRDefault="00593A19">
            <w:pPr>
              <w:ind w:right="0" w:hanging="112"/>
              <w:jc w:val="center"/>
              <w:rPr>
                <w:rFonts w:cs="Times New Roman"/>
                <w:sz w:val="20"/>
                <w:szCs w:val="20"/>
              </w:rPr>
              <w:pPrChange w:id="3743" w:author="Tanya Hernández" w:date="2017-05-21T21:11:00Z">
                <w:pPr>
                  <w:ind w:hanging="66"/>
                  <w:jc w:val="center"/>
                </w:pPr>
              </w:pPrChange>
            </w:pPr>
            <w:r w:rsidRPr="00A83A78">
              <w:rPr>
                <w:rFonts w:cs="Times New Roman"/>
                <w:sz w:val="20"/>
                <w:szCs w:val="20"/>
              </w:rPr>
              <w:t>2400 MHz to 2483.5 MHz</w:t>
            </w:r>
          </w:p>
        </w:tc>
        <w:tc>
          <w:tcPr>
            <w:tcW w:w="3283" w:type="dxa"/>
            <w:noWrap/>
            <w:vAlign w:val="center"/>
            <w:hideMark/>
          </w:tcPr>
          <w:p w14:paraId="2AE61BBE" w14:textId="77777777" w:rsidR="00593A19" w:rsidRPr="00A83A78" w:rsidRDefault="00593A19">
            <w:pPr>
              <w:ind w:right="0" w:hanging="112"/>
              <w:jc w:val="center"/>
              <w:rPr>
                <w:rFonts w:cs="Times New Roman"/>
                <w:sz w:val="20"/>
                <w:szCs w:val="20"/>
              </w:rPr>
              <w:pPrChange w:id="3744" w:author="Tanya Hernández" w:date="2017-05-21T21:11:00Z">
                <w:pPr>
                  <w:ind w:firstLine="0"/>
                  <w:jc w:val="center"/>
                </w:pPr>
              </w:pPrChange>
            </w:pPr>
            <w:r w:rsidRPr="00A83A78">
              <w:rPr>
                <w:rFonts w:cs="Times New Roman"/>
                <w:sz w:val="20"/>
                <w:szCs w:val="20"/>
              </w:rPr>
              <w:t>2412 MHz to 2472 MHz</w:t>
            </w:r>
          </w:p>
        </w:tc>
        <w:tc>
          <w:tcPr>
            <w:tcW w:w="2266" w:type="dxa"/>
            <w:vAlign w:val="center"/>
            <w:hideMark/>
          </w:tcPr>
          <w:p w14:paraId="58C31D84" w14:textId="77777777" w:rsidR="00593A19" w:rsidRPr="00A83A78" w:rsidRDefault="00593A19">
            <w:pPr>
              <w:ind w:right="0" w:hanging="112"/>
              <w:jc w:val="center"/>
              <w:rPr>
                <w:rFonts w:cs="Times New Roman"/>
                <w:sz w:val="20"/>
                <w:szCs w:val="20"/>
                <w:lang w:val="en-US"/>
              </w:rPr>
              <w:pPrChange w:id="3745" w:author="Tanya Hernández" w:date="2017-05-21T21:11:00Z">
                <w:pPr>
                  <w:ind w:firstLine="0"/>
                  <w:jc w:val="center"/>
                </w:pPr>
              </w:pPrChange>
            </w:pPr>
            <w:r w:rsidRPr="00A83A78">
              <w:rPr>
                <w:rFonts w:cs="Times New Roman"/>
                <w:sz w:val="20"/>
                <w:szCs w:val="20"/>
                <w:lang w:val="en-US"/>
              </w:rPr>
              <w:t>2412 MHz to 2484 MHz, 4900 MHz to 5845 MHz</w:t>
            </w:r>
          </w:p>
        </w:tc>
      </w:tr>
      <w:tr w:rsidR="00593A19" w:rsidRPr="00A83A78" w14:paraId="33825DDF" w14:textId="77777777" w:rsidTr="00A83A78">
        <w:trPr>
          <w:trHeight w:val="217"/>
        </w:trPr>
        <w:tc>
          <w:tcPr>
            <w:tcW w:w="2221" w:type="dxa"/>
            <w:noWrap/>
            <w:vAlign w:val="center"/>
            <w:hideMark/>
          </w:tcPr>
          <w:p w14:paraId="2FF94EBC" w14:textId="77777777" w:rsidR="00593A19" w:rsidRPr="00A83A78" w:rsidRDefault="00593A19">
            <w:pPr>
              <w:ind w:right="0" w:hanging="112"/>
              <w:jc w:val="center"/>
              <w:rPr>
                <w:rFonts w:cs="Times New Roman"/>
                <w:b/>
                <w:bCs/>
                <w:sz w:val="20"/>
                <w:szCs w:val="20"/>
              </w:rPr>
              <w:pPrChange w:id="3746" w:author="Tanya Hernández" w:date="2017-05-21T21:11:00Z">
                <w:pPr>
                  <w:ind w:right="-14"/>
                  <w:jc w:val="center"/>
                </w:pPr>
              </w:pPrChange>
            </w:pPr>
            <w:r w:rsidRPr="00A83A78">
              <w:rPr>
                <w:rFonts w:cs="Times New Roman"/>
                <w:b/>
                <w:bCs/>
                <w:sz w:val="20"/>
                <w:szCs w:val="20"/>
              </w:rPr>
              <w:t>Velocidad de transmisión de datos:</w:t>
            </w:r>
          </w:p>
        </w:tc>
        <w:tc>
          <w:tcPr>
            <w:tcW w:w="2310" w:type="dxa"/>
            <w:noWrap/>
            <w:vAlign w:val="center"/>
            <w:hideMark/>
          </w:tcPr>
          <w:p w14:paraId="0A4E6129" w14:textId="77777777" w:rsidR="00593A19" w:rsidRPr="00A83A78" w:rsidRDefault="00593A19">
            <w:pPr>
              <w:ind w:right="0" w:hanging="112"/>
              <w:jc w:val="center"/>
              <w:rPr>
                <w:rFonts w:cs="Times New Roman"/>
                <w:sz w:val="20"/>
                <w:szCs w:val="20"/>
              </w:rPr>
              <w:pPrChange w:id="3747" w:author="Tanya Hernández" w:date="2017-05-21T21:11:00Z">
                <w:pPr>
                  <w:ind w:right="-14" w:hanging="66"/>
                  <w:jc w:val="center"/>
                </w:pPr>
              </w:pPrChange>
            </w:pPr>
            <w:r w:rsidRPr="00A83A78">
              <w:rPr>
                <w:rFonts w:cs="Times New Roman"/>
                <w:sz w:val="20"/>
                <w:szCs w:val="20"/>
              </w:rPr>
              <w:t>54Mb/s</w:t>
            </w:r>
          </w:p>
        </w:tc>
        <w:tc>
          <w:tcPr>
            <w:tcW w:w="3283" w:type="dxa"/>
            <w:noWrap/>
            <w:vAlign w:val="center"/>
            <w:hideMark/>
          </w:tcPr>
          <w:p w14:paraId="7BF213B8" w14:textId="77777777" w:rsidR="00593A19" w:rsidRPr="00A83A78" w:rsidRDefault="00593A19">
            <w:pPr>
              <w:ind w:right="0" w:hanging="112"/>
              <w:jc w:val="center"/>
              <w:rPr>
                <w:rFonts w:cs="Times New Roman"/>
                <w:sz w:val="20"/>
                <w:szCs w:val="20"/>
              </w:rPr>
              <w:pPrChange w:id="3748" w:author="Tanya Hernández" w:date="2017-05-21T21:11:00Z">
                <w:pPr>
                  <w:ind w:right="-14" w:firstLine="0"/>
                  <w:jc w:val="center"/>
                </w:pPr>
              </w:pPrChange>
            </w:pPr>
            <w:r w:rsidRPr="00A83A78">
              <w:rPr>
                <w:rFonts w:cs="Times New Roman"/>
                <w:sz w:val="20"/>
                <w:szCs w:val="20"/>
              </w:rPr>
              <w:t>54 Mb/s</w:t>
            </w:r>
          </w:p>
        </w:tc>
        <w:tc>
          <w:tcPr>
            <w:tcW w:w="2266" w:type="dxa"/>
            <w:noWrap/>
            <w:vAlign w:val="center"/>
            <w:hideMark/>
          </w:tcPr>
          <w:p w14:paraId="10EB7208" w14:textId="77777777" w:rsidR="00593A19" w:rsidRPr="00A83A78" w:rsidRDefault="00593A19">
            <w:pPr>
              <w:ind w:right="0" w:hanging="112"/>
              <w:jc w:val="center"/>
              <w:rPr>
                <w:rFonts w:cs="Times New Roman"/>
                <w:sz w:val="20"/>
                <w:szCs w:val="20"/>
              </w:rPr>
              <w:pPrChange w:id="3749" w:author="Tanya Hernández" w:date="2017-05-21T21:11:00Z">
                <w:pPr>
                  <w:ind w:right="-14" w:firstLine="0"/>
                  <w:jc w:val="center"/>
                </w:pPr>
              </w:pPrChange>
            </w:pPr>
            <w:r w:rsidRPr="00A83A78">
              <w:rPr>
                <w:rFonts w:cs="Times New Roman"/>
                <w:sz w:val="20"/>
                <w:szCs w:val="20"/>
              </w:rPr>
              <w:t>54 Mb/s</w:t>
            </w:r>
          </w:p>
        </w:tc>
      </w:tr>
      <w:tr w:rsidR="00593A19" w:rsidRPr="00A83A78" w14:paraId="2C8B62E4" w14:textId="77777777" w:rsidTr="00A83A78">
        <w:trPr>
          <w:trHeight w:val="217"/>
        </w:trPr>
        <w:tc>
          <w:tcPr>
            <w:tcW w:w="2221" w:type="dxa"/>
            <w:noWrap/>
            <w:vAlign w:val="center"/>
            <w:hideMark/>
          </w:tcPr>
          <w:p w14:paraId="2B57F9FF" w14:textId="77777777" w:rsidR="00593A19" w:rsidRPr="00A83A78" w:rsidRDefault="00593A19">
            <w:pPr>
              <w:ind w:right="0" w:hanging="112"/>
              <w:jc w:val="center"/>
              <w:rPr>
                <w:rFonts w:cs="Times New Roman"/>
                <w:b/>
                <w:bCs/>
                <w:sz w:val="20"/>
                <w:szCs w:val="20"/>
              </w:rPr>
              <w:pPrChange w:id="3750" w:author="Tanya Hernández" w:date="2017-05-21T21:11:00Z">
                <w:pPr>
                  <w:ind w:right="-14"/>
                  <w:jc w:val="center"/>
                </w:pPr>
              </w:pPrChange>
            </w:pPr>
            <w:r w:rsidRPr="00A83A78">
              <w:rPr>
                <w:rFonts w:cs="Times New Roman"/>
                <w:b/>
                <w:bCs/>
                <w:sz w:val="20"/>
                <w:szCs w:val="20"/>
              </w:rPr>
              <w:t>Tipo de interfaz:</w:t>
            </w:r>
          </w:p>
        </w:tc>
        <w:tc>
          <w:tcPr>
            <w:tcW w:w="2310" w:type="dxa"/>
            <w:noWrap/>
            <w:vAlign w:val="center"/>
            <w:hideMark/>
          </w:tcPr>
          <w:p w14:paraId="691E7823" w14:textId="77777777" w:rsidR="00593A19" w:rsidRPr="00A83A78" w:rsidRDefault="00593A19">
            <w:pPr>
              <w:ind w:right="0" w:hanging="112"/>
              <w:jc w:val="center"/>
              <w:rPr>
                <w:rFonts w:cs="Times New Roman"/>
                <w:sz w:val="20"/>
                <w:szCs w:val="20"/>
              </w:rPr>
              <w:pPrChange w:id="3751" w:author="Tanya Hernández" w:date="2017-05-21T21:11:00Z">
                <w:pPr>
                  <w:ind w:right="-14" w:hanging="66"/>
                  <w:jc w:val="center"/>
                </w:pPr>
              </w:pPrChange>
            </w:pPr>
            <w:r w:rsidRPr="00A83A78">
              <w:rPr>
                <w:rFonts w:cs="Times New Roman"/>
                <w:sz w:val="20"/>
                <w:szCs w:val="20"/>
              </w:rPr>
              <w:t>WiFi</w:t>
            </w:r>
          </w:p>
        </w:tc>
        <w:tc>
          <w:tcPr>
            <w:tcW w:w="3283" w:type="dxa"/>
            <w:noWrap/>
            <w:vAlign w:val="center"/>
            <w:hideMark/>
          </w:tcPr>
          <w:p w14:paraId="50F3C203" w14:textId="77777777" w:rsidR="00593A19" w:rsidRPr="00A83A78" w:rsidRDefault="00593A19">
            <w:pPr>
              <w:ind w:right="0" w:hanging="112"/>
              <w:jc w:val="center"/>
              <w:rPr>
                <w:rFonts w:cs="Times New Roman"/>
                <w:sz w:val="20"/>
                <w:szCs w:val="20"/>
              </w:rPr>
              <w:pPrChange w:id="3752" w:author="Tanya Hernández" w:date="2017-05-21T21:11:00Z">
                <w:pPr>
                  <w:ind w:right="-14" w:firstLine="0"/>
                  <w:jc w:val="center"/>
                </w:pPr>
              </w:pPrChange>
            </w:pPr>
            <w:r w:rsidRPr="00A83A78">
              <w:rPr>
                <w:rFonts w:cs="Times New Roman"/>
                <w:sz w:val="20"/>
                <w:szCs w:val="20"/>
              </w:rPr>
              <w:t>WiFi</w:t>
            </w:r>
          </w:p>
        </w:tc>
        <w:tc>
          <w:tcPr>
            <w:tcW w:w="2266" w:type="dxa"/>
            <w:noWrap/>
            <w:vAlign w:val="center"/>
            <w:hideMark/>
          </w:tcPr>
          <w:p w14:paraId="3266CB20" w14:textId="77777777" w:rsidR="00593A19" w:rsidRPr="00A83A78" w:rsidRDefault="00593A19">
            <w:pPr>
              <w:ind w:right="0" w:hanging="112"/>
              <w:jc w:val="center"/>
              <w:rPr>
                <w:rFonts w:cs="Times New Roman"/>
                <w:sz w:val="20"/>
                <w:szCs w:val="20"/>
              </w:rPr>
              <w:pPrChange w:id="3753" w:author="Tanya Hernández" w:date="2017-05-21T21:11:00Z">
                <w:pPr>
                  <w:ind w:right="-14" w:firstLine="0"/>
                  <w:jc w:val="center"/>
                </w:pPr>
              </w:pPrChange>
            </w:pPr>
            <w:r w:rsidRPr="00A83A78">
              <w:rPr>
                <w:rFonts w:cs="Times New Roman"/>
                <w:sz w:val="20"/>
                <w:szCs w:val="20"/>
              </w:rPr>
              <w:t>WiFi</w:t>
            </w:r>
          </w:p>
        </w:tc>
      </w:tr>
      <w:tr w:rsidR="00593A19" w:rsidRPr="00A83A78" w14:paraId="07B0BE03" w14:textId="77777777" w:rsidTr="00A83A78">
        <w:trPr>
          <w:trHeight w:val="217"/>
        </w:trPr>
        <w:tc>
          <w:tcPr>
            <w:tcW w:w="2221" w:type="dxa"/>
            <w:noWrap/>
            <w:vAlign w:val="center"/>
            <w:hideMark/>
          </w:tcPr>
          <w:p w14:paraId="7A5D9D9D" w14:textId="77777777" w:rsidR="00593A19" w:rsidRPr="00A83A78" w:rsidRDefault="00593A19">
            <w:pPr>
              <w:ind w:right="0" w:hanging="112"/>
              <w:jc w:val="center"/>
              <w:rPr>
                <w:rFonts w:cs="Times New Roman"/>
                <w:b/>
                <w:bCs/>
                <w:sz w:val="20"/>
                <w:szCs w:val="20"/>
              </w:rPr>
              <w:pPrChange w:id="3754" w:author="Tanya Hernández" w:date="2017-05-21T21:11:00Z">
                <w:pPr>
                  <w:ind w:right="-14"/>
                  <w:jc w:val="center"/>
                </w:pPr>
              </w:pPrChange>
            </w:pPr>
            <w:r w:rsidRPr="00A83A78">
              <w:rPr>
                <w:rFonts w:cs="Times New Roman"/>
                <w:b/>
                <w:bCs/>
                <w:sz w:val="20"/>
                <w:szCs w:val="20"/>
              </w:rPr>
              <w:t>Voltaje de alimentación operativo:</w:t>
            </w:r>
          </w:p>
        </w:tc>
        <w:tc>
          <w:tcPr>
            <w:tcW w:w="2310" w:type="dxa"/>
            <w:noWrap/>
            <w:vAlign w:val="center"/>
            <w:hideMark/>
          </w:tcPr>
          <w:p w14:paraId="7474999A" w14:textId="77777777" w:rsidR="00593A19" w:rsidRPr="00A83A78" w:rsidRDefault="00593A19">
            <w:pPr>
              <w:ind w:right="0" w:hanging="112"/>
              <w:jc w:val="center"/>
              <w:rPr>
                <w:rFonts w:cs="Times New Roman"/>
                <w:sz w:val="20"/>
                <w:szCs w:val="20"/>
              </w:rPr>
              <w:pPrChange w:id="3755" w:author="Tanya Hernández" w:date="2017-05-21T21:11:00Z">
                <w:pPr>
                  <w:ind w:right="-14" w:hanging="66"/>
                  <w:jc w:val="center"/>
                </w:pPr>
              </w:pPrChange>
            </w:pPr>
            <w:r w:rsidRPr="00A83A78">
              <w:rPr>
                <w:rFonts w:cs="Times New Roman"/>
                <w:sz w:val="20"/>
                <w:szCs w:val="20"/>
              </w:rPr>
              <w:t>3.0 V to 3.6 V</w:t>
            </w:r>
          </w:p>
        </w:tc>
        <w:tc>
          <w:tcPr>
            <w:tcW w:w="3283" w:type="dxa"/>
            <w:noWrap/>
            <w:vAlign w:val="center"/>
            <w:hideMark/>
          </w:tcPr>
          <w:p w14:paraId="383595AB" w14:textId="77777777" w:rsidR="00593A19" w:rsidRPr="00A83A78" w:rsidRDefault="00593A19">
            <w:pPr>
              <w:ind w:right="0" w:hanging="112"/>
              <w:jc w:val="center"/>
              <w:rPr>
                <w:rFonts w:cs="Times New Roman"/>
                <w:sz w:val="20"/>
                <w:szCs w:val="20"/>
              </w:rPr>
              <w:pPrChange w:id="3756" w:author="Tanya Hernández" w:date="2017-05-21T21:11:00Z">
                <w:pPr>
                  <w:ind w:right="-14" w:firstLine="0"/>
                  <w:jc w:val="center"/>
                </w:pPr>
              </w:pPrChange>
            </w:pPr>
            <w:r w:rsidRPr="00A83A78">
              <w:rPr>
                <w:rFonts w:cs="Times New Roman"/>
                <w:sz w:val="20"/>
                <w:szCs w:val="20"/>
              </w:rPr>
              <w:t>3.15 V to 3.45 V</w:t>
            </w:r>
          </w:p>
        </w:tc>
        <w:tc>
          <w:tcPr>
            <w:tcW w:w="2266" w:type="dxa"/>
            <w:noWrap/>
            <w:vAlign w:val="center"/>
            <w:hideMark/>
          </w:tcPr>
          <w:p w14:paraId="7ABB8A2C" w14:textId="77777777" w:rsidR="00593A19" w:rsidRPr="00A83A78" w:rsidRDefault="00593A19">
            <w:pPr>
              <w:ind w:right="0" w:hanging="112"/>
              <w:jc w:val="center"/>
              <w:rPr>
                <w:rFonts w:cs="Times New Roman"/>
                <w:sz w:val="20"/>
                <w:szCs w:val="20"/>
              </w:rPr>
              <w:pPrChange w:id="3757" w:author="Tanya Hernández" w:date="2017-05-21T21:11:00Z">
                <w:pPr>
                  <w:ind w:right="-14" w:firstLine="0"/>
                  <w:jc w:val="center"/>
                </w:pPr>
              </w:pPrChange>
            </w:pPr>
            <w:r w:rsidRPr="00A83A78">
              <w:rPr>
                <w:rFonts w:cs="Times New Roman"/>
                <w:sz w:val="20"/>
                <w:szCs w:val="20"/>
              </w:rPr>
              <w:t>5 V</w:t>
            </w:r>
          </w:p>
        </w:tc>
      </w:tr>
      <w:tr w:rsidR="00593A19" w:rsidRPr="00A83A78" w14:paraId="7AF49668" w14:textId="77777777" w:rsidTr="00A83A78">
        <w:trPr>
          <w:trHeight w:val="217"/>
        </w:trPr>
        <w:tc>
          <w:tcPr>
            <w:tcW w:w="2221" w:type="dxa"/>
            <w:noWrap/>
            <w:vAlign w:val="center"/>
            <w:hideMark/>
          </w:tcPr>
          <w:p w14:paraId="22762EAA" w14:textId="77777777" w:rsidR="00593A19" w:rsidRPr="00A83A78" w:rsidRDefault="00593A19">
            <w:pPr>
              <w:ind w:right="0" w:hanging="112"/>
              <w:jc w:val="center"/>
              <w:rPr>
                <w:rFonts w:cs="Times New Roman"/>
                <w:b/>
                <w:bCs/>
                <w:sz w:val="20"/>
                <w:szCs w:val="20"/>
              </w:rPr>
              <w:pPrChange w:id="3758" w:author="Tanya Hernández" w:date="2017-05-21T21:11:00Z">
                <w:pPr>
                  <w:ind w:right="-14"/>
                  <w:jc w:val="center"/>
                </w:pPr>
              </w:pPrChange>
            </w:pPr>
            <w:r w:rsidRPr="00A83A78">
              <w:rPr>
                <w:rFonts w:cs="Times New Roman"/>
                <w:b/>
                <w:bCs/>
                <w:sz w:val="20"/>
                <w:szCs w:val="20"/>
              </w:rPr>
              <w:t>Corriente de alimentación transmitida:</w:t>
            </w:r>
          </w:p>
        </w:tc>
        <w:tc>
          <w:tcPr>
            <w:tcW w:w="2310" w:type="dxa"/>
            <w:noWrap/>
            <w:vAlign w:val="center"/>
            <w:hideMark/>
          </w:tcPr>
          <w:p w14:paraId="2AE904BA" w14:textId="77777777" w:rsidR="00593A19" w:rsidRPr="00A83A78" w:rsidRDefault="00593A19">
            <w:pPr>
              <w:ind w:right="0" w:hanging="112"/>
              <w:jc w:val="center"/>
              <w:rPr>
                <w:rFonts w:cs="Times New Roman"/>
                <w:sz w:val="20"/>
                <w:szCs w:val="20"/>
              </w:rPr>
              <w:pPrChange w:id="3759" w:author="Tanya Hernández" w:date="2017-05-21T21:11:00Z">
                <w:pPr>
                  <w:ind w:right="-14" w:hanging="66"/>
                  <w:jc w:val="center"/>
                </w:pPr>
              </w:pPrChange>
            </w:pPr>
            <w:r w:rsidRPr="00A83A78">
              <w:rPr>
                <w:rFonts w:cs="Times New Roman"/>
                <w:sz w:val="20"/>
                <w:szCs w:val="20"/>
              </w:rPr>
              <w:t>12 mA</w:t>
            </w:r>
          </w:p>
        </w:tc>
        <w:tc>
          <w:tcPr>
            <w:tcW w:w="3283" w:type="dxa"/>
            <w:noWrap/>
            <w:vAlign w:val="center"/>
            <w:hideMark/>
          </w:tcPr>
          <w:p w14:paraId="48672CA9" w14:textId="77777777" w:rsidR="00593A19" w:rsidRPr="00A83A78" w:rsidRDefault="00593A19">
            <w:pPr>
              <w:ind w:right="0" w:hanging="112"/>
              <w:jc w:val="center"/>
              <w:rPr>
                <w:rFonts w:cs="Times New Roman"/>
                <w:sz w:val="20"/>
                <w:szCs w:val="20"/>
              </w:rPr>
              <w:pPrChange w:id="3760" w:author="Tanya Hernández" w:date="2017-05-21T21:11:00Z">
                <w:pPr>
                  <w:ind w:right="-14" w:firstLine="0"/>
                  <w:jc w:val="center"/>
                </w:pPr>
              </w:pPrChange>
            </w:pPr>
            <w:r w:rsidRPr="00A83A78">
              <w:rPr>
                <w:rFonts w:cs="Times New Roman"/>
                <w:sz w:val="20"/>
                <w:szCs w:val="20"/>
              </w:rPr>
              <w:t>211 mA</w:t>
            </w:r>
          </w:p>
        </w:tc>
        <w:tc>
          <w:tcPr>
            <w:tcW w:w="2266" w:type="dxa"/>
            <w:noWrap/>
            <w:vAlign w:val="center"/>
            <w:hideMark/>
          </w:tcPr>
          <w:p w14:paraId="3929281C" w14:textId="77777777" w:rsidR="00593A19" w:rsidRPr="00A83A78" w:rsidRDefault="00593A19">
            <w:pPr>
              <w:ind w:right="0" w:hanging="112"/>
              <w:jc w:val="center"/>
              <w:rPr>
                <w:rFonts w:cs="Times New Roman"/>
                <w:sz w:val="20"/>
                <w:szCs w:val="20"/>
              </w:rPr>
              <w:pPrChange w:id="3761" w:author="Tanya Hernández" w:date="2017-05-21T21:11:00Z">
                <w:pPr>
                  <w:ind w:right="-14" w:firstLine="0"/>
                  <w:jc w:val="center"/>
                </w:pPr>
              </w:pPrChange>
            </w:pPr>
            <w:r w:rsidRPr="00A83A78">
              <w:rPr>
                <w:rFonts w:cs="Times New Roman"/>
                <w:sz w:val="20"/>
                <w:szCs w:val="20"/>
              </w:rPr>
              <w:t>490mA</w:t>
            </w:r>
          </w:p>
        </w:tc>
      </w:tr>
      <w:tr w:rsidR="00593A19" w:rsidRPr="00A83A78" w14:paraId="3EE62D32" w14:textId="77777777" w:rsidTr="00A83A78">
        <w:trPr>
          <w:trHeight w:val="217"/>
        </w:trPr>
        <w:tc>
          <w:tcPr>
            <w:tcW w:w="2221" w:type="dxa"/>
            <w:noWrap/>
            <w:vAlign w:val="center"/>
            <w:hideMark/>
          </w:tcPr>
          <w:p w14:paraId="143B04A0" w14:textId="77777777" w:rsidR="00593A19" w:rsidRPr="00A83A78" w:rsidRDefault="00593A19">
            <w:pPr>
              <w:ind w:right="0" w:hanging="112"/>
              <w:jc w:val="center"/>
              <w:rPr>
                <w:rFonts w:cs="Times New Roman"/>
                <w:b/>
                <w:bCs/>
                <w:sz w:val="20"/>
                <w:szCs w:val="20"/>
              </w:rPr>
              <w:pPrChange w:id="3762" w:author="Tanya Hernández" w:date="2017-05-21T21:11:00Z">
                <w:pPr>
                  <w:ind w:right="-14"/>
                  <w:jc w:val="center"/>
                </w:pPr>
              </w:pPrChange>
            </w:pPr>
            <w:r w:rsidRPr="00A83A78">
              <w:rPr>
                <w:rFonts w:cs="Times New Roman"/>
                <w:b/>
                <w:bCs/>
                <w:sz w:val="20"/>
                <w:szCs w:val="20"/>
              </w:rPr>
              <w:t>Corriente de alimentación recibida:</w:t>
            </w:r>
          </w:p>
        </w:tc>
        <w:tc>
          <w:tcPr>
            <w:tcW w:w="2310" w:type="dxa"/>
            <w:noWrap/>
            <w:vAlign w:val="center"/>
            <w:hideMark/>
          </w:tcPr>
          <w:p w14:paraId="372D36E2" w14:textId="77777777" w:rsidR="00593A19" w:rsidRPr="00A83A78" w:rsidRDefault="00593A19">
            <w:pPr>
              <w:ind w:right="0" w:hanging="112"/>
              <w:jc w:val="center"/>
              <w:rPr>
                <w:rFonts w:cs="Times New Roman"/>
                <w:sz w:val="20"/>
                <w:szCs w:val="20"/>
              </w:rPr>
              <w:pPrChange w:id="3763" w:author="Tanya Hernández" w:date="2017-05-21T21:11:00Z">
                <w:pPr>
                  <w:ind w:right="-14" w:hanging="66"/>
                  <w:jc w:val="center"/>
                </w:pPr>
              </w:pPrChange>
            </w:pPr>
            <w:r w:rsidRPr="00A83A78">
              <w:rPr>
                <w:rFonts w:cs="Times New Roman"/>
                <w:sz w:val="20"/>
                <w:szCs w:val="20"/>
              </w:rPr>
              <w:t>12 mA</w:t>
            </w:r>
          </w:p>
        </w:tc>
        <w:tc>
          <w:tcPr>
            <w:tcW w:w="3283" w:type="dxa"/>
            <w:noWrap/>
            <w:vAlign w:val="center"/>
            <w:hideMark/>
          </w:tcPr>
          <w:p w14:paraId="5C9F3DE3" w14:textId="77777777" w:rsidR="00593A19" w:rsidRPr="00A83A78" w:rsidRDefault="00593A19">
            <w:pPr>
              <w:ind w:right="0" w:hanging="112"/>
              <w:jc w:val="center"/>
              <w:rPr>
                <w:rFonts w:cs="Times New Roman"/>
                <w:sz w:val="20"/>
                <w:szCs w:val="20"/>
              </w:rPr>
              <w:pPrChange w:id="3764" w:author="Tanya Hernández" w:date="2017-05-21T21:11:00Z">
                <w:pPr>
                  <w:ind w:right="-14" w:firstLine="0"/>
                  <w:jc w:val="center"/>
                </w:pPr>
              </w:pPrChange>
            </w:pPr>
            <w:r w:rsidRPr="00A83A78">
              <w:rPr>
                <w:rFonts w:cs="Times New Roman"/>
                <w:sz w:val="20"/>
                <w:szCs w:val="20"/>
              </w:rPr>
              <w:t>64 mA</w:t>
            </w:r>
          </w:p>
        </w:tc>
        <w:tc>
          <w:tcPr>
            <w:tcW w:w="2266" w:type="dxa"/>
            <w:noWrap/>
            <w:vAlign w:val="center"/>
            <w:hideMark/>
          </w:tcPr>
          <w:p w14:paraId="641619BC" w14:textId="77777777" w:rsidR="00593A19" w:rsidRPr="00A83A78" w:rsidRDefault="00593A19">
            <w:pPr>
              <w:ind w:right="0" w:hanging="112"/>
              <w:jc w:val="center"/>
              <w:rPr>
                <w:rFonts w:cs="Times New Roman"/>
                <w:sz w:val="20"/>
                <w:szCs w:val="20"/>
              </w:rPr>
              <w:pPrChange w:id="3765" w:author="Tanya Hernández" w:date="2017-05-21T21:11:00Z">
                <w:pPr>
                  <w:ind w:right="-14" w:firstLine="0"/>
                  <w:jc w:val="center"/>
                </w:pPr>
              </w:pPrChange>
            </w:pPr>
            <w:r w:rsidRPr="00A83A78">
              <w:rPr>
                <w:rFonts w:cs="Times New Roman"/>
                <w:sz w:val="20"/>
                <w:szCs w:val="20"/>
              </w:rPr>
              <w:t>370mA</w:t>
            </w:r>
          </w:p>
        </w:tc>
      </w:tr>
      <w:tr w:rsidR="00593A19" w:rsidRPr="00A83A78" w14:paraId="115FC4DD" w14:textId="77777777" w:rsidTr="00A83A78">
        <w:trPr>
          <w:trHeight w:val="217"/>
        </w:trPr>
        <w:tc>
          <w:tcPr>
            <w:tcW w:w="2221" w:type="dxa"/>
            <w:noWrap/>
            <w:vAlign w:val="center"/>
            <w:hideMark/>
          </w:tcPr>
          <w:p w14:paraId="1F60A039" w14:textId="77777777" w:rsidR="00593A19" w:rsidRPr="00A83A78" w:rsidRDefault="00593A19">
            <w:pPr>
              <w:ind w:right="0" w:hanging="112"/>
              <w:jc w:val="center"/>
              <w:rPr>
                <w:rFonts w:cs="Times New Roman"/>
                <w:b/>
                <w:bCs/>
                <w:sz w:val="20"/>
                <w:szCs w:val="20"/>
              </w:rPr>
              <w:pPrChange w:id="3766" w:author="Tanya Hernández" w:date="2017-05-21T21:11:00Z">
                <w:pPr>
                  <w:ind w:right="-14"/>
                  <w:jc w:val="center"/>
                </w:pPr>
              </w:pPrChange>
            </w:pPr>
            <w:r w:rsidRPr="00A83A78">
              <w:rPr>
                <w:rFonts w:cs="Times New Roman"/>
                <w:b/>
                <w:bCs/>
                <w:sz w:val="20"/>
                <w:szCs w:val="20"/>
              </w:rPr>
              <w:t>Dimensiones:</w:t>
            </w:r>
          </w:p>
        </w:tc>
        <w:tc>
          <w:tcPr>
            <w:tcW w:w="2310" w:type="dxa"/>
            <w:noWrap/>
            <w:vAlign w:val="center"/>
            <w:hideMark/>
          </w:tcPr>
          <w:p w14:paraId="58EF6201" w14:textId="77777777" w:rsidR="00593A19" w:rsidRPr="00A83A78" w:rsidRDefault="00593A19">
            <w:pPr>
              <w:ind w:right="0" w:hanging="112"/>
              <w:jc w:val="center"/>
              <w:rPr>
                <w:rFonts w:cs="Times New Roman"/>
                <w:sz w:val="20"/>
                <w:szCs w:val="20"/>
              </w:rPr>
              <w:pPrChange w:id="3767" w:author="Tanya Hernández" w:date="2017-05-21T21:11:00Z">
                <w:pPr>
                  <w:ind w:right="-14" w:hanging="66"/>
                  <w:jc w:val="center"/>
                </w:pPr>
              </w:pPrChange>
            </w:pPr>
            <w:r w:rsidRPr="00A83A78">
              <w:rPr>
                <w:rFonts w:cs="Times New Roman"/>
                <w:sz w:val="20"/>
                <w:szCs w:val="20"/>
              </w:rPr>
              <w:t>5 mm x 5 mm</w:t>
            </w:r>
          </w:p>
        </w:tc>
        <w:tc>
          <w:tcPr>
            <w:tcW w:w="3283" w:type="dxa"/>
            <w:noWrap/>
            <w:vAlign w:val="center"/>
            <w:hideMark/>
          </w:tcPr>
          <w:p w14:paraId="728F9C26" w14:textId="77777777" w:rsidR="00593A19" w:rsidRPr="00A83A78" w:rsidRDefault="00593A19">
            <w:pPr>
              <w:ind w:right="0" w:hanging="112"/>
              <w:jc w:val="center"/>
              <w:rPr>
                <w:rFonts w:cs="Times New Roman"/>
                <w:sz w:val="20"/>
                <w:szCs w:val="20"/>
              </w:rPr>
              <w:pPrChange w:id="3768" w:author="Tanya Hernández" w:date="2017-05-21T21:11:00Z">
                <w:pPr>
                  <w:ind w:right="-14" w:firstLine="0"/>
                  <w:jc w:val="center"/>
                </w:pPr>
              </w:pPrChange>
            </w:pPr>
            <w:r w:rsidRPr="00A83A78">
              <w:rPr>
                <w:rFonts w:cs="Times New Roman"/>
                <w:sz w:val="20"/>
                <w:szCs w:val="20"/>
              </w:rPr>
              <w:t>17.8 mm x 26.7 mm x 2.2 mm</w:t>
            </w:r>
          </w:p>
        </w:tc>
        <w:tc>
          <w:tcPr>
            <w:tcW w:w="2266" w:type="dxa"/>
            <w:noWrap/>
            <w:vAlign w:val="center"/>
            <w:hideMark/>
          </w:tcPr>
          <w:p w14:paraId="0A664B34" w14:textId="77777777" w:rsidR="00593A19" w:rsidRPr="00A83A78" w:rsidRDefault="00593A19">
            <w:pPr>
              <w:ind w:right="0" w:hanging="112"/>
              <w:jc w:val="center"/>
              <w:rPr>
                <w:rFonts w:cs="Times New Roman"/>
                <w:sz w:val="20"/>
                <w:szCs w:val="20"/>
              </w:rPr>
              <w:pPrChange w:id="3769" w:author="Tanya Hernández" w:date="2017-05-21T21:11:00Z">
                <w:pPr>
                  <w:ind w:right="-14" w:firstLine="0"/>
                  <w:jc w:val="center"/>
                </w:pPr>
              </w:pPrChange>
            </w:pPr>
            <w:r w:rsidRPr="00A83A78">
              <w:rPr>
                <w:rFonts w:cs="Times New Roman"/>
                <w:sz w:val="20"/>
                <w:szCs w:val="20"/>
              </w:rPr>
              <w:t>3.38 cm x 2.21 cm x 1.29 cm</w:t>
            </w:r>
          </w:p>
        </w:tc>
      </w:tr>
      <w:tr w:rsidR="00593A19" w:rsidRPr="00A83A78" w14:paraId="1DE56FAD" w14:textId="77777777" w:rsidTr="00A83A78">
        <w:trPr>
          <w:trHeight w:val="217"/>
        </w:trPr>
        <w:tc>
          <w:tcPr>
            <w:tcW w:w="2221" w:type="dxa"/>
            <w:noWrap/>
            <w:vAlign w:val="center"/>
            <w:hideMark/>
          </w:tcPr>
          <w:p w14:paraId="221003E4" w14:textId="77777777" w:rsidR="00593A19" w:rsidRPr="00A83A78" w:rsidRDefault="00593A19">
            <w:pPr>
              <w:ind w:right="0" w:hanging="112"/>
              <w:jc w:val="center"/>
              <w:rPr>
                <w:rFonts w:cs="Times New Roman"/>
                <w:b/>
                <w:bCs/>
                <w:sz w:val="20"/>
                <w:szCs w:val="20"/>
              </w:rPr>
              <w:pPrChange w:id="3770" w:author="Tanya Hernández" w:date="2017-05-21T21:11:00Z">
                <w:pPr>
                  <w:ind w:right="-14"/>
                  <w:jc w:val="center"/>
                </w:pPr>
              </w:pPrChange>
            </w:pPr>
            <w:r w:rsidRPr="00A83A78">
              <w:rPr>
                <w:rFonts w:cs="Times New Roman"/>
                <w:b/>
                <w:bCs/>
                <w:sz w:val="20"/>
                <w:szCs w:val="20"/>
              </w:rPr>
              <w:t>Temperatura de trabajo mínima:</w:t>
            </w:r>
          </w:p>
        </w:tc>
        <w:tc>
          <w:tcPr>
            <w:tcW w:w="2310" w:type="dxa"/>
            <w:noWrap/>
            <w:vAlign w:val="center"/>
            <w:hideMark/>
          </w:tcPr>
          <w:p w14:paraId="5B71FEBE" w14:textId="77777777" w:rsidR="00593A19" w:rsidRPr="00A83A78" w:rsidRDefault="00593A19">
            <w:pPr>
              <w:ind w:right="0" w:hanging="112"/>
              <w:jc w:val="center"/>
              <w:rPr>
                <w:rFonts w:cs="Times New Roman"/>
                <w:sz w:val="20"/>
                <w:szCs w:val="20"/>
              </w:rPr>
              <w:pPrChange w:id="3771" w:author="Tanya Hernández" w:date="2017-05-21T21:11:00Z">
                <w:pPr>
                  <w:ind w:right="-14" w:hanging="66"/>
                  <w:jc w:val="center"/>
                </w:pPr>
              </w:pPrChange>
            </w:pPr>
            <w:r w:rsidRPr="00A83A78">
              <w:rPr>
                <w:rFonts w:cs="Times New Roman"/>
                <w:sz w:val="20"/>
                <w:szCs w:val="20"/>
              </w:rPr>
              <w:t>- 40°C a 125°C</w:t>
            </w:r>
          </w:p>
        </w:tc>
        <w:tc>
          <w:tcPr>
            <w:tcW w:w="3283" w:type="dxa"/>
            <w:noWrap/>
            <w:vAlign w:val="center"/>
            <w:hideMark/>
          </w:tcPr>
          <w:p w14:paraId="3F46B2B7" w14:textId="77777777" w:rsidR="00593A19" w:rsidRPr="00A83A78" w:rsidRDefault="00593A19">
            <w:pPr>
              <w:ind w:right="0" w:hanging="112"/>
              <w:jc w:val="center"/>
              <w:rPr>
                <w:rFonts w:cs="Times New Roman"/>
                <w:sz w:val="20"/>
                <w:szCs w:val="20"/>
              </w:rPr>
              <w:pPrChange w:id="3772" w:author="Tanya Hernández" w:date="2017-05-21T21:11:00Z">
                <w:pPr>
                  <w:ind w:right="-14" w:firstLine="0"/>
                  <w:jc w:val="center"/>
                </w:pPr>
              </w:pPrChange>
            </w:pPr>
            <w:r w:rsidRPr="00A83A78">
              <w:rPr>
                <w:rFonts w:cs="Times New Roman"/>
                <w:sz w:val="20"/>
                <w:szCs w:val="20"/>
              </w:rPr>
              <w:t>- 40°C a 85°C</w:t>
            </w:r>
          </w:p>
        </w:tc>
        <w:tc>
          <w:tcPr>
            <w:tcW w:w="2266" w:type="dxa"/>
            <w:noWrap/>
            <w:vAlign w:val="center"/>
            <w:hideMark/>
          </w:tcPr>
          <w:p w14:paraId="1642DB58" w14:textId="77777777" w:rsidR="00593A19" w:rsidRPr="00A83A78" w:rsidRDefault="00593A19">
            <w:pPr>
              <w:ind w:right="0" w:hanging="112"/>
              <w:jc w:val="center"/>
              <w:rPr>
                <w:rFonts w:cs="Times New Roman"/>
                <w:sz w:val="20"/>
                <w:szCs w:val="20"/>
              </w:rPr>
              <w:pPrChange w:id="3773" w:author="Tanya Hernández" w:date="2017-05-21T21:11:00Z">
                <w:pPr>
                  <w:ind w:right="-14" w:firstLine="0"/>
                  <w:jc w:val="center"/>
                </w:pPr>
              </w:pPrChange>
            </w:pPr>
            <w:r w:rsidRPr="00A83A78">
              <w:rPr>
                <w:rFonts w:cs="Times New Roman"/>
                <w:sz w:val="20"/>
                <w:szCs w:val="20"/>
              </w:rPr>
              <w:t>- 40°C a 85°C</w:t>
            </w:r>
          </w:p>
        </w:tc>
      </w:tr>
      <w:tr w:rsidR="00593A19" w:rsidRPr="00A83A78" w14:paraId="4F86F501" w14:textId="77777777" w:rsidTr="00A83A78">
        <w:trPr>
          <w:trHeight w:val="217"/>
        </w:trPr>
        <w:tc>
          <w:tcPr>
            <w:tcW w:w="2221" w:type="dxa"/>
            <w:noWrap/>
            <w:vAlign w:val="center"/>
            <w:hideMark/>
          </w:tcPr>
          <w:p w14:paraId="05F9F5E0" w14:textId="77777777" w:rsidR="00593A19" w:rsidRPr="00A83A78" w:rsidRDefault="00593A19">
            <w:pPr>
              <w:ind w:right="0" w:hanging="112"/>
              <w:jc w:val="center"/>
              <w:rPr>
                <w:rFonts w:cs="Times New Roman"/>
                <w:b/>
                <w:bCs/>
                <w:sz w:val="20"/>
                <w:szCs w:val="20"/>
              </w:rPr>
              <w:pPrChange w:id="3774" w:author="Tanya Hernández" w:date="2017-05-21T21:11:00Z">
                <w:pPr>
                  <w:ind w:right="-14"/>
                  <w:jc w:val="center"/>
                </w:pPr>
              </w:pPrChange>
            </w:pPr>
            <w:r w:rsidRPr="00A83A78">
              <w:rPr>
                <w:rFonts w:cs="Times New Roman"/>
                <w:b/>
                <w:bCs/>
                <w:sz w:val="20"/>
                <w:szCs w:val="20"/>
              </w:rPr>
              <w:t>Empaquetado:</w:t>
            </w:r>
          </w:p>
        </w:tc>
        <w:tc>
          <w:tcPr>
            <w:tcW w:w="2310" w:type="dxa"/>
            <w:noWrap/>
            <w:vAlign w:val="center"/>
            <w:hideMark/>
          </w:tcPr>
          <w:p w14:paraId="615A446D" w14:textId="694F4167" w:rsidR="00593A19" w:rsidRPr="00A83A78" w:rsidRDefault="00593A19">
            <w:pPr>
              <w:ind w:right="0" w:hanging="112"/>
              <w:jc w:val="center"/>
              <w:rPr>
                <w:rFonts w:cs="Times New Roman"/>
                <w:sz w:val="20"/>
                <w:szCs w:val="20"/>
              </w:rPr>
              <w:pPrChange w:id="3775" w:author="Tanya Hernández" w:date="2017-05-21T21:11:00Z">
                <w:pPr>
                  <w:ind w:right="-14" w:hanging="66"/>
                  <w:jc w:val="center"/>
                </w:pPr>
              </w:pPrChange>
            </w:pPr>
          </w:p>
        </w:tc>
        <w:tc>
          <w:tcPr>
            <w:tcW w:w="3283" w:type="dxa"/>
            <w:noWrap/>
            <w:vAlign w:val="center"/>
            <w:hideMark/>
          </w:tcPr>
          <w:p w14:paraId="5EFFF053" w14:textId="77777777" w:rsidR="00593A19" w:rsidRPr="00A83A78" w:rsidRDefault="00593A19">
            <w:pPr>
              <w:ind w:right="0" w:hanging="112"/>
              <w:jc w:val="center"/>
              <w:rPr>
                <w:rFonts w:cs="Times New Roman"/>
                <w:sz w:val="20"/>
                <w:szCs w:val="20"/>
              </w:rPr>
              <w:pPrChange w:id="3776" w:author="Tanya Hernández" w:date="2017-05-21T21:11:00Z">
                <w:pPr>
                  <w:ind w:right="-14" w:firstLine="0"/>
                  <w:jc w:val="center"/>
                </w:pPr>
              </w:pPrChange>
            </w:pPr>
            <w:r w:rsidRPr="00A83A78">
              <w:rPr>
                <w:rFonts w:cs="Times New Roman"/>
                <w:sz w:val="20"/>
                <w:szCs w:val="20"/>
              </w:rPr>
              <w:t>Tray</w:t>
            </w:r>
          </w:p>
        </w:tc>
        <w:tc>
          <w:tcPr>
            <w:tcW w:w="2266" w:type="dxa"/>
            <w:noWrap/>
            <w:vAlign w:val="center"/>
            <w:hideMark/>
          </w:tcPr>
          <w:p w14:paraId="1BB37B1E" w14:textId="208D07C1" w:rsidR="00593A19" w:rsidRPr="00A83A78" w:rsidRDefault="00593A19">
            <w:pPr>
              <w:ind w:right="0" w:hanging="112"/>
              <w:jc w:val="center"/>
              <w:rPr>
                <w:rFonts w:cs="Times New Roman"/>
                <w:sz w:val="20"/>
                <w:szCs w:val="20"/>
              </w:rPr>
              <w:pPrChange w:id="3777" w:author="Tanya Hernández" w:date="2017-05-21T21:11:00Z">
                <w:pPr>
                  <w:ind w:right="-14" w:firstLine="0"/>
                  <w:jc w:val="center"/>
                </w:pPr>
              </w:pPrChange>
            </w:pPr>
          </w:p>
        </w:tc>
      </w:tr>
      <w:tr w:rsidR="00593A19" w:rsidRPr="00113963" w14:paraId="32A5945E" w14:textId="77777777" w:rsidTr="00A83A78">
        <w:trPr>
          <w:trHeight w:val="463"/>
        </w:trPr>
        <w:tc>
          <w:tcPr>
            <w:tcW w:w="2221" w:type="dxa"/>
            <w:noWrap/>
            <w:vAlign w:val="center"/>
            <w:hideMark/>
          </w:tcPr>
          <w:p w14:paraId="07720FAB" w14:textId="77777777" w:rsidR="00593A19" w:rsidRPr="00A83A78" w:rsidRDefault="00593A19">
            <w:pPr>
              <w:ind w:right="0" w:hanging="112"/>
              <w:jc w:val="center"/>
              <w:rPr>
                <w:rFonts w:cs="Times New Roman"/>
                <w:b/>
                <w:bCs/>
                <w:sz w:val="20"/>
                <w:szCs w:val="20"/>
              </w:rPr>
              <w:pPrChange w:id="3778" w:author="Tanya Hernández" w:date="2017-05-21T21:11:00Z">
                <w:pPr>
                  <w:ind w:right="-14"/>
                  <w:jc w:val="center"/>
                </w:pPr>
              </w:pPrChange>
            </w:pPr>
            <w:r w:rsidRPr="00A83A78">
              <w:rPr>
                <w:rFonts w:cs="Times New Roman"/>
                <w:b/>
                <w:bCs/>
                <w:sz w:val="20"/>
                <w:szCs w:val="20"/>
              </w:rPr>
              <w:t>Bus periférico:</w:t>
            </w:r>
          </w:p>
        </w:tc>
        <w:tc>
          <w:tcPr>
            <w:tcW w:w="2310" w:type="dxa"/>
            <w:vAlign w:val="center"/>
            <w:hideMark/>
          </w:tcPr>
          <w:p w14:paraId="3DCFC09A" w14:textId="77777777" w:rsidR="00593A19" w:rsidRPr="00A83A78" w:rsidRDefault="00593A19">
            <w:pPr>
              <w:ind w:right="0" w:hanging="112"/>
              <w:jc w:val="center"/>
              <w:rPr>
                <w:rFonts w:cs="Times New Roman"/>
                <w:sz w:val="20"/>
                <w:szCs w:val="20"/>
                <w:lang w:val="en-US"/>
              </w:rPr>
              <w:pPrChange w:id="3779" w:author="Tanya Hernández" w:date="2017-05-21T21:11:00Z">
                <w:pPr>
                  <w:ind w:right="-14" w:hanging="66"/>
                  <w:jc w:val="center"/>
                </w:pPr>
              </w:pPrChange>
            </w:pPr>
            <w:r w:rsidRPr="00A83A78">
              <w:rPr>
                <w:rFonts w:cs="Times New Roman"/>
                <w:sz w:val="20"/>
                <w:szCs w:val="20"/>
                <w:lang w:val="en-US"/>
              </w:rPr>
              <w:t>UART/SDIO/SPI/I2C/I2S/PWM/R Remote Control/ADC</w:t>
            </w:r>
          </w:p>
        </w:tc>
        <w:tc>
          <w:tcPr>
            <w:tcW w:w="3283" w:type="dxa"/>
            <w:noWrap/>
            <w:vAlign w:val="center"/>
            <w:hideMark/>
          </w:tcPr>
          <w:p w14:paraId="661CB799" w14:textId="77777777" w:rsidR="00593A19" w:rsidRPr="00A83A78" w:rsidRDefault="00593A19">
            <w:pPr>
              <w:ind w:right="0" w:hanging="112"/>
              <w:jc w:val="center"/>
              <w:rPr>
                <w:rFonts w:cs="Times New Roman"/>
                <w:sz w:val="20"/>
                <w:szCs w:val="20"/>
              </w:rPr>
              <w:pPrChange w:id="3780" w:author="Tanya Hernández" w:date="2017-05-21T21:11:00Z">
                <w:pPr>
                  <w:ind w:right="-14" w:firstLine="0"/>
                  <w:jc w:val="center"/>
                </w:pPr>
              </w:pPrChange>
            </w:pPr>
            <w:r w:rsidRPr="00A83A78">
              <w:rPr>
                <w:rFonts w:cs="Times New Roman"/>
                <w:sz w:val="20"/>
                <w:szCs w:val="20"/>
              </w:rPr>
              <w:t>UART</w:t>
            </w:r>
          </w:p>
        </w:tc>
        <w:tc>
          <w:tcPr>
            <w:tcW w:w="2266" w:type="dxa"/>
            <w:vAlign w:val="center"/>
            <w:hideMark/>
          </w:tcPr>
          <w:p w14:paraId="76BC58BF" w14:textId="77777777" w:rsidR="00593A19" w:rsidRPr="00A83A78" w:rsidRDefault="00593A19">
            <w:pPr>
              <w:ind w:right="0" w:hanging="112"/>
              <w:jc w:val="center"/>
              <w:rPr>
                <w:rFonts w:cs="Times New Roman"/>
                <w:sz w:val="20"/>
                <w:szCs w:val="20"/>
                <w:lang w:val="en-US"/>
              </w:rPr>
              <w:pPrChange w:id="3781" w:author="Tanya Hernández" w:date="2017-05-21T21:11:00Z">
                <w:pPr>
                  <w:ind w:right="-14" w:firstLine="0"/>
                  <w:jc w:val="center"/>
                </w:pPr>
              </w:pPrChange>
            </w:pPr>
            <w:r w:rsidRPr="00A83A78">
              <w:rPr>
                <w:rFonts w:cs="Times New Roman"/>
                <w:sz w:val="20"/>
                <w:szCs w:val="20"/>
                <w:lang w:val="en-US"/>
              </w:rPr>
              <w:t>Ethernet, GPIO, I2C, SPI, UART, USB</w:t>
            </w:r>
          </w:p>
        </w:tc>
      </w:tr>
      <w:tr w:rsidR="00593A19" w:rsidRPr="00A83A78" w14:paraId="1270F2D3" w14:textId="77777777" w:rsidTr="00A83A78">
        <w:trPr>
          <w:trHeight w:val="518"/>
        </w:trPr>
        <w:tc>
          <w:tcPr>
            <w:tcW w:w="2221" w:type="dxa"/>
            <w:noWrap/>
            <w:vAlign w:val="center"/>
            <w:hideMark/>
          </w:tcPr>
          <w:p w14:paraId="1539B317" w14:textId="77777777" w:rsidR="00593A19" w:rsidRPr="00A83A78" w:rsidRDefault="00593A19">
            <w:pPr>
              <w:ind w:right="0" w:hanging="112"/>
              <w:jc w:val="center"/>
              <w:rPr>
                <w:rFonts w:cs="Times New Roman"/>
                <w:b/>
                <w:bCs/>
                <w:sz w:val="20"/>
                <w:szCs w:val="20"/>
              </w:rPr>
              <w:pPrChange w:id="3782" w:author="Tanya Hernández" w:date="2017-05-21T21:11:00Z">
                <w:pPr>
                  <w:ind w:right="-14"/>
                  <w:jc w:val="center"/>
                </w:pPr>
              </w:pPrChange>
            </w:pPr>
            <w:r w:rsidRPr="00A83A78">
              <w:rPr>
                <w:rFonts w:cs="Times New Roman"/>
                <w:b/>
                <w:bCs/>
                <w:sz w:val="20"/>
                <w:szCs w:val="20"/>
              </w:rPr>
              <w:t>Protocolos de internet:</w:t>
            </w:r>
          </w:p>
        </w:tc>
        <w:tc>
          <w:tcPr>
            <w:tcW w:w="2310" w:type="dxa"/>
            <w:noWrap/>
            <w:vAlign w:val="center"/>
            <w:hideMark/>
          </w:tcPr>
          <w:p w14:paraId="61984422" w14:textId="77777777" w:rsidR="00593A19" w:rsidRPr="00A83A78" w:rsidRDefault="00593A19">
            <w:pPr>
              <w:ind w:right="0" w:hanging="112"/>
              <w:jc w:val="center"/>
              <w:rPr>
                <w:rFonts w:cs="Times New Roman"/>
                <w:sz w:val="20"/>
                <w:szCs w:val="20"/>
                <w:lang w:val="en-US"/>
              </w:rPr>
              <w:pPrChange w:id="3783" w:author="Tanya Hernández" w:date="2017-05-21T21:11:00Z">
                <w:pPr>
                  <w:ind w:right="-14" w:hanging="66"/>
                  <w:jc w:val="center"/>
                </w:pPr>
              </w:pPrChange>
            </w:pPr>
            <w:r w:rsidRPr="00A83A78">
              <w:rPr>
                <w:rFonts w:cs="Times New Roman"/>
                <w:sz w:val="20"/>
                <w:szCs w:val="20"/>
                <w:lang w:val="en-US"/>
              </w:rPr>
              <w:t>IPv4, TCP/UDP/HTTP/FTP</w:t>
            </w:r>
          </w:p>
        </w:tc>
        <w:tc>
          <w:tcPr>
            <w:tcW w:w="3283" w:type="dxa"/>
            <w:vAlign w:val="center"/>
            <w:hideMark/>
          </w:tcPr>
          <w:p w14:paraId="297AB0D5" w14:textId="77777777" w:rsidR="00593A19" w:rsidRPr="00A83A78" w:rsidRDefault="00593A19">
            <w:pPr>
              <w:ind w:right="0" w:hanging="112"/>
              <w:jc w:val="center"/>
              <w:rPr>
                <w:rFonts w:cs="Times New Roman"/>
                <w:sz w:val="20"/>
                <w:szCs w:val="20"/>
                <w:lang w:val="en-US"/>
              </w:rPr>
              <w:pPrChange w:id="3784" w:author="Tanya Hernández" w:date="2017-05-21T21:11:00Z">
                <w:pPr>
                  <w:ind w:right="-14" w:firstLine="0"/>
                  <w:jc w:val="center"/>
                </w:pPr>
              </w:pPrChange>
            </w:pPr>
            <w:r w:rsidRPr="00A83A78">
              <w:rPr>
                <w:rFonts w:cs="Times New Roman"/>
                <w:sz w:val="20"/>
                <w:szCs w:val="20"/>
                <w:lang w:val="en-US"/>
              </w:rPr>
              <w:t>IPv4/IPv6, TCP, UDP, DHCP, DNS, ICMP, ARP, HTTP, FTP, SNTP, and SSL/TLS</w:t>
            </w:r>
          </w:p>
        </w:tc>
        <w:tc>
          <w:tcPr>
            <w:tcW w:w="2266" w:type="dxa"/>
            <w:vAlign w:val="center"/>
            <w:hideMark/>
          </w:tcPr>
          <w:p w14:paraId="62DEA51B" w14:textId="77777777" w:rsidR="00593A19" w:rsidRPr="00A83A78" w:rsidRDefault="00593A19">
            <w:pPr>
              <w:ind w:right="0" w:hanging="112"/>
              <w:jc w:val="center"/>
              <w:rPr>
                <w:rFonts w:cs="Times New Roman"/>
                <w:sz w:val="20"/>
                <w:szCs w:val="20"/>
              </w:rPr>
              <w:pPrChange w:id="3785" w:author="Tanya Hernández" w:date="2017-05-21T21:11:00Z">
                <w:pPr>
                  <w:ind w:right="-14" w:firstLine="0"/>
                  <w:jc w:val="center"/>
                </w:pPr>
              </w:pPrChange>
            </w:pPr>
            <w:r w:rsidRPr="00A83A78">
              <w:rPr>
                <w:rFonts w:cs="Times New Roman"/>
                <w:sz w:val="20"/>
                <w:szCs w:val="20"/>
              </w:rPr>
              <w:t>WPA2 enterprise, SSL, TLS</w:t>
            </w:r>
          </w:p>
        </w:tc>
      </w:tr>
      <w:tr w:rsidR="00593A19" w:rsidRPr="00A83A78" w14:paraId="2E7AD982" w14:textId="77777777" w:rsidTr="00A83A78">
        <w:trPr>
          <w:trHeight w:val="217"/>
        </w:trPr>
        <w:tc>
          <w:tcPr>
            <w:tcW w:w="2221" w:type="dxa"/>
            <w:noWrap/>
            <w:vAlign w:val="center"/>
            <w:hideMark/>
          </w:tcPr>
          <w:p w14:paraId="12203F5A" w14:textId="77777777" w:rsidR="00593A19" w:rsidRPr="00A83A78" w:rsidRDefault="00593A19">
            <w:pPr>
              <w:ind w:right="0" w:hanging="112"/>
              <w:jc w:val="center"/>
              <w:rPr>
                <w:rFonts w:cs="Times New Roman"/>
                <w:b/>
                <w:bCs/>
                <w:sz w:val="20"/>
                <w:szCs w:val="20"/>
              </w:rPr>
              <w:pPrChange w:id="3786" w:author="Tanya Hernández" w:date="2017-05-21T21:11:00Z">
                <w:pPr>
                  <w:ind w:right="-14"/>
                  <w:jc w:val="center"/>
                </w:pPr>
              </w:pPrChange>
            </w:pPr>
            <w:r w:rsidRPr="00A83A78">
              <w:rPr>
                <w:rFonts w:cs="Times New Roman"/>
                <w:b/>
                <w:bCs/>
                <w:sz w:val="20"/>
                <w:szCs w:val="20"/>
              </w:rPr>
              <w:t>Costo en pesos:</w:t>
            </w:r>
          </w:p>
        </w:tc>
        <w:tc>
          <w:tcPr>
            <w:tcW w:w="2310" w:type="dxa"/>
            <w:noWrap/>
            <w:vAlign w:val="center"/>
            <w:hideMark/>
          </w:tcPr>
          <w:p w14:paraId="7A2B2A19" w14:textId="77777777" w:rsidR="00593A19" w:rsidRPr="00A83A78" w:rsidRDefault="00593A19">
            <w:pPr>
              <w:ind w:right="0" w:hanging="112"/>
              <w:jc w:val="center"/>
              <w:rPr>
                <w:rFonts w:cs="Times New Roman"/>
                <w:sz w:val="20"/>
                <w:szCs w:val="20"/>
              </w:rPr>
              <w:pPrChange w:id="3787" w:author="Tanya Hernández" w:date="2017-05-21T21:11:00Z">
                <w:pPr>
                  <w:ind w:right="-14" w:hanging="66"/>
                  <w:jc w:val="center"/>
                </w:pPr>
              </w:pPrChange>
            </w:pPr>
            <w:r w:rsidRPr="00A83A78">
              <w:rPr>
                <w:rFonts w:cs="Times New Roman"/>
                <w:sz w:val="20"/>
                <w:szCs w:val="20"/>
              </w:rPr>
              <w:t>$140</w:t>
            </w:r>
          </w:p>
        </w:tc>
        <w:tc>
          <w:tcPr>
            <w:tcW w:w="3283" w:type="dxa"/>
            <w:noWrap/>
            <w:vAlign w:val="center"/>
            <w:hideMark/>
          </w:tcPr>
          <w:p w14:paraId="64FAE915" w14:textId="77777777" w:rsidR="00593A19" w:rsidRPr="00A83A78" w:rsidRDefault="00593A19">
            <w:pPr>
              <w:ind w:right="0" w:hanging="112"/>
              <w:jc w:val="center"/>
              <w:rPr>
                <w:rFonts w:cs="Times New Roman"/>
                <w:sz w:val="20"/>
                <w:szCs w:val="20"/>
              </w:rPr>
              <w:pPrChange w:id="3788" w:author="Tanya Hernández" w:date="2017-05-21T21:11:00Z">
                <w:pPr>
                  <w:ind w:right="-14" w:firstLine="0"/>
                  <w:jc w:val="center"/>
                </w:pPr>
              </w:pPrChange>
            </w:pPr>
            <w:r w:rsidRPr="00A83A78">
              <w:rPr>
                <w:rFonts w:cs="Times New Roman"/>
                <w:sz w:val="20"/>
                <w:szCs w:val="20"/>
              </w:rPr>
              <w:t>$500</w:t>
            </w:r>
          </w:p>
        </w:tc>
        <w:tc>
          <w:tcPr>
            <w:tcW w:w="2266" w:type="dxa"/>
            <w:noWrap/>
            <w:vAlign w:val="center"/>
            <w:hideMark/>
          </w:tcPr>
          <w:p w14:paraId="08CCA8F8" w14:textId="77777777" w:rsidR="00593A19" w:rsidRPr="00A83A78" w:rsidRDefault="00593A19">
            <w:pPr>
              <w:ind w:right="0" w:hanging="112"/>
              <w:jc w:val="center"/>
              <w:rPr>
                <w:rFonts w:cs="Times New Roman"/>
                <w:sz w:val="20"/>
                <w:szCs w:val="20"/>
              </w:rPr>
              <w:pPrChange w:id="3789" w:author="Tanya Hernández" w:date="2017-05-21T21:11:00Z">
                <w:pPr>
                  <w:ind w:right="-14" w:firstLine="0"/>
                  <w:jc w:val="center"/>
                </w:pPr>
              </w:pPrChange>
            </w:pPr>
            <w:r w:rsidRPr="00A83A78">
              <w:rPr>
                <w:rFonts w:cs="Times New Roman"/>
                <w:sz w:val="20"/>
                <w:szCs w:val="20"/>
              </w:rPr>
              <w:t>$2432</w:t>
            </w:r>
          </w:p>
        </w:tc>
      </w:tr>
    </w:tbl>
    <w:p w14:paraId="23F4916B" w14:textId="38C1EB2C" w:rsidR="00AC5B89" w:rsidRPr="00A83A78" w:rsidRDefault="007E4084">
      <w:pPr>
        <w:pStyle w:val="Descripcin"/>
      </w:pPr>
      <w:bookmarkStart w:id="3790" w:name="_Toc482747439"/>
      <w:r w:rsidRPr="00DF2766">
        <w:t>Tabla 2</w:t>
      </w:r>
      <w:r w:rsidR="00BB0B47" w:rsidRPr="0078193E">
        <w:t>.</w:t>
      </w:r>
      <w:del w:id="3791" w:author="Tanya Hernández" w:date="2017-05-17T00:29:00Z">
        <w:r w:rsidR="00BB0B47" w:rsidRPr="006E1D2F" w:rsidDel="001012C6">
          <w:delText xml:space="preserve"> </w:delText>
        </w:r>
      </w:del>
      <w:r w:rsidR="00BB0B47" w:rsidRPr="005E6164">
        <w:fldChar w:fldCharType="begin"/>
      </w:r>
      <w:r w:rsidR="00BB0B47" w:rsidRPr="001012C6">
        <w:instrText xml:space="preserve"> SEQ Tabla_II. \* ROMAN </w:instrText>
      </w:r>
      <w:r w:rsidR="00BB0B47" w:rsidRPr="005E6164">
        <w:rPr>
          <w:rPrChange w:id="3792" w:author="Tanya Hernández" w:date="2017-05-17T00:29:00Z">
            <w:rPr/>
          </w:rPrChange>
        </w:rPr>
        <w:fldChar w:fldCharType="separate"/>
      </w:r>
      <w:ins w:id="3793" w:author="Tanya Hernández" w:date="2017-05-21T21:21:00Z">
        <w:r w:rsidR="00604603">
          <w:t>XLIX</w:t>
        </w:r>
      </w:ins>
      <w:del w:id="3794" w:author="Tanya Hernández" w:date="2017-05-17T01:33:00Z">
        <w:r w:rsidR="005B2C04" w:rsidRPr="001012C6" w:rsidDel="00262C61">
          <w:delText>XLIX</w:delText>
        </w:r>
      </w:del>
      <w:r w:rsidR="00BB0B47" w:rsidRPr="005E6164">
        <w:fldChar w:fldCharType="end"/>
      </w:r>
      <w:r w:rsidR="00BB0B47">
        <w:t xml:space="preserve"> </w:t>
      </w:r>
      <w:r w:rsidR="00BB0B47" w:rsidRPr="00FB00CD">
        <w:t>Comparación entre módulos WiFi.</w:t>
      </w:r>
      <w:bookmarkEnd w:id="3790"/>
    </w:p>
    <w:p w14:paraId="5774FE1C" w14:textId="40B3DCF6" w:rsidR="00593A19" w:rsidRPr="00907C72" w:rsidRDefault="00593A19" w:rsidP="00593A19">
      <w:pPr>
        <w:rPr>
          <w:rFonts w:cs="Times New Roman"/>
          <w:szCs w:val="24"/>
        </w:rPr>
      </w:pPr>
      <w:r w:rsidRPr="00907C72">
        <w:rPr>
          <w:rFonts w:cs="Times New Roman"/>
          <w:szCs w:val="24"/>
        </w:rPr>
        <w:t xml:space="preserve">En la tabla </w:t>
      </w:r>
      <w:r w:rsidR="00A83A78">
        <w:rPr>
          <w:rFonts w:cs="Times New Roman"/>
          <w:szCs w:val="24"/>
        </w:rPr>
        <w:t>2.</w:t>
      </w:r>
      <w:del w:id="3795" w:author="Tanya Hernández" w:date="2017-05-17T00:29:00Z">
        <w:r w:rsidR="00A83A78" w:rsidDel="001012C6">
          <w:rPr>
            <w:rFonts w:cs="Times New Roman"/>
            <w:szCs w:val="24"/>
          </w:rPr>
          <w:delText xml:space="preserve"> </w:delText>
        </w:r>
      </w:del>
      <w:r w:rsidR="00A83A78">
        <w:rPr>
          <w:rFonts w:cs="Times New Roman"/>
          <w:szCs w:val="24"/>
        </w:rPr>
        <w:t>XLIX</w:t>
      </w:r>
      <w:r w:rsidRPr="00907C72">
        <w:rPr>
          <w:rFonts w:cs="Times New Roman"/>
          <w:szCs w:val="24"/>
        </w:rPr>
        <w:t xml:space="preserve"> podemos observar que el costo del </w:t>
      </w:r>
      <w:r w:rsidRPr="00AC5B89">
        <w:rPr>
          <w:rFonts w:cs="Times New Roman"/>
          <w:szCs w:val="24"/>
        </w:rPr>
        <w:t xml:space="preserve">módulo WiFi ESP8266EX </w:t>
      </w:r>
      <w:r>
        <w:rPr>
          <w:rFonts w:cs="Times New Roman"/>
          <w:szCs w:val="24"/>
        </w:rPr>
        <w:t xml:space="preserve">es sustancialmente muy bajo en comparación de los otros dos módulos, además que maneja más buses periféricos de comunicación en comparación con los demás y en su estructura interna tiene el módulo USAR para conectar este módulo al microcontrolador. Por estos motivos el </w:t>
      </w:r>
      <w:r w:rsidRPr="00AC5B89">
        <w:rPr>
          <w:rFonts w:cs="Times New Roman"/>
          <w:szCs w:val="24"/>
        </w:rPr>
        <w:t>módulo WiFi ESP8266EX</w:t>
      </w:r>
      <w:r>
        <w:rPr>
          <w:rFonts w:cs="Times New Roman"/>
          <w:szCs w:val="24"/>
        </w:rPr>
        <w:t xml:space="preserve"> fue el seleccionado para integrar en este proyecto.</w:t>
      </w:r>
    </w:p>
    <w:p w14:paraId="3E4556CF" w14:textId="487217F4" w:rsidR="00593A19" w:rsidRPr="00AC5B89" w:rsidRDefault="00593A19" w:rsidP="00AC5B89">
      <w:pPr>
        <w:pStyle w:val="Prrafodelista"/>
        <w:numPr>
          <w:ilvl w:val="2"/>
          <w:numId w:val="52"/>
        </w:numPr>
        <w:spacing w:before="240" w:after="160" w:line="259" w:lineRule="auto"/>
        <w:ind w:right="0"/>
        <w:rPr>
          <w:rFonts w:cs="Times New Roman"/>
          <w:b/>
          <w:szCs w:val="24"/>
        </w:rPr>
      </w:pPr>
      <w:r w:rsidRPr="00AC5B89">
        <w:rPr>
          <w:rFonts w:cs="Times New Roman"/>
          <w:b/>
          <w:szCs w:val="24"/>
        </w:rPr>
        <w:t>Funcionamiento interno</w:t>
      </w:r>
    </w:p>
    <w:p w14:paraId="0520067D" w14:textId="77777777" w:rsidR="00593A19" w:rsidDel="003E2B1A" w:rsidRDefault="00593A19" w:rsidP="00593A19">
      <w:pPr>
        <w:rPr>
          <w:del w:id="3796" w:author="Tanya Hernández" w:date="2017-05-21T20:39:00Z"/>
          <w:rFonts w:cs="Times New Roman"/>
          <w:szCs w:val="24"/>
        </w:rPr>
      </w:pPr>
      <w:r>
        <w:rPr>
          <w:rFonts w:cs="Times New Roman"/>
          <w:szCs w:val="24"/>
        </w:rPr>
        <w:t>Este módulo es ampliamente utilizado en: electrodomésticos, control industrial wireless, monitores para bebé, cámaras IP, redes de sensores, usable Electrónica, Configuración de usuario</w:t>
      </w:r>
      <w:r w:rsidRPr="00980AD9">
        <w:rPr>
          <w:rFonts w:cs="Times New Roman"/>
          <w:szCs w:val="24"/>
        </w:rPr>
        <w:t>AT conjunto de instrucciones,</w:t>
      </w:r>
      <w:r>
        <w:rPr>
          <w:rFonts w:cs="Times New Roman"/>
          <w:szCs w:val="24"/>
        </w:rPr>
        <w:t xml:space="preserve"> servidor de la nube, Android/iOS App, </w:t>
      </w:r>
      <w:r w:rsidRPr="00980AD9">
        <w:rPr>
          <w:rFonts w:cs="Times New Roman"/>
          <w:szCs w:val="24"/>
        </w:rPr>
        <w:t>Dispositivos de r</w:t>
      </w:r>
      <w:r>
        <w:rPr>
          <w:rFonts w:cs="Times New Roman"/>
          <w:szCs w:val="24"/>
        </w:rPr>
        <w:t xml:space="preserve">econocimiento de ubicación WiFi, </w:t>
      </w:r>
      <w:r w:rsidRPr="00980AD9">
        <w:rPr>
          <w:rFonts w:cs="Times New Roman"/>
          <w:szCs w:val="24"/>
        </w:rPr>
        <w:t>Etiquetas</w:t>
      </w:r>
      <w:r>
        <w:rPr>
          <w:rFonts w:cs="Times New Roman"/>
          <w:szCs w:val="24"/>
        </w:rPr>
        <w:t xml:space="preserve"> de identificación de Seguridad, </w:t>
      </w:r>
      <w:r w:rsidRPr="00980AD9">
        <w:rPr>
          <w:rFonts w:cs="Times New Roman"/>
          <w:szCs w:val="24"/>
        </w:rPr>
        <w:t>Balizas sistema de posicionamiento WiFi</w:t>
      </w:r>
      <w:r>
        <w:rPr>
          <w:rFonts w:cs="Times New Roman"/>
          <w:szCs w:val="24"/>
        </w:rPr>
        <w:t xml:space="preserve">. </w:t>
      </w:r>
      <w:r w:rsidRPr="00980AD9">
        <w:rPr>
          <w:rFonts w:cs="Times New Roman"/>
          <w:szCs w:val="24"/>
        </w:rPr>
        <w:t>Los principales campos de aplicación ESP8266E</w:t>
      </w:r>
      <w:r>
        <w:rPr>
          <w:rFonts w:cs="Times New Roman"/>
          <w:szCs w:val="24"/>
        </w:rPr>
        <w:t>X a internet-de-cosas incluyen:</w:t>
      </w:r>
    </w:p>
    <w:p w14:paraId="38A5A13C" w14:textId="77777777" w:rsidR="00593A19" w:rsidRPr="00980AD9" w:rsidRDefault="00593A19">
      <w:pPr>
        <w:rPr>
          <w:rFonts w:cs="Times New Roman"/>
          <w:szCs w:val="24"/>
        </w:rPr>
      </w:pPr>
    </w:p>
    <w:p w14:paraId="45273AA3" w14:textId="469F8E0A" w:rsidR="00593A19" w:rsidRDefault="00593A19" w:rsidP="00593A19">
      <w:pPr>
        <w:spacing w:before="240"/>
        <w:rPr>
          <w:rFonts w:cs="Times New Roman"/>
          <w:szCs w:val="24"/>
        </w:rPr>
      </w:pPr>
      <w:r>
        <w:rPr>
          <w:rFonts w:cs="Times New Roman"/>
          <w:b/>
          <w:szCs w:val="24"/>
        </w:rPr>
        <w:t xml:space="preserve">Características: </w:t>
      </w:r>
      <w:r>
        <w:rPr>
          <w:rFonts w:cs="Times New Roman"/>
          <w:szCs w:val="24"/>
        </w:rPr>
        <w:t xml:space="preserve">Entre las principales características del módulo wifi </w:t>
      </w:r>
      <w:r w:rsidRPr="008F01C9">
        <w:rPr>
          <w:rFonts w:cs="Times New Roman"/>
          <w:szCs w:val="24"/>
        </w:rPr>
        <w:t>ESP8266EX</w:t>
      </w:r>
      <w:r>
        <w:rPr>
          <w:rFonts w:cs="Times New Roman"/>
          <w:szCs w:val="24"/>
        </w:rPr>
        <w:t xml:space="preserve"> se </w:t>
      </w:r>
      <w:r w:rsidR="007E4084">
        <w:rPr>
          <w:rFonts w:cs="Times New Roman"/>
          <w:szCs w:val="24"/>
        </w:rPr>
        <w:t>detallarán</w:t>
      </w:r>
      <w:r>
        <w:rPr>
          <w:rFonts w:cs="Times New Roman"/>
          <w:szCs w:val="24"/>
        </w:rPr>
        <w:t xml:space="preserve"> en la siguiente tabla:</w:t>
      </w:r>
    </w:p>
    <w:p w14:paraId="0D014FC4" w14:textId="3C924B75" w:rsidR="00593A19" w:rsidRPr="007720EB" w:rsidRDefault="00B24167">
      <w:pPr>
        <w:spacing w:before="240" w:line="259" w:lineRule="auto"/>
        <w:ind w:left="360" w:right="0" w:firstLine="0"/>
        <w:rPr>
          <w:rFonts w:eastAsiaTheme="minorHAnsi" w:cs="Times New Roman"/>
          <w:szCs w:val="24"/>
          <w:lang w:val="es-ES" w:eastAsia="en-US"/>
        </w:rPr>
        <w:pPrChange w:id="3797" w:author="Tanya Hernández" w:date="2017-05-21T21:13:00Z">
          <w:pPr>
            <w:pStyle w:val="Prrafodelista"/>
            <w:numPr>
              <w:numId w:val="52"/>
            </w:numPr>
            <w:spacing w:before="240" w:after="160" w:line="259" w:lineRule="auto"/>
            <w:ind w:right="0" w:hanging="360"/>
          </w:pPr>
        </w:pPrChange>
      </w:pPr>
      <w:ins w:id="3798" w:author="Tanya Hernández" w:date="2017-05-21T21:12:00Z">
        <w:r w:rsidRPr="009276B1">
          <w:rPr>
            <w:rFonts w:cs="Times New Roman"/>
            <w:szCs w:val="24"/>
          </w:rPr>
          <w:t>1.</w:t>
        </w:r>
        <w:r>
          <w:rPr>
            <w:rFonts w:cs="Times New Roman"/>
            <w:szCs w:val="24"/>
          </w:rPr>
          <w:t xml:space="preserve"> </w:t>
        </w:r>
      </w:ins>
      <w:r w:rsidR="00593A19" w:rsidRPr="009276B1">
        <w:rPr>
          <w:rFonts w:cs="Times New Roman"/>
          <w:szCs w:val="24"/>
        </w:rPr>
        <w:t>802.11 b/g/n</w:t>
      </w:r>
      <w:del w:id="3799" w:author="Tanya Hernández" w:date="2017-05-21T21:13:00Z">
        <w:r w:rsidR="00593A19" w:rsidRPr="007720EB" w:rsidDel="00B24167">
          <w:rPr>
            <w:rFonts w:cs="Times New Roman"/>
            <w:szCs w:val="24"/>
          </w:rPr>
          <w:delText>.</w:delText>
        </w:r>
      </w:del>
    </w:p>
    <w:p w14:paraId="065DCFCC" w14:textId="05889D2C" w:rsidR="00593A19" w:rsidRPr="007720EB" w:rsidRDefault="00B24167">
      <w:pPr>
        <w:spacing w:line="259" w:lineRule="auto"/>
        <w:ind w:left="360" w:right="0" w:firstLine="0"/>
        <w:rPr>
          <w:rFonts w:eastAsiaTheme="minorHAnsi" w:cs="Times New Roman"/>
          <w:szCs w:val="24"/>
          <w:lang w:val="es-ES" w:eastAsia="en-US"/>
        </w:rPr>
        <w:pPrChange w:id="3800" w:author="Tanya Hernández" w:date="2017-05-21T21:14:00Z">
          <w:pPr>
            <w:pStyle w:val="Prrafodelista"/>
            <w:numPr>
              <w:numId w:val="52"/>
            </w:numPr>
            <w:spacing w:before="240" w:after="160" w:line="259" w:lineRule="auto"/>
            <w:ind w:right="0" w:hanging="360"/>
          </w:pPr>
        </w:pPrChange>
      </w:pPr>
      <w:ins w:id="3801" w:author="Tanya Hernández" w:date="2017-05-21T21:12:00Z">
        <w:r>
          <w:rPr>
            <w:rFonts w:cs="Times New Roman"/>
            <w:szCs w:val="24"/>
          </w:rPr>
          <w:t xml:space="preserve">2. </w:t>
        </w:r>
      </w:ins>
      <w:r w:rsidR="00593A19" w:rsidRPr="009276B1">
        <w:rPr>
          <w:rFonts w:cs="Times New Roman"/>
          <w:szCs w:val="24"/>
        </w:rPr>
        <w:t>Baja potencia y 32 bits MCU</w:t>
      </w:r>
      <w:del w:id="3802" w:author="Tanya Hernández" w:date="2017-05-21T21:13:00Z">
        <w:r w:rsidR="00593A19" w:rsidRPr="007720EB" w:rsidDel="00B24167">
          <w:rPr>
            <w:rFonts w:cs="Times New Roman"/>
            <w:szCs w:val="24"/>
          </w:rPr>
          <w:delText>.</w:delText>
        </w:r>
      </w:del>
    </w:p>
    <w:p w14:paraId="57F9846C" w14:textId="76D03649" w:rsidR="00593A19" w:rsidRPr="00B24167" w:rsidRDefault="00593A19">
      <w:pPr>
        <w:pStyle w:val="Prrafodelista"/>
        <w:numPr>
          <w:ilvl w:val="0"/>
          <w:numId w:val="52"/>
        </w:numPr>
        <w:spacing w:after="160" w:line="259" w:lineRule="auto"/>
        <w:ind w:right="0"/>
        <w:rPr>
          <w:rFonts w:eastAsiaTheme="minorHAnsi" w:cs="Times New Roman"/>
          <w:szCs w:val="24"/>
          <w:lang w:val="es-ES" w:eastAsia="en-US"/>
          <w:rPrChange w:id="3803" w:author="Tanya Hernández" w:date="2017-05-21T21:13:00Z">
            <w:rPr>
              <w:rFonts w:eastAsiaTheme="minorHAnsi"/>
              <w:lang w:val="es-ES" w:eastAsia="en-US"/>
            </w:rPr>
          </w:rPrChange>
        </w:rPr>
        <w:pPrChange w:id="3804" w:author="Tanya Hernández" w:date="2017-05-21T21:14:00Z">
          <w:pPr>
            <w:pStyle w:val="Prrafodelista"/>
            <w:numPr>
              <w:numId w:val="52"/>
            </w:numPr>
            <w:spacing w:before="240" w:after="160" w:line="259" w:lineRule="auto"/>
            <w:ind w:right="0" w:hanging="360"/>
          </w:pPr>
        </w:pPrChange>
      </w:pPr>
      <w:r w:rsidRPr="0099364B">
        <w:rPr>
          <w:rFonts w:cs="Times New Roman"/>
          <w:szCs w:val="24"/>
        </w:rPr>
        <w:t>Comunicación de ADC de 10 bits</w:t>
      </w:r>
      <w:del w:id="3805" w:author="Tanya Hernández" w:date="2017-05-21T21:14:00Z">
        <w:r w:rsidRPr="0099364B" w:rsidDel="00B24167">
          <w:rPr>
            <w:rFonts w:cs="Times New Roman"/>
            <w:szCs w:val="24"/>
          </w:rPr>
          <w:delText>.</w:delText>
        </w:r>
      </w:del>
    </w:p>
    <w:p w14:paraId="1A5A0FBC" w14:textId="77777777"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Pr>
          <w:rFonts w:cs="Times New Roman"/>
          <w:szCs w:val="24"/>
        </w:rPr>
        <w:lastRenderedPageBreak/>
        <w:t>P</w:t>
      </w:r>
      <w:r w:rsidRPr="001E5885">
        <w:rPr>
          <w:rFonts w:cs="Times New Roman"/>
          <w:szCs w:val="24"/>
        </w:rPr>
        <w:t>ila de protocolos integrado</w:t>
      </w:r>
      <w:r>
        <w:rPr>
          <w:rFonts w:cs="Times New Roman"/>
          <w:szCs w:val="24"/>
        </w:rPr>
        <w:t>s</w:t>
      </w:r>
      <w:r w:rsidRPr="001E5885">
        <w:rPr>
          <w:rFonts w:cs="Times New Roman"/>
          <w:szCs w:val="24"/>
        </w:rPr>
        <w:t xml:space="preserve"> TCP / IP</w:t>
      </w:r>
      <w:del w:id="3806" w:author="Tanya Hernández" w:date="2017-05-21T21:14:00Z">
        <w:r w:rsidDel="00B24167">
          <w:rPr>
            <w:rFonts w:cs="Times New Roman"/>
            <w:szCs w:val="24"/>
          </w:rPr>
          <w:delText>.</w:delText>
        </w:r>
      </w:del>
    </w:p>
    <w:p w14:paraId="0C1A5360" w14:textId="77777777"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Pr>
          <w:rFonts w:cs="Times New Roman"/>
          <w:szCs w:val="24"/>
        </w:rPr>
        <w:t>R</w:t>
      </w:r>
      <w:r w:rsidRPr="001E5885">
        <w:rPr>
          <w:rFonts w:cs="Times New Roman"/>
          <w:szCs w:val="24"/>
        </w:rPr>
        <w:t>eguladores y unidades de administración de energía</w:t>
      </w:r>
      <w:del w:id="3807" w:author="Tanya Hernández" w:date="2017-05-21T21:14:00Z">
        <w:r w:rsidDel="00B24167">
          <w:rPr>
            <w:rFonts w:cs="Times New Roman"/>
            <w:szCs w:val="24"/>
          </w:rPr>
          <w:delText>.</w:delText>
        </w:r>
      </w:del>
    </w:p>
    <w:p w14:paraId="68FD4691" w14:textId="035669B3"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sidRPr="001E5885">
        <w:rPr>
          <w:rFonts w:cs="Times New Roman"/>
          <w:szCs w:val="24"/>
        </w:rPr>
        <w:t>Es compatible con la diversidad de antenas</w:t>
      </w:r>
      <w:del w:id="3808" w:author="Tanya Hernández" w:date="2017-05-21T21:14:00Z">
        <w:r w:rsidDel="00B24167">
          <w:rPr>
            <w:rFonts w:cs="Times New Roman"/>
            <w:szCs w:val="24"/>
          </w:rPr>
          <w:delText>.</w:delText>
        </w:r>
      </w:del>
    </w:p>
    <w:p w14:paraId="57890775" w14:textId="77777777"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sidRPr="001E5885">
        <w:rPr>
          <w:rFonts w:cs="Times New Roman"/>
          <w:szCs w:val="24"/>
        </w:rPr>
        <w:t>WiFi 2.4 GHz, compatible con WPA / WPA2</w:t>
      </w:r>
      <w:del w:id="3809" w:author="Tanya Hernández" w:date="2017-05-21T21:14:00Z">
        <w:r w:rsidDel="00B24167">
          <w:rPr>
            <w:rFonts w:cs="Times New Roman"/>
            <w:szCs w:val="24"/>
          </w:rPr>
          <w:delText>.</w:delText>
        </w:r>
      </w:del>
    </w:p>
    <w:p w14:paraId="3EF00B17" w14:textId="77777777"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Pr>
          <w:rFonts w:cs="Times New Roman"/>
          <w:szCs w:val="24"/>
        </w:rPr>
        <w:t>Soporte y f</w:t>
      </w:r>
      <w:r w:rsidRPr="001E5885">
        <w:rPr>
          <w:rFonts w:cs="Times New Roman"/>
          <w:szCs w:val="24"/>
        </w:rPr>
        <w:t>unción de enlace inteligente para amb</w:t>
      </w:r>
      <w:r>
        <w:rPr>
          <w:rFonts w:cs="Times New Roman"/>
          <w:szCs w:val="24"/>
        </w:rPr>
        <w:t>os dispositivos Android e</w:t>
      </w:r>
      <w:r w:rsidRPr="001E5885">
        <w:rPr>
          <w:rFonts w:cs="Times New Roman"/>
          <w:szCs w:val="24"/>
        </w:rPr>
        <w:t xml:space="preserve"> </w:t>
      </w:r>
      <w:r>
        <w:rPr>
          <w:rFonts w:cs="Times New Roman"/>
          <w:szCs w:val="24"/>
        </w:rPr>
        <w:t>IOS</w:t>
      </w:r>
      <w:del w:id="3810" w:author="Tanya Hernández" w:date="2017-05-21T21:14:00Z">
        <w:r w:rsidDel="00B24167">
          <w:rPr>
            <w:rFonts w:cs="Times New Roman"/>
            <w:szCs w:val="24"/>
          </w:rPr>
          <w:delText>.</w:delText>
        </w:r>
      </w:del>
    </w:p>
    <w:p w14:paraId="19E6474D" w14:textId="77777777" w:rsidR="00593A19" w:rsidRPr="001E5885"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Pr>
          <w:rFonts w:cs="Times New Roman"/>
          <w:szCs w:val="24"/>
        </w:rPr>
        <w:t>Interfaz de comunicación:</w:t>
      </w:r>
      <w:r w:rsidRPr="001E5885">
        <w:rPr>
          <w:rFonts w:cs="Times New Roman"/>
          <w:szCs w:val="24"/>
        </w:rPr>
        <w:t xml:space="preserve"> SPI</w:t>
      </w:r>
      <w:r>
        <w:rPr>
          <w:rFonts w:cs="Times New Roman"/>
          <w:szCs w:val="24"/>
        </w:rPr>
        <w:t>, UART, I2C, I2S, control remoto</w:t>
      </w:r>
      <w:r w:rsidRPr="001E5885">
        <w:rPr>
          <w:rFonts w:cs="Times New Roman"/>
          <w:szCs w:val="24"/>
        </w:rPr>
        <w:t xml:space="preserve"> IR, PWM, GPIO</w:t>
      </w:r>
      <w:del w:id="3811" w:author="Tanya Hernández" w:date="2017-05-21T21:14:00Z">
        <w:r w:rsidDel="00B24167">
          <w:rPr>
            <w:rFonts w:cs="Times New Roman"/>
            <w:szCs w:val="24"/>
          </w:rPr>
          <w:delText>.</w:delText>
        </w:r>
      </w:del>
    </w:p>
    <w:p w14:paraId="324A1590" w14:textId="77777777" w:rsidR="00593A19" w:rsidRPr="00D71D7D"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Pr>
          <w:rFonts w:cs="Times New Roman"/>
          <w:szCs w:val="24"/>
        </w:rPr>
        <w:t>Paquetes de transmisión menores a</w:t>
      </w:r>
      <w:r w:rsidRPr="001E5885">
        <w:rPr>
          <w:rFonts w:cs="Times New Roman"/>
          <w:szCs w:val="24"/>
        </w:rPr>
        <w:t xml:space="preserve"> </w:t>
      </w:r>
      <w:r>
        <w:rPr>
          <w:rFonts w:cs="Times New Roman"/>
          <w:szCs w:val="24"/>
        </w:rPr>
        <w:t>2 milisegundos (</w:t>
      </w:r>
      <w:r w:rsidRPr="001E5885">
        <w:rPr>
          <w:rFonts w:cs="Times New Roman"/>
          <w:szCs w:val="24"/>
        </w:rPr>
        <w:t>&lt;</w:t>
      </w:r>
      <w:r>
        <w:rPr>
          <w:rFonts w:cs="Times New Roman"/>
          <w:szCs w:val="24"/>
        </w:rPr>
        <w:t xml:space="preserve"> </w:t>
      </w:r>
      <w:r w:rsidRPr="001E5885">
        <w:rPr>
          <w:rFonts w:cs="Times New Roman"/>
          <w:szCs w:val="24"/>
        </w:rPr>
        <w:t>2</w:t>
      </w:r>
      <w:r>
        <w:rPr>
          <w:rFonts w:cs="Times New Roman"/>
          <w:szCs w:val="24"/>
        </w:rPr>
        <w:t xml:space="preserve"> </w:t>
      </w:r>
      <w:r w:rsidRPr="001E5885">
        <w:rPr>
          <w:rFonts w:cs="Times New Roman"/>
          <w:szCs w:val="24"/>
        </w:rPr>
        <w:t>ms</w:t>
      </w:r>
      <w:r>
        <w:rPr>
          <w:rFonts w:cs="Times New Roman"/>
          <w:szCs w:val="24"/>
        </w:rPr>
        <w:t>)</w:t>
      </w:r>
      <w:del w:id="3812" w:author="Tanya Hernández" w:date="2017-05-21T21:14:00Z">
        <w:r w:rsidDel="00B24167">
          <w:rPr>
            <w:rFonts w:cs="Times New Roman"/>
            <w:szCs w:val="24"/>
          </w:rPr>
          <w:delText>.</w:delText>
        </w:r>
      </w:del>
    </w:p>
    <w:p w14:paraId="5F29FED1" w14:textId="77777777" w:rsidR="00593A19" w:rsidRPr="00D71D7D"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sidRPr="00D71D7D">
        <w:rPr>
          <w:rFonts w:cs="Times New Roman"/>
          <w:szCs w:val="24"/>
        </w:rPr>
        <w:t>Consumo de espera menor de 1miliWath</w:t>
      </w:r>
      <w:del w:id="3813" w:author="Tanya Hernández" w:date="2017-05-21T21:14:00Z">
        <w:r w:rsidRPr="00D71D7D" w:rsidDel="00B24167">
          <w:rPr>
            <w:rFonts w:cs="Times New Roman"/>
            <w:szCs w:val="24"/>
          </w:rPr>
          <w:delText>.</w:delText>
        </w:r>
      </w:del>
    </w:p>
    <w:p w14:paraId="69217908" w14:textId="77777777" w:rsidR="00593A19" w:rsidRPr="00D71D7D"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sidRPr="00D71D7D">
        <w:rPr>
          <w:rFonts w:cs="Times New Roman"/>
          <w:szCs w:val="24"/>
        </w:rPr>
        <w:t>La potencia de salida de 20 dBm en el modo 802.11b</w:t>
      </w:r>
      <w:del w:id="3814" w:author="Tanya Hernández" w:date="2017-05-21T21:14:00Z">
        <w:r w:rsidRPr="00D71D7D" w:rsidDel="00B24167">
          <w:rPr>
            <w:rFonts w:cs="Times New Roman"/>
            <w:szCs w:val="24"/>
          </w:rPr>
          <w:delText>.</w:delText>
        </w:r>
      </w:del>
    </w:p>
    <w:p w14:paraId="442D1155" w14:textId="77777777" w:rsidR="00593A19" w:rsidRPr="00D71D7D" w:rsidRDefault="00593A19" w:rsidP="00AC5B89">
      <w:pPr>
        <w:pStyle w:val="Prrafodelista"/>
        <w:numPr>
          <w:ilvl w:val="0"/>
          <w:numId w:val="52"/>
        </w:numPr>
        <w:spacing w:before="240" w:after="160" w:line="259" w:lineRule="auto"/>
        <w:ind w:right="0"/>
        <w:rPr>
          <w:rFonts w:eastAsiaTheme="minorHAnsi" w:cs="Times New Roman"/>
          <w:szCs w:val="24"/>
          <w:lang w:val="es-ES" w:eastAsia="en-US"/>
        </w:rPr>
      </w:pPr>
      <w:r w:rsidRPr="00D71D7D">
        <w:rPr>
          <w:rFonts w:cs="Times New Roman"/>
          <w:szCs w:val="24"/>
        </w:rPr>
        <w:t xml:space="preserve">Temperatura de trabajo </w:t>
      </w:r>
      <w:r>
        <w:rPr>
          <w:rFonts w:cs="Times New Roman"/>
          <w:szCs w:val="24"/>
        </w:rPr>
        <w:t xml:space="preserve">entre </w:t>
      </w:r>
      <w:r w:rsidRPr="00D71D7D">
        <w:rPr>
          <w:rFonts w:cs="Times New Roman"/>
          <w:szCs w:val="24"/>
        </w:rPr>
        <w:t>-40</w:t>
      </w:r>
      <w:r>
        <w:rPr>
          <w:rFonts w:cs="Times New Roman"/>
          <w:szCs w:val="24"/>
        </w:rPr>
        <w:t>ºC y</w:t>
      </w:r>
      <w:r w:rsidRPr="00D71D7D">
        <w:rPr>
          <w:rFonts w:cs="Times New Roman"/>
          <w:szCs w:val="24"/>
        </w:rPr>
        <w:t xml:space="preserve"> 125</w:t>
      </w:r>
      <w:r>
        <w:rPr>
          <w:rFonts w:cs="Times New Roman"/>
          <w:szCs w:val="24"/>
        </w:rPr>
        <w:t>º</w:t>
      </w:r>
      <w:r w:rsidRPr="00D71D7D">
        <w:rPr>
          <w:rFonts w:cs="Times New Roman"/>
          <w:szCs w:val="24"/>
        </w:rPr>
        <w:t>C</w:t>
      </w:r>
      <w:del w:id="3815" w:author="Tanya Hernández" w:date="2017-05-21T21:14:00Z">
        <w:r w:rsidDel="00B24167">
          <w:rPr>
            <w:rFonts w:cs="Times New Roman"/>
            <w:szCs w:val="24"/>
          </w:rPr>
          <w:delText>.</w:delText>
        </w:r>
      </w:del>
    </w:p>
    <w:p w14:paraId="0FFEB329" w14:textId="77777777" w:rsidR="00593A19" w:rsidRPr="00D71D7D" w:rsidRDefault="00593A19" w:rsidP="00593A19">
      <w:pPr>
        <w:pStyle w:val="Prrafodelista"/>
        <w:spacing w:before="240"/>
        <w:ind w:firstLine="0"/>
        <w:jc w:val="center"/>
        <w:rPr>
          <w:rFonts w:eastAsiaTheme="minorHAnsi" w:cs="Times New Roman"/>
          <w:szCs w:val="24"/>
          <w:lang w:val="es-ES" w:eastAsia="en-US"/>
        </w:rPr>
      </w:pPr>
      <w:r>
        <w:rPr>
          <w:noProof/>
          <w:lang w:eastAsia="es-MX"/>
        </w:rPr>
        <w:drawing>
          <wp:inline distT="0" distB="0" distL="0" distR="0" wp14:anchorId="7B5418BF" wp14:editId="64465F61">
            <wp:extent cx="1981200" cy="1981200"/>
            <wp:effectExtent l="0" t="0" r="0" b="0"/>
            <wp:docPr id="1073741863" name="Imagen 1073741863" descr="https://nomada-e.com/store/48-thickbox_default/modulo-de-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omada-e.com/store/48-thickbox_default/modulo-de-wifi.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392BF819" w14:textId="6E4FAE77" w:rsidR="00593A19" w:rsidRPr="00EA654C" w:rsidRDefault="00BB0B47">
      <w:pPr>
        <w:pStyle w:val="Descripcin"/>
      </w:pPr>
      <w:bookmarkStart w:id="3816" w:name="_Toc483160575"/>
      <w:r w:rsidRPr="00DF2766">
        <w:t>Fig. 2.</w:t>
      </w:r>
      <w:del w:id="3817" w:author="Tanya Hernández" w:date="2017-05-17T00:29:00Z">
        <w:r w:rsidRPr="0078193E" w:rsidDel="001012C6">
          <w:delText xml:space="preserve"> </w:delText>
        </w:r>
      </w:del>
      <w:r w:rsidRPr="005E6164">
        <w:fldChar w:fldCharType="begin"/>
      </w:r>
      <w:r w:rsidRPr="001012C6">
        <w:instrText xml:space="preserve"> SEQ Fig._2. \* ARABIC </w:instrText>
      </w:r>
      <w:r w:rsidRPr="005E6164">
        <w:rPr>
          <w:rPrChange w:id="3818" w:author="Tanya Hernández" w:date="2017-05-17T00:29:00Z">
            <w:rPr/>
          </w:rPrChange>
        </w:rPr>
        <w:fldChar w:fldCharType="separate"/>
      </w:r>
      <w:ins w:id="3819" w:author="Tanya Hernández" w:date="2017-05-21T21:21:00Z">
        <w:r w:rsidR="00604603">
          <w:t>25</w:t>
        </w:r>
      </w:ins>
      <w:del w:id="3820" w:author="Tanya Hernández" w:date="2017-05-17T01:33:00Z">
        <w:r w:rsidR="005B2C04" w:rsidRPr="00262C61" w:rsidDel="00262C61">
          <w:delText>25</w:delText>
        </w:r>
      </w:del>
      <w:r w:rsidRPr="005E6164">
        <w:fldChar w:fldCharType="end"/>
      </w:r>
      <w:r w:rsidRPr="00B403CA">
        <w:t xml:space="preserve"> Módulo wifi [65].</w:t>
      </w:r>
      <w:bookmarkEnd w:id="3816"/>
    </w:p>
    <w:p w14:paraId="66D9A681" w14:textId="77777777" w:rsidR="00593A19" w:rsidRDefault="00593A19" w:rsidP="00593A19">
      <w:pPr>
        <w:spacing w:before="240"/>
        <w:rPr>
          <w:rFonts w:cs="Times New Roman"/>
          <w:b/>
          <w:szCs w:val="24"/>
        </w:rPr>
      </w:pPr>
      <w:r w:rsidRPr="00216703">
        <w:rPr>
          <w:rFonts w:cs="Times New Roman"/>
          <w:b/>
          <w:szCs w:val="24"/>
        </w:rPr>
        <w:t>Diagrama a bloques</w:t>
      </w:r>
    </w:p>
    <w:p w14:paraId="46D59162" w14:textId="77777777" w:rsidR="00593A19" w:rsidRDefault="00593A19" w:rsidP="00593A19">
      <w:pPr>
        <w:spacing w:before="240"/>
        <w:rPr>
          <w:rFonts w:cs="Times New Roman"/>
          <w:szCs w:val="24"/>
        </w:rPr>
      </w:pPr>
      <w:r>
        <w:rPr>
          <w:rFonts w:cs="Times New Roman"/>
          <w:szCs w:val="24"/>
        </w:rPr>
        <w:t xml:space="preserve">El módulo WiFi </w:t>
      </w:r>
      <w:r w:rsidRPr="0003678D">
        <w:rPr>
          <w:rFonts w:cs="Times New Roman"/>
          <w:szCs w:val="24"/>
        </w:rPr>
        <w:t xml:space="preserve">ESP8266EX ofrece </w:t>
      </w:r>
      <w:r>
        <w:rPr>
          <w:rFonts w:cs="Times New Roman"/>
          <w:szCs w:val="24"/>
        </w:rPr>
        <w:t>una solución completa y autónoma para la red Wi-Fi y es ampliamente utilizado</w:t>
      </w:r>
      <w:r w:rsidRPr="0003678D">
        <w:rPr>
          <w:rFonts w:cs="Times New Roman"/>
          <w:szCs w:val="24"/>
        </w:rPr>
        <w:t xml:space="preserve"> para alojar </w:t>
      </w:r>
      <w:r>
        <w:rPr>
          <w:rFonts w:cs="Times New Roman"/>
          <w:szCs w:val="24"/>
        </w:rPr>
        <w:t xml:space="preserve">aplicaciones </w:t>
      </w:r>
      <w:r w:rsidRPr="0003678D">
        <w:rPr>
          <w:rFonts w:cs="Times New Roman"/>
          <w:szCs w:val="24"/>
        </w:rPr>
        <w:t>e</w:t>
      </w:r>
      <w:r>
        <w:rPr>
          <w:rFonts w:cs="Times New Roman"/>
          <w:szCs w:val="24"/>
        </w:rPr>
        <w:t>n</w:t>
      </w:r>
      <w:r w:rsidRPr="0003678D">
        <w:rPr>
          <w:rFonts w:cs="Times New Roman"/>
          <w:szCs w:val="24"/>
        </w:rPr>
        <w:t xml:space="preserve"> funciones de red Wi-Fi </w:t>
      </w:r>
      <w:r>
        <w:rPr>
          <w:rFonts w:cs="Times New Roman"/>
          <w:szCs w:val="24"/>
        </w:rPr>
        <w:t xml:space="preserve">con ayuda de un procesador. </w:t>
      </w:r>
    </w:p>
    <w:p w14:paraId="0A37335F" w14:textId="77777777" w:rsidR="00593A19" w:rsidRPr="0003678D" w:rsidRDefault="00593A19" w:rsidP="00593A19">
      <w:pPr>
        <w:spacing w:before="240"/>
        <w:rPr>
          <w:rFonts w:cs="Times New Roman"/>
          <w:szCs w:val="24"/>
        </w:rPr>
      </w:pPr>
      <w:r w:rsidRPr="0003678D">
        <w:rPr>
          <w:rFonts w:cs="Times New Roman"/>
          <w:szCs w:val="24"/>
        </w:rPr>
        <w:t>Cuando ESP8266EX aloja la aplicación, se arranca directamente des</w:t>
      </w:r>
      <w:r>
        <w:rPr>
          <w:rFonts w:cs="Times New Roman"/>
          <w:szCs w:val="24"/>
        </w:rPr>
        <w:t>de una memoria flash externa. Se</w:t>
      </w:r>
      <w:r w:rsidRPr="0003678D">
        <w:rPr>
          <w:rFonts w:cs="Times New Roman"/>
          <w:szCs w:val="24"/>
        </w:rPr>
        <w:t xml:space="preserve"> ha integrado caché para mejorar el rendimiento del sistema en tales aplicaciones.</w:t>
      </w:r>
    </w:p>
    <w:p w14:paraId="02BA8407" w14:textId="535A2731" w:rsidR="00593A19" w:rsidRPr="0003678D" w:rsidRDefault="00593A19" w:rsidP="00593A19">
      <w:pPr>
        <w:spacing w:before="240"/>
        <w:rPr>
          <w:rFonts w:cs="Times New Roman"/>
          <w:szCs w:val="24"/>
        </w:rPr>
      </w:pPr>
      <w:r>
        <w:rPr>
          <w:rFonts w:cs="Times New Roman"/>
          <w:szCs w:val="24"/>
        </w:rPr>
        <w:t>A</w:t>
      </w:r>
      <w:r w:rsidRPr="0003678D">
        <w:rPr>
          <w:rFonts w:cs="Times New Roman"/>
          <w:szCs w:val="24"/>
        </w:rPr>
        <w:t xml:space="preserve">ctúa como un adaptador WiFi, </w:t>
      </w:r>
      <w:r>
        <w:rPr>
          <w:rFonts w:cs="Times New Roman"/>
          <w:szCs w:val="24"/>
        </w:rPr>
        <w:t xml:space="preserve">con </w:t>
      </w:r>
      <w:r w:rsidRPr="0003678D">
        <w:rPr>
          <w:rFonts w:cs="Times New Roman"/>
          <w:szCs w:val="24"/>
        </w:rPr>
        <w:t xml:space="preserve">acceso inalámbrico a Internet </w:t>
      </w:r>
      <w:r>
        <w:rPr>
          <w:rFonts w:cs="Times New Roman"/>
          <w:szCs w:val="24"/>
        </w:rPr>
        <w:t xml:space="preserve">y </w:t>
      </w:r>
      <w:r w:rsidRPr="0003678D">
        <w:rPr>
          <w:rFonts w:cs="Times New Roman"/>
          <w:szCs w:val="24"/>
        </w:rPr>
        <w:t xml:space="preserve">se puede agregar a cualquier diseño </w:t>
      </w:r>
      <w:r>
        <w:rPr>
          <w:rFonts w:cs="Times New Roman"/>
          <w:szCs w:val="24"/>
        </w:rPr>
        <w:t xml:space="preserve">basado en un microcontrolador </w:t>
      </w:r>
      <w:r w:rsidRPr="0003678D">
        <w:rPr>
          <w:rFonts w:cs="Times New Roman"/>
          <w:szCs w:val="24"/>
        </w:rPr>
        <w:t>con conectividad</w:t>
      </w:r>
      <w:r>
        <w:rPr>
          <w:rFonts w:cs="Times New Roman"/>
          <w:szCs w:val="24"/>
        </w:rPr>
        <w:t xml:space="preserve"> sencilla (interfaz: UART/</w:t>
      </w:r>
      <w:r w:rsidRPr="0003678D">
        <w:rPr>
          <w:rFonts w:cs="Times New Roman"/>
          <w:szCs w:val="24"/>
        </w:rPr>
        <w:t>I2C</w:t>
      </w:r>
      <w:r>
        <w:rPr>
          <w:rFonts w:cs="Times New Roman"/>
          <w:szCs w:val="24"/>
        </w:rPr>
        <w:t>/SPI/SDIO</w:t>
      </w:r>
      <w:r w:rsidRPr="0003678D">
        <w:rPr>
          <w:rFonts w:cs="Times New Roman"/>
          <w:szCs w:val="24"/>
        </w:rPr>
        <w:t>).</w:t>
      </w:r>
    </w:p>
    <w:p w14:paraId="4867C314" w14:textId="77777777" w:rsidR="00593A19" w:rsidRPr="0003678D" w:rsidRDefault="00593A19" w:rsidP="00593A19">
      <w:pPr>
        <w:spacing w:before="240"/>
        <w:rPr>
          <w:rFonts w:cs="Times New Roman"/>
          <w:szCs w:val="24"/>
        </w:rPr>
      </w:pPr>
      <w:r>
        <w:rPr>
          <w:rFonts w:cs="Times New Roman"/>
          <w:szCs w:val="24"/>
        </w:rPr>
        <w:t>R</w:t>
      </w:r>
      <w:r w:rsidRPr="0003678D">
        <w:rPr>
          <w:rFonts w:cs="Times New Roman"/>
          <w:szCs w:val="24"/>
        </w:rPr>
        <w:t>equiere un mínimo de circuitería externa, incluyendo el módulo front-end, integra una versión mej</w:t>
      </w:r>
      <w:r>
        <w:rPr>
          <w:rFonts w:cs="Times New Roman"/>
          <w:szCs w:val="24"/>
        </w:rPr>
        <w:t>orada del procesador de 32 bits y además puede interactuar con sensores externos u</w:t>
      </w:r>
      <w:r w:rsidRPr="0003678D">
        <w:rPr>
          <w:rFonts w:cs="Times New Roman"/>
          <w:szCs w:val="24"/>
        </w:rPr>
        <w:t xml:space="preserve"> otros dispositivos de aplicación específica </w:t>
      </w:r>
    </w:p>
    <w:p w14:paraId="4FB3BB7F" w14:textId="77777777" w:rsidR="00593A19" w:rsidRPr="00DD5EF1" w:rsidRDefault="00593A19" w:rsidP="00593A19">
      <w:pPr>
        <w:spacing w:before="240"/>
        <w:rPr>
          <w:rFonts w:cs="Times New Roman"/>
          <w:szCs w:val="24"/>
          <w:u w:val="single"/>
        </w:rPr>
      </w:pPr>
      <w:r>
        <w:rPr>
          <w:noProof/>
          <w:lang w:eastAsia="es-MX"/>
        </w:rPr>
        <w:lastRenderedPageBreak/>
        <w:drawing>
          <wp:inline distT="0" distB="0" distL="0" distR="0" wp14:anchorId="7AC60026" wp14:editId="1900B1EF">
            <wp:extent cx="5879817" cy="2560320"/>
            <wp:effectExtent l="0" t="0" r="6985" b="0"/>
            <wp:docPr id="1073741873" name="Imagen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2794" cy="2561616"/>
                    </a:xfrm>
                    <a:prstGeom prst="rect">
                      <a:avLst/>
                    </a:prstGeom>
                  </pic:spPr>
                </pic:pic>
              </a:graphicData>
            </a:graphic>
          </wp:inline>
        </w:drawing>
      </w:r>
    </w:p>
    <w:p w14:paraId="3D2CD0D4" w14:textId="74B5054C" w:rsidR="00593A19" w:rsidRPr="00EA654C" w:rsidRDefault="004A5D6C">
      <w:pPr>
        <w:pStyle w:val="Descripcin"/>
      </w:pPr>
      <w:bookmarkStart w:id="3821" w:name="_Toc483160576"/>
      <w:r w:rsidRPr="00262C61">
        <w:t>Fig. 2.</w:t>
      </w:r>
      <w:del w:id="3822" w:author="Tanya Hernández" w:date="2017-05-17T00:29:00Z">
        <w:r w:rsidRPr="001012C6" w:rsidDel="001012C6">
          <w:delText xml:space="preserve"> </w:delText>
        </w:r>
      </w:del>
      <w:r w:rsidRPr="00803B69">
        <w:fldChar w:fldCharType="begin"/>
      </w:r>
      <w:r w:rsidRPr="001012C6">
        <w:instrText xml:space="preserve"> SEQ Fig._2. \* ARABIC </w:instrText>
      </w:r>
      <w:r w:rsidRPr="00803B69">
        <w:rPr>
          <w:rPrChange w:id="3823" w:author="Tanya Hernández" w:date="2017-05-17T00:29:00Z">
            <w:rPr/>
          </w:rPrChange>
        </w:rPr>
        <w:fldChar w:fldCharType="separate"/>
      </w:r>
      <w:ins w:id="3824" w:author="Tanya Hernández" w:date="2017-05-21T21:21:00Z">
        <w:r w:rsidR="00604603">
          <w:t>26</w:t>
        </w:r>
      </w:ins>
      <w:del w:id="3825" w:author="Tanya Hernández" w:date="2017-05-17T01:33:00Z">
        <w:r w:rsidR="005B2C04" w:rsidRPr="001012C6" w:rsidDel="00262C61">
          <w:delText>26</w:delText>
        </w:r>
      </w:del>
      <w:r w:rsidRPr="00803B69">
        <w:fldChar w:fldCharType="end"/>
      </w:r>
      <w:r>
        <w:t xml:space="preserve"> </w:t>
      </w:r>
      <w:r w:rsidRPr="009A2620">
        <w:t>Diagrama a bloques del Módulo wifi.[65].</w:t>
      </w:r>
      <w:bookmarkEnd w:id="3821"/>
    </w:p>
    <w:p w14:paraId="0E8212AD" w14:textId="77777777" w:rsidR="00593A19" w:rsidRDefault="00593A19" w:rsidP="00593A19">
      <w:pPr>
        <w:ind w:firstLine="0"/>
        <w:rPr>
          <w:lang w:eastAsia="en-US"/>
        </w:rPr>
      </w:pPr>
    </w:p>
    <w:p w14:paraId="0E797142" w14:textId="77777777" w:rsidR="00807F8D" w:rsidRPr="00F43C70" w:rsidRDefault="00807F8D">
      <w:pPr>
        <w:pStyle w:val="Ttulo2"/>
        <w:rPr>
          <w:rFonts w:eastAsiaTheme="minorHAnsi"/>
          <w:lang w:eastAsia="en-US"/>
        </w:rPr>
        <w:pPrChange w:id="3826" w:author="Tanya Hernández" w:date="2017-05-21T19:17:00Z">
          <w:pPr>
            <w:pStyle w:val="Ttulo2"/>
            <w:ind w:left="930" w:hanging="570"/>
          </w:pPr>
        </w:pPrChange>
      </w:pPr>
      <w:bookmarkStart w:id="3827" w:name="_Toc483160381"/>
      <w:bookmarkStart w:id="3828" w:name="_Toc480316154"/>
      <w:r w:rsidRPr="00F43C70">
        <w:rPr>
          <w:rFonts w:eastAsiaTheme="minorHAnsi"/>
          <w:lang w:eastAsia="en-US"/>
        </w:rPr>
        <w:t>2.12 Aplicaciones móviles</w:t>
      </w:r>
      <w:bookmarkEnd w:id="3827"/>
      <w:del w:id="3829" w:author="Tanya Hernández" w:date="2017-05-17T00:29:00Z">
        <w:r w:rsidRPr="00F43C70" w:rsidDel="001012C6">
          <w:rPr>
            <w:rFonts w:eastAsiaTheme="minorHAnsi"/>
            <w:lang w:eastAsia="en-US"/>
          </w:rPr>
          <w:delText>.</w:delText>
        </w:r>
      </w:del>
      <w:bookmarkEnd w:id="3828"/>
    </w:p>
    <w:p w14:paraId="63FAA619" w14:textId="0D2BACFE" w:rsidR="00807F8D" w:rsidRPr="00F43C70" w:rsidRDefault="00807F8D" w:rsidP="00807F8D">
      <w:pPr>
        <w:spacing w:before="240"/>
        <w:ind w:firstLine="360"/>
        <w:rPr>
          <w:rFonts w:cs="Times New Roman"/>
          <w:szCs w:val="24"/>
        </w:rPr>
      </w:pPr>
      <w:r w:rsidRPr="00F43C70">
        <w:rPr>
          <w:rFonts w:cs="Times New Roman"/>
          <w:szCs w:val="24"/>
        </w:rPr>
        <w:t>Hoy en día la mayoría de las personas cuentan con un dispositivo móvil: teléfonos inteligentes, tabletas y agenda</w:t>
      </w:r>
      <w:r w:rsidR="007E4084">
        <w:rPr>
          <w:rFonts w:cs="Times New Roman"/>
          <w:szCs w:val="24"/>
        </w:rPr>
        <w:t>s electrónicas; esto se debe a su</w:t>
      </w:r>
      <w:r w:rsidRPr="00F43C70">
        <w:rPr>
          <w:rFonts w:cs="Times New Roman"/>
          <w:szCs w:val="24"/>
        </w:rPr>
        <w:t xml:space="preserve"> característica principal: la portabilidad, por este motivo hay variedad en el mercado. La portabilidad que tienen estos dispositivos facilita aún más la comunicación y por </w:t>
      </w:r>
      <w:r>
        <w:rPr>
          <w:rFonts w:cs="Times New Roman"/>
          <w:szCs w:val="24"/>
        </w:rPr>
        <w:t>la demanda en el mercado hay un</w:t>
      </w:r>
      <w:r w:rsidRPr="00F43C70">
        <w:rPr>
          <w:rFonts w:cs="Times New Roman"/>
          <w:szCs w:val="24"/>
        </w:rPr>
        <w:t xml:space="preserve"> alza en las aplicaciones que se pueden ejecutar en estos dispositivos. </w:t>
      </w:r>
    </w:p>
    <w:p w14:paraId="5836F1EF" w14:textId="2AC2E993" w:rsidR="007E4084" w:rsidRPr="00F43C70" w:rsidRDefault="00807F8D" w:rsidP="007E4084">
      <w:pPr>
        <w:spacing w:before="240" w:after="240"/>
        <w:ind w:firstLine="360"/>
        <w:rPr>
          <w:rFonts w:cs="Times New Roman"/>
          <w:szCs w:val="24"/>
        </w:rPr>
      </w:pPr>
      <w:r w:rsidRPr="00F43C70">
        <w:rPr>
          <w:rFonts w:cs="Times New Roman"/>
          <w:szCs w:val="24"/>
        </w:rPr>
        <w:t>En este proyecto se pretende desarrollar una aplicación móvil, pues nos servirá para la notificación de</w:t>
      </w:r>
      <w:r w:rsidR="007E4084">
        <w:rPr>
          <w:rFonts w:cs="Times New Roman"/>
          <w:szCs w:val="24"/>
        </w:rPr>
        <w:t xml:space="preserve"> alarmas y</w:t>
      </w:r>
      <w:r w:rsidRPr="00F43C70">
        <w:rPr>
          <w:rFonts w:cs="Times New Roman"/>
          <w:szCs w:val="24"/>
        </w:rPr>
        <w:t xml:space="preserve"> a la cual tendrá acceso la persona que </w:t>
      </w:r>
      <w:r w:rsidR="007E4084" w:rsidRPr="00F43C70">
        <w:rPr>
          <w:rFonts w:cs="Times New Roman"/>
          <w:szCs w:val="24"/>
        </w:rPr>
        <w:t>monitoreará</w:t>
      </w:r>
      <w:r w:rsidRPr="00F43C70">
        <w:rPr>
          <w:rFonts w:cs="Times New Roman"/>
          <w:szCs w:val="24"/>
        </w:rPr>
        <w:t xml:space="preserve"> al adulto de la tercera edad. Por lo anterior en este análisis es conveniente integrar los tipos de aplicaciones móviles, sistemas operativos para aplicaciones móviles, entornos de desarrollo para aplicaciones móviles, tabla comparativa para seleccionar la opción que se ajuste para desarrollar la aplicación y por último las características específicas de la plataforma que se escoja.</w:t>
      </w:r>
    </w:p>
    <w:p w14:paraId="5EB7F653" w14:textId="77777777" w:rsidR="00807F8D" w:rsidRPr="006759FE" w:rsidRDefault="00807F8D" w:rsidP="00803B69">
      <w:pPr>
        <w:pStyle w:val="Ttulo3"/>
      </w:pPr>
      <w:bookmarkStart w:id="3830" w:name="_Toc480316155"/>
      <w:bookmarkStart w:id="3831" w:name="_Toc483160382"/>
      <w:r w:rsidRPr="006759FE">
        <w:t>2.12.1Tipos de aplicaciones para móviles</w:t>
      </w:r>
      <w:bookmarkEnd w:id="3830"/>
      <w:bookmarkEnd w:id="3831"/>
    </w:p>
    <w:p w14:paraId="5271BF85" w14:textId="556CC59D" w:rsidR="00807F8D" w:rsidRDefault="00807F8D" w:rsidP="003C4501">
      <w:pPr>
        <w:spacing w:before="240" w:after="240"/>
        <w:ind w:firstLine="360"/>
        <w:rPr>
          <w:rFonts w:cs="Times New Roman"/>
          <w:szCs w:val="24"/>
        </w:rPr>
      </w:pPr>
      <w:r w:rsidRPr="00F43C70">
        <w:rPr>
          <w:rFonts w:cs="Times New Roman"/>
          <w:szCs w:val="24"/>
        </w:rPr>
        <w:t xml:space="preserve">Hoy en día podemos encontrar un sin </w:t>
      </w:r>
      <w:r w:rsidR="005A03A6" w:rsidRPr="00F43C70">
        <w:rPr>
          <w:rFonts w:cs="Times New Roman"/>
          <w:szCs w:val="24"/>
        </w:rPr>
        <w:t>fin</w:t>
      </w:r>
      <w:r w:rsidRPr="00F43C70">
        <w:rPr>
          <w:rFonts w:cs="Times New Roman"/>
          <w:szCs w:val="24"/>
        </w:rPr>
        <w:t xml:space="preserve"> de aplicaciones móviles, pero debemos identificar que no todas están instaladas en nuestros dispositivos móviles, es decir, también podemos acceder al navegador instalado en nuestro dispositivo y consultar aplicaciones web adaptadas a nuestros dispositivos. En el siguiente apartado se describirá a detalle los dos tipos de aplicaciones móviles. </w:t>
      </w:r>
    </w:p>
    <w:p w14:paraId="70CD2456" w14:textId="738A03F5" w:rsidR="00807F8D" w:rsidRPr="003C4501" w:rsidRDefault="00807F8D" w:rsidP="003C4501">
      <w:pPr>
        <w:ind w:firstLine="0"/>
        <w:rPr>
          <w:rFonts w:cs="Times New Roman"/>
          <w:szCs w:val="24"/>
        </w:rPr>
      </w:pPr>
      <w:r w:rsidRPr="006759FE">
        <w:rPr>
          <w:rFonts w:cs="Times New Roman"/>
          <w:b/>
          <w:szCs w:val="24"/>
        </w:rPr>
        <w:t>Aplicaciones móviles web</w:t>
      </w:r>
    </w:p>
    <w:p w14:paraId="08F7DAFA" w14:textId="77777777" w:rsidR="00807F8D" w:rsidRPr="00F43C70" w:rsidRDefault="00807F8D" w:rsidP="007E4084">
      <w:pPr>
        <w:spacing w:before="240" w:after="240"/>
        <w:ind w:firstLine="360"/>
        <w:rPr>
          <w:rFonts w:cs="Times New Roman"/>
          <w:szCs w:val="24"/>
        </w:rPr>
      </w:pPr>
      <w:r w:rsidRPr="00F43C70">
        <w:rPr>
          <w:rFonts w:cs="Times New Roman"/>
          <w:szCs w:val="24"/>
        </w:rPr>
        <w:t>Una aplicación web para móviles es una aplicación web con formato para teléfonos inteligentes y tabletas, y se accede a través del navegador web del dispositivo móvil. Esta debe estar accesible mediante un servicio de dominio y un servicio de alojamiento. Para poder acceder a ella necesitamos conexión a internet.</w:t>
      </w:r>
    </w:p>
    <w:tbl>
      <w:tblPr>
        <w:tblStyle w:val="Tablaconcuadrcula"/>
        <w:tblW w:w="0" w:type="auto"/>
        <w:jc w:val="center"/>
        <w:tblLook w:val="04A0" w:firstRow="1" w:lastRow="0" w:firstColumn="1" w:lastColumn="0" w:noHBand="0" w:noVBand="1"/>
      </w:tblPr>
      <w:tblGrid>
        <w:gridCol w:w="4110"/>
        <w:gridCol w:w="5184"/>
      </w:tblGrid>
      <w:tr w:rsidR="00807F8D" w:rsidRPr="00A83A78" w14:paraId="104B7DAB" w14:textId="77777777" w:rsidTr="00A83A78">
        <w:trPr>
          <w:trHeight w:val="464"/>
          <w:jc w:val="center"/>
        </w:trPr>
        <w:tc>
          <w:tcPr>
            <w:tcW w:w="4110" w:type="dxa"/>
            <w:vAlign w:val="center"/>
          </w:tcPr>
          <w:p w14:paraId="2798534E" w14:textId="77777777" w:rsidR="00807F8D" w:rsidRPr="00A83A78" w:rsidRDefault="00807F8D">
            <w:pPr>
              <w:ind w:right="34"/>
              <w:jc w:val="center"/>
              <w:rPr>
                <w:rFonts w:cs="Times New Roman"/>
                <w:b/>
                <w:sz w:val="20"/>
                <w:szCs w:val="24"/>
              </w:rPr>
              <w:pPrChange w:id="3832" w:author="Tanya Hernández" w:date="2017-05-21T21:15:00Z">
                <w:pPr>
                  <w:jc w:val="center"/>
                </w:pPr>
              </w:pPrChange>
            </w:pPr>
            <w:r w:rsidRPr="00A83A78">
              <w:rPr>
                <w:rFonts w:cs="Times New Roman"/>
                <w:b/>
                <w:sz w:val="20"/>
                <w:szCs w:val="24"/>
              </w:rPr>
              <w:lastRenderedPageBreak/>
              <w:t>Ventajas</w:t>
            </w:r>
          </w:p>
        </w:tc>
        <w:tc>
          <w:tcPr>
            <w:tcW w:w="5184" w:type="dxa"/>
            <w:vAlign w:val="center"/>
          </w:tcPr>
          <w:p w14:paraId="19C0B0CE" w14:textId="77777777" w:rsidR="00807F8D" w:rsidRPr="00A83A78" w:rsidRDefault="00807F8D">
            <w:pPr>
              <w:ind w:right="117"/>
              <w:jc w:val="center"/>
              <w:rPr>
                <w:rFonts w:cs="Times New Roman"/>
                <w:b/>
                <w:sz w:val="20"/>
                <w:szCs w:val="24"/>
              </w:rPr>
              <w:pPrChange w:id="3833" w:author="Tanya Hernández" w:date="2017-05-21T21:15:00Z">
                <w:pPr>
                  <w:jc w:val="center"/>
                </w:pPr>
              </w:pPrChange>
            </w:pPr>
            <w:r w:rsidRPr="00A83A78">
              <w:rPr>
                <w:rFonts w:cs="Times New Roman"/>
                <w:b/>
                <w:sz w:val="20"/>
                <w:szCs w:val="24"/>
              </w:rPr>
              <w:t>Desventajas</w:t>
            </w:r>
          </w:p>
        </w:tc>
      </w:tr>
      <w:tr w:rsidR="00807F8D" w:rsidRPr="00A83A78" w14:paraId="2673B949" w14:textId="77777777" w:rsidTr="00A83A78">
        <w:trPr>
          <w:trHeight w:val="464"/>
          <w:jc w:val="center"/>
        </w:trPr>
        <w:tc>
          <w:tcPr>
            <w:tcW w:w="4110" w:type="dxa"/>
            <w:vAlign w:val="center"/>
          </w:tcPr>
          <w:p w14:paraId="3B20D0C1" w14:textId="77777777" w:rsidR="00807F8D" w:rsidRPr="00A83A78" w:rsidRDefault="00807F8D">
            <w:pPr>
              <w:ind w:right="34"/>
              <w:rPr>
                <w:rFonts w:cs="Times New Roman"/>
                <w:sz w:val="20"/>
                <w:szCs w:val="24"/>
              </w:rPr>
              <w:pPrChange w:id="3834" w:author="Tanya Hernández" w:date="2017-05-21T21:15:00Z">
                <w:pPr/>
              </w:pPrChange>
            </w:pPr>
            <w:r w:rsidRPr="00A83A78">
              <w:rPr>
                <w:rFonts w:cs="Times New Roman"/>
                <w:sz w:val="20"/>
                <w:szCs w:val="24"/>
              </w:rPr>
              <w:t>Compatibilidad: Se reutiliza casi en un 100% el mismo código fuente para todos los sistemas operativos orientados a móviles, así se tiene que dar mantenimiento sólo a una versión.</w:t>
            </w:r>
          </w:p>
          <w:p w14:paraId="74F54876" w14:textId="77777777" w:rsidR="00807F8D" w:rsidRPr="00A83A78" w:rsidRDefault="00807F8D">
            <w:pPr>
              <w:ind w:right="34"/>
              <w:rPr>
                <w:rFonts w:cs="Times New Roman"/>
                <w:sz w:val="20"/>
                <w:szCs w:val="24"/>
              </w:rPr>
              <w:pPrChange w:id="3835" w:author="Tanya Hernández" w:date="2017-05-21T21:15:00Z">
                <w:pPr/>
              </w:pPrChange>
            </w:pPr>
            <w:r w:rsidRPr="00A83A78">
              <w:rPr>
                <w:rFonts w:cs="Times New Roman"/>
                <w:sz w:val="20"/>
                <w:szCs w:val="24"/>
              </w:rPr>
              <w:t>Aunque muchas de las implementaciones requerirán adecuaciones para cada plataforma la reutilización es mayor a la de las opciones nativas.</w:t>
            </w:r>
          </w:p>
        </w:tc>
        <w:tc>
          <w:tcPr>
            <w:tcW w:w="5184" w:type="dxa"/>
            <w:vAlign w:val="center"/>
          </w:tcPr>
          <w:p w14:paraId="00E9DA98" w14:textId="77777777" w:rsidR="00807F8D" w:rsidRPr="00A83A78" w:rsidRDefault="00807F8D">
            <w:pPr>
              <w:ind w:right="117"/>
              <w:rPr>
                <w:rFonts w:cs="Times New Roman"/>
                <w:sz w:val="20"/>
                <w:szCs w:val="24"/>
              </w:rPr>
              <w:pPrChange w:id="3836" w:author="Tanya Hernández" w:date="2017-05-21T21:15:00Z">
                <w:pPr/>
              </w:pPrChange>
            </w:pPr>
            <w:r w:rsidRPr="00A83A78">
              <w:rPr>
                <w:rFonts w:cs="Times New Roman"/>
                <w:sz w:val="20"/>
                <w:szCs w:val="24"/>
              </w:rPr>
              <w:t>Generalmente no pueden acceder al hardware y al software del dispositivo móvil. Los recursos como: el control de cámara, el control directo del GPS (hay un acceso limitado a la ubicación actual), la integración PIM, o el control de la aplicación de teléfono serán descartados en las aplicaciones web de forma inmediata.</w:t>
            </w:r>
          </w:p>
        </w:tc>
      </w:tr>
      <w:tr w:rsidR="00807F8D" w:rsidRPr="00A83A78" w14:paraId="4FDE8954" w14:textId="77777777" w:rsidTr="00A83A78">
        <w:trPr>
          <w:trHeight w:val="485"/>
          <w:jc w:val="center"/>
        </w:trPr>
        <w:tc>
          <w:tcPr>
            <w:tcW w:w="4110" w:type="dxa"/>
            <w:vAlign w:val="center"/>
          </w:tcPr>
          <w:p w14:paraId="4097E49C" w14:textId="2C45458D" w:rsidR="00807F8D" w:rsidRPr="00A83A78" w:rsidRDefault="00807F8D">
            <w:pPr>
              <w:autoSpaceDE w:val="0"/>
              <w:autoSpaceDN w:val="0"/>
              <w:adjustRightInd w:val="0"/>
              <w:ind w:right="34"/>
              <w:rPr>
                <w:rFonts w:cs="Times New Roman"/>
                <w:bCs/>
                <w:sz w:val="20"/>
                <w:szCs w:val="24"/>
              </w:rPr>
              <w:pPrChange w:id="3837" w:author="Tanya Hernández" w:date="2017-05-21T21:15:00Z">
                <w:pPr>
                  <w:autoSpaceDE w:val="0"/>
                  <w:autoSpaceDN w:val="0"/>
                  <w:adjustRightInd w:val="0"/>
                </w:pPr>
              </w:pPrChange>
            </w:pPr>
            <w:r w:rsidRPr="00A83A78">
              <w:rPr>
                <w:rFonts w:cs="Times New Roman"/>
                <w:sz w:val="20"/>
                <w:szCs w:val="24"/>
              </w:rPr>
              <w:t>Actualizado siempre: En el caso de que se opte por la alternativa de utilizar aplicaciones Web embebidas en la aplicación las actualizaciones llegan de inmediato, no</w:t>
            </w:r>
            <w:r w:rsidR="007E4084" w:rsidRPr="00A83A78">
              <w:rPr>
                <w:rFonts w:cs="Times New Roman"/>
                <w:sz w:val="20"/>
                <w:szCs w:val="24"/>
              </w:rPr>
              <w:t xml:space="preserve"> debes </w:t>
            </w:r>
            <w:r w:rsidRPr="00A83A78">
              <w:rPr>
                <w:rFonts w:cs="Times New Roman"/>
                <w:sz w:val="20"/>
                <w:szCs w:val="24"/>
              </w:rPr>
              <w:t>esp</w:t>
            </w:r>
            <w:r w:rsidR="007E4084" w:rsidRPr="00A83A78">
              <w:rPr>
                <w:rFonts w:cs="Times New Roman"/>
                <w:sz w:val="20"/>
                <w:szCs w:val="24"/>
              </w:rPr>
              <w:t xml:space="preserve">erar que AppStore o GooglePlay </w:t>
            </w:r>
            <w:r w:rsidRPr="00A83A78">
              <w:rPr>
                <w:rFonts w:cs="Times New Roman"/>
                <w:sz w:val="20"/>
                <w:szCs w:val="24"/>
              </w:rPr>
              <w:t>aprueben tu nueva actualización.</w:t>
            </w:r>
          </w:p>
        </w:tc>
        <w:tc>
          <w:tcPr>
            <w:tcW w:w="5184" w:type="dxa"/>
            <w:vAlign w:val="center"/>
          </w:tcPr>
          <w:p w14:paraId="1E2A17C4" w14:textId="77777777" w:rsidR="00807F8D" w:rsidRPr="00A83A78" w:rsidRDefault="00807F8D">
            <w:pPr>
              <w:ind w:right="117"/>
              <w:rPr>
                <w:rFonts w:cs="Times New Roman"/>
                <w:sz w:val="20"/>
                <w:szCs w:val="24"/>
              </w:rPr>
              <w:pPrChange w:id="3838" w:author="Tanya Hernández" w:date="2017-05-21T21:15:00Z">
                <w:pPr/>
              </w:pPrChange>
            </w:pPr>
            <w:r w:rsidRPr="00A83A78">
              <w:rPr>
                <w:rFonts w:cs="Times New Roman"/>
                <w:sz w:val="20"/>
                <w:szCs w:val="24"/>
              </w:rPr>
              <w:t>Las aplicaciones web en general, requieren una conexión para funcionar, con problemas de rendimiento si el sitio es lento o no disponible.</w:t>
            </w:r>
          </w:p>
        </w:tc>
      </w:tr>
    </w:tbl>
    <w:p w14:paraId="70C2C225" w14:textId="1737A572" w:rsidR="00807F8D" w:rsidRPr="007E4084" w:rsidRDefault="007E4084">
      <w:pPr>
        <w:pStyle w:val="Descripcin"/>
      </w:pPr>
      <w:bookmarkStart w:id="3839" w:name="_Toc482747440"/>
      <w:r w:rsidRPr="00262C61">
        <w:t>Tabla 2</w:t>
      </w:r>
      <w:r w:rsidR="004A5D6C" w:rsidRPr="001012C6">
        <w:t>.</w:t>
      </w:r>
      <w:del w:id="3840" w:author="Tanya Hernández" w:date="2017-05-17T00:30:00Z">
        <w:r w:rsidR="004A5D6C" w:rsidRPr="001012C6" w:rsidDel="001012C6">
          <w:delText xml:space="preserve"> </w:delText>
        </w:r>
      </w:del>
      <w:r w:rsidR="004A5D6C" w:rsidRPr="00803B69">
        <w:fldChar w:fldCharType="begin"/>
      </w:r>
      <w:r w:rsidR="004A5D6C" w:rsidRPr="001012C6">
        <w:instrText xml:space="preserve"> SEQ Tabla_II. \* ROMAN </w:instrText>
      </w:r>
      <w:r w:rsidR="004A5D6C" w:rsidRPr="00803B69">
        <w:rPr>
          <w:rPrChange w:id="3841" w:author="Tanya Hernández" w:date="2017-05-17T00:30:00Z">
            <w:rPr/>
          </w:rPrChange>
        </w:rPr>
        <w:fldChar w:fldCharType="separate"/>
      </w:r>
      <w:ins w:id="3842" w:author="Tanya Hernández" w:date="2017-05-21T21:21:00Z">
        <w:r w:rsidR="00604603">
          <w:t>L</w:t>
        </w:r>
      </w:ins>
      <w:del w:id="3843" w:author="Tanya Hernández" w:date="2017-05-17T01:33:00Z">
        <w:r w:rsidR="005B2C04" w:rsidRPr="001012C6" w:rsidDel="00262C61">
          <w:delText>L</w:delText>
        </w:r>
      </w:del>
      <w:r w:rsidR="004A5D6C" w:rsidRPr="00803B69">
        <w:fldChar w:fldCharType="end"/>
      </w:r>
      <w:r w:rsidR="004A5D6C">
        <w:t xml:space="preserve"> </w:t>
      </w:r>
      <w:r w:rsidR="004A5D6C" w:rsidRPr="00EF1705">
        <w:t>Ventajas y desventajas de una aplicación móvil web.</w:t>
      </w:r>
      <w:bookmarkEnd w:id="3839"/>
    </w:p>
    <w:p w14:paraId="50C0D623" w14:textId="042B121E" w:rsidR="003C4501" w:rsidRDefault="003C4501" w:rsidP="00807F8D">
      <w:pPr>
        <w:spacing w:before="240"/>
        <w:ind w:firstLine="360"/>
        <w:rPr>
          <w:rFonts w:cs="Times New Roman"/>
          <w:szCs w:val="24"/>
        </w:rPr>
      </w:pPr>
    </w:p>
    <w:p w14:paraId="0362C525" w14:textId="68982A26" w:rsidR="00AF386C" w:rsidRDefault="00AF386C" w:rsidP="00807F8D">
      <w:pPr>
        <w:spacing w:before="240"/>
        <w:ind w:firstLine="360"/>
        <w:rPr>
          <w:ins w:id="3844" w:author="Tanya Hernández" w:date="2017-05-21T21:15:00Z"/>
          <w:rFonts w:cs="Times New Roman"/>
          <w:szCs w:val="24"/>
        </w:rPr>
      </w:pPr>
    </w:p>
    <w:p w14:paraId="3095EFBD" w14:textId="77777777" w:rsidR="00B24167" w:rsidRDefault="00B24167" w:rsidP="00807F8D">
      <w:pPr>
        <w:spacing w:before="240"/>
        <w:ind w:firstLine="360"/>
        <w:rPr>
          <w:rFonts w:cs="Times New Roman"/>
          <w:szCs w:val="24"/>
        </w:rPr>
      </w:pPr>
    </w:p>
    <w:p w14:paraId="7A9EEAD1" w14:textId="1D39F0A8" w:rsidR="00807F8D" w:rsidRPr="00AF638E" w:rsidRDefault="00807F8D" w:rsidP="00807F8D">
      <w:pPr>
        <w:spacing w:before="240"/>
        <w:ind w:firstLine="360"/>
        <w:rPr>
          <w:rFonts w:cs="Times New Roman"/>
          <w:b/>
          <w:szCs w:val="24"/>
          <w:rPrChange w:id="3845" w:author="Tanya Hernández" w:date="2017-05-16T02:04:00Z">
            <w:rPr>
              <w:rFonts w:cs="Times New Roman"/>
              <w:szCs w:val="24"/>
            </w:rPr>
          </w:rPrChange>
        </w:rPr>
      </w:pPr>
      <w:r w:rsidRPr="00AF638E">
        <w:rPr>
          <w:rFonts w:cs="Times New Roman"/>
          <w:b/>
          <w:szCs w:val="24"/>
          <w:rPrChange w:id="3846" w:author="Tanya Hernández" w:date="2017-05-16T02:04:00Z">
            <w:rPr>
              <w:rFonts w:cs="Times New Roman"/>
              <w:szCs w:val="24"/>
            </w:rPr>
          </w:rPrChange>
        </w:rPr>
        <w:t>Titanium Appcelerato</w:t>
      </w:r>
      <w:ins w:id="3847" w:author="Tanya Hernández" w:date="2017-05-17T00:30:00Z">
        <w:r w:rsidR="001012C6">
          <w:rPr>
            <w:rFonts w:cs="Times New Roman"/>
            <w:b/>
            <w:szCs w:val="24"/>
          </w:rPr>
          <w:t>r</w:t>
        </w:r>
      </w:ins>
      <w:del w:id="3848" w:author="Tanya Hernández" w:date="2017-05-17T00:30:00Z">
        <w:r w:rsidRPr="00AF638E" w:rsidDel="001012C6">
          <w:rPr>
            <w:rFonts w:cs="Times New Roman"/>
            <w:b/>
            <w:szCs w:val="24"/>
            <w:rPrChange w:id="3849" w:author="Tanya Hernández" w:date="2017-05-16T02:04:00Z">
              <w:rPr>
                <w:rFonts w:cs="Times New Roman"/>
                <w:szCs w:val="24"/>
              </w:rPr>
            </w:rPrChange>
          </w:rPr>
          <w:delText xml:space="preserve">r </w:delText>
        </w:r>
      </w:del>
    </w:p>
    <w:p w14:paraId="3DA34AFD" w14:textId="445A71D3" w:rsidR="00807F8D" w:rsidRPr="006759FE" w:rsidRDefault="00CB4CF1" w:rsidP="00807F8D">
      <w:pPr>
        <w:spacing w:before="240"/>
        <w:ind w:firstLine="360"/>
        <w:rPr>
          <w:rFonts w:cs="Times New Roman"/>
          <w:szCs w:val="24"/>
        </w:rPr>
      </w:pPr>
      <w:r>
        <w:rPr>
          <w:rFonts w:cs="Times New Roman"/>
          <w:szCs w:val="24"/>
        </w:rPr>
        <w:t>E</w:t>
      </w:r>
      <w:r w:rsidR="00807F8D" w:rsidRPr="006759FE">
        <w:rPr>
          <w:rFonts w:cs="Times New Roman"/>
          <w:szCs w:val="24"/>
        </w:rPr>
        <w:t>s un entorno de desarrollo de código libre para codificación de aplicaciones multiplataforma p</w:t>
      </w:r>
      <w:r>
        <w:rPr>
          <w:rFonts w:cs="Times New Roman"/>
          <w:szCs w:val="24"/>
        </w:rPr>
        <w:t>ara dispositivos móviles, y la p</w:t>
      </w:r>
      <w:r w:rsidR="00807F8D" w:rsidRPr="006759FE">
        <w:rPr>
          <w:rFonts w:cs="Times New Roman"/>
          <w:szCs w:val="24"/>
        </w:rPr>
        <w:t>latafo</w:t>
      </w:r>
      <w:r w:rsidR="00991424">
        <w:rPr>
          <w:rFonts w:cs="Times New Roman"/>
          <w:szCs w:val="24"/>
        </w:rPr>
        <w:t>rma Appcelerator, una suite de software y bibliotecas</w:t>
      </w:r>
      <w:r w:rsidR="00807F8D" w:rsidRPr="006759FE">
        <w:rPr>
          <w:rFonts w:cs="Times New Roman"/>
          <w:szCs w:val="24"/>
        </w:rPr>
        <w:t xml:space="preserve"> en la que se basa el desarrollo, testeo, análisis, depuración y despliegue de tales aplicaciones. </w:t>
      </w:r>
    </w:p>
    <w:p w14:paraId="3C809783" w14:textId="77777777" w:rsidR="00807F8D" w:rsidRPr="00AF638E" w:rsidRDefault="00807F8D" w:rsidP="00807F8D">
      <w:pPr>
        <w:spacing w:before="240"/>
        <w:ind w:firstLine="360"/>
        <w:rPr>
          <w:rFonts w:cs="Times New Roman"/>
          <w:b/>
          <w:szCs w:val="24"/>
          <w:rPrChange w:id="3850" w:author="Tanya Hernández" w:date="2017-05-16T02:04:00Z">
            <w:rPr>
              <w:rFonts w:cs="Times New Roman"/>
              <w:szCs w:val="24"/>
            </w:rPr>
          </w:rPrChange>
        </w:rPr>
      </w:pPr>
      <w:r w:rsidRPr="00AF638E">
        <w:rPr>
          <w:rFonts w:cs="Times New Roman"/>
          <w:b/>
          <w:szCs w:val="24"/>
          <w:rPrChange w:id="3851" w:author="Tanya Hernández" w:date="2017-05-16T02:04:00Z">
            <w:rPr>
              <w:rFonts w:cs="Times New Roman"/>
              <w:szCs w:val="24"/>
            </w:rPr>
          </w:rPrChange>
        </w:rPr>
        <w:t xml:space="preserve">PhoneGap PhoneGap </w:t>
      </w:r>
    </w:p>
    <w:p w14:paraId="65D82462" w14:textId="558632ED" w:rsidR="007E4084" w:rsidRPr="00A83A78" w:rsidRDefault="00807F8D" w:rsidP="00A83A78">
      <w:pPr>
        <w:spacing w:before="240"/>
        <w:ind w:firstLine="360"/>
        <w:rPr>
          <w:rFonts w:cs="Times New Roman"/>
          <w:szCs w:val="24"/>
        </w:rPr>
      </w:pPr>
      <w:r w:rsidRPr="006759FE">
        <w:rPr>
          <w:rFonts w:cs="Times New Roman"/>
          <w:szCs w:val="24"/>
        </w:rPr>
        <w:t>Es un framework para el desarrollo de aplicaciones móviles. Principalmente, PhoneGap</w:t>
      </w:r>
      <w:r w:rsidR="00991424">
        <w:rPr>
          <w:rFonts w:cs="Times New Roman"/>
          <w:szCs w:val="24"/>
        </w:rPr>
        <w:t xml:space="preserve"> p</w:t>
      </w:r>
      <w:r w:rsidRPr="006759FE">
        <w:rPr>
          <w:rFonts w:cs="Times New Roman"/>
          <w:szCs w:val="24"/>
        </w:rPr>
        <w:t>ermite a los programadores desarrollar aplicaciones para dispositivos móviles utilizando herramientas genéricas tales como JavaScript, HTML5 Y CSS3. Las Aplicaciones resultantes son híbridas, es decir que no son realmente aplicacio</w:t>
      </w:r>
      <w:r>
        <w:rPr>
          <w:rFonts w:cs="Times New Roman"/>
          <w:szCs w:val="24"/>
        </w:rPr>
        <w:t>nes nativas al dispositivo (ya q</w:t>
      </w:r>
      <w:r w:rsidRPr="006759FE">
        <w:rPr>
          <w:rFonts w:cs="Times New Roman"/>
          <w:szCs w:val="24"/>
        </w:rPr>
        <w:t>ue el renderizado se realiza mediante vistas web y no con interfaces gráficas específicas de cada sistema), pero no se tratan tampoco</w:t>
      </w:r>
      <w:r w:rsidR="00991424">
        <w:rPr>
          <w:rFonts w:cs="Times New Roman"/>
          <w:szCs w:val="24"/>
        </w:rPr>
        <w:t xml:space="preserve"> completamente de aplicaciones web (teniendo e</w:t>
      </w:r>
      <w:r w:rsidR="007E4084">
        <w:rPr>
          <w:rFonts w:cs="Times New Roman"/>
          <w:szCs w:val="24"/>
        </w:rPr>
        <w:t xml:space="preserve">n cuenta </w:t>
      </w:r>
      <w:r w:rsidRPr="006759FE">
        <w:rPr>
          <w:rFonts w:cs="Times New Roman"/>
          <w:szCs w:val="24"/>
        </w:rPr>
        <w:t>que son aplicaciones empaquetadas para poder ser desplegadas en el dispositivo</w:t>
      </w:r>
      <w:r w:rsidR="00991424">
        <w:rPr>
          <w:rFonts w:cs="Times New Roman"/>
          <w:szCs w:val="24"/>
        </w:rPr>
        <w:t xml:space="preserve"> incluso trabajando con el API d</w:t>
      </w:r>
      <w:r w:rsidRPr="006759FE">
        <w:rPr>
          <w:rFonts w:cs="Times New Roman"/>
          <w:szCs w:val="24"/>
        </w:rPr>
        <w:t>el sistema nativo).</w:t>
      </w:r>
    </w:p>
    <w:p w14:paraId="30CAF1D3" w14:textId="17E5CC37" w:rsidR="00807F8D" w:rsidRPr="00EB3207" w:rsidRDefault="00807F8D" w:rsidP="00807F8D">
      <w:pPr>
        <w:spacing w:before="240"/>
        <w:ind w:firstLine="360"/>
        <w:rPr>
          <w:rFonts w:cs="Times New Roman"/>
          <w:szCs w:val="24"/>
        </w:rPr>
      </w:pPr>
      <w:r w:rsidRPr="00EB3207">
        <w:rPr>
          <w:rFonts w:cs="Times New Roman"/>
          <w:b/>
          <w:szCs w:val="24"/>
        </w:rPr>
        <w:t>Aplicaciones móviles nativas</w:t>
      </w:r>
    </w:p>
    <w:p w14:paraId="74AC0856" w14:textId="77777777" w:rsidR="00807F8D" w:rsidRPr="00A67E4F" w:rsidRDefault="00807F8D" w:rsidP="00807F8D">
      <w:pPr>
        <w:spacing w:before="240"/>
        <w:ind w:firstLine="360"/>
        <w:rPr>
          <w:rFonts w:cs="Times New Roman"/>
          <w:szCs w:val="24"/>
        </w:rPr>
      </w:pPr>
      <w:r w:rsidRPr="001833F6">
        <w:rPr>
          <w:rFonts w:cs="Times New Roman"/>
          <w:szCs w:val="24"/>
        </w:rPr>
        <w:t>Una aplicación móvil nativa está construida específicamente para un dispositivo su sistema operativo en particular. A diferencia de una aplicación web que se accede a través de Internet, una aplicación nativa se descarga desde una tienda virtual y se instala en el dispositivo. Estas aplicaciones son ideales para cuando utilizamos los recursos del dispositivo móvil.</w:t>
      </w:r>
    </w:p>
    <w:p w14:paraId="06C8BF89" w14:textId="77777777" w:rsidR="00807F8D" w:rsidRPr="001833F6" w:rsidRDefault="00807F8D" w:rsidP="00807F8D">
      <w:pPr>
        <w:spacing w:before="240"/>
        <w:ind w:firstLine="360"/>
        <w:rPr>
          <w:rFonts w:cs="Times New Roman"/>
          <w:szCs w:val="24"/>
        </w:rPr>
      </w:pPr>
      <w:r w:rsidRPr="001833F6">
        <w:rPr>
          <w:rFonts w:cs="Times New Roman"/>
          <w:szCs w:val="24"/>
        </w:rPr>
        <w:t xml:space="preserve">El desarrollo nativo es el desarrollo de aplicaciones que utilizan las especificaciones de los proveedores del sistema operativo (Google para Android Y Apple para iOS) esto implica ajustarse a los lenguajes, frameworks e IDE’s del fabricante o proveedor. </w:t>
      </w:r>
    </w:p>
    <w:p w14:paraId="5E689AA6" w14:textId="77777777" w:rsidR="00807F8D" w:rsidRPr="00E936C1" w:rsidRDefault="00807F8D" w:rsidP="00807F8D">
      <w:pPr>
        <w:rPr>
          <w:rFonts w:cs="Times New Roman"/>
          <w:szCs w:val="24"/>
        </w:rPr>
      </w:pPr>
    </w:p>
    <w:tbl>
      <w:tblPr>
        <w:tblStyle w:val="Tablaconcuadrcula"/>
        <w:tblW w:w="9656" w:type="dxa"/>
        <w:jc w:val="center"/>
        <w:tblLook w:val="04A0" w:firstRow="1" w:lastRow="0" w:firstColumn="1" w:lastColumn="0" w:noHBand="0" w:noVBand="1"/>
      </w:tblPr>
      <w:tblGrid>
        <w:gridCol w:w="5085"/>
        <w:gridCol w:w="4571"/>
      </w:tblGrid>
      <w:tr w:rsidR="00807F8D" w:rsidRPr="00A83A78" w14:paraId="2D77812D" w14:textId="77777777" w:rsidTr="00A83A78">
        <w:trPr>
          <w:trHeight w:val="732"/>
          <w:jc w:val="center"/>
        </w:trPr>
        <w:tc>
          <w:tcPr>
            <w:tcW w:w="5085" w:type="dxa"/>
            <w:vAlign w:val="center"/>
          </w:tcPr>
          <w:p w14:paraId="6E01AEC4" w14:textId="77777777" w:rsidR="00807F8D" w:rsidRPr="00A83A78" w:rsidRDefault="00807F8D">
            <w:pPr>
              <w:ind w:right="18"/>
              <w:jc w:val="center"/>
              <w:rPr>
                <w:rFonts w:cs="Times New Roman"/>
                <w:b/>
                <w:sz w:val="20"/>
                <w:szCs w:val="24"/>
              </w:rPr>
              <w:pPrChange w:id="3852" w:author="Tanya Hernández" w:date="2017-05-21T21:15:00Z">
                <w:pPr>
                  <w:jc w:val="center"/>
                </w:pPr>
              </w:pPrChange>
            </w:pPr>
            <w:r w:rsidRPr="00A83A78">
              <w:rPr>
                <w:rFonts w:cs="Times New Roman"/>
                <w:b/>
                <w:sz w:val="20"/>
                <w:szCs w:val="24"/>
              </w:rPr>
              <w:t>Ventajas</w:t>
            </w:r>
          </w:p>
        </w:tc>
        <w:tc>
          <w:tcPr>
            <w:tcW w:w="4571" w:type="dxa"/>
            <w:vAlign w:val="center"/>
          </w:tcPr>
          <w:p w14:paraId="519A7496" w14:textId="77777777" w:rsidR="00807F8D" w:rsidRPr="00A83A78" w:rsidRDefault="00807F8D">
            <w:pPr>
              <w:ind w:right="60"/>
              <w:jc w:val="center"/>
              <w:rPr>
                <w:rFonts w:cs="Times New Roman"/>
                <w:b/>
                <w:sz w:val="20"/>
                <w:szCs w:val="24"/>
              </w:rPr>
              <w:pPrChange w:id="3853" w:author="Tanya Hernández" w:date="2017-05-21T21:15:00Z">
                <w:pPr>
                  <w:jc w:val="center"/>
                </w:pPr>
              </w:pPrChange>
            </w:pPr>
            <w:r w:rsidRPr="00A83A78">
              <w:rPr>
                <w:rFonts w:cs="Times New Roman"/>
                <w:b/>
                <w:sz w:val="20"/>
                <w:szCs w:val="24"/>
              </w:rPr>
              <w:t>Desventajas</w:t>
            </w:r>
          </w:p>
        </w:tc>
      </w:tr>
      <w:tr w:rsidR="00807F8D" w:rsidRPr="00A83A78" w14:paraId="3EC0F530" w14:textId="77777777" w:rsidTr="00A83A78">
        <w:trPr>
          <w:trHeight w:val="732"/>
          <w:jc w:val="center"/>
        </w:trPr>
        <w:tc>
          <w:tcPr>
            <w:tcW w:w="5085" w:type="dxa"/>
            <w:vAlign w:val="center"/>
          </w:tcPr>
          <w:p w14:paraId="5CA3574A" w14:textId="77777777" w:rsidR="00807F8D" w:rsidRPr="00A83A78" w:rsidRDefault="00807F8D">
            <w:pPr>
              <w:ind w:right="18"/>
              <w:rPr>
                <w:rFonts w:cs="Times New Roman"/>
                <w:sz w:val="20"/>
                <w:szCs w:val="24"/>
              </w:rPr>
              <w:pPrChange w:id="3854" w:author="Tanya Hernández" w:date="2017-05-21T21:15:00Z">
                <w:pPr/>
              </w:pPrChange>
            </w:pPr>
            <w:r w:rsidRPr="00A83A78">
              <w:rPr>
                <w:rFonts w:cs="Times New Roman"/>
                <w:sz w:val="20"/>
                <w:szCs w:val="24"/>
              </w:rPr>
              <w:t>Pueden aprovechar las capacidades y recursos del dispositivo móvil, incluyendo el hardware (como el GPS, la cámara y gráficos) y el software (como el correo electrónico, calendario, contactos, galería de fotos / vídeo, manejador de archivos, y la pantalla de inicio).</w:t>
            </w:r>
          </w:p>
        </w:tc>
        <w:tc>
          <w:tcPr>
            <w:tcW w:w="4571" w:type="dxa"/>
            <w:vAlign w:val="center"/>
          </w:tcPr>
          <w:p w14:paraId="015897B7" w14:textId="77777777" w:rsidR="00807F8D" w:rsidRPr="00A83A78" w:rsidRDefault="00807F8D">
            <w:pPr>
              <w:ind w:right="60"/>
              <w:rPr>
                <w:rFonts w:cs="Times New Roman"/>
                <w:sz w:val="20"/>
                <w:szCs w:val="24"/>
              </w:rPr>
              <w:pPrChange w:id="3855" w:author="Tanya Hernández" w:date="2017-05-21T21:15:00Z">
                <w:pPr/>
              </w:pPrChange>
            </w:pPr>
            <w:r w:rsidRPr="00A83A78">
              <w:rPr>
                <w:rFonts w:cs="Times New Roman"/>
                <w:sz w:val="20"/>
                <w:szCs w:val="24"/>
              </w:rPr>
              <w:t>Un código por plataforma: Quizá esta sea la mayor desventaja para el desarrollo nativo pues se requiere realizar la implementación propia para todas las plataformas, aun cuando se pueden tener algoritmos de guía para muchas de las funcionalidades que se construyan, hablamos de lenguajes y plataformas distintas que deben considerar cada una de las capacidades de la plataforma.</w:t>
            </w:r>
          </w:p>
        </w:tc>
      </w:tr>
      <w:tr w:rsidR="00807F8D" w:rsidRPr="00A83A78" w14:paraId="3BAE4594" w14:textId="77777777" w:rsidTr="00A83A78">
        <w:trPr>
          <w:trHeight w:val="766"/>
          <w:jc w:val="center"/>
        </w:trPr>
        <w:tc>
          <w:tcPr>
            <w:tcW w:w="5085" w:type="dxa"/>
            <w:vAlign w:val="center"/>
          </w:tcPr>
          <w:p w14:paraId="0B8B04A3" w14:textId="77777777" w:rsidR="00807F8D" w:rsidRPr="00A83A78" w:rsidRDefault="00807F8D">
            <w:pPr>
              <w:autoSpaceDE w:val="0"/>
              <w:autoSpaceDN w:val="0"/>
              <w:adjustRightInd w:val="0"/>
              <w:ind w:right="18"/>
              <w:rPr>
                <w:rFonts w:cs="Times New Roman"/>
                <w:sz w:val="20"/>
                <w:szCs w:val="24"/>
              </w:rPr>
              <w:pPrChange w:id="3856" w:author="Tanya Hernández" w:date="2017-05-21T21:15:00Z">
                <w:pPr>
                  <w:autoSpaceDE w:val="0"/>
                  <w:autoSpaceDN w:val="0"/>
                  <w:adjustRightInd w:val="0"/>
                </w:pPr>
              </w:pPrChange>
            </w:pPr>
            <w:r w:rsidRPr="00A83A78">
              <w:rPr>
                <w:rFonts w:cs="Times New Roman"/>
                <w:sz w:val="20"/>
                <w:szCs w:val="24"/>
              </w:rPr>
              <w:t>Capacidad de ejecutarse fuera de línea: Dado que la aplicación sigue instalada en el dispositivo de la descarga original, no se requiere conexión a Internet. Los usuarios pueden obtener el máximo rendimiento en todo momento, con todos los gráficos, imágenes, secuencias de comandos y datos. Las transferencias de datos pueden reanudarse cuando se restablece la conexión.</w:t>
            </w:r>
          </w:p>
        </w:tc>
        <w:tc>
          <w:tcPr>
            <w:tcW w:w="4571" w:type="dxa"/>
            <w:vAlign w:val="center"/>
          </w:tcPr>
          <w:p w14:paraId="6F3DAA1E" w14:textId="77777777" w:rsidR="00807F8D" w:rsidRPr="00A83A78" w:rsidRDefault="00807F8D">
            <w:pPr>
              <w:autoSpaceDE w:val="0"/>
              <w:autoSpaceDN w:val="0"/>
              <w:adjustRightInd w:val="0"/>
              <w:ind w:right="60"/>
              <w:rPr>
                <w:rFonts w:cs="Times New Roman"/>
                <w:bCs/>
                <w:sz w:val="20"/>
                <w:szCs w:val="24"/>
              </w:rPr>
              <w:pPrChange w:id="3857" w:author="Tanya Hernández" w:date="2017-05-21T21:15:00Z">
                <w:pPr>
                  <w:autoSpaceDE w:val="0"/>
                  <w:autoSpaceDN w:val="0"/>
                  <w:adjustRightInd w:val="0"/>
                </w:pPr>
              </w:pPrChange>
            </w:pPr>
            <w:r w:rsidRPr="00A83A78">
              <w:rPr>
                <w:rFonts w:cs="Times New Roman"/>
                <w:bCs/>
                <w:sz w:val="20"/>
                <w:szCs w:val="24"/>
              </w:rPr>
              <w:t>Tiempos de publicación:</w:t>
            </w:r>
          </w:p>
          <w:p w14:paraId="2BB436FD" w14:textId="77777777" w:rsidR="00807F8D" w:rsidRPr="00A83A78" w:rsidRDefault="00807F8D">
            <w:pPr>
              <w:autoSpaceDE w:val="0"/>
              <w:autoSpaceDN w:val="0"/>
              <w:adjustRightInd w:val="0"/>
              <w:ind w:right="60"/>
              <w:rPr>
                <w:rFonts w:cs="Times New Roman"/>
                <w:sz w:val="20"/>
                <w:szCs w:val="24"/>
              </w:rPr>
              <w:pPrChange w:id="3858" w:author="Tanya Hernández" w:date="2017-05-21T21:15:00Z">
                <w:pPr>
                  <w:autoSpaceDE w:val="0"/>
                  <w:autoSpaceDN w:val="0"/>
                  <w:adjustRightInd w:val="0"/>
                </w:pPr>
              </w:pPrChange>
            </w:pPr>
            <w:r w:rsidRPr="00A83A78">
              <w:rPr>
                <w:rFonts w:cs="Times New Roman"/>
                <w:sz w:val="20"/>
                <w:szCs w:val="24"/>
              </w:rPr>
              <w:t>Este Problema es mucho más visible en la tienda de aplicaciones de Apple, Pues debido a las políticas que poseen nuestra app tiene que pasar por revisiones que se traducen en tiempo para que nuestra aplicación salga al mercado.</w:t>
            </w:r>
          </w:p>
        </w:tc>
      </w:tr>
    </w:tbl>
    <w:p w14:paraId="26BE85BD" w14:textId="716F6DB2" w:rsidR="00807F8D" w:rsidRPr="007E4084" w:rsidRDefault="007E4084">
      <w:pPr>
        <w:pStyle w:val="Descripcin"/>
      </w:pPr>
      <w:bookmarkStart w:id="3859" w:name="_Toc482747441"/>
      <w:r w:rsidRPr="00262C61">
        <w:t>Tabla 2</w:t>
      </w:r>
      <w:r w:rsidR="003A4B8F" w:rsidRPr="001012C6">
        <w:t>.</w:t>
      </w:r>
      <w:del w:id="3860" w:author="Tanya Hernández" w:date="2017-05-17T00:30:00Z">
        <w:r w:rsidR="003A4B8F" w:rsidRPr="001012C6" w:rsidDel="001012C6">
          <w:delText xml:space="preserve"> </w:delText>
        </w:r>
      </w:del>
      <w:r w:rsidR="009C289A" w:rsidRPr="00803B69">
        <w:fldChar w:fldCharType="begin"/>
      </w:r>
      <w:r w:rsidR="009C289A" w:rsidRPr="001012C6">
        <w:instrText xml:space="preserve"> SEQ Tabla_II. \* ROMAN </w:instrText>
      </w:r>
      <w:r w:rsidR="009C289A" w:rsidRPr="00803B69">
        <w:rPr>
          <w:rPrChange w:id="3861" w:author="Tanya Hernández" w:date="2017-05-17T00:30:00Z">
            <w:rPr/>
          </w:rPrChange>
        </w:rPr>
        <w:fldChar w:fldCharType="separate"/>
      </w:r>
      <w:ins w:id="3862" w:author="Tanya Hernández" w:date="2017-05-21T21:21:00Z">
        <w:r w:rsidR="00604603">
          <w:t>LI</w:t>
        </w:r>
      </w:ins>
      <w:del w:id="3863" w:author="Tanya Hernández" w:date="2017-05-17T01:33:00Z">
        <w:r w:rsidR="005B2C04" w:rsidRPr="001012C6" w:rsidDel="00262C61">
          <w:delText>LI</w:delText>
        </w:r>
      </w:del>
      <w:r w:rsidR="009C289A" w:rsidRPr="00803B69">
        <w:fldChar w:fldCharType="end"/>
      </w:r>
      <w:r w:rsidR="003A4B8F">
        <w:t xml:space="preserve"> </w:t>
      </w:r>
      <w:r w:rsidR="003A4B8F" w:rsidRPr="00CA750C">
        <w:t>Ventajas y desventajas de una aplicación móvil nativa.</w:t>
      </w:r>
      <w:bookmarkEnd w:id="3859"/>
    </w:p>
    <w:p w14:paraId="761D581B" w14:textId="371654E2" w:rsidR="00807F8D" w:rsidDel="003E2B1A" w:rsidRDefault="00807F8D">
      <w:pPr>
        <w:spacing w:before="240"/>
        <w:ind w:firstLine="360"/>
        <w:rPr>
          <w:del w:id="3864" w:author="Tanya Hernández" w:date="2017-05-21T20:40:00Z"/>
          <w:rFonts w:cs="Times New Roman"/>
          <w:szCs w:val="24"/>
        </w:rPr>
        <w:pPrChange w:id="3865" w:author="Tanya Hernández" w:date="2017-05-21T20:40:00Z">
          <w:pPr>
            <w:jc w:val="left"/>
          </w:pPr>
        </w:pPrChange>
      </w:pPr>
      <w:r w:rsidRPr="00A67E4F">
        <w:rPr>
          <w:rFonts w:cs="Times New Roman"/>
          <w:szCs w:val="24"/>
        </w:rPr>
        <w:t>Debido a que en este proyecto se pretenden ut</w:t>
      </w:r>
      <w:r w:rsidR="00A83A78">
        <w:rPr>
          <w:rFonts w:cs="Times New Roman"/>
          <w:szCs w:val="24"/>
        </w:rPr>
        <w:t>ilizar recursos del dispositivo</w:t>
      </w:r>
      <w:r w:rsidRPr="00A67E4F">
        <w:rPr>
          <w:rFonts w:cs="Times New Roman"/>
          <w:szCs w:val="24"/>
        </w:rPr>
        <w:t xml:space="preserve"> móvil para recibir la alarma o alerta en dicho dispositivo</w:t>
      </w:r>
      <w:r>
        <w:rPr>
          <w:rFonts w:cs="Times New Roman"/>
          <w:szCs w:val="24"/>
        </w:rPr>
        <w:t xml:space="preserve"> como ya se mencionó anteriormente</w:t>
      </w:r>
      <w:r w:rsidRPr="00A67E4F">
        <w:rPr>
          <w:rFonts w:cs="Times New Roman"/>
          <w:szCs w:val="24"/>
        </w:rPr>
        <w:t>, sin dejar de mencionar que este debe estar conectado a internet en todo momento para poder hacer uso de esta aplicación, nos inclinamos por hacer una aplicación móvil nativa, ya que cuenta con las características requeridas como lo mencionamos en las tablas anteriores.</w:t>
      </w:r>
    </w:p>
    <w:p w14:paraId="5D8FE423" w14:textId="102DEC18" w:rsidR="003E2B1A" w:rsidRDefault="003E2B1A">
      <w:pPr>
        <w:ind w:firstLine="0"/>
        <w:rPr>
          <w:rFonts w:cs="Times New Roman"/>
          <w:szCs w:val="24"/>
        </w:rPr>
        <w:pPrChange w:id="3866" w:author="Tanya Hernández" w:date="2017-05-21T20:41:00Z">
          <w:pPr>
            <w:jc w:val="left"/>
          </w:pPr>
        </w:pPrChange>
      </w:pPr>
    </w:p>
    <w:p w14:paraId="07E32F03" w14:textId="77777777" w:rsidR="00807F8D" w:rsidRPr="00807F8D" w:rsidRDefault="00807F8D" w:rsidP="00803B69">
      <w:pPr>
        <w:pStyle w:val="Ttulo3"/>
      </w:pPr>
      <w:bookmarkStart w:id="3867" w:name="_Toc480316156"/>
      <w:bookmarkStart w:id="3868" w:name="_Toc483160383"/>
      <w:r w:rsidRPr="00807F8D">
        <w:t>2.12.2 Tabla comparativa de las plataformas para móviles</w:t>
      </w:r>
      <w:bookmarkEnd w:id="3867"/>
      <w:bookmarkEnd w:id="3868"/>
    </w:p>
    <w:p w14:paraId="318F39CB" w14:textId="77777777" w:rsidR="00807F8D" w:rsidRPr="001833F6" w:rsidRDefault="00807F8D" w:rsidP="00807F8D">
      <w:pPr>
        <w:spacing w:before="240"/>
        <w:ind w:firstLine="360"/>
        <w:rPr>
          <w:rFonts w:cs="Times New Roman"/>
          <w:szCs w:val="24"/>
        </w:rPr>
      </w:pPr>
      <w:r w:rsidRPr="001833F6">
        <w:rPr>
          <w:rFonts w:cs="Times New Roman"/>
          <w:szCs w:val="24"/>
        </w:rPr>
        <w:t xml:space="preserve">El programa que se ejecuta en el hardware móvil. Tiene que ver con las características y </w:t>
      </w:r>
      <w:r>
        <w:rPr>
          <w:rFonts w:cs="Times New Roman"/>
          <w:szCs w:val="24"/>
        </w:rPr>
        <w:t>r</w:t>
      </w:r>
      <w:r w:rsidRPr="001833F6">
        <w:rPr>
          <w:rFonts w:cs="Times New Roman"/>
          <w:szCs w:val="24"/>
        </w:rPr>
        <w:t>equisitos de las aplicaciones móviles. Este es el motor del dispositivo móvil. En otros términos, es el sistema operativo del aparato. Es el componente esencial que opera el dispositivo móvil.</w:t>
      </w:r>
    </w:p>
    <w:p w14:paraId="5EA8E0F5" w14:textId="77777777" w:rsidR="00807F8D" w:rsidRDefault="00807F8D" w:rsidP="00807F8D">
      <w:pPr>
        <w:spacing w:before="240"/>
        <w:ind w:firstLine="360"/>
        <w:rPr>
          <w:rFonts w:cs="Times New Roman"/>
          <w:szCs w:val="24"/>
        </w:rPr>
      </w:pPr>
      <w:r w:rsidRPr="001833F6">
        <w:rPr>
          <w:rFonts w:cs="Times New Roman"/>
          <w:szCs w:val="24"/>
        </w:rPr>
        <w:t>Dado que la portabilidad es el factor principal, este tipo de computación asegura que los usuarios no están atados o inmovilizados a una sola ubicación física, pero son capaces de operar desde cualquier lugar. Incorpora todos los aspectos de las comunicaciones inalámbricas.</w:t>
      </w:r>
    </w:p>
    <w:p w14:paraId="4A0B2732" w14:textId="22523C84" w:rsidR="0083700E" w:rsidRDefault="00807F8D" w:rsidP="007E4084">
      <w:pPr>
        <w:spacing w:before="240" w:after="240"/>
        <w:ind w:firstLine="360"/>
        <w:rPr>
          <w:rFonts w:cs="Times New Roman"/>
          <w:szCs w:val="24"/>
        </w:rPr>
      </w:pPr>
      <w:r w:rsidRPr="00E95F4E">
        <w:rPr>
          <w:rFonts w:cs="Times New Roman"/>
          <w:szCs w:val="24"/>
        </w:rPr>
        <w:t>En este apartado se describirán las principales características y las diferencias entre plataformas de desarrollo móvil:</w:t>
      </w:r>
    </w:p>
    <w:tbl>
      <w:tblPr>
        <w:tblStyle w:val="Tablaconcuadrcula"/>
        <w:tblW w:w="9395" w:type="dxa"/>
        <w:jc w:val="center"/>
        <w:tblLook w:val="04A0" w:firstRow="1" w:lastRow="0" w:firstColumn="1" w:lastColumn="0" w:noHBand="0" w:noVBand="1"/>
        <w:tblPrChange w:id="3869" w:author="Tanya Hernández" w:date="2017-05-21T20:41:00Z">
          <w:tblPr>
            <w:tblStyle w:val="Tablaconcuadrcula"/>
            <w:tblW w:w="9395" w:type="dxa"/>
            <w:jc w:val="center"/>
            <w:tblLook w:val="04A0" w:firstRow="1" w:lastRow="0" w:firstColumn="1" w:lastColumn="0" w:noHBand="0" w:noVBand="1"/>
          </w:tblPr>
        </w:tblPrChange>
      </w:tblPr>
      <w:tblGrid>
        <w:gridCol w:w="1876"/>
        <w:gridCol w:w="1497"/>
        <w:gridCol w:w="1497"/>
        <w:gridCol w:w="1531"/>
        <w:gridCol w:w="1497"/>
        <w:gridCol w:w="1497"/>
        <w:tblGridChange w:id="3870">
          <w:tblGrid>
            <w:gridCol w:w="1876"/>
            <w:gridCol w:w="1497"/>
            <w:gridCol w:w="1497"/>
            <w:gridCol w:w="1531"/>
            <w:gridCol w:w="1497"/>
            <w:gridCol w:w="1497"/>
          </w:tblGrid>
        </w:tblGridChange>
      </w:tblGrid>
      <w:tr w:rsidR="0083700E" w:rsidRPr="00A83A78" w14:paraId="2C37D78B" w14:textId="77777777" w:rsidTr="003E2B1A">
        <w:trPr>
          <w:trHeight w:val="859"/>
          <w:jc w:val="center"/>
          <w:trPrChange w:id="3871" w:author="Tanya Hernández" w:date="2017-05-21T20:41:00Z">
            <w:trPr>
              <w:trHeight w:val="859"/>
              <w:jc w:val="center"/>
            </w:trPr>
          </w:trPrChange>
        </w:trPr>
        <w:tc>
          <w:tcPr>
            <w:tcW w:w="1876" w:type="dxa"/>
            <w:vAlign w:val="center"/>
            <w:hideMark/>
            <w:tcPrChange w:id="3872" w:author="Tanya Hernández" w:date="2017-05-21T20:41:00Z">
              <w:tcPr>
                <w:tcW w:w="1876" w:type="dxa"/>
                <w:hideMark/>
              </w:tcPr>
            </w:tcPrChange>
          </w:tcPr>
          <w:p w14:paraId="3DC4D4C0"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Compañía</w:t>
            </w:r>
          </w:p>
        </w:tc>
        <w:tc>
          <w:tcPr>
            <w:tcW w:w="1497" w:type="dxa"/>
            <w:vAlign w:val="center"/>
            <w:hideMark/>
            <w:tcPrChange w:id="3873" w:author="Tanya Hernández" w:date="2017-05-21T20:41:00Z">
              <w:tcPr>
                <w:tcW w:w="1497" w:type="dxa"/>
                <w:hideMark/>
              </w:tcPr>
            </w:tcPrChange>
          </w:tcPr>
          <w:p w14:paraId="4322A098"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Apple</w:t>
            </w:r>
          </w:p>
        </w:tc>
        <w:tc>
          <w:tcPr>
            <w:tcW w:w="1497" w:type="dxa"/>
            <w:vAlign w:val="center"/>
            <w:hideMark/>
            <w:tcPrChange w:id="3874" w:author="Tanya Hernández" w:date="2017-05-21T20:41:00Z">
              <w:tcPr>
                <w:tcW w:w="1497" w:type="dxa"/>
                <w:hideMark/>
              </w:tcPr>
            </w:tcPrChange>
          </w:tcPr>
          <w:p w14:paraId="2277AEB4"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Open Handset Alliance</w:t>
            </w:r>
          </w:p>
        </w:tc>
        <w:tc>
          <w:tcPr>
            <w:tcW w:w="1531" w:type="dxa"/>
            <w:vAlign w:val="center"/>
            <w:hideMark/>
            <w:tcPrChange w:id="3875" w:author="Tanya Hernández" w:date="2017-05-21T20:41:00Z">
              <w:tcPr>
                <w:tcW w:w="1531" w:type="dxa"/>
                <w:hideMark/>
              </w:tcPr>
            </w:tcPrChange>
          </w:tcPr>
          <w:p w14:paraId="6475EDCE"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w:t>
            </w:r>
          </w:p>
        </w:tc>
        <w:tc>
          <w:tcPr>
            <w:tcW w:w="1497" w:type="dxa"/>
            <w:vAlign w:val="center"/>
            <w:hideMark/>
            <w:tcPrChange w:id="3876" w:author="Tanya Hernández" w:date="2017-05-21T20:41:00Z">
              <w:tcPr>
                <w:tcW w:w="1497" w:type="dxa"/>
                <w:hideMark/>
              </w:tcPr>
            </w:tcPrChange>
          </w:tcPr>
          <w:p w14:paraId="1B30DD7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RIM</w:t>
            </w:r>
          </w:p>
        </w:tc>
        <w:tc>
          <w:tcPr>
            <w:tcW w:w="1497" w:type="dxa"/>
            <w:vAlign w:val="center"/>
            <w:hideMark/>
            <w:tcPrChange w:id="3877" w:author="Tanya Hernández" w:date="2017-05-21T20:41:00Z">
              <w:tcPr>
                <w:tcW w:w="1497" w:type="dxa"/>
                <w:hideMark/>
              </w:tcPr>
            </w:tcPrChange>
          </w:tcPr>
          <w:p w14:paraId="3CABF737"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Symbian Foundation</w:t>
            </w:r>
          </w:p>
        </w:tc>
      </w:tr>
      <w:tr w:rsidR="0083700E" w:rsidRPr="00A83A78" w14:paraId="386ED4CA" w14:textId="77777777" w:rsidTr="003E2B1A">
        <w:trPr>
          <w:trHeight w:val="286"/>
          <w:jc w:val="center"/>
          <w:trPrChange w:id="3878" w:author="Tanya Hernández" w:date="2017-05-21T20:41:00Z">
            <w:trPr>
              <w:trHeight w:val="286"/>
              <w:jc w:val="center"/>
            </w:trPr>
          </w:trPrChange>
        </w:trPr>
        <w:tc>
          <w:tcPr>
            <w:tcW w:w="1876" w:type="dxa"/>
            <w:noWrap/>
            <w:vAlign w:val="center"/>
            <w:hideMark/>
            <w:tcPrChange w:id="3879" w:author="Tanya Hernández" w:date="2017-05-21T20:41:00Z">
              <w:tcPr>
                <w:tcW w:w="1876" w:type="dxa"/>
                <w:noWrap/>
                <w:hideMark/>
              </w:tcPr>
            </w:tcPrChange>
          </w:tcPr>
          <w:p w14:paraId="7554ABCF"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Núcleo del SO</w:t>
            </w:r>
          </w:p>
        </w:tc>
        <w:tc>
          <w:tcPr>
            <w:tcW w:w="1497" w:type="dxa"/>
            <w:noWrap/>
            <w:vAlign w:val="center"/>
            <w:hideMark/>
            <w:tcPrChange w:id="3880" w:author="Tanya Hernández" w:date="2017-05-21T20:41:00Z">
              <w:tcPr>
                <w:tcW w:w="1497" w:type="dxa"/>
                <w:noWrap/>
                <w:hideMark/>
              </w:tcPr>
            </w:tcPrChange>
          </w:tcPr>
          <w:p w14:paraId="4C502CDE"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Mac OS X</w:t>
            </w:r>
          </w:p>
        </w:tc>
        <w:tc>
          <w:tcPr>
            <w:tcW w:w="1497" w:type="dxa"/>
            <w:noWrap/>
            <w:vAlign w:val="center"/>
            <w:hideMark/>
            <w:tcPrChange w:id="3881" w:author="Tanya Hernández" w:date="2017-05-21T20:41:00Z">
              <w:tcPr>
                <w:tcW w:w="1497" w:type="dxa"/>
                <w:noWrap/>
                <w:hideMark/>
              </w:tcPr>
            </w:tcPrChange>
          </w:tcPr>
          <w:p w14:paraId="3AD6267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Linux</w:t>
            </w:r>
          </w:p>
        </w:tc>
        <w:tc>
          <w:tcPr>
            <w:tcW w:w="1531" w:type="dxa"/>
            <w:noWrap/>
            <w:vAlign w:val="center"/>
            <w:hideMark/>
            <w:tcPrChange w:id="3882" w:author="Tanya Hernández" w:date="2017-05-21T20:41:00Z">
              <w:tcPr>
                <w:tcW w:w="1531" w:type="dxa"/>
                <w:noWrap/>
                <w:hideMark/>
              </w:tcPr>
            </w:tcPrChange>
          </w:tcPr>
          <w:p w14:paraId="448EEA64"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 CE</w:t>
            </w:r>
          </w:p>
        </w:tc>
        <w:tc>
          <w:tcPr>
            <w:tcW w:w="1497" w:type="dxa"/>
            <w:noWrap/>
            <w:vAlign w:val="center"/>
            <w:hideMark/>
            <w:tcPrChange w:id="3883" w:author="Tanya Hernández" w:date="2017-05-21T20:41:00Z">
              <w:tcPr>
                <w:tcW w:w="1497" w:type="dxa"/>
                <w:noWrap/>
                <w:hideMark/>
              </w:tcPr>
            </w:tcPrChange>
          </w:tcPr>
          <w:p w14:paraId="39C2D086"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Mobile OS</w:t>
            </w:r>
          </w:p>
        </w:tc>
        <w:tc>
          <w:tcPr>
            <w:tcW w:w="1497" w:type="dxa"/>
            <w:noWrap/>
            <w:vAlign w:val="center"/>
            <w:hideMark/>
            <w:tcPrChange w:id="3884" w:author="Tanya Hernández" w:date="2017-05-21T20:41:00Z">
              <w:tcPr>
                <w:tcW w:w="1497" w:type="dxa"/>
                <w:noWrap/>
                <w:hideMark/>
              </w:tcPr>
            </w:tcPrChange>
          </w:tcPr>
          <w:p w14:paraId="01C6887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Mobile OS</w:t>
            </w:r>
          </w:p>
        </w:tc>
      </w:tr>
      <w:tr w:rsidR="0083700E" w:rsidRPr="00A83A78" w14:paraId="7550013C" w14:textId="77777777" w:rsidTr="003E2B1A">
        <w:trPr>
          <w:trHeight w:val="573"/>
          <w:jc w:val="center"/>
          <w:trPrChange w:id="3885" w:author="Tanya Hernández" w:date="2017-05-21T20:41:00Z">
            <w:trPr>
              <w:trHeight w:val="573"/>
              <w:jc w:val="center"/>
            </w:trPr>
          </w:trPrChange>
        </w:trPr>
        <w:tc>
          <w:tcPr>
            <w:tcW w:w="1876" w:type="dxa"/>
            <w:vAlign w:val="center"/>
            <w:hideMark/>
            <w:tcPrChange w:id="3886" w:author="Tanya Hernández" w:date="2017-05-21T20:41:00Z">
              <w:tcPr>
                <w:tcW w:w="1876" w:type="dxa"/>
                <w:hideMark/>
              </w:tcPr>
            </w:tcPrChange>
          </w:tcPr>
          <w:p w14:paraId="0EE617C3"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Familia CPU soportada</w:t>
            </w:r>
          </w:p>
        </w:tc>
        <w:tc>
          <w:tcPr>
            <w:tcW w:w="1497" w:type="dxa"/>
            <w:vAlign w:val="center"/>
            <w:hideMark/>
            <w:tcPrChange w:id="3887" w:author="Tanya Hernández" w:date="2017-05-21T20:41:00Z">
              <w:tcPr>
                <w:tcW w:w="1497" w:type="dxa"/>
                <w:hideMark/>
              </w:tcPr>
            </w:tcPrChange>
          </w:tcPr>
          <w:p w14:paraId="2C2A5E2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ARM</w:t>
            </w:r>
          </w:p>
        </w:tc>
        <w:tc>
          <w:tcPr>
            <w:tcW w:w="1497" w:type="dxa"/>
            <w:vAlign w:val="center"/>
            <w:hideMark/>
            <w:tcPrChange w:id="3888" w:author="Tanya Hernández" w:date="2017-05-21T20:41:00Z">
              <w:tcPr>
                <w:tcW w:w="1497" w:type="dxa"/>
                <w:hideMark/>
              </w:tcPr>
            </w:tcPrChange>
          </w:tcPr>
          <w:p w14:paraId="706B78A7"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ARM, MIPS, Power, x85</w:t>
            </w:r>
          </w:p>
        </w:tc>
        <w:tc>
          <w:tcPr>
            <w:tcW w:w="1531" w:type="dxa"/>
            <w:vAlign w:val="center"/>
            <w:hideMark/>
            <w:tcPrChange w:id="3889" w:author="Tanya Hernández" w:date="2017-05-21T20:41:00Z">
              <w:tcPr>
                <w:tcW w:w="1531" w:type="dxa"/>
                <w:hideMark/>
              </w:tcPr>
            </w:tcPrChange>
          </w:tcPr>
          <w:p w14:paraId="6600811F"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ARM</w:t>
            </w:r>
          </w:p>
        </w:tc>
        <w:tc>
          <w:tcPr>
            <w:tcW w:w="1497" w:type="dxa"/>
            <w:vAlign w:val="center"/>
            <w:hideMark/>
            <w:tcPrChange w:id="3890" w:author="Tanya Hernández" w:date="2017-05-21T20:41:00Z">
              <w:tcPr>
                <w:tcW w:w="1497" w:type="dxa"/>
                <w:hideMark/>
              </w:tcPr>
            </w:tcPrChange>
          </w:tcPr>
          <w:p w14:paraId="3C66762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ARM</w:t>
            </w:r>
          </w:p>
        </w:tc>
        <w:tc>
          <w:tcPr>
            <w:tcW w:w="1497" w:type="dxa"/>
            <w:vAlign w:val="center"/>
            <w:hideMark/>
            <w:tcPrChange w:id="3891" w:author="Tanya Hernández" w:date="2017-05-21T20:41:00Z">
              <w:tcPr>
                <w:tcW w:w="1497" w:type="dxa"/>
                <w:hideMark/>
              </w:tcPr>
            </w:tcPrChange>
          </w:tcPr>
          <w:p w14:paraId="41D0761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ARM</w:t>
            </w:r>
          </w:p>
        </w:tc>
      </w:tr>
      <w:tr w:rsidR="0083700E" w:rsidRPr="00A83A78" w14:paraId="0430B2D1" w14:textId="77777777" w:rsidTr="003E2B1A">
        <w:trPr>
          <w:trHeight w:val="573"/>
          <w:jc w:val="center"/>
          <w:trPrChange w:id="3892" w:author="Tanya Hernández" w:date="2017-05-21T20:41:00Z">
            <w:trPr>
              <w:trHeight w:val="573"/>
              <w:jc w:val="center"/>
            </w:trPr>
          </w:trPrChange>
        </w:trPr>
        <w:tc>
          <w:tcPr>
            <w:tcW w:w="1876" w:type="dxa"/>
            <w:vAlign w:val="center"/>
            <w:hideMark/>
            <w:tcPrChange w:id="3893" w:author="Tanya Hernández" w:date="2017-05-21T20:41:00Z">
              <w:tcPr>
                <w:tcW w:w="1876" w:type="dxa"/>
                <w:hideMark/>
              </w:tcPr>
            </w:tcPrChange>
          </w:tcPr>
          <w:p w14:paraId="194C5EAC"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Lenguaje de Programación</w:t>
            </w:r>
          </w:p>
        </w:tc>
        <w:tc>
          <w:tcPr>
            <w:tcW w:w="1497" w:type="dxa"/>
            <w:vAlign w:val="center"/>
            <w:hideMark/>
            <w:tcPrChange w:id="3894" w:author="Tanya Hernández" w:date="2017-05-21T20:41:00Z">
              <w:tcPr>
                <w:tcW w:w="1497" w:type="dxa"/>
                <w:hideMark/>
              </w:tcPr>
            </w:tcPrChange>
          </w:tcPr>
          <w:p w14:paraId="21D8BA56"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Objetive-C, C++</w:t>
            </w:r>
          </w:p>
        </w:tc>
        <w:tc>
          <w:tcPr>
            <w:tcW w:w="1497" w:type="dxa"/>
            <w:vAlign w:val="center"/>
            <w:hideMark/>
            <w:tcPrChange w:id="3895" w:author="Tanya Hernández" w:date="2017-05-21T20:41:00Z">
              <w:tcPr>
                <w:tcW w:w="1497" w:type="dxa"/>
                <w:hideMark/>
              </w:tcPr>
            </w:tcPrChange>
          </w:tcPr>
          <w:p w14:paraId="1271448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Java, C++</w:t>
            </w:r>
          </w:p>
        </w:tc>
        <w:tc>
          <w:tcPr>
            <w:tcW w:w="1531" w:type="dxa"/>
            <w:vAlign w:val="center"/>
            <w:hideMark/>
            <w:tcPrChange w:id="3896" w:author="Tanya Hernández" w:date="2017-05-21T20:41:00Z">
              <w:tcPr>
                <w:tcW w:w="1531" w:type="dxa"/>
                <w:hideMark/>
              </w:tcPr>
            </w:tcPrChange>
          </w:tcPr>
          <w:p w14:paraId="1E5E5C8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C#, muchos</w:t>
            </w:r>
          </w:p>
        </w:tc>
        <w:tc>
          <w:tcPr>
            <w:tcW w:w="1497" w:type="dxa"/>
            <w:vAlign w:val="center"/>
            <w:hideMark/>
            <w:tcPrChange w:id="3897" w:author="Tanya Hernández" w:date="2017-05-21T20:41:00Z">
              <w:tcPr>
                <w:tcW w:w="1497" w:type="dxa"/>
                <w:hideMark/>
              </w:tcPr>
            </w:tcPrChange>
          </w:tcPr>
          <w:p w14:paraId="2510D2C8"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Java</w:t>
            </w:r>
          </w:p>
        </w:tc>
        <w:tc>
          <w:tcPr>
            <w:tcW w:w="1497" w:type="dxa"/>
            <w:vAlign w:val="center"/>
            <w:hideMark/>
            <w:tcPrChange w:id="3898" w:author="Tanya Hernández" w:date="2017-05-21T20:41:00Z">
              <w:tcPr>
                <w:tcW w:w="1497" w:type="dxa"/>
                <w:hideMark/>
              </w:tcPr>
            </w:tcPrChange>
          </w:tcPr>
          <w:p w14:paraId="1173026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C++</w:t>
            </w:r>
          </w:p>
        </w:tc>
      </w:tr>
      <w:tr w:rsidR="0083700E" w:rsidRPr="00A83A78" w14:paraId="325976A7" w14:textId="77777777" w:rsidTr="003E2B1A">
        <w:trPr>
          <w:trHeight w:val="859"/>
          <w:jc w:val="center"/>
          <w:trPrChange w:id="3899" w:author="Tanya Hernández" w:date="2017-05-21T20:41:00Z">
            <w:trPr>
              <w:trHeight w:val="859"/>
              <w:jc w:val="center"/>
            </w:trPr>
          </w:trPrChange>
        </w:trPr>
        <w:tc>
          <w:tcPr>
            <w:tcW w:w="1876" w:type="dxa"/>
            <w:vAlign w:val="center"/>
            <w:hideMark/>
            <w:tcPrChange w:id="3900" w:author="Tanya Hernández" w:date="2017-05-21T20:41:00Z">
              <w:tcPr>
                <w:tcW w:w="1876" w:type="dxa"/>
                <w:hideMark/>
              </w:tcPr>
            </w:tcPrChange>
          </w:tcPr>
          <w:p w14:paraId="5B48BDA3"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lastRenderedPageBreak/>
              <w:t>Licencia de Software</w:t>
            </w:r>
          </w:p>
        </w:tc>
        <w:tc>
          <w:tcPr>
            <w:tcW w:w="1497" w:type="dxa"/>
            <w:vAlign w:val="center"/>
            <w:hideMark/>
            <w:tcPrChange w:id="3901" w:author="Tanya Hernández" w:date="2017-05-21T20:41:00Z">
              <w:tcPr>
                <w:tcW w:w="1497" w:type="dxa"/>
                <w:hideMark/>
              </w:tcPr>
            </w:tcPrChange>
          </w:tcPr>
          <w:p w14:paraId="109FFB8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propietaria</w:t>
            </w:r>
          </w:p>
        </w:tc>
        <w:tc>
          <w:tcPr>
            <w:tcW w:w="1497" w:type="dxa"/>
            <w:vAlign w:val="center"/>
            <w:hideMark/>
            <w:tcPrChange w:id="3902" w:author="Tanya Hernández" w:date="2017-05-21T20:41:00Z">
              <w:tcPr>
                <w:tcW w:w="1497" w:type="dxa"/>
                <w:hideMark/>
              </w:tcPr>
            </w:tcPrChange>
          </w:tcPr>
          <w:p w14:paraId="6480E6F8"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software libre y abierto</w:t>
            </w:r>
          </w:p>
        </w:tc>
        <w:tc>
          <w:tcPr>
            <w:tcW w:w="1531" w:type="dxa"/>
            <w:vAlign w:val="center"/>
            <w:hideMark/>
            <w:tcPrChange w:id="3903" w:author="Tanya Hernández" w:date="2017-05-21T20:41:00Z">
              <w:tcPr>
                <w:tcW w:w="1531" w:type="dxa"/>
                <w:hideMark/>
              </w:tcPr>
            </w:tcPrChange>
          </w:tcPr>
          <w:p w14:paraId="4029A723" w14:textId="6DA333D1"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Propietaria</w:t>
            </w:r>
          </w:p>
        </w:tc>
        <w:tc>
          <w:tcPr>
            <w:tcW w:w="1497" w:type="dxa"/>
            <w:vAlign w:val="center"/>
            <w:hideMark/>
            <w:tcPrChange w:id="3904" w:author="Tanya Hernández" w:date="2017-05-21T20:41:00Z">
              <w:tcPr>
                <w:tcW w:w="1497" w:type="dxa"/>
                <w:hideMark/>
              </w:tcPr>
            </w:tcPrChange>
          </w:tcPr>
          <w:p w14:paraId="18FDCAE6"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propietaria</w:t>
            </w:r>
          </w:p>
        </w:tc>
        <w:tc>
          <w:tcPr>
            <w:tcW w:w="1497" w:type="dxa"/>
            <w:vAlign w:val="center"/>
            <w:hideMark/>
            <w:tcPrChange w:id="3905" w:author="Tanya Hernández" w:date="2017-05-21T20:41:00Z">
              <w:tcPr>
                <w:tcW w:w="1497" w:type="dxa"/>
                <w:hideMark/>
              </w:tcPr>
            </w:tcPrChange>
          </w:tcPr>
          <w:p w14:paraId="5B5DA39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software libre</w:t>
            </w:r>
          </w:p>
        </w:tc>
      </w:tr>
      <w:tr w:rsidR="0083700E" w:rsidRPr="00A83A78" w14:paraId="77E167AC" w14:textId="77777777" w:rsidTr="003E2B1A">
        <w:trPr>
          <w:trHeight w:val="573"/>
          <w:jc w:val="center"/>
          <w:trPrChange w:id="3906" w:author="Tanya Hernández" w:date="2017-05-21T20:41:00Z">
            <w:trPr>
              <w:trHeight w:val="573"/>
              <w:jc w:val="center"/>
            </w:trPr>
          </w:trPrChange>
        </w:trPr>
        <w:tc>
          <w:tcPr>
            <w:tcW w:w="1876" w:type="dxa"/>
            <w:vAlign w:val="center"/>
            <w:hideMark/>
            <w:tcPrChange w:id="3907" w:author="Tanya Hernández" w:date="2017-05-21T20:41:00Z">
              <w:tcPr>
                <w:tcW w:w="1876" w:type="dxa"/>
                <w:hideMark/>
              </w:tcPr>
            </w:tcPrChange>
          </w:tcPr>
          <w:p w14:paraId="2D29B13F"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Año de lanzamiento</w:t>
            </w:r>
          </w:p>
        </w:tc>
        <w:tc>
          <w:tcPr>
            <w:tcW w:w="1497" w:type="dxa"/>
            <w:noWrap/>
            <w:vAlign w:val="center"/>
            <w:hideMark/>
            <w:tcPrChange w:id="3908" w:author="Tanya Hernández" w:date="2017-05-21T20:41:00Z">
              <w:tcPr>
                <w:tcW w:w="1497" w:type="dxa"/>
                <w:noWrap/>
                <w:hideMark/>
              </w:tcPr>
            </w:tcPrChange>
          </w:tcPr>
          <w:p w14:paraId="338189C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2007</w:t>
            </w:r>
          </w:p>
        </w:tc>
        <w:tc>
          <w:tcPr>
            <w:tcW w:w="1497" w:type="dxa"/>
            <w:noWrap/>
            <w:vAlign w:val="center"/>
            <w:hideMark/>
            <w:tcPrChange w:id="3909" w:author="Tanya Hernández" w:date="2017-05-21T20:41:00Z">
              <w:tcPr>
                <w:tcW w:w="1497" w:type="dxa"/>
                <w:noWrap/>
                <w:hideMark/>
              </w:tcPr>
            </w:tcPrChange>
          </w:tcPr>
          <w:p w14:paraId="0B8FE44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2008</w:t>
            </w:r>
          </w:p>
        </w:tc>
        <w:tc>
          <w:tcPr>
            <w:tcW w:w="1531" w:type="dxa"/>
            <w:noWrap/>
            <w:vAlign w:val="center"/>
            <w:hideMark/>
            <w:tcPrChange w:id="3910" w:author="Tanya Hernández" w:date="2017-05-21T20:41:00Z">
              <w:tcPr>
                <w:tcW w:w="1531" w:type="dxa"/>
                <w:noWrap/>
                <w:hideMark/>
              </w:tcPr>
            </w:tcPrChange>
          </w:tcPr>
          <w:p w14:paraId="2A36104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2010</w:t>
            </w:r>
          </w:p>
        </w:tc>
        <w:tc>
          <w:tcPr>
            <w:tcW w:w="1497" w:type="dxa"/>
            <w:noWrap/>
            <w:vAlign w:val="center"/>
            <w:hideMark/>
            <w:tcPrChange w:id="3911" w:author="Tanya Hernández" w:date="2017-05-21T20:41:00Z">
              <w:tcPr>
                <w:tcW w:w="1497" w:type="dxa"/>
                <w:noWrap/>
                <w:hideMark/>
              </w:tcPr>
            </w:tcPrChange>
          </w:tcPr>
          <w:p w14:paraId="771A3C84"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2003</w:t>
            </w:r>
          </w:p>
        </w:tc>
        <w:tc>
          <w:tcPr>
            <w:tcW w:w="1497" w:type="dxa"/>
            <w:noWrap/>
            <w:vAlign w:val="center"/>
            <w:hideMark/>
            <w:tcPrChange w:id="3912" w:author="Tanya Hernández" w:date="2017-05-21T20:41:00Z">
              <w:tcPr>
                <w:tcW w:w="1497" w:type="dxa"/>
                <w:noWrap/>
                <w:hideMark/>
              </w:tcPr>
            </w:tcPrChange>
          </w:tcPr>
          <w:p w14:paraId="449088E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1997</w:t>
            </w:r>
          </w:p>
        </w:tc>
      </w:tr>
      <w:tr w:rsidR="0083700E" w:rsidRPr="00A83A78" w14:paraId="6882B8D4" w14:textId="77777777" w:rsidTr="003E2B1A">
        <w:trPr>
          <w:trHeight w:val="859"/>
          <w:jc w:val="center"/>
          <w:trPrChange w:id="3913" w:author="Tanya Hernández" w:date="2017-05-21T20:41:00Z">
            <w:trPr>
              <w:trHeight w:val="859"/>
              <w:jc w:val="center"/>
            </w:trPr>
          </w:trPrChange>
        </w:trPr>
        <w:tc>
          <w:tcPr>
            <w:tcW w:w="1876" w:type="dxa"/>
            <w:vAlign w:val="center"/>
            <w:hideMark/>
            <w:tcPrChange w:id="3914" w:author="Tanya Hernández" w:date="2017-05-21T20:41:00Z">
              <w:tcPr>
                <w:tcW w:w="1876" w:type="dxa"/>
                <w:hideMark/>
              </w:tcPr>
            </w:tcPrChange>
          </w:tcPr>
          <w:p w14:paraId="1D533C8E"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Motor del navegador web</w:t>
            </w:r>
          </w:p>
        </w:tc>
        <w:tc>
          <w:tcPr>
            <w:tcW w:w="1497" w:type="dxa"/>
            <w:vAlign w:val="center"/>
            <w:hideMark/>
            <w:tcPrChange w:id="3915" w:author="Tanya Hernández" w:date="2017-05-21T20:41:00Z">
              <w:tcPr>
                <w:tcW w:w="1497" w:type="dxa"/>
                <w:hideMark/>
              </w:tcPr>
            </w:tcPrChange>
          </w:tcPr>
          <w:p w14:paraId="1D46CBD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Webkit</w:t>
            </w:r>
          </w:p>
        </w:tc>
        <w:tc>
          <w:tcPr>
            <w:tcW w:w="1497" w:type="dxa"/>
            <w:vAlign w:val="center"/>
            <w:hideMark/>
            <w:tcPrChange w:id="3916" w:author="Tanya Hernández" w:date="2017-05-21T20:41:00Z">
              <w:tcPr>
                <w:tcW w:w="1497" w:type="dxa"/>
                <w:hideMark/>
              </w:tcPr>
            </w:tcPrChange>
          </w:tcPr>
          <w:p w14:paraId="40077A3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Webkit</w:t>
            </w:r>
          </w:p>
        </w:tc>
        <w:tc>
          <w:tcPr>
            <w:tcW w:w="1531" w:type="dxa"/>
            <w:vAlign w:val="center"/>
            <w:hideMark/>
            <w:tcPrChange w:id="3917" w:author="Tanya Hernández" w:date="2017-05-21T20:41:00Z">
              <w:tcPr>
                <w:tcW w:w="1531" w:type="dxa"/>
                <w:hideMark/>
              </w:tcPr>
            </w:tcPrChange>
          </w:tcPr>
          <w:p w14:paraId="79E8217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Pocket Internet Explorer</w:t>
            </w:r>
          </w:p>
        </w:tc>
        <w:tc>
          <w:tcPr>
            <w:tcW w:w="1497" w:type="dxa"/>
            <w:vAlign w:val="center"/>
            <w:hideMark/>
            <w:tcPrChange w:id="3918" w:author="Tanya Hernández" w:date="2017-05-21T20:41:00Z">
              <w:tcPr>
                <w:tcW w:w="1497" w:type="dxa"/>
                <w:hideMark/>
              </w:tcPr>
            </w:tcPrChange>
          </w:tcPr>
          <w:p w14:paraId="5957ABE3"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Webkit</w:t>
            </w:r>
          </w:p>
        </w:tc>
        <w:tc>
          <w:tcPr>
            <w:tcW w:w="1497" w:type="dxa"/>
            <w:vAlign w:val="center"/>
            <w:hideMark/>
            <w:tcPrChange w:id="3919" w:author="Tanya Hernández" w:date="2017-05-21T20:41:00Z">
              <w:tcPr>
                <w:tcW w:w="1497" w:type="dxa"/>
                <w:hideMark/>
              </w:tcPr>
            </w:tcPrChange>
          </w:tcPr>
          <w:p w14:paraId="136A1A6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Webkit</w:t>
            </w:r>
          </w:p>
        </w:tc>
      </w:tr>
      <w:tr w:rsidR="0083700E" w:rsidRPr="00A83A78" w14:paraId="03A37C51" w14:textId="77777777" w:rsidTr="003E2B1A">
        <w:trPr>
          <w:trHeight w:val="286"/>
          <w:jc w:val="center"/>
          <w:trPrChange w:id="3920" w:author="Tanya Hernández" w:date="2017-05-21T20:41:00Z">
            <w:trPr>
              <w:trHeight w:val="286"/>
              <w:jc w:val="center"/>
            </w:trPr>
          </w:trPrChange>
        </w:trPr>
        <w:tc>
          <w:tcPr>
            <w:tcW w:w="1876" w:type="dxa"/>
            <w:vAlign w:val="center"/>
            <w:hideMark/>
            <w:tcPrChange w:id="3921" w:author="Tanya Hernández" w:date="2017-05-21T20:41:00Z">
              <w:tcPr>
                <w:tcW w:w="1876" w:type="dxa"/>
                <w:hideMark/>
              </w:tcPr>
            </w:tcPrChange>
          </w:tcPr>
          <w:p w14:paraId="79F982B1"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Soporte Flash</w:t>
            </w:r>
          </w:p>
        </w:tc>
        <w:tc>
          <w:tcPr>
            <w:tcW w:w="1497" w:type="dxa"/>
            <w:vAlign w:val="center"/>
            <w:hideMark/>
            <w:tcPrChange w:id="3922" w:author="Tanya Hernández" w:date="2017-05-21T20:41:00Z">
              <w:tcPr>
                <w:tcW w:w="1497" w:type="dxa"/>
                <w:hideMark/>
              </w:tcPr>
            </w:tcPrChange>
          </w:tcPr>
          <w:p w14:paraId="7417ACC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23" w:author="Tanya Hernández" w:date="2017-05-21T20:41:00Z">
              <w:tcPr>
                <w:tcW w:w="1497" w:type="dxa"/>
                <w:hideMark/>
              </w:tcPr>
            </w:tcPrChange>
          </w:tcPr>
          <w:p w14:paraId="4B4CE88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531" w:type="dxa"/>
            <w:vAlign w:val="center"/>
            <w:hideMark/>
            <w:tcPrChange w:id="3924" w:author="Tanya Hernández" w:date="2017-05-21T20:41:00Z">
              <w:tcPr>
                <w:tcW w:w="1531" w:type="dxa"/>
                <w:hideMark/>
              </w:tcPr>
            </w:tcPrChange>
          </w:tcPr>
          <w:p w14:paraId="608225F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25" w:author="Tanya Hernández" w:date="2017-05-21T20:41:00Z">
              <w:tcPr>
                <w:tcW w:w="1497" w:type="dxa"/>
                <w:hideMark/>
              </w:tcPr>
            </w:tcPrChange>
          </w:tcPr>
          <w:p w14:paraId="7BF840A9"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26" w:author="Tanya Hernández" w:date="2017-05-21T20:41:00Z">
              <w:tcPr>
                <w:tcW w:w="1497" w:type="dxa"/>
                <w:hideMark/>
              </w:tcPr>
            </w:tcPrChange>
          </w:tcPr>
          <w:p w14:paraId="7DD586D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r>
      <w:tr w:rsidR="0083700E" w:rsidRPr="00A83A78" w14:paraId="121756E1" w14:textId="77777777" w:rsidTr="003E2B1A">
        <w:trPr>
          <w:trHeight w:val="286"/>
          <w:jc w:val="center"/>
          <w:trPrChange w:id="3927" w:author="Tanya Hernández" w:date="2017-05-21T20:41:00Z">
            <w:trPr>
              <w:trHeight w:val="286"/>
              <w:jc w:val="center"/>
            </w:trPr>
          </w:trPrChange>
        </w:trPr>
        <w:tc>
          <w:tcPr>
            <w:tcW w:w="1876" w:type="dxa"/>
            <w:vAlign w:val="center"/>
            <w:hideMark/>
            <w:tcPrChange w:id="3928" w:author="Tanya Hernández" w:date="2017-05-21T20:41:00Z">
              <w:tcPr>
                <w:tcW w:w="1876" w:type="dxa"/>
                <w:hideMark/>
              </w:tcPr>
            </w:tcPrChange>
          </w:tcPr>
          <w:p w14:paraId="31E4F389"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HTML5</w:t>
            </w:r>
          </w:p>
        </w:tc>
        <w:tc>
          <w:tcPr>
            <w:tcW w:w="1497" w:type="dxa"/>
            <w:vAlign w:val="center"/>
            <w:hideMark/>
            <w:tcPrChange w:id="3929" w:author="Tanya Hernández" w:date="2017-05-21T20:41:00Z">
              <w:tcPr>
                <w:tcW w:w="1497" w:type="dxa"/>
                <w:hideMark/>
              </w:tcPr>
            </w:tcPrChange>
          </w:tcPr>
          <w:p w14:paraId="375FACE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30" w:author="Tanya Hernández" w:date="2017-05-21T20:41:00Z">
              <w:tcPr>
                <w:tcW w:w="1497" w:type="dxa"/>
                <w:hideMark/>
              </w:tcPr>
            </w:tcPrChange>
          </w:tcPr>
          <w:p w14:paraId="6C7812F8"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531" w:type="dxa"/>
            <w:vAlign w:val="center"/>
            <w:hideMark/>
            <w:tcPrChange w:id="3931" w:author="Tanya Hernández" w:date="2017-05-21T20:41:00Z">
              <w:tcPr>
                <w:tcW w:w="1531" w:type="dxa"/>
                <w:hideMark/>
              </w:tcPr>
            </w:tcPrChange>
          </w:tcPr>
          <w:p w14:paraId="557CAF2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Parcial</w:t>
            </w:r>
          </w:p>
        </w:tc>
        <w:tc>
          <w:tcPr>
            <w:tcW w:w="1497" w:type="dxa"/>
            <w:vAlign w:val="center"/>
            <w:hideMark/>
            <w:tcPrChange w:id="3932" w:author="Tanya Hernández" w:date="2017-05-21T20:41:00Z">
              <w:tcPr>
                <w:tcW w:w="1497" w:type="dxa"/>
                <w:hideMark/>
              </w:tcPr>
            </w:tcPrChange>
          </w:tcPr>
          <w:p w14:paraId="2B57425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33" w:author="Tanya Hernández" w:date="2017-05-21T20:41:00Z">
              <w:tcPr>
                <w:tcW w:w="1497" w:type="dxa"/>
                <w:hideMark/>
              </w:tcPr>
            </w:tcPrChange>
          </w:tcPr>
          <w:p w14:paraId="4D996DD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r>
      <w:tr w:rsidR="0083700E" w:rsidRPr="00A83A78" w14:paraId="58CD07D5" w14:textId="77777777" w:rsidTr="003E2B1A">
        <w:trPr>
          <w:trHeight w:val="573"/>
          <w:jc w:val="center"/>
          <w:trPrChange w:id="3934" w:author="Tanya Hernández" w:date="2017-05-21T20:41:00Z">
            <w:trPr>
              <w:trHeight w:val="573"/>
              <w:jc w:val="center"/>
            </w:trPr>
          </w:trPrChange>
        </w:trPr>
        <w:tc>
          <w:tcPr>
            <w:tcW w:w="1876" w:type="dxa"/>
            <w:vAlign w:val="center"/>
            <w:hideMark/>
            <w:tcPrChange w:id="3935" w:author="Tanya Hernández" w:date="2017-05-21T20:41:00Z">
              <w:tcPr>
                <w:tcW w:w="1876" w:type="dxa"/>
                <w:hideMark/>
              </w:tcPr>
            </w:tcPrChange>
          </w:tcPr>
          <w:p w14:paraId="246CA8B1"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Tienda de aplicaciones</w:t>
            </w:r>
          </w:p>
        </w:tc>
        <w:tc>
          <w:tcPr>
            <w:tcW w:w="1497" w:type="dxa"/>
            <w:vAlign w:val="center"/>
            <w:hideMark/>
            <w:tcPrChange w:id="3936" w:author="Tanya Hernández" w:date="2017-05-21T20:41:00Z">
              <w:tcPr>
                <w:tcW w:w="1497" w:type="dxa"/>
                <w:hideMark/>
              </w:tcPr>
            </w:tcPrChange>
          </w:tcPr>
          <w:p w14:paraId="7790558E"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App Store</w:t>
            </w:r>
          </w:p>
        </w:tc>
        <w:tc>
          <w:tcPr>
            <w:tcW w:w="1497" w:type="dxa"/>
            <w:vAlign w:val="center"/>
            <w:hideMark/>
            <w:tcPrChange w:id="3937" w:author="Tanya Hernández" w:date="2017-05-21T20:41:00Z">
              <w:tcPr>
                <w:tcW w:w="1497" w:type="dxa"/>
                <w:hideMark/>
              </w:tcPr>
            </w:tcPrChange>
          </w:tcPr>
          <w:p w14:paraId="772F1ED2"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Google Play</w:t>
            </w:r>
          </w:p>
        </w:tc>
        <w:tc>
          <w:tcPr>
            <w:tcW w:w="1531" w:type="dxa"/>
            <w:vAlign w:val="center"/>
            <w:hideMark/>
            <w:tcPrChange w:id="3938" w:author="Tanya Hernández" w:date="2017-05-21T20:41:00Z">
              <w:tcPr>
                <w:tcW w:w="1531" w:type="dxa"/>
                <w:hideMark/>
              </w:tcPr>
            </w:tcPrChange>
          </w:tcPr>
          <w:p w14:paraId="65BE5067"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 Marketplace</w:t>
            </w:r>
          </w:p>
        </w:tc>
        <w:tc>
          <w:tcPr>
            <w:tcW w:w="1497" w:type="dxa"/>
            <w:vAlign w:val="center"/>
            <w:hideMark/>
            <w:tcPrChange w:id="3939" w:author="Tanya Hernández" w:date="2017-05-21T20:41:00Z">
              <w:tcPr>
                <w:tcW w:w="1497" w:type="dxa"/>
                <w:hideMark/>
              </w:tcPr>
            </w:tcPrChange>
          </w:tcPr>
          <w:p w14:paraId="511F71D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BlackBerry App World</w:t>
            </w:r>
          </w:p>
        </w:tc>
        <w:tc>
          <w:tcPr>
            <w:tcW w:w="1497" w:type="dxa"/>
            <w:vAlign w:val="center"/>
            <w:hideMark/>
            <w:tcPrChange w:id="3940" w:author="Tanya Hernández" w:date="2017-05-21T20:41:00Z">
              <w:tcPr>
                <w:tcW w:w="1497" w:type="dxa"/>
                <w:hideMark/>
              </w:tcPr>
            </w:tcPrChange>
          </w:tcPr>
          <w:p w14:paraId="3E5EE03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Ovi Store</w:t>
            </w:r>
          </w:p>
        </w:tc>
      </w:tr>
      <w:tr w:rsidR="0083700E" w:rsidRPr="00A83A78" w14:paraId="58F8B63E" w14:textId="77777777" w:rsidTr="003E2B1A">
        <w:trPr>
          <w:trHeight w:val="573"/>
          <w:jc w:val="center"/>
          <w:trPrChange w:id="3941" w:author="Tanya Hernández" w:date="2017-05-21T20:41:00Z">
            <w:trPr>
              <w:trHeight w:val="573"/>
              <w:jc w:val="center"/>
            </w:trPr>
          </w:trPrChange>
        </w:trPr>
        <w:tc>
          <w:tcPr>
            <w:tcW w:w="1876" w:type="dxa"/>
            <w:vAlign w:val="center"/>
            <w:hideMark/>
            <w:tcPrChange w:id="3942" w:author="Tanya Hernández" w:date="2017-05-21T20:41:00Z">
              <w:tcPr>
                <w:tcW w:w="1876" w:type="dxa"/>
                <w:hideMark/>
              </w:tcPr>
            </w:tcPrChange>
          </w:tcPr>
          <w:p w14:paraId="4CB24C65"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Número de aplicaciones</w:t>
            </w:r>
          </w:p>
        </w:tc>
        <w:tc>
          <w:tcPr>
            <w:tcW w:w="1497" w:type="dxa"/>
            <w:noWrap/>
            <w:vAlign w:val="center"/>
            <w:hideMark/>
            <w:tcPrChange w:id="3943" w:author="Tanya Hernández" w:date="2017-05-21T20:41:00Z">
              <w:tcPr>
                <w:tcW w:w="1497" w:type="dxa"/>
                <w:noWrap/>
                <w:hideMark/>
              </w:tcPr>
            </w:tcPrChange>
          </w:tcPr>
          <w:p w14:paraId="6F29AC9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400.000</w:t>
            </w:r>
          </w:p>
        </w:tc>
        <w:tc>
          <w:tcPr>
            <w:tcW w:w="1497" w:type="dxa"/>
            <w:noWrap/>
            <w:vAlign w:val="center"/>
            <w:hideMark/>
            <w:tcPrChange w:id="3944" w:author="Tanya Hernández" w:date="2017-05-21T20:41:00Z">
              <w:tcPr>
                <w:tcW w:w="1497" w:type="dxa"/>
                <w:noWrap/>
                <w:hideMark/>
              </w:tcPr>
            </w:tcPrChange>
          </w:tcPr>
          <w:p w14:paraId="2CCFC86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300.000</w:t>
            </w:r>
          </w:p>
        </w:tc>
        <w:tc>
          <w:tcPr>
            <w:tcW w:w="1531" w:type="dxa"/>
            <w:vAlign w:val="center"/>
            <w:hideMark/>
            <w:tcPrChange w:id="3945" w:author="Tanya Hernández" w:date="2017-05-21T20:41:00Z">
              <w:tcPr>
                <w:tcW w:w="1531" w:type="dxa"/>
                <w:hideMark/>
              </w:tcPr>
            </w:tcPrChange>
          </w:tcPr>
          <w:p w14:paraId="3A48928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50.000</w:t>
            </w:r>
          </w:p>
        </w:tc>
        <w:tc>
          <w:tcPr>
            <w:tcW w:w="1497" w:type="dxa"/>
            <w:noWrap/>
            <w:vAlign w:val="center"/>
            <w:hideMark/>
            <w:tcPrChange w:id="3946" w:author="Tanya Hernández" w:date="2017-05-21T20:41:00Z">
              <w:tcPr>
                <w:tcW w:w="1497" w:type="dxa"/>
                <w:noWrap/>
                <w:hideMark/>
              </w:tcPr>
            </w:tcPrChange>
          </w:tcPr>
          <w:p w14:paraId="0D292C58"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30.000</w:t>
            </w:r>
          </w:p>
        </w:tc>
        <w:tc>
          <w:tcPr>
            <w:tcW w:w="1497" w:type="dxa"/>
            <w:noWrap/>
            <w:vAlign w:val="center"/>
            <w:hideMark/>
            <w:tcPrChange w:id="3947" w:author="Tanya Hernández" w:date="2017-05-21T20:41:00Z">
              <w:tcPr>
                <w:tcW w:w="1497" w:type="dxa"/>
                <w:noWrap/>
                <w:hideMark/>
              </w:tcPr>
            </w:tcPrChange>
          </w:tcPr>
          <w:p w14:paraId="7F96D866"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50.000</w:t>
            </w:r>
          </w:p>
        </w:tc>
      </w:tr>
      <w:tr w:rsidR="0083700E" w:rsidRPr="00A83A78" w14:paraId="06476A68" w14:textId="77777777" w:rsidTr="003E2B1A">
        <w:trPr>
          <w:trHeight w:val="573"/>
          <w:jc w:val="center"/>
          <w:trPrChange w:id="3948" w:author="Tanya Hernández" w:date="2017-05-21T20:41:00Z">
            <w:trPr>
              <w:trHeight w:val="573"/>
              <w:jc w:val="center"/>
            </w:trPr>
          </w:trPrChange>
        </w:trPr>
        <w:tc>
          <w:tcPr>
            <w:tcW w:w="1876" w:type="dxa"/>
            <w:vAlign w:val="center"/>
            <w:hideMark/>
            <w:tcPrChange w:id="3949" w:author="Tanya Hernández" w:date="2017-05-21T20:41:00Z">
              <w:tcPr>
                <w:tcW w:w="1876" w:type="dxa"/>
                <w:hideMark/>
              </w:tcPr>
            </w:tcPrChange>
          </w:tcPr>
          <w:p w14:paraId="587445A8"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Costo por publicar</w:t>
            </w:r>
          </w:p>
        </w:tc>
        <w:tc>
          <w:tcPr>
            <w:tcW w:w="1497" w:type="dxa"/>
            <w:vAlign w:val="center"/>
            <w:hideMark/>
            <w:tcPrChange w:id="3950" w:author="Tanya Hernández" w:date="2017-05-21T20:41:00Z">
              <w:tcPr>
                <w:tcW w:w="1497" w:type="dxa"/>
                <w:hideMark/>
              </w:tcPr>
            </w:tcPrChange>
          </w:tcPr>
          <w:p w14:paraId="7FA135C3"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$99 / año</w:t>
            </w:r>
          </w:p>
        </w:tc>
        <w:tc>
          <w:tcPr>
            <w:tcW w:w="1497" w:type="dxa"/>
            <w:vAlign w:val="center"/>
            <w:hideMark/>
            <w:tcPrChange w:id="3951" w:author="Tanya Hernández" w:date="2017-05-21T20:41:00Z">
              <w:tcPr>
                <w:tcW w:w="1497" w:type="dxa"/>
                <w:hideMark/>
              </w:tcPr>
            </w:tcPrChange>
          </w:tcPr>
          <w:p w14:paraId="6698841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$25 / una vez</w:t>
            </w:r>
          </w:p>
        </w:tc>
        <w:tc>
          <w:tcPr>
            <w:tcW w:w="1531" w:type="dxa"/>
            <w:vAlign w:val="center"/>
            <w:hideMark/>
            <w:tcPrChange w:id="3952" w:author="Tanya Hernández" w:date="2017-05-21T20:41:00Z">
              <w:tcPr>
                <w:tcW w:w="1531" w:type="dxa"/>
                <w:hideMark/>
              </w:tcPr>
            </w:tcPrChange>
          </w:tcPr>
          <w:p w14:paraId="040FF86B"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$99 / año</w:t>
            </w:r>
          </w:p>
        </w:tc>
        <w:tc>
          <w:tcPr>
            <w:tcW w:w="1497" w:type="dxa"/>
            <w:vAlign w:val="center"/>
            <w:hideMark/>
            <w:tcPrChange w:id="3953" w:author="Tanya Hernández" w:date="2017-05-21T20:41:00Z">
              <w:tcPr>
                <w:tcW w:w="1497" w:type="dxa"/>
                <w:hideMark/>
              </w:tcPr>
            </w:tcPrChange>
          </w:tcPr>
          <w:p w14:paraId="73B9CBB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sin costo</w:t>
            </w:r>
          </w:p>
        </w:tc>
        <w:tc>
          <w:tcPr>
            <w:tcW w:w="1497" w:type="dxa"/>
            <w:vAlign w:val="center"/>
            <w:hideMark/>
            <w:tcPrChange w:id="3954" w:author="Tanya Hernández" w:date="2017-05-21T20:41:00Z">
              <w:tcPr>
                <w:tcW w:w="1497" w:type="dxa"/>
                <w:hideMark/>
              </w:tcPr>
            </w:tcPrChange>
          </w:tcPr>
          <w:p w14:paraId="39C99AE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$1 una vez</w:t>
            </w:r>
          </w:p>
        </w:tc>
      </w:tr>
      <w:tr w:rsidR="0083700E" w:rsidRPr="00A83A78" w14:paraId="6F79659F" w14:textId="77777777" w:rsidTr="003E2B1A">
        <w:trPr>
          <w:trHeight w:val="573"/>
          <w:jc w:val="center"/>
          <w:trPrChange w:id="3955" w:author="Tanya Hernández" w:date="2017-05-21T20:41:00Z">
            <w:trPr>
              <w:trHeight w:val="573"/>
              <w:jc w:val="center"/>
            </w:trPr>
          </w:trPrChange>
        </w:trPr>
        <w:tc>
          <w:tcPr>
            <w:tcW w:w="1876" w:type="dxa"/>
            <w:vAlign w:val="center"/>
            <w:hideMark/>
            <w:tcPrChange w:id="3956" w:author="Tanya Hernández" w:date="2017-05-21T20:41:00Z">
              <w:tcPr>
                <w:tcW w:w="1876" w:type="dxa"/>
                <w:hideMark/>
              </w:tcPr>
            </w:tcPrChange>
          </w:tcPr>
          <w:p w14:paraId="7CC9C1E3"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Plataforma de desarrollo</w:t>
            </w:r>
          </w:p>
        </w:tc>
        <w:tc>
          <w:tcPr>
            <w:tcW w:w="1497" w:type="dxa"/>
            <w:vAlign w:val="center"/>
            <w:hideMark/>
            <w:tcPrChange w:id="3957" w:author="Tanya Hernández" w:date="2017-05-21T20:41:00Z">
              <w:tcPr>
                <w:tcW w:w="1497" w:type="dxa"/>
                <w:hideMark/>
              </w:tcPr>
            </w:tcPrChange>
          </w:tcPr>
          <w:p w14:paraId="632024D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Mac</w:t>
            </w:r>
          </w:p>
        </w:tc>
        <w:tc>
          <w:tcPr>
            <w:tcW w:w="1497" w:type="dxa"/>
            <w:vAlign w:val="center"/>
            <w:hideMark/>
            <w:tcPrChange w:id="3958" w:author="Tanya Hernández" w:date="2017-05-21T20:41:00Z">
              <w:tcPr>
                <w:tcW w:w="1497" w:type="dxa"/>
                <w:hideMark/>
              </w:tcPr>
            </w:tcPrChange>
          </w:tcPr>
          <w:p w14:paraId="6331296F"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 Mac, Linux</w:t>
            </w:r>
          </w:p>
        </w:tc>
        <w:tc>
          <w:tcPr>
            <w:tcW w:w="1531" w:type="dxa"/>
            <w:vAlign w:val="center"/>
            <w:hideMark/>
            <w:tcPrChange w:id="3959" w:author="Tanya Hernández" w:date="2017-05-21T20:41:00Z">
              <w:tcPr>
                <w:tcW w:w="1531" w:type="dxa"/>
                <w:hideMark/>
              </w:tcPr>
            </w:tcPrChange>
          </w:tcPr>
          <w:p w14:paraId="700F7A69"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w:t>
            </w:r>
          </w:p>
        </w:tc>
        <w:tc>
          <w:tcPr>
            <w:tcW w:w="1497" w:type="dxa"/>
            <w:vAlign w:val="center"/>
            <w:hideMark/>
            <w:tcPrChange w:id="3960" w:author="Tanya Hernández" w:date="2017-05-21T20:41:00Z">
              <w:tcPr>
                <w:tcW w:w="1497" w:type="dxa"/>
                <w:hideMark/>
              </w:tcPr>
            </w:tcPrChange>
          </w:tcPr>
          <w:p w14:paraId="1CD80E59"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 Mac</w:t>
            </w:r>
          </w:p>
        </w:tc>
        <w:tc>
          <w:tcPr>
            <w:tcW w:w="1497" w:type="dxa"/>
            <w:vAlign w:val="center"/>
            <w:hideMark/>
            <w:tcPrChange w:id="3961" w:author="Tanya Hernández" w:date="2017-05-21T20:41:00Z">
              <w:tcPr>
                <w:tcW w:w="1497" w:type="dxa"/>
                <w:hideMark/>
              </w:tcPr>
            </w:tcPrChange>
          </w:tcPr>
          <w:p w14:paraId="27AB3E1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Windows, Mac, Linux</w:t>
            </w:r>
          </w:p>
        </w:tc>
      </w:tr>
      <w:tr w:rsidR="0083700E" w:rsidRPr="00A83A78" w14:paraId="1E7856D7" w14:textId="77777777" w:rsidTr="003E2B1A">
        <w:trPr>
          <w:trHeight w:val="573"/>
          <w:jc w:val="center"/>
          <w:trPrChange w:id="3962" w:author="Tanya Hernández" w:date="2017-05-21T20:41:00Z">
            <w:trPr>
              <w:trHeight w:val="573"/>
              <w:jc w:val="center"/>
            </w:trPr>
          </w:trPrChange>
        </w:trPr>
        <w:tc>
          <w:tcPr>
            <w:tcW w:w="1876" w:type="dxa"/>
            <w:vAlign w:val="center"/>
            <w:hideMark/>
            <w:tcPrChange w:id="3963" w:author="Tanya Hernández" w:date="2017-05-21T20:41:00Z">
              <w:tcPr>
                <w:tcW w:w="1876" w:type="dxa"/>
                <w:hideMark/>
              </w:tcPr>
            </w:tcPrChange>
          </w:tcPr>
          <w:p w14:paraId="1F3C753B"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Interfaz personalizada</w:t>
            </w:r>
          </w:p>
        </w:tc>
        <w:tc>
          <w:tcPr>
            <w:tcW w:w="1497" w:type="dxa"/>
            <w:vAlign w:val="center"/>
            <w:hideMark/>
            <w:tcPrChange w:id="3964" w:author="Tanya Hernández" w:date="2017-05-21T20:41:00Z">
              <w:tcPr>
                <w:tcW w:w="1497" w:type="dxa"/>
                <w:hideMark/>
              </w:tcPr>
            </w:tcPrChange>
          </w:tcPr>
          <w:p w14:paraId="6D6A24A2"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65" w:author="Tanya Hernández" w:date="2017-05-21T20:41:00Z">
              <w:tcPr>
                <w:tcW w:w="1497" w:type="dxa"/>
                <w:hideMark/>
              </w:tcPr>
            </w:tcPrChange>
          </w:tcPr>
          <w:p w14:paraId="1C0C50A4"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531" w:type="dxa"/>
            <w:vAlign w:val="center"/>
            <w:hideMark/>
            <w:tcPrChange w:id="3966" w:author="Tanya Hernández" w:date="2017-05-21T20:41:00Z">
              <w:tcPr>
                <w:tcW w:w="1531" w:type="dxa"/>
                <w:hideMark/>
              </w:tcPr>
            </w:tcPrChange>
          </w:tcPr>
          <w:p w14:paraId="1F7E6BB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67" w:author="Tanya Hernández" w:date="2017-05-21T20:41:00Z">
              <w:tcPr>
                <w:tcW w:w="1497" w:type="dxa"/>
                <w:hideMark/>
              </w:tcPr>
            </w:tcPrChange>
          </w:tcPr>
          <w:p w14:paraId="4FF7E21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68" w:author="Tanya Hernández" w:date="2017-05-21T20:41:00Z">
              <w:tcPr>
                <w:tcW w:w="1497" w:type="dxa"/>
                <w:hideMark/>
              </w:tcPr>
            </w:tcPrChange>
          </w:tcPr>
          <w:p w14:paraId="73A866B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r>
      <w:tr w:rsidR="0083700E" w:rsidRPr="00A83A78" w14:paraId="29C33F47" w14:textId="77777777" w:rsidTr="003E2B1A">
        <w:trPr>
          <w:trHeight w:val="859"/>
          <w:jc w:val="center"/>
          <w:trPrChange w:id="3969" w:author="Tanya Hernández" w:date="2017-05-21T20:41:00Z">
            <w:trPr>
              <w:trHeight w:val="859"/>
              <w:jc w:val="center"/>
            </w:trPr>
          </w:trPrChange>
        </w:trPr>
        <w:tc>
          <w:tcPr>
            <w:tcW w:w="1876" w:type="dxa"/>
            <w:vAlign w:val="center"/>
            <w:hideMark/>
            <w:tcPrChange w:id="3970" w:author="Tanya Hernández" w:date="2017-05-21T20:41:00Z">
              <w:tcPr>
                <w:tcW w:w="1876" w:type="dxa"/>
                <w:hideMark/>
              </w:tcPr>
            </w:tcPrChange>
          </w:tcPr>
          <w:p w14:paraId="09A834F9"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Actualizaciones automáticas del S.O.</w:t>
            </w:r>
          </w:p>
        </w:tc>
        <w:tc>
          <w:tcPr>
            <w:tcW w:w="1497" w:type="dxa"/>
            <w:vAlign w:val="center"/>
            <w:hideMark/>
            <w:tcPrChange w:id="3971" w:author="Tanya Hernández" w:date="2017-05-21T20:41:00Z">
              <w:tcPr>
                <w:tcW w:w="1497" w:type="dxa"/>
                <w:hideMark/>
              </w:tcPr>
            </w:tcPrChange>
          </w:tcPr>
          <w:p w14:paraId="1504F72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72" w:author="Tanya Hernández" w:date="2017-05-21T20:41:00Z">
              <w:tcPr>
                <w:tcW w:w="1497" w:type="dxa"/>
                <w:hideMark/>
              </w:tcPr>
            </w:tcPrChange>
          </w:tcPr>
          <w:p w14:paraId="7A8A133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Depende del fabricante</w:t>
            </w:r>
          </w:p>
        </w:tc>
        <w:tc>
          <w:tcPr>
            <w:tcW w:w="1531" w:type="dxa"/>
            <w:vAlign w:val="center"/>
            <w:hideMark/>
            <w:tcPrChange w:id="3973" w:author="Tanya Hernández" w:date="2017-05-21T20:41:00Z">
              <w:tcPr>
                <w:tcW w:w="1531" w:type="dxa"/>
                <w:hideMark/>
              </w:tcPr>
            </w:tcPrChange>
          </w:tcPr>
          <w:p w14:paraId="1E111255"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Depende del fabricante</w:t>
            </w:r>
          </w:p>
        </w:tc>
        <w:tc>
          <w:tcPr>
            <w:tcW w:w="1497" w:type="dxa"/>
            <w:vAlign w:val="center"/>
            <w:hideMark/>
            <w:tcPrChange w:id="3974" w:author="Tanya Hernández" w:date="2017-05-21T20:41:00Z">
              <w:tcPr>
                <w:tcW w:w="1497" w:type="dxa"/>
                <w:hideMark/>
              </w:tcPr>
            </w:tcPrChange>
          </w:tcPr>
          <w:p w14:paraId="0FF9146F"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75" w:author="Tanya Hernández" w:date="2017-05-21T20:41:00Z">
              <w:tcPr>
                <w:tcW w:w="1497" w:type="dxa"/>
                <w:hideMark/>
              </w:tcPr>
            </w:tcPrChange>
          </w:tcPr>
          <w:p w14:paraId="619199B9"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r>
      <w:tr w:rsidR="0083700E" w:rsidRPr="00A83A78" w14:paraId="5749908D" w14:textId="77777777" w:rsidTr="003E2B1A">
        <w:trPr>
          <w:trHeight w:val="859"/>
          <w:jc w:val="center"/>
          <w:trPrChange w:id="3976" w:author="Tanya Hernández" w:date="2017-05-21T20:41:00Z">
            <w:trPr>
              <w:trHeight w:val="859"/>
              <w:jc w:val="center"/>
            </w:trPr>
          </w:trPrChange>
        </w:trPr>
        <w:tc>
          <w:tcPr>
            <w:tcW w:w="1876" w:type="dxa"/>
            <w:vAlign w:val="center"/>
            <w:hideMark/>
            <w:tcPrChange w:id="3977" w:author="Tanya Hernández" w:date="2017-05-21T20:41:00Z">
              <w:tcPr>
                <w:tcW w:w="1876" w:type="dxa"/>
                <w:hideMark/>
              </w:tcPr>
            </w:tcPrChange>
          </w:tcPr>
          <w:p w14:paraId="425F3DF1"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Soporte memoria externa</w:t>
            </w:r>
          </w:p>
        </w:tc>
        <w:tc>
          <w:tcPr>
            <w:tcW w:w="1497" w:type="dxa"/>
            <w:vAlign w:val="center"/>
            <w:hideMark/>
            <w:tcPrChange w:id="3978" w:author="Tanya Hernández" w:date="2017-05-21T20:41:00Z">
              <w:tcPr>
                <w:tcW w:w="1497" w:type="dxa"/>
                <w:hideMark/>
              </w:tcPr>
            </w:tcPrChange>
          </w:tcPr>
          <w:p w14:paraId="5AD81466"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79" w:author="Tanya Hernández" w:date="2017-05-21T20:41:00Z">
              <w:tcPr>
                <w:tcW w:w="1497" w:type="dxa"/>
                <w:hideMark/>
              </w:tcPr>
            </w:tcPrChange>
          </w:tcPr>
          <w:p w14:paraId="2E9382B2"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531" w:type="dxa"/>
            <w:vAlign w:val="center"/>
            <w:hideMark/>
            <w:tcPrChange w:id="3980" w:author="Tanya Hernández" w:date="2017-05-21T20:41:00Z">
              <w:tcPr>
                <w:tcW w:w="1531" w:type="dxa"/>
                <w:hideMark/>
              </w:tcPr>
            </w:tcPrChange>
          </w:tcPr>
          <w:p w14:paraId="6C09A0E2"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81" w:author="Tanya Hernández" w:date="2017-05-21T20:41:00Z">
              <w:tcPr>
                <w:tcW w:w="1497" w:type="dxa"/>
                <w:hideMark/>
              </w:tcPr>
            </w:tcPrChange>
          </w:tcPr>
          <w:p w14:paraId="486DDD1C"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82" w:author="Tanya Hernández" w:date="2017-05-21T20:41:00Z">
              <w:tcPr>
                <w:tcW w:w="1497" w:type="dxa"/>
                <w:hideMark/>
              </w:tcPr>
            </w:tcPrChange>
          </w:tcPr>
          <w:p w14:paraId="39C8614D"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r>
      <w:tr w:rsidR="0083700E" w:rsidRPr="00A83A78" w14:paraId="5350FA27" w14:textId="77777777" w:rsidTr="003E2B1A">
        <w:trPr>
          <w:trHeight w:val="573"/>
          <w:jc w:val="center"/>
          <w:trPrChange w:id="3983" w:author="Tanya Hernández" w:date="2017-05-21T20:41:00Z">
            <w:trPr>
              <w:trHeight w:val="573"/>
              <w:jc w:val="center"/>
            </w:trPr>
          </w:trPrChange>
        </w:trPr>
        <w:tc>
          <w:tcPr>
            <w:tcW w:w="1876" w:type="dxa"/>
            <w:vAlign w:val="center"/>
            <w:hideMark/>
            <w:tcPrChange w:id="3984" w:author="Tanya Hernández" w:date="2017-05-21T20:41:00Z">
              <w:tcPr>
                <w:tcW w:w="1876" w:type="dxa"/>
                <w:hideMark/>
              </w:tcPr>
            </w:tcPrChange>
          </w:tcPr>
          <w:p w14:paraId="3C3B594C"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Fabricante único</w:t>
            </w:r>
          </w:p>
        </w:tc>
        <w:tc>
          <w:tcPr>
            <w:tcW w:w="1497" w:type="dxa"/>
            <w:vAlign w:val="center"/>
            <w:hideMark/>
            <w:tcPrChange w:id="3985" w:author="Tanya Hernández" w:date="2017-05-21T20:41:00Z">
              <w:tcPr>
                <w:tcW w:w="1497" w:type="dxa"/>
                <w:hideMark/>
              </w:tcPr>
            </w:tcPrChange>
          </w:tcPr>
          <w:p w14:paraId="4BDD9DE9"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86" w:author="Tanya Hernández" w:date="2017-05-21T20:41:00Z">
              <w:tcPr>
                <w:tcW w:w="1497" w:type="dxa"/>
                <w:hideMark/>
              </w:tcPr>
            </w:tcPrChange>
          </w:tcPr>
          <w:p w14:paraId="0FFFE3A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531" w:type="dxa"/>
            <w:vAlign w:val="center"/>
            <w:hideMark/>
            <w:tcPrChange w:id="3987" w:author="Tanya Hernández" w:date="2017-05-21T20:41:00Z">
              <w:tcPr>
                <w:tcW w:w="1531" w:type="dxa"/>
                <w:hideMark/>
              </w:tcPr>
            </w:tcPrChange>
          </w:tcPr>
          <w:p w14:paraId="66CDB970"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c>
          <w:tcPr>
            <w:tcW w:w="1497" w:type="dxa"/>
            <w:vAlign w:val="center"/>
            <w:hideMark/>
            <w:tcPrChange w:id="3988" w:author="Tanya Hernández" w:date="2017-05-21T20:41:00Z">
              <w:tcPr>
                <w:tcW w:w="1497" w:type="dxa"/>
                <w:hideMark/>
              </w:tcPr>
            </w:tcPrChange>
          </w:tcPr>
          <w:p w14:paraId="7D4FDEDE"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Si</w:t>
            </w:r>
          </w:p>
        </w:tc>
        <w:tc>
          <w:tcPr>
            <w:tcW w:w="1497" w:type="dxa"/>
            <w:vAlign w:val="center"/>
            <w:hideMark/>
            <w:tcPrChange w:id="3989" w:author="Tanya Hernández" w:date="2017-05-21T20:41:00Z">
              <w:tcPr>
                <w:tcW w:w="1497" w:type="dxa"/>
                <w:hideMark/>
              </w:tcPr>
            </w:tcPrChange>
          </w:tcPr>
          <w:p w14:paraId="7C25DB0A"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No</w:t>
            </w:r>
          </w:p>
        </w:tc>
      </w:tr>
      <w:tr w:rsidR="0083700E" w:rsidRPr="00A83A78" w14:paraId="63EE5A4D" w14:textId="77777777" w:rsidTr="003E2B1A">
        <w:trPr>
          <w:trHeight w:val="573"/>
          <w:jc w:val="center"/>
          <w:trPrChange w:id="3990" w:author="Tanya Hernández" w:date="2017-05-21T20:41:00Z">
            <w:trPr>
              <w:trHeight w:val="573"/>
              <w:jc w:val="center"/>
            </w:trPr>
          </w:trPrChange>
        </w:trPr>
        <w:tc>
          <w:tcPr>
            <w:tcW w:w="1876" w:type="dxa"/>
            <w:vAlign w:val="center"/>
            <w:hideMark/>
            <w:tcPrChange w:id="3991" w:author="Tanya Hernández" w:date="2017-05-21T20:41:00Z">
              <w:tcPr>
                <w:tcW w:w="1876" w:type="dxa"/>
                <w:hideMark/>
              </w:tcPr>
            </w:tcPrChange>
          </w:tcPr>
          <w:p w14:paraId="64999D2E" w14:textId="77777777" w:rsidR="0083700E" w:rsidRPr="00A83A78" w:rsidRDefault="0083700E">
            <w:pPr>
              <w:ind w:right="0" w:firstLine="0"/>
              <w:jc w:val="center"/>
              <w:rPr>
                <w:rFonts w:eastAsia="Times New Roman" w:cs="Times New Roman"/>
                <w:b/>
                <w:bCs/>
                <w:color w:val="000000"/>
                <w:sz w:val="20"/>
                <w:szCs w:val="20"/>
                <w:lang w:val="es-ES" w:eastAsia="es-ES"/>
              </w:rPr>
            </w:pPr>
            <w:r w:rsidRPr="00A83A78">
              <w:rPr>
                <w:rFonts w:eastAsia="Times New Roman" w:cs="Times New Roman"/>
                <w:b/>
                <w:bCs/>
                <w:color w:val="000000"/>
                <w:sz w:val="20"/>
                <w:szCs w:val="20"/>
                <w:lang w:val="es-ES" w:eastAsia="es-ES"/>
              </w:rPr>
              <w:t>Velocidad de dispositivos</w:t>
            </w:r>
          </w:p>
        </w:tc>
        <w:tc>
          <w:tcPr>
            <w:tcW w:w="1497" w:type="dxa"/>
            <w:vAlign w:val="center"/>
            <w:hideMark/>
            <w:tcPrChange w:id="3992" w:author="Tanya Hernández" w:date="2017-05-21T20:41:00Z">
              <w:tcPr>
                <w:tcW w:w="1497" w:type="dxa"/>
                <w:hideMark/>
              </w:tcPr>
            </w:tcPrChange>
          </w:tcPr>
          <w:p w14:paraId="742FE6F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Modelo único</w:t>
            </w:r>
          </w:p>
        </w:tc>
        <w:tc>
          <w:tcPr>
            <w:tcW w:w="1497" w:type="dxa"/>
            <w:vAlign w:val="center"/>
            <w:hideMark/>
            <w:tcPrChange w:id="3993" w:author="Tanya Hernández" w:date="2017-05-21T20:41:00Z">
              <w:tcPr>
                <w:tcW w:w="1497" w:type="dxa"/>
                <w:hideMark/>
              </w:tcPr>
            </w:tcPrChange>
          </w:tcPr>
          <w:p w14:paraId="6CBBA7B4"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muy alta</w:t>
            </w:r>
          </w:p>
        </w:tc>
        <w:tc>
          <w:tcPr>
            <w:tcW w:w="1531" w:type="dxa"/>
            <w:vAlign w:val="center"/>
            <w:hideMark/>
            <w:tcPrChange w:id="3994" w:author="Tanya Hernández" w:date="2017-05-21T20:41:00Z">
              <w:tcPr>
                <w:tcW w:w="1531" w:type="dxa"/>
                <w:hideMark/>
              </w:tcPr>
            </w:tcPrChange>
          </w:tcPr>
          <w:p w14:paraId="761DA3D7" w14:textId="2CEAFB1E"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Baja</w:t>
            </w:r>
          </w:p>
        </w:tc>
        <w:tc>
          <w:tcPr>
            <w:tcW w:w="1497" w:type="dxa"/>
            <w:vAlign w:val="center"/>
            <w:hideMark/>
            <w:tcPrChange w:id="3995" w:author="Tanya Hernández" w:date="2017-05-21T20:41:00Z">
              <w:tcPr>
                <w:tcW w:w="1497" w:type="dxa"/>
                <w:hideMark/>
              </w:tcPr>
            </w:tcPrChange>
          </w:tcPr>
          <w:p w14:paraId="6A236E42"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baja</w:t>
            </w:r>
          </w:p>
        </w:tc>
        <w:tc>
          <w:tcPr>
            <w:tcW w:w="1497" w:type="dxa"/>
            <w:vAlign w:val="center"/>
            <w:hideMark/>
            <w:tcPrChange w:id="3996" w:author="Tanya Hernández" w:date="2017-05-21T20:41:00Z">
              <w:tcPr>
                <w:tcW w:w="1497" w:type="dxa"/>
                <w:hideMark/>
              </w:tcPr>
            </w:tcPrChange>
          </w:tcPr>
          <w:p w14:paraId="6C49BD41" w14:textId="77777777" w:rsidR="0083700E" w:rsidRPr="00A83A78" w:rsidRDefault="0083700E">
            <w:pPr>
              <w:ind w:right="0" w:firstLine="0"/>
              <w:jc w:val="center"/>
              <w:rPr>
                <w:rFonts w:eastAsia="Times New Roman" w:cs="Times New Roman"/>
                <w:color w:val="000000"/>
                <w:sz w:val="20"/>
                <w:szCs w:val="20"/>
                <w:lang w:val="es-ES" w:eastAsia="es-ES"/>
              </w:rPr>
            </w:pPr>
            <w:r w:rsidRPr="00A83A78">
              <w:rPr>
                <w:rFonts w:eastAsia="Times New Roman" w:cs="Times New Roman"/>
                <w:color w:val="000000"/>
                <w:sz w:val="20"/>
                <w:szCs w:val="20"/>
                <w:lang w:val="es-ES" w:eastAsia="es-ES"/>
              </w:rPr>
              <w:t>muy alta</w:t>
            </w:r>
          </w:p>
        </w:tc>
      </w:tr>
    </w:tbl>
    <w:p w14:paraId="37FB851D" w14:textId="597289BB" w:rsidR="00807F8D" w:rsidRDefault="007E4084">
      <w:pPr>
        <w:pStyle w:val="Descripcin"/>
      </w:pPr>
      <w:bookmarkStart w:id="3997" w:name="_Toc482747442"/>
      <w:r w:rsidRPr="00262C61">
        <w:t>Tabla 2</w:t>
      </w:r>
      <w:r w:rsidR="000406B2" w:rsidRPr="001012C6">
        <w:t>.</w:t>
      </w:r>
      <w:del w:id="3998" w:author="Tanya Hernández" w:date="2017-05-17T00:31:00Z">
        <w:r w:rsidR="000406B2" w:rsidRPr="001012C6" w:rsidDel="001012C6">
          <w:delText xml:space="preserve"> </w:delText>
        </w:r>
      </w:del>
      <w:r w:rsidR="000406B2" w:rsidRPr="00803B69">
        <w:fldChar w:fldCharType="begin"/>
      </w:r>
      <w:r w:rsidR="000406B2" w:rsidRPr="001012C6">
        <w:instrText xml:space="preserve"> SEQ Tabla_II. \* ROMAN </w:instrText>
      </w:r>
      <w:r w:rsidR="000406B2" w:rsidRPr="00803B69">
        <w:rPr>
          <w:rPrChange w:id="3999" w:author="Tanya Hernández" w:date="2017-05-17T00:31:00Z">
            <w:rPr/>
          </w:rPrChange>
        </w:rPr>
        <w:fldChar w:fldCharType="separate"/>
      </w:r>
      <w:ins w:id="4000" w:author="Tanya Hernández" w:date="2017-05-21T21:21:00Z">
        <w:r w:rsidR="00604603">
          <w:t>LII</w:t>
        </w:r>
      </w:ins>
      <w:del w:id="4001" w:author="Tanya Hernández" w:date="2017-05-17T01:33:00Z">
        <w:r w:rsidR="005B2C04" w:rsidRPr="001012C6" w:rsidDel="00262C61">
          <w:delText>LII</w:delText>
        </w:r>
      </w:del>
      <w:r w:rsidR="000406B2" w:rsidRPr="00803B69">
        <w:fldChar w:fldCharType="end"/>
      </w:r>
      <w:r w:rsidR="000406B2" w:rsidRPr="000406B2">
        <w:t xml:space="preserve"> </w:t>
      </w:r>
      <w:r w:rsidR="000406B2" w:rsidRPr="00F20D1A">
        <w:t>Comparativa de las plataformas de desarrollo en móviles [66].</w:t>
      </w:r>
      <w:bookmarkEnd w:id="3997"/>
    </w:p>
    <w:p w14:paraId="5CAF7FD9" w14:textId="487E8912" w:rsidR="00807F8D" w:rsidRPr="0052787E" w:rsidRDefault="00807F8D" w:rsidP="007E4084">
      <w:pPr>
        <w:spacing w:before="240" w:after="240"/>
        <w:ind w:firstLine="360"/>
        <w:rPr>
          <w:rFonts w:cs="Times New Roman"/>
          <w:szCs w:val="24"/>
        </w:rPr>
      </w:pPr>
      <w:r w:rsidRPr="0052787E">
        <w:rPr>
          <w:rFonts w:cs="Times New Roman"/>
          <w:szCs w:val="24"/>
        </w:rPr>
        <w:t>De acuerdo a la comparación de las plataformas (sistemas operativos) para móviles en este proyecto nos inclinaremos por usar la plataforma Android, ya que entre sus principales características se encuentra que es software libre y abierto, el costo para publicar en Google Play nuestra aplicación es en una sola exhibición y se coloca dentro del rango promedio, tiene una interfaz personalizable y los más importante es que es de las plataformas más utilizadas y con una variedad de dispositivos.</w:t>
      </w:r>
    </w:p>
    <w:p w14:paraId="53C8A26A" w14:textId="77777777" w:rsidR="00807F8D" w:rsidRPr="00807F8D" w:rsidRDefault="00807F8D" w:rsidP="00803B69">
      <w:pPr>
        <w:pStyle w:val="Ttulo3"/>
      </w:pPr>
      <w:bookmarkStart w:id="4002" w:name="_Toc480316157"/>
      <w:bookmarkStart w:id="4003" w:name="_Toc483160384"/>
      <w:r w:rsidRPr="00807F8D">
        <w:t>2.12.3 Descripción y características de la plataforma seleccionada</w:t>
      </w:r>
      <w:bookmarkEnd w:id="4002"/>
      <w:bookmarkEnd w:id="4003"/>
    </w:p>
    <w:p w14:paraId="530B9CA4" w14:textId="77777777" w:rsidR="00807F8D" w:rsidRDefault="00807F8D" w:rsidP="001E5716">
      <w:pPr>
        <w:spacing w:before="240"/>
        <w:ind w:firstLine="360"/>
        <w:rPr>
          <w:rFonts w:cs="Times New Roman"/>
          <w:szCs w:val="24"/>
        </w:rPr>
      </w:pPr>
      <w:r>
        <w:rPr>
          <w:rFonts w:cs="Times New Roman"/>
          <w:szCs w:val="24"/>
        </w:rPr>
        <w:t>Android presenta una serie de características que la hacen diferente:</w:t>
      </w:r>
    </w:p>
    <w:p w14:paraId="151164C9" w14:textId="77777777" w:rsidR="001E5716" w:rsidRDefault="001E5716" w:rsidP="00807F8D">
      <w:pPr>
        <w:rPr>
          <w:rFonts w:cs="Times New Roman"/>
          <w:szCs w:val="24"/>
        </w:rPr>
      </w:pPr>
    </w:p>
    <w:p w14:paraId="7F851B23"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Plataforma realmente abierta. Es una plataforma de desarrollo libre basada en Linux y de código abierto.</w:t>
      </w:r>
    </w:p>
    <w:p w14:paraId="306F0C92"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 xml:space="preserve">Adaptable a cualquier tipo de hardware. Android no ha sido diseñado para su uso exclusivamente para su uso en teléfonos y tabletas. Hoy en día se puede encontrar este </w:t>
      </w:r>
      <w:r>
        <w:rPr>
          <w:rFonts w:cs="Times New Roman"/>
          <w:szCs w:val="24"/>
        </w:rPr>
        <w:lastRenderedPageBreak/>
        <w:t>sistema operativo en relojes, cámaras, electrodomésticos y gran variedad de sistemas empotrados. (En IOS se tiene que desarrollar una aplicación para el iPhone y una para el iPad).</w:t>
      </w:r>
    </w:p>
    <w:p w14:paraId="2F420472"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Portabilidad asegurada. Las aplicaciones finales son desarrolladas en Java, lo que nos asegura que podrán ser ejecutadas en cualquier tipo de CPU, gracias a su máquina virtual.</w:t>
      </w:r>
    </w:p>
    <w:p w14:paraId="12B1673A" w14:textId="2590BAA9"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 xml:space="preserve">Arquitectura basada en componentes inspirados en internet. Por </w:t>
      </w:r>
      <w:r w:rsidR="003C4501">
        <w:rPr>
          <w:rFonts w:cs="Times New Roman"/>
          <w:szCs w:val="24"/>
        </w:rPr>
        <w:t>ejemplo,</w:t>
      </w:r>
      <w:r>
        <w:rPr>
          <w:rFonts w:cs="Times New Roman"/>
          <w:szCs w:val="24"/>
        </w:rPr>
        <w:t xml:space="preserve"> el diseño de la interfaz de usuario se hace en xml, lo que permite que una misma aplicación se ejecute en un móvil de pantalla reducida o en una TV.</w:t>
      </w:r>
    </w:p>
    <w:p w14:paraId="3AD1DF6E"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Filosofía de dispositivo siempre conectado a internet.</w:t>
      </w:r>
    </w:p>
    <w:p w14:paraId="2075641E"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Gran cantidad de servicios incorporados. Por ejemplo, la localización basada tanto en GPS como en redes, bases de datos con SQL, reconocimiento y síntesis de voz, navegador, multimedia, etcétera.</w:t>
      </w:r>
    </w:p>
    <w:p w14:paraId="528E8E9E"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Aceptable nivel de seguridad. Los programas se encuentran aislados unos de otros gracias al concepto de ejecución dentro de una caja que hereda de Linux.</w:t>
      </w:r>
    </w:p>
    <w:p w14:paraId="42021452" w14:textId="77777777" w:rsidR="00807F8D" w:rsidRDefault="00807F8D" w:rsidP="00F23222">
      <w:pPr>
        <w:pStyle w:val="Prrafodelista"/>
        <w:numPr>
          <w:ilvl w:val="0"/>
          <w:numId w:val="81"/>
        </w:numPr>
        <w:spacing w:after="160" w:line="259" w:lineRule="auto"/>
        <w:ind w:right="333"/>
        <w:rPr>
          <w:rFonts w:cs="Times New Roman"/>
          <w:szCs w:val="24"/>
        </w:rPr>
      </w:pPr>
      <w:r>
        <w:rPr>
          <w:rFonts w:cs="Times New Roman"/>
          <w:szCs w:val="24"/>
        </w:rPr>
        <w:t xml:space="preserve">Optimizado para baja potencia y poca memoria. Por ejemplo, Android </w:t>
      </w:r>
      <w:r w:rsidRPr="007B57C5">
        <w:rPr>
          <w:rFonts w:cs="Times New Roman"/>
          <w:szCs w:val="24"/>
        </w:rPr>
        <w:t xml:space="preserve">utiliza </w:t>
      </w:r>
      <w:r>
        <w:rPr>
          <w:rFonts w:cs="Times New Roman"/>
          <w:szCs w:val="24"/>
        </w:rPr>
        <w:t>la máquina virtual Dalvik. Se trata de una implementación de Google de la máquina virtual de Java optimizada para dispositivos móviles.</w:t>
      </w:r>
    </w:p>
    <w:p w14:paraId="77DB51C7" w14:textId="4C8DB681" w:rsidR="00807F8D" w:rsidRPr="007E4084" w:rsidRDefault="00807F8D" w:rsidP="007E4084">
      <w:pPr>
        <w:pStyle w:val="Prrafodelista"/>
        <w:numPr>
          <w:ilvl w:val="0"/>
          <w:numId w:val="81"/>
        </w:numPr>
        <w:spacing w:after="160" w:line="259" w:lineRule="auto"/>
        <w:ind w:right="333"/>
        <w:rPr>
          <w:rFonts w:cs="Times New Roman"/>
          <w:szCs w:val="24"/>
        </w:rPr>
      </w:pPr>
      <w:r>
        <w:rPr>
          <w:rFonts w:cs="Times New Roman"/>
          <w:szCs w:val="24"/>
        </w:rPr>
        <w:t>Alta calidad de gráficos y sonido. Gráficos vectoriales suavizados, animaciones inspiradas en Flash, gráficos en tres dimensiones basados en OpenGL[66].</w:t>
      </w:r>
    </w:p>
    <w:p w14:paraId="33DD2DAA" w14:textId="10E3F884" w:rsidR="00807F8D" w:rsidRDefault="00807F8D" w:rsidP="001E5716">
      <w:pPr>
        <w:spacing w:after="160" w:line="259" w:lineRule="auto"/>
        <w:ind w:right="333"/>
        <w:rPr>
          <w:rFonts w:cs="Times New Roman"/>
          <w:szCs w:val="24"/>
        </w:rPr>
      </w:pPr>
      <w:r w:rsidRPr="00457444">
        <w:rPr>
          <w:rFonts w:eastAsiaTheme="minorHAnsi" w:cs="Times New Roman"/>
          <w:szCs w:val="24"/>
          <w:lang w:eastAsia="en-US"/>
        </w:rPr>
        <w:t xml:space="preserve">Android Studio es el entorno de desarrollo integrado (IDE) oficial para el desarrollo de aplicaciones para Android y se basa en </w:t>
      </w:r>
      <w:r w:rsidR="00713A0C">
        <w:fldChar w:fldCharType="begin"/>
      </w:r>
      <w:r w:rsidR="00713A0C">
        <w:instrText xml:space="preserve"> HYPERLINK "https://www.jetbrains.com/idea/" </w:instrText>
      </w:r>
      <w:r w:rsidR="00713A0C">
        <w:fldChar w:fldCharType="separate"/>
      </w:r>
      <w:r w:rsidRPr="00457444">
        <w:rPr>
          <w:rFonts w:eastAsiaTheme="minorHAnsi" w:cs="Times New Roman"/>
          <w:szCs w:val="24"/>
          <w:lang w:eastAsia="en-US"/>
        </w:rPr>
        <w:t>IntelliJ IDEA</w:t>
      </w:r>
      <w:r>
        <w:rPr>
          <w:rFonts w:cs="Times New Roman"/>
          <w:szCs w:val="24"/>
        </w:rPr>
        <w:t>,</w:t>
      </w:r>
      <w:r w:rsidRPr="00457444">
        <w:rPr>
          <w:rFonts w:eastAsiaTheme="minorHAnsi" w:cs="Times New Roman"/>
          <w:szCs w:val="24"/>
          <w:lang w:eastAsia="en-US"/>
        </w:rPr>
        <w:t xml:space="preserve"> </w:t>
      </w:r>
      <w:r w:rsidR="00713A0C">
        <w:rPr>
          <w:rFonts w:eastAsiaTheme="minorHAnsi" w:cs="Times New Roman"/>
          <w:szCs w:val="24"/>
          <w:lang w:eastAsia="en-US"/>
        </w:rPr>
        <w:fldChar w:fldCharType="end"/>
      </w:r>
      <w:r>
        <w:rPr>
          <w:rFonts w:cs="Times New Roman"/>
          <w:szCs w:val="24"/>
        </w:rPr>
        <w:t>a</w:t>
      </w:r>
      <w:r w:rsidRPr="00457444">
        <w:rPr>
          <w:rFonts w:eastAsiaTheme="minorHAnsi" w:cs="Times New Roman"/>
          <w:szCs w:val="24"/>
          <w:lang w:eastAsia="en-US"/>
        </w:rPr>
        <w:t>demás del potente editor de códigos y las herramientas para desarrolladores de IntelliJ, Android Studio ofrece aún más funciones que aumentan tu productividad durante la compilación de apps para Android</w:t>
      </w:r>
      <w:r>
        <w:rPr>
          <w:rFonts w:cs="Times New Roman"/>
          <w:szCs w:val="24"/>
        </w:rPr>
        <w:t xml:space="preserve"> [67].</w:t>
      </w:r>
    </w:p>
    <w:p w14:paraId="14C1AB69" w14:textId="13CEE188" w:rsidR="009D5AAB" w:rsidRDefault="001012C6">
      <w:pPr>
        <w:pStyle w:val="Ttulo2"/>
        <w:numPr>
          <w:ilvl w:val="1"/>
          <w:numId w:val="48"/>
        </w:numPr>
        <w:rPr>
          <w:rFonts w:eastAsiaTheme="minorHAnsi"/>
          <w:lang w:eastAsia="en-US"/>
        </w:rPr>
        <w:pPrChange w:id="4004" w:author="Tanya Hernández" w:date="2017-05-21T19:17:00Z">
          <w:pPr>
            <w:pStyle w:val="Ttulo2"/>
            <w:numPr>
              <w:ilvl w:val="1"/>
              <w:numId w:val="54"/>
            </w:numPr>
            <w:ind w:left="930" w:hanging="570"/>
          </w:pPr>
        </w:pPrChange>
      </w:pPr>
      <w:ins w:id="4005" w:author="Tanya Hernández" w:date="2017-05-17T00:32:00Z">
        <w:r>
          <w:rPr>
            <w:rFonts w:eastAsiaTheme="minorHAnsi"/>
            <w:lang w:eastAsia="en-US"/>
          </w:rPr>
          <w:t xml:space="preserve"> </w:t>
        </w:r>
      </w:ins>
      <w:bookmarkStart w:id="4006" w:name="_Toc483160385"/>
      <w:r w:rsidR="009D5AAB">
        <w:rPr>
          <w:rFonts w:eastAsiaTheme="minorHAnsi"/>
          <w:lang w:eastAsia="en-US"/>
        </w:rPr>
        <w:t>Análisis de las baterías</w:t>
      </w:r>
      <w:bookmarkEnd w:id="4006"/>
    </w:p>
    <w:p w14:paraId="0DF5972E" w14:textId="2D9B4DD5" w:rsidR="009D5AAB" w:rsidRDefault="009D5AAB" w:rsidP="00133DAE">
      <w:pPr>
        <w:spacing w:after="240"/>
        <w:rPr>
          <w:lang w:eastAsia="en-US"/>
        </w:rPr>
      </w:pPr>
      <w:r>
        <w:rPr>
          <w:lang w:eastAsia="en-US"/>
        </w:rPr>
        <w:t xml:space="preserve">Para la implementación de la placa prototipo 1, se consideró que para la alimentación se usaran pilas recargables AA, a </w:t>
      </w:r>
      <w:r w:rsidR="00133DAE">
        <w:rPr>
          <w:lang w:eastAsia="en-US"/>
        </w:rPr>
        <w:t>continuación,</w:t>
      </w:r>
      <w:r>
        <w:rPr>
          <w:lang w:eastAsia="en-US"/>
        </w:rPr>
        <w:t xml:space="preserve"> se dará una breve explicación de los tipos </w:t>
      </w:r>
      <w:r w:rsidR="00133DAE">
        <w:rPr>
          <w:lang w:eastAsia="en-US"/>
        </w:rPr>
        <w:t>de pilas recargables.</w:t>
      </w:r>
    </w:p>
    <w:p w14:paraId="19A5C284" w14:textId="53291E45" w:rsidR="00133DAE" w:rsidRDefault="00133DAE" w:rsidP="00133DAE">
      <w:pPr>
        <w:spacing w:after="240"/>
        <w:rPr>
          <w:lang w:eastAsia="en-US"/>
        </w:rPr>
      </w:pPr>
      <w:r w:rsidRPr="004E1E07">
        <w:rPr>
          <w:lang w:eastAsia="en-US"/>
        </w:rPr>
        <w:t xml:space="preserve">Existen dos tipos de pilas recargables NiCd y </w:t>
      </w:r>
      <w:commentRangeStart w:id="4007"/>
      <w:r w:rsidRPr="004E1E07">
        <w:rPr>
          <w:lang w:eastAsia="en-US"/>
        </w:rPr>
        <w:t>NiMH</w:t>
      </w:r>
      <w:commentRangeEnd w:id="4007"/>
      <w:r w:rsidR="0046194E">
        <w:rPr>
          <w:rStyle w:val="Refdecomentario"/>
        </w:rPr>
        <w:commentReference w:id="4007"/>
      </w:r>
      <w:r w:rsidRPr="004E1E07">
        <w:rPr>
          <w:lang w:eastAsia="en-US"/>
        </w:rPr>
        <w:t>:</w:t>
      </w:r>
    </w:p>
    <w:p w14:paraId="3151ECCB" w14:textId="77777777" w:rsidR="00133DAE" w:rsidRDefault="00133DAE" w:rsidP="00133DAE">
      <w:pPr>
        <w:pStyle w:val="Prrafodelista"/>
        <w:numPr>
          <w:ilvl w:val="0"/>
          <w:numId w:val="94"/>
        </w:numPr>
        <w:spacing w:after="240"/>
        <w:rPr>
          <w:lang w:eastAsia="en-US"/>
        </w:rPr>
      </w:pPr>
      <w:r w:rsidRPr="00133DAE">
        <w:rPr>
          <w:lang w:eastAsia="en-US"/>
        </w:rPr>
        <w:t xml:space="preserve">Pilas NiCd (Nickel Cadmium) </w:t>
      </w:r>
    </w:p>
    <w:p w14:paraId="191AF152" w14:textId="77777777" w:rsidR="00133DAE" w:rsidRDefault="00133DAE" w:rsidP="00133DAE">
      <w:pPr>
        <w:spacing w:after="240"/>
        <w:rPr>
          <w:lang w:eastAsia="en-US"/>
        </w:rPr>
      </w:pPr>
      <w:r w:rsidRPr="00133DAE">
        <w:rPr>
          <w:lang w:eastAsia="en-US"/>
        </w:rPr>
        <w:t xml:space="preserve">También llamadas de Níquel Cadmio, éste es el tipo de pila recargable que surgió primero. Normalmente, las pilas NiCd son más baratas. Sin embargo, tienen menor tiempo de vida útil, además de tener menor capacidad de carga. </w:t>
      </w:r>
    </w:p>
    <w:p w14:paraId="40C86B51" w14:textId="2D3D7A8A" w:rsidR="00133DAE" w:rsidRDefault="00133DAE" w:rsidP="00133DAE">
      <w:pPr>
        <w:spacing w:after="240"/>
        <w:rPr>
          <w:lang w:eastAsia="en-US"/>
        </w:rPr>
      </w:pPr>
      <w:r w:rsidRPr="00133DAE">
        <w:rPr>
          <w:lang w:eastAsia="en-US"/>
        </w:rPr>
        <w:t>Las pilas de Níquel Cadmio pueden sufrir de un problema llamado "efecto memoria". Cuando eso ocurre, la pila deja de ser cargada totalmente por su composición química y da señal de que la carga está completa.</w:t>
      </w:r>
    </w:p>
    <w:p w14:paraId="2A92DB66" w14:textId="53C12B3C" w:rsidR="00133DAE" w:rsidRPr="009D5AAB" w:rsidRDefault="00133DAE" w:rsidP="00133DAE">
      <w:pPr>
        <w:spacing w:after="240"/>
        <w:rPr>
          <w:lang w:eastAsia="en-US"/>
        </w:rPr>
      </w:pPr>
      <w:r w:rsidRPr="00133DAE">
        <w:rPr>
          <w:lang w:eastAsia="en-US"/>
        </w:rPr>
        <w:t xml:space="preserve">Las pilas NiCd están cada vez más en desuso, pues además del efecto memoria, de su menor capacidad y del menor tiempo de vida útil, </w:t>
      </w:r>
      <w:r w:rsidRPr="00133DAE">
        <w:rPr>
          <w:bCs/>
          <w:lang w:eastAsia="en-US"/>
        </w:rPr>
        <w:t>este tipo de batería es muy contaminante,</w:t>
      </w:r>
      <w:r w:rsidRPr="00133DAE">
        <w:rPr>
          <w:b/>
          <w:bCs/>
          <w:lang w:eastAsia="en-US"/>
        </w:rPr>
        <w:t xml:space="preserve"> </w:t>
      </w:r>
      <w:r w:rsidRPr="00133DAE">
        <w:rPr>
          <w:lang w:eastAsia="en-US"/>
        </w:rPr>
        <w:t>ya que el cadmio es un elemento químico altamente tóxico y perjudicial para el medio ambiente</w:t>
      </w:r>
      <w:r w:rsidR="00750721">
        <w:rPr>
          <w:lang w:eastAsia="en-US"/>
        </w:rPr>
        <w:t xml:space="preserve"> [68]</w:t>
      </w:r>
      <w:r w:rsidRPr="00133DAE">
        <w:rPr>
          <w:lang w:eastAsia="en-US"/>
        </w:rPr>
        <w:t>.</w:t>
      </w:r>
    </w:p>
    <w:p w14:paraId="2FD0B038" w14:textId="6C9BACE7" w:rsidR="009D5AAB" w:rsidRPr="009D5AAB" w:rsidRDefault="00133DAE" w:rsidP="00133DAE">
      <w:pPr>
        <w:pStyle w:val="Prrafodelista"/>
        <w:numPr>
          <w:ilvl w:val="0"/>
          <w:numId w:val="94"/>
        </w:numPr>
        <w:spacing w:after="240"/>
        <w:rPr>
          <w:lang w:eastAsia="en-US"/>
        </w:rPr>
      </w:pPr>
      <w:r w:rsidRPr="00133DAE">
        <w:rPr>
          <w:lang w:eastAsia="en-US"/>
        </w:rPr>
        <w:lastRenderedPageBreak/>
        <w:t>Pilas NiMH (Níquel-Metal Hydride)</w:t>
      </w:r>
    </w:p>
    <w:p w14:paraId="472D9BAA" w14:textId="750EAAE7" w:rsidR="00807F8D" w:rsidRPr="00133DAE" w:rsidRDefault="00133DAE" w:rsidP="00133DAE">
      <w:pPr>
        <w:spacing w:after="240"/>
        <w:rPr>
          <w:lang w:eastAsia="en-US"/>
        </w:rPr>
      </w:pPr>
      <w:r w:rsidRPr="00133DAE">
        <w:rPr>
          <w:lang w:eastAsia="en-US"/>
        </w:rPr>
        <w:t>También denominadas de Níquel Metal Hidreto, las pilas NiMH son el tipo más utilizado actualmente, pues ofrecen mayor capacidad, mayor tiempo de vida y soportan más recargas si se las compara al NiCd (dependiendo del fabricante, eso puede no ser verdadero). Además, son menos contaminantes, ya que no utilizan materiales pesados, como el cadmio. Otra ventaja de ese tipo es la no existencia del efecto memoria</w:t>
      </w:r>
      <w:r w:rsidR="00750721">
        <w:rPr>
          <w:lang w:eastAsia="en-US"/>
        </w:rPr>
        <w:t xml:space="preserve"> [68]</w:t>
      </w:r>
      <w:r w:rsidRPr="00133DAE">
        <w:rPr>
          <w:lang w:eastAsia="en-US"/>
        </w:rPr>
        <w:t>.</w:t>
      </w:r>
    </w:p>
    <w:p w14:paraId="36D7B4A5" w14:textId="31DE1E62" w:rsidR="00133DAE" w:rsidRDefault="00133DAE" w:rsidP="00803B69">
      <w:pPr>
        <w:pStyle w:val="Ttulo3"/>
      </w:pPr>
      <w:bookmarkStart w:id="4008" w:name="_Toc483160386"/>
      <w:r>
        <w:t>Capacidades de las pilas recargables</w:t>
      </w:r>
      <w:bookmarkEnd w:id="4008"/>
    </w:p>
    <w:p w14:paraId="2643B4BD" w14:textId="78AFCB9D" w:rsidR="00807F8D" w:rsidDel="004E1E07" w:rsidRDefault="00133DAE" w:rsidP="00181580">
      <w:pPr>
        <w:spacing w:after="240"/>
        <w:rPr>
          <w:del w:id="4009" w:author="Tanya Hernández" w:date="2017-05-17T00:34:00Z"/>
          <w:lang w:eastAsia="en-US"/>
        </w:rPr>
      </w:pPr>
      <w:r>
        <w:rPr>
          <w:lang w:eastAsia="en-US"/>
        </w:rPr>
        <w:t>La capacidad de energía de las pilas es medida en mili amperes por hora, cuya sigla es mAh. Así, es necesario conocer el consumo de cada equipo para medir el tiempo de duración de uso de la pila en el dispositivo.</w:t>
      </w:r>
    </w:p>
    <w:p w14:paraId="0B23359B" w14:textId="24259C28" w:rsidR="002A5813" w:rsidDel="004E1E07" w:rsidRDefault="002A5813" w:rsidP="00181580">
      <w:pPr>
        <w:spacing w:after="240"/>
        <w:rPr>
          <w:del w:id="4010" w:author="Tanya Hernández" w:date="2017-05-17T00:34:00Z"/>
          <w:lang w:eastAsia="en-US"/>
        </w:rPr>
      </w:pPr>
    </w:p>
    <w:p w14:paraId="51E47B87" w14:textId="393F5853" w:rsidR="002A5813" w:rsidDel="004E1E07" w:rsidRDefault="002A5813" w:rsidP="00181580">
      <w:pPr>
        <w:spacing w:after="240"/>
        <w:rPr>
          <w:del w:id="4011" w:author="Tanya Hernández" w:date="2017-05-17T00:34:00Z"/>
          <w:lang w:eastAsia="en-US"/>
        </w:rPr>
      </w:pPr>
    </w:p>
    <w:p w14:paraId="4E2C2D63" w14:textId="3FA54BDF" w:rsidR="002A5813" w:rsidDel="004E1E07" w:rsidRDefault="002A5813" w:rsidP="00181580">
      <w:pPr>
        <w:spacing w:after="240"/>
        <w:rPr>
          <w:del w:id="4012" w:author="Tanya Hernández" w:date="2017-05-17T00:34:00Z"/>
          <w:lang w:eastAsia="en-US"/>
        </w:rPr>
      </w:pPr>
    </w:p>
    <w:p w14:paraId="435C92B0" w14:textId="3AC167F0" w:rsidR="002A5813" w:rsidDel="004E1E07" w:rsidRDefault="002A5813" w:rsidP="00181580">
      <w:pPr>
        <w:spacing w:after="240"/>
        <w:rPr>
          <w:del w:id="4013" w:author="Tanya Hernández" w:date="2017-05-17T00:34:00Z"/>
          <w:lang w:eastAsia="en-US"/>
        </w:rPr>
      </w:pPr>
    </w:p>
    <w:p w14:paraId="28BD441F" w14:textId="69F73A24" w:rsidR="002A5813" w:rsidDel="004E1E07" w:rsidRDefault="002A5813" w:rsidP="00181580">
      <w:pPr>
        <w:spacing w:after="240"/>
        <w:rPr>
          <w:del w:id="4014" w:author="Tanya Hernández" w:date="2017-05-17T00:34:00Z"/>
          <w:lang w:eastAsia="en-US"/>
        </w:rPr>
      </w:pPr>
    </w:p>
    <w:p w14:paraId="4C7E53C4" w14:textId="77777777" w:rsidR="002A5813" w:rsidRDefault="002A5813" w:rsidP="00DF2766">
      <w:pPr>
        <w:spacing w:after="240"/>
        <w:rPr>
          <w:lang w:eastAsia="en-US"/>
        </w:rPr>
      </w:pPr>
    </w:p>
    <w:p w14:paraId="497A0CBE" w14:textId="5B6390D8" w:rsidR="00181580" w:rsidRDefault="00181580">
      <w:pPr>
        <w:rPr>
          <w:lang w:eastAsia="en-US"/>
        </w:rPr>
        <w:pPrChange w:id="4015" w:author="Tanya Hernández" w:date="2017-05-23T17:25:00Z">
          <w:pPr>
            <w:spacing w:after="240"/>
          </w:pPr>
        </w:pPrChange>
      </w:pPr>
      <w:r>
        <w:rPr>
          <w:lang w:eastAsia="en-US"/>
        </w:rPr>
        <w:t>En la siguiente tabla se muestran algunos tipos de pilas recargables según su marca en el mercado</w:t>
      </w:r>
      <w:r w:rsidR="00750721">
        <w:rPr>
          <w:lang w:eastAsia="en-US"/>
        </w:rPr>
        <w:t>, la marca que usaremos para el proyecto es la Kodak que por el tiempo de recarga es más eficiente</w:t>
      </w:r>
      <w:r>
        <w:rPr>
          <w:lang w:eastAsia="en-US"/>
        </w:rPr>
        <w:t>:</w:t>
      </w:r>
    </w:p>
    <w:tbl>
      <w:tblPr>
        <w:tblStyle w:val="Tablaconcuadrcula6concolores-nfasis3"/>
        <w:tblW w:w="0" w:type="auto"/>
        <w:jc w:val="center"/>
        <w:tblLook w:val="04A0" w:firstRow="1" w:lastRow="0" w:firstColumn="1" w:lastColumn="0" w:noHBand="0" w:noVBand="1"/>
        <w:tblPrChange w:id="4016" w:author="Tanya Hernández" w:date="2017-05-23T17:24:00Z">
          <w:tblPr>
            <w:tblStyle w:val="Tablaconcuadrcula6concolores-nfasis3"/>
            <w:tblW w:w="0" w:type="auto"/>
            <w:jc w:val="center"/>
            <w:tblLook w:val="04A0" w:firstRow="1" w:lastRow="0" w:firstColumn="1" w:lastColumn="0" w:noHBand="0" w:noVBand="1"/>
          </w:tblPr>
        </w:tblPrChange>
      </w:tblPr>
      <w:tblGrid>
        <w:gridCol w:w="2073"/>
        <w:gridCol w:w="1421"/>
        <w:gridCol w:w="1663"/>
        <w:gridCol w:w="1461"/>
        <w:gridCol w:w="1571"/>
        <w:tblGridChange w:id="4017">
          <w:tblGrid>
            <w:gridCol w:w="2097"/>
            <w:gridCol w:w="1438"/>
            <w:gridCol w:w="1683"/>
            <w:gridCol w:w="1478"/>
            <w:gridCol w:w="1590"/>
          </w:tblGrid>
        </w:tblGridChange>
      </w:tblGrid>
      <w:tr w:rsidR="00181580" w:rsidRPr="00181580" w14:paraId="45D9D270" w14:textId="77777777" w:rsidTr="005A4C70">
        <w:trPr>
          <w:cnfStyle w:val="100000000000" w:firstRow="1" w:lastRow="0" w:firstColumn="0" w:lastColumn="0" w:oddVBand="0" w:evenVBand="0" w:oddHBand="0" w:evenHBand="0" w:firstRowFirstColumn="0" w:firstRowLastColumn="0" w:lastRowFirstColumn="0" w:lastRowLastColumn="0"/>
          <w:trHeight w:val="864"/>
          <w:jc w:val="center"/>
          <w:trPrChange w:id="4018" w:author="Tanya Hernández" w:date="2017-05-23T17:24:00Z">
            <w:trPr>
              <w:jc w:val="center"/>
            </w:trPr>
          </w:trPrChange>
        </w:trPr>
        <w:tc>
          <w:tcPr>
            <w:cnfStyle w:val="001000000000" w:firstRow="0" w:lastRow="0" w:firstColumn="1" w:lastColumn="0" w:oddVBand="0" w:evenVBand="0" w:oddHBand="0" w:evenHBand="0" w:firstRowFirstColumn="0" w:firstRowLastColumn="0" w:lastRowFirstColumn="0" w:lastRowLastColumn="0"/>
            <w:tcW w:w="2073" w:type="dxa"/>
            <w:vAlign w:val="center"/>
            <w:tcPrChange w:id="4019" w:author="Tanya Hernández" w:date="2017-05-23T17:24:00Z">
              <w:tcPr>
                <w:tcW w:w="2097" w:type="dxa"/>
                <w:vAlign w:val="center"/>
              </w:tcPr>
            </w:tcPrChange>
          </w:tcPr>
          <w:p w14:paraId="78CFAB47" w14:textId="1C0413AC" w:rsidR="00181580" w:rsidRPr="00181580" w:rsidRDefault="00181580" w:rsidP="00181580">
            <w:pPr>
              <w:spacing w:after="240"/>
              <w:ind w:firstLine="0"/>
              <w:jc w:val="center"/>
              <w:cnfStyle w:val="101000000000" w:firstRow="1" w:lastRow="0" w:firstColumn="1"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Marca/Modelo</w:t>
            </w:r>
          </w:p>
        </w:tc>
        <w:tc>
          <w:tcPr>
            <w:tcW w:w="1421" w:type="dxa"/>
            <w:vAlign w:val="center"/>
            <w:tcPrChange w:id="4020" w:author="Tanya Hernández" w:date="2017-05-23T17:24:00Z">
              <w:tcPr>
                <w:tcW w:w="1438" w:type="dxa"/>
                <w:vAlign w:val="center"/>
              </w:tcPr>
            </w:tcPrChange>
          </w:tcPr>
          <w:p w14:paraId="51EAA88B" w14:textId="0803F6E7" w:rsidR="00181580" w:rsidRPr="00181580" w:rsidRDefault="00181580" w:rsidP="00181580">
            <w:pPr>
              <w:spacing w:after="240"/>
              <w:ind w:right="0" w:firstLine="0"/>
              <w:jc w:val="center"/>
              <w:cnfStyle w:val="100000000000" w:firstRow="1"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País origen</w:t>
            </w:r>
          </w:p>
        </w:tc>
        <w:tc>
          <w:tcPr>
            <w:tcW w:w="1663" w:type="dxa"/>
            <w:vAlign w:val="center"/>
            <w:tcPrChange w:id="4021" w:author="Tanya Hernández" w:date="2017-05-23T17:24:00Z">
              <w:tcPr>
                <w:tcW w:w="1683" w:type="dxa"/>
                <w:vAlign w:val="center"/>
              </w:tcPr>
            </w:tcPrChange>
          </w:tcPr>
          <w:p w14:paraId="3250D01D" w14:textId="532277ED" w:rsidR="00181580" w:rsidRPr="00181580" w:rsidRDefault="00181580" w:rsidP="00181580">
            <w:pPr>
              <w:spacing w:after="240"/>
              <w:ind w:right="-128" w:firstLine="0"/>
              <w:jc w:val="center"/>
              <w:cnfStyle w:val="100000000000" w:firstRow="1"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Capacidad (mAh)</w:t>
            </w:r>
          </w:p>
        </w:tc>
        <w:tc>
          <w:tcPr>
            <w:tcW w:w="1461" w:type="dxa"/>
            <w:vAlign w:val="center"/>
            <w:tcPrChange w:id="4022" w:author="Tanya Hernández" w:date="2017-05-23T17:24:00Z">
              <w:tcPr>
                <w:tcW w:w="1478" w:type="dxa"/>
                <w:vAlign w:val="center"/>
              </w:tcPr>
            </w:tcPrChange>
          </w:tcPr>
          <w:p w14:paraId="614CA66D" w14:textId="513F65CC" w:rsidR="00181580" w:rsidRPr="00181580" w:rsidRDefault="00181580" w:rsidP="00181580">
            <w:pPr>
              <w:spacing w:after="240"/>
              <w:ind w:right="0" w:firstLine="0"/>
              <w:jc w:val="center"/>
              <w:cnfStyle w:val="100000000000" w:firstRow="1"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Tiempo de recarga (2 pilas)</w:t>
            </w:r>
          </w:p>
        </w:tc>
        <w:tc>
          <w:tcPr>
            <w:tcW w:w="1571" w:type="dxa"/>
            <w:vAlign w:val="center"/>
            <w:tcPrChange w:id="4023" w:author="Tanya Hernández" w:date="2017-05-23T17:24:00Z">
              <w:tcPr>
                <w:tcW w:w="1590" w:type="dxa"/>
                <w:vAlign w:val="center"/>
              </w:tcPr>
            </w:tcPrChange>
          </w:tcPr>
          <w:p w14:paraId="54997EC9" w14:textId="4D024CDE" w:rsidR="00181580" w:rsidRPr="00181580" w:rsidRDefault="00181580" w:rsidP="00181580">
            <w:pPr>
              <w:spacing w:after="240"/>
              <w:ind w:right="-35" w:firstLine="0"/>
              <w:jc w:val="center"/>
              <w:cnfStyle w:val="100000000000" w:firstRow="1"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Inversión inicial (cargador y 4 pilas)</w:t>
            </w:r>
          </w:p>
        </w:tc>
      </w:tr>
      <w:tr w:rsidR="00181580" w:rsidRPr="00181580" w14:paraId="65967C3F" w14:textId="77777777" w:rsidTr="005A4C70">
        <w:trPr>
          <w:cnfStyle w:val="000000100000" w:firstRow="0" w:lastRow="0" w:firstColumn="0" w:lastColumn="0" w:oddVBand="0" w:evenVBand="0" w:oddHBand="1" w:evenHBand="0" w:firstRowFirstColumn="0" w:firstRowLastColumn="0" w:lastRowFirstColumn="0" w:lastRowLastColumn="0"/>
          <w:trHeight w:val="428"/>
          <w:jc w:val="center"/>
          <w:trPrChange w:id="4024" w:author="Tanya Hernández" w:date="2017-05-23T17:24:00Z">
            <w:trPr>
              <w:jc w:val="center"/>
            </w:trPr>
          </w:trPrChange>
        </w:trPr>
        <w:tc>
          <w:tcPr>
            <w:cnfStyle w:val="001000000000" w:firstRow="0" w:lastRow="0" w:firstColumn="1" w:lastColumn="0" w:oddVBand="0" w:evenVBand="0" w:oddHBand="0" w:evenHBand="0" w:firstRowFirstColumn="0" w:firstRowLastColumn="0" w:lastRowFirstColumn="0" w:lastRowLastColumn="0"/>
            <w:tcW w:w="2073" w:type="dxa"/>
            <w:vAlign w:val="center"/>
            <w:tcPrChange w:id="4025" w:author="Tanya Hernández" w:date="2017-05-23T17:24:00Z">
              <w:tcPr>
                <w:tcW w:w="2097" w:type="dxa"/>
                <w:vAlign w:val="center"/>
              </w:tcPr>
            </w:tcPrChange>
          </w:tcPr>
          <w:p w14:paraId="506AEBC7" w14:textId="5743931E" w:rsidR="00181580" w:rsidRPr="00181580" w:rsidRDefault="00181580" w:rsidP="00750721">
            <w:pPr>
              <w:spacing w:after="240"/>
              <w:ind w:firstLine="0"/>
              <w:jc w:val="center"/>
              <w:cnfStyle w:val="001000100000" w:firstRow="0" w:lastRow="0" w:firstColumn="1"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Kodak/ K6000</w:t>
            </w:r>
          </w:p>
        </w:tc>
        <w:tc>
          <w:tcPr>
            <w:tcW w:w="1421" w:type="dxa"/>
            <w:vAlign w:val="center"/>
            <w:tcPrChange w:id="4026" w:author="Tanya Hernández" w:date="2017-05-23T17:24:00Z">
              <w:tcPr>
                <w:tcW w:w="1438" w:type="dxa"/>
                <w:vAlign w:val="center"/>
              </w:tcPr>
            </w:tcPrChange>
          </w:tcPr>
          <w:p w14:paraId="30E40A02" w14:textId="6B79F5D2" w:rsidR="00181580" w:rsidRPr="00181580" w:rsidRDefault="00181580" w:rsidP="00750721">
            <w:pPr>
              <w:spacing w:after="240"/>
              <w:ind w:right="0"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China</w:t>
            </w:r>
          </w:p>
        </w:tc>
        <w:tc>
          <w:tcPr>
            <w:tcW w:w="1663" w:type="dxa"/>
            <w:vAlign w:val="center"/>
            <w:tcPrChange w:id="4027" w:author="Tanya Hernández" w:date="2017-05-23T17:24:00Z">
              <w:tcPr>
                <w:tcW w:w="1683" w:type="dxa"/>
                <w:vAlign w:val="center"/>
              </w:tcPr>
            </w:tcPrChange>
          </w:tcPr>
          <w:p w14:paraId="3760CAF7" w14:textId="213D91B2" w:rsidR="00181580" w:rsidRPr="00181580" w:rsidRDefault="00181580" w:rsidP="00750721">
            <w:pPr>
              <w:spacing w:after="240"/>
              <w:ind w:right="-128"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2100</w:t>
            </w:r>
          </w:p>
        </w:tc>
        <w:tc>
          <w:tcPr>
            <w:tcW w:w="1461" w:type="dxa"/>
            <w:vAlign w:val="center"/>
            <w:tcPrChange w:id="4028" w:author="Tanya Hernández" w:date="2017-05-23T17:24:00Z">
              <w:tcPr>
                <w:tcW w:w="1478" w:type="dxa"/>
                <w:vAlign w:val="center"/>
              </w:tcPr>
            </w:tcPrChange>
          </w:tcPr>
          <w:p w14:paraId="17573036" w14:textId="5237AC98" w:rsidR="00181580" w:rsidRPr="00181580" w:rsidRDefault="00181580" w:rsidP="00750721">
            <w:pPr>
              <w:spacing w:after="240"/>
              <w:ind w:right="0"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1 h</w:t>
            </w:r>
          </w:p>
        </w:tc>
        <w:tc>
          <w:tcPr>
            <w:tcW w:w="1571" w:type="dxa"/>
            <w:vAlign w:val="center"/>
            <w:tcPrChange w:id="4029" w:author="Tanya Hernández" w:date="2017-05-23T17:24:00Z">
              <w:tcPr>
                <w:tcW w:w="1590" w:type="dxa"/>
                <w:vAlign w:val="center"/>
              </w:tcPr>
            </w:tcPrChange>
          </w:tcPr>
          <w:p w14:paraId="06E1503A" w14:textId="74BAC010" w:rsidR="00181580" w:rsidRPr="00181580" w:rsidRDefault="00181580" w:rsidP="00750721">
            <w:pPr>
              <w:spacing w:after="240"/>
              <w:ind w:right="-35"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$680</w:t>
            </w:r>
          </w:p>
        </w:tc>
      </w:tr>
      <w:tr w:rsidR="00181580" w:rsidRPr="00181580" w14:paraId="02C2232F" w14:textId="77777777" w:rsidTr="005A4C70">
        <w:trPr>
          <w:trHeight w:val="650"/>
          <w:jc w:val="center"/>
          <w:trPrChange w:id="4030" w:author="Tanya Hernández" w:date="2017-05-23T17:24:00Z">
            <w:trPr>
              <w:jc w:val="center"/>
            </w:trPr>
          </w:trPrChange>
        </w:trPr>
        <w:tc>
          <w:tcPr>
            <w:cnfStyle w:val="001000000000" w:firstRow="0" w:lastRow="0" w:firstColumn="1" w:lastColumn="0" w:oddVBand="0" w:evenVBand="0" w:oddHBand="0" w:evenHBand="0" w:firstRowFirstColumn="0" w:firstRowLastColumn="0" w:lastRowFirstColumn="0" w:lastRowLastColumn="0"/>
            <w:tcW w:w="2073" w:type="dxa"/>
            <w:vAlign w:val="center"/>
            <w:tcPrChange w:id="4031" w:author="Tanya Hernández" w:date="2017-05-23T17:24:00Z">
              <w:tcPr>
                <w:tcW w:w="2097" w:type="dxa"/>
                <w:vAlign w:val="center"/>
              </w:tcPr>
            </w:tcPrChange>
          </w:tcPr>
          <w:p w14:paraId="59297359" w14:textId="758DE278" w:rsidR="00181580" w:rsidRPr="00181580" w:rsidRDefault="00750721" w:rsidP="00181580">
            <w:pPr>
              <w:spacing w:after="240"/>
              <w:ind w:firstLine="0"/>
              <w:jc w:val="center"/>
              <w:rPr>
                <w:color w:val="auto"/>
                <w:sz w:val="20"/>
                <w:lang w:eastAsia="en-US"/>
              </w:rPr>
            </w:pPr>
            <w:r>
              <w:rPr>
                <w:color w:val="auto"/>
                <w:sz w:val="20"/>
                <w:lang w:eastAsia="en-US"/>
              </w:rPr>
              <w:t>RadioS</w:t>
            </w:r>
            <w:r w:rsidR="00181580" w:rsidRPr="00181580">
              <w:rPr>
                <w:color w:val="auto"/>
                <w:sz w:val="20"/>
                <w:lang w:eastAsia="en-US"/>
              </w:rPr>
              <w:t>hack/23-033</w:t>
            </w:r>
          </w:p>
        </w:tc>
        <w:tc>
          <w:tcPr>
            <w:tcW w:w="1421" w:type="dxa"/>
            <w:vAlign w:val="center"/>
            <w:tcPrChange w:id="4032" w:author="Tanya Hernández" w:date="2017-05-23T17:24:00Z">
              <w:tcPr>
                <w:tcW w:w="1438" w:type="dxa"/>
                <w:vAlign w:val="center"/>
              </w:tcPr>
            </w:tcPrChange>
          </w:tcPr>
          <w:p w14:paraId="263AFDD7" w14:textId="63BE42AC" w:rsidR="00181580" w:rsidRPr="00181580" w:rsidRDefault="00181580" w:rsidP="00181580">
            <w:pPr>
              <w:spacing w:after="240"/>
              <w:ind w:right="0" w:firstLine="0"/>
              <w:jc w:val="center"/>
              <w:cnfStyle w:val="000000000000" w:firstRow="0"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China</w:t>
            </w:r>
          </w:p>
        </w:tc>
        <w:tc>
          <w:tcPr>
            <w:tcW w:w="1663" w:type="dxa"/>
            <w:vAlign w:val="center"/>
            <w:tcPrChange w:id="4033" w:author="Tanya Hernández" w:date="2017-05-23T17:24:00Z">
              <w:tcPr>
                <w:tcW w:w="1683" w:type="dxa"/>
                <w:vAlign w:val="center"/>
              </w:tcPr>
            </w:tcPrChange>
          </w:tcPr>
          <w:p w14:paraId="4028F926" w14:textId="0B27CBF7" w:rsidR="00181580" w:rsidRPr="00181580" w:rsidRDefault="00181580" w:rsidP="00181580">
            <w:pPr>
              <w:spacing w:after="240"/>
              <w:ind w:right="-128" w:firstLine="0"/>
              <w:jc w:val="center"/>
              <w:cnfStyle w:val="000000000000" w:firstRow="0"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1800</w:t>
            </w:r>
          </w:p>
        </w:tc>
        <w:tc>
          <w:tcPr>
            <w:tcW w:w="1461" w:type="dxa"/>
            <w:vAlign w:val="center"/>
            <w:tcPrChange w:id="4034" w:author="Tanya Hernández" w:date="2017-05-23T17:24:00Z">
              <w:tcPr>
                <w:tcW w:w="1478" w:type="dxa"/>
                <w:vAlign w:val="center"/>
              </w:tcPr>
            </w:tcPrChange>
          </w:tcPr>
          <w:p w14:paraId="7EEAEAB0" w14:textId="2FD3E659" w:rsidR="00181580" w:rsidRPr="00181580" w:rsidRDefault="00181580" w:rsidP="00181580">
            <w:pPr>
              <w:spacing w:after="240"/>
              <w:ind w:right="0" w:firstLine="0"/>
              <w:jc w:val="center"/>
              <w:cnfStyle w:val="000000000000" w:firstRow="0"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12 h 35 m</w:t>
            </w:r>
          </w:p>
        </w:tc>
        <w:tc>
          <w:tcPr>
            <w:tcW w:w="1571" w:type="dxa"/>
            <w:vAlign w:val="center"/>
            <w:tcPrChange w:id="4035" w:author="Tanya Hernández" w:date="2017-05-23T17:24:00Z">
              <w:tcPr>
                <w:tcW w:w="1590" w:type="dxa"/>
                <w:vAlign w:val="center"/>
              </w:tcPr>
            </w:tcPrChange>
          </w:tcPr>
          <w:p w14:paraId="153A5182" w14:textId="43806F1D" w:rsidR="00181580" w:rsidRPr="00181580" w:rsidRDefault="00181580" w:rsidP="00181580">
            <w:pPr>
              <w:spacing w:after="240"/>
              <w:ind w:right="-35" w:firstLine="0"/>
              <w:jc w:val="center"/>
              <w:cnfStyle w:val="000000000000" w:firstRow="0" w:lastRow="0" w:firstColumn="0" w:lastColumn="0" w:oddVBand="0" w:evenVBand="0" w:oddHBand="0" w:evenHBand="0" w:firstRowFirstColumn="0" w:firstRowLastColumn="0" w:lastRowFirstColumn="0" w:lastRowLastColumn="0"/>
              <w:rPr>
                <w:color w:val="auto"/>
                <w:sz w:val="20"/>
                <w:lang w:eastAsia="en-US"/>
              </w:rPr>
            </w:pPr>
            <w:r w:rsidRPr="00181580">
              <w:rPr>
                <w:color w:val="auto"/>
                <w:sz w:val="20"/>
                <w:lang w:eastAsia="en-US"/>
              </w:rPr>
              <w:t>$250</w:t>
            </w:r>
          </w:p>
        </w:tc>
      </w:tr>
      <w:tr w:rsidR="00181580" w:rsidRPr="00181580" w14:paraId="4D6EB6B8" w14:textId="77777777" w:rsidTr="005A4C70">
        <w:trPr>
          <w:cnfStyle w:val="000000100000" w:firstRow="0" w:lastRow="0" w:firstColumn="0" w:lastColumn="0" w:oddVBand="0" w:evenVBand="0" w:oddHBand="1" w:evenHBand="0" w:firstRowFirstColumn="0" w:firstRowLastColumn="0" w:lastRowFirstColumn="0" w:lastRowLastColumn="0"/>
          <w:trHeight w:val="815"/>
          <w:jc w:val="center"/>
          <w:trPrChange w:id="4036" w:author="Tanya Hernández" w:date="2017-05-23T17:25:00Z">
            <w:trPr>
              <w:jc w:val="center"/>
            </w:trPr>
          </w:trPrChange>
        </w:trPr>
        <w:tc>
          <w:tcPr>
            <w:cnfStyle w:val="001000000000" w:firstRow="0" w:lastRow="0" w:firstColumn="1" w:lastColumn="0" w:oddVBand="0" w:evenVBand="0" w:oddHBand="0" w:evenHBand="0" w:firstRowFirstColumn="0" w:firstRowLastColumn="0" w:lastRowFirstColumn="0" w:lastRowLastColumn="0"/>
            <w:tcW w:w="2073" w:type="dxa"/>
            <w:vAlign w:val="center"/>
            <w:tcPrChange w:id="4037" w:author="Tanya Hernández" w:date="2017-05-23T17:25:00Z">
              <w:tcPr>
                <w:tcW w:w="2097" w:type="dxa"/>
                <w:vAlign w:val="center"/>
              </w:tcPr>
            </w:tcPrChange>
          </w:tcPr>
          <w:p w14:paraId="6CCC765F" w14:textId="3951FBC1" w:rsidR="00181580" w:rsidRPr="00181580" w:rsidRDefault="00181580" w:rsidP="00181580">
            <w:pPr>
              <w:spacing w:after="240"/>
              <w:ind w:firstLine="0"/>
              <w:jc w:val="center"/>
              <w:cnfStyle w:val="001000100000" w:firstRow="0" w:lastRow="0" w:firstColumn="1"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Digital concepts/CH-1900</w:t>
            </w:r>
          </w:p>
        </w:tc>
        <w:tc>
          <w:tcPr>
            <w:tcW w:w="1421" w:type="dxa"/>
            <w:vAlign w:val="center"/>
            <w:tcPrChange w:id="4038" w:author="Tanya Hernández" w:date="2017-05-23T17:25:00Z">
              <w:tcPr>
                <w:tcW w:w="1438" w:type="dxa"/>
                <w:vAlign w:val="center"/>
              </w:tcPr>
            </w:tcPrChange>
          </w:tcPr>
          <w:p w14:paraId="7AE61279" w14:textId="76FFC6CF" w:rsidR="00181580" w:rsidRPr="00181580" w:rsidRDefault="00181580" w:rsidP="00181580">
            <w:pPr>
              <w:spacing w:after="240"/>
              <w:ind w:right="0"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China</w:t>
            </w:r>
          </w:p>
        </w:tc>
        <w:tc>
          <w:tcPr>
            <w:tcW w:w="1663" w:type="dxa"/>
            <w:vAlign w:val="center"/>
            <w:tcPrChange w:id="4039" w:author="Tanya Hernández" w:date="2017-05-23T17:25:00Z">
              <w:tcPr>
                <w:tcW w:w="1683" w:type="dxa"/>
                <w:vAlign w:val="center"/>
              </w:tcPr>
            </w:tcPrChange>
          </w:tcPr>
          <w:p w14:paraId="675F9561" w14:textId="71140BC2" w:rsidR="00181580" w:rsidRPr="00181580" w:rsidRDefault="00181580" w:rsidP="00181580">
            <w:pPr>
              <w:spacing w:after="240"/>
              <w:ind w:right="-128"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2000</w:t>
            </w:r>
          </w:p>
        </w:tc>
        <w:tc>
          <w:tcPr>
            <w:tcW w:w="1461" w:type="dxa"/>
            <w:vAlign w:val="center"/>
            <w:tcPrChange w:id="4040" w:author="Tanya Hernández" w:date="2017-05-23T17:25:00Z">
              <w:tcPr>
                <w:tcW w:w="1478" w:type="dxa"/>
                <w:vAlign w:val="center"/>
              </w:tcPr>
            </w:tcPrChange>
          </w:tcPr>
          <w:p w14:paraId="58F299F5" w14:textId="293F8F39" w:rsidR="00181580" w:rsidRPr="00181580" w:rsidRDefault="00181580" w:rsidP="00181580">
            <w:pPr>
              <w:spacing w:after="240"/>
              <w:ind w:right="0"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16 h</w:t>
            </w:r>
          </w:p>
        </w:tc>
        <w:tc>
          <w:tcPr>
            <w:tcW w:w="1571" w:type="dxa"/>
            <w:vAlign w:val="center"/>
            <w:tcPrChange w:id="4041" w:author="Tanya Hernández" w:date="2017-05-23T17:25:00Z">
              <w:tcPr>
                <w:tcW w:w="1590" w:type="dxa"/>
                <w:vAlign w:val="center"/>
              </w:tcPr>
            </w:tcPrChange>
          </w:tcPr>
          <w:p w14:paraId="6E091F2C" w14:textId="6A004C56" w:rsidR="00181580" w:rsidRPr="00181580" w:rsidRDefault="00181580" w:rsidP="00181580">
            <w:pPr>
              <w:spacing w:after="240"/>
              <w:ind w:right="-35" w:firstLine="0"/>
              <w:jc w:val="center"/>
              <w:cnfStyle w:val="000000100000" w:firstRow="0" w:lastRow="0" w:firstColumn="0" w:lastColumn="0" w:oddVBand="0" w:evenVBand="0" w:oddHBand="1" w:evenHBand="0" w:firstRowFirstColumn="0" w:firstRowLastColumn="0" w:lastRowFirstColumn="0" w:lastRowLastColumn="0"/>
              <w:rPr>
                <w:color w:val="auto"/>
                <w:sz w:val="20"/>
                <w:lang w:eastAsia="en-US"/>
              </w:rPr>
            </w:pPr>
            <w:r w:rsidRPr="00181580">
              <w:rPr>
                <w:color w:val="auto"/>
                <w:sz w:val="20"/>
                <w:lang w:eastAsia="en-US"/>
              </w:rPr>
              <w:t>$215</w:t>
            </w:r>
          </w:p>
        </w:tc>
      </w:tr>
    </w:tbl>
    <w:p w14:paraId="5E50C117" w14:textId="6A7C7E3D" w:rsidR="00181580" w:rsidRDefault="00750721">
      <w:pPr>
        <w:pStyle w:val="Descripcin"/>
        <w:rPr>
          <w:lang w:eastAsia="en-US"/>
        </w:rPr>
      </w:pPr>
      <w:r w:rsidRPr="00262C61">
        <w:t>Tabla 2.LII</w:t>
      </w:r>
      <w:r>
        <w:t xml:space="preserve"> Pilas recargables [68].</w:t>
      </w:r>
    </w:p>
    <w:p w14:paraId="5A8651BB" w14:textId="590EAFDE" w:rsidR="00023467" w:rsidRDefault="005A7AC8">
      <w:pPr>
        <w:spacing w:after="240"/>
        <w:rPr>
          <w:ins w:id="4042" w:author="Tanya Hernández" w:date="2017-05-23T18:05:00Z"/>
          <w:lang w:eastAsia="en-US"/>
        </w:rPr>
        <w:pPrChange w:id="4043" w:author="Tanya Hernández" w:date="2017-05-23T18:06:00Z">
          <w:pPr/>
        </w:pPrChange>
      </w:pPr>
      <w:ins w:id="4044" w:author="Tanya Hernández" w:date="2017-05-23T17:50:00Z">
        <w:r>
          <w:rPr>
            <w:lang w:eastAsia="en-US"/>
          </w:rPr>
          <w:t xml:space="preserve">Por consiguiente se </w:t>
        </w:r>
      </w:ins>
      <w:ins w:id="4045" w:author="Tanya Hernández" w:date="2017-05-23T17:51:00Z">
        <w:r>
          <w:rPr>
            <w:lang w:eastAsia="en-US"/>
          </w:rPr>
          <w:t xml:space="preserve">mostrará el análisis de la corriente </w:t>
        </w:r>
      </w:ins>
      <w:ins w:id="4046" w:author="Tanya Hernández" w:date="2017-05-23T17:52:00Z">
        <w:r>
          <w:rPr>
            <w:lang w:eastAsia="en-US"/>
          </w:rPr>
          <w:t xml:space="preserve">total </w:t>
        </w:r>
      </w:ins>
      <w:ins w:id="4047" w:author="Tanya Hernández" w:date="2017-05-23T17:51:00Z">
        <w:r>
          <w:rPr>
            <w:lang w:eastAsia="en-US"/>
          </w:rPr>
          <w:t>de todo el circuito funcionando</w:t>
        </w:r>
      </w:ins>
      <w:ins w:id="4048" w:author="Tanya Hernández" w:date="2017-05-23T17:52:00Z">
        <w:r>
          <w:rPr>
            <w:lang w:eastAsia="en-US"/>
          </w:rPr>
          <w:t>, con el prop</w:t>
        </w:r>
      </w:ins>
      <w:ins w:id="4049" w:author="Tanya Hernández" w:date="2017-05-23T17:53:00Z">
        <w:r>
          <w:rPr>
            <w:lang w:eastAsia="en-US"/>
          </w:rPr>
          <w:t>ó</w:t>
        </w:r>
      </w:ins>
      <w:ins w:id="4050" w:author="Tanya Hernández" w:date="2017-05-23T17:52:00Z">
        <w:r>
          <w:rPr>
            <w:lang w:eastAsia="en-US"/>
          </w:rPr>
          <w:t xml:space="preserve">sito de calcular el consumo </w:t>
        </w:r>
      </w:ins>
      <w:ins w:id="4051" w:author="Tanya Hernández" w:date="2017-05-23T17:53:00Z">
        <w:r>
          <w:rPr>
            <w:lang w:eastAsia="en-US"/>
          </w:rPr>
          <w:t>que tendrá con respecto a las pilas y cuanto es la duración de las mismas, adem</w:t>
        </w:r>
      </w:ins>
      <w:ins w:id="4052" w:author="Tanya Hernández" w:date="2017-05-23T17:55:00Z">
        <w:r>
          <w:rPr>
            <w:lang w:eastAsia="en-US"/>
          </w:rPr>
          <w:t xml:space="preserve">ás de </w:t>
        </w:r>
      </w:ins>
      <w:ins w:id="4053" w:author="Tanya Hernández" w:date="2017-05-23T17:53:00Z">
        <w:r>
          <w:rPr>
            <w:lang w:eastAsia="en-US"/>
          </w:rPr>
          <w:t>dar un valor aproximado de la duraci</w:t>
        </w:r>
      </w:ins>
      <w:ins w:id="4054" w:author="Tanya Hernández" w:date="2017-05-23T17:55:00Z">
        <w:r>
          <w:rPr>
            <w:lang w:eastAsia="en-US"/>
          </w:rPr>
          <w:t>ó</w:t>
        </w:r>
      </w:ins>
      <w:ins w:id="4055" w:author="Tanya Hernández" w:date="2017-05-23T17:53:00Z">
        <w:r>
          <w:rPr>
            <w:lang w:eastAsia="en-US"/>
          </w:rPr>
          <w:t xml:space="preserve">n </w:t>
        </w:r>
      </w:ins>
      <w:ins w:id="4056" w:author="Tanya Hernández" w:date="2017-05-23T17:55:00Z">
        <w:r>
          <w:rPr>
            <w:lang w:eastAsia="en-US"/>
          </w:rPr>
          <w:t>de las pilas con el</w:t>
        </w:r>
      </w:ins>
      <w:ins w:id="4057" w:author="Tanya Hernández" w:date="2017-05-23T17:53:00Z">
        <w:r>
          <w:rPr>
            <w:lang w:eastAsia="en-US"/>
          </w:rPr>
          <w:t xml:space="preserve"> prototipo funcionando</w:t>
        </w:r>
      </w:ins>
      <w:ins w:id="4058" w:author="Tanya Hernández" w:date="2017-05-23T17:56:00Z">
        <w:r>
          <w:rPr>
            <w:lang w:eastAsia="en-US"/>
          </w:rPr>
          <w:t>,</w:t>
        </w:r>
      </w:ins>
      <w:ins w:id="4059" w:author="Tanya Hernández" w:date="2017-05-23T17:53:00Z">
        <w:r>
          <w:rPr>
            <w:lang w:eastAsia="en-US"/>
          </w:rPr>
          <w:t xml:space="preserve"> y cada cuanto tiempo se tienen que recargar las pilas</w:t>
        </w:r>
      </w:ins>
      <w:ins w:id="4060" w:author="Tanya Hernández" w:date="2017-05-23T17:56:00Z">
        <w:r>
          <w:rPr>
            <w:lang w:eastAsia="en-US"/>
          </w:rPr>
          <w:t xml:space="preserve">. En la figura </w:t>
        </w:r>
      </w:ins>
      <w:ins w:id="4061" w:author="Tanya Hernández" w:date="2017-05-23T17:57:00Z">
        <w:r w:rsidR="00FA415E">
          <w:rPr>
            <w:lang w:eastAsia="en-US"/>
          </w:rPr>
          <w:t>2.27</w:t>
        </w:r>
        <w:r>
          <w:rPr>
            <w:lang w:eastAsia="en-US"/>
          </w:rPr>
          <w:t xml:space="preserve"> </w:t>
        </w:r>
      </w:ins>
      <w:ins w:id="4062" w:author="Tanya Hernández" w:date="2017-05-23T17:56:00Z">
        <w:r>
          <w:rPr>
            <w:lang w:eastAsia="en-US"/>
          </w:rPr>
          <w:t>se muestra la medición en el m</w:t>
        </w:r>
      </w:ins>
      <w:ins w:id="4063" w:author="Tanya Hernández" w:date="2017-05-23T17:57:00Z">
        <w:r>
          <w:rPr>
            <w:lang w:eastAsia="en-US"/>
          </w:rPr>
          <w:t>últimetro, de la corriente total de todo el circuito funcionando</w:t>
        </w:r>
      </w:ins>
      <w:ins w:id="4064" w:author="Tanya Hernández" w:date="2017-05-23T18:05:00Z">
        <w:r w:rsidR="00023467">
          <w:rPr>
            <w:lang w:eastAsia="en-US"/>
          </w:rPr>
          <w:t>.</w:t>
        </w:r>
      </w:ins>
    </w:p>
    <w:p w14:paraId="04831B16" w14:textId="77777777" w:rsidR="00023467" w:rsidRDefault="00023467">
      <w:pPr>
        <w:jc w:val="center"/>
        <w:rPr>
          <w:ins w:id="4065" w:author="Tanya Hernández" w:date="2017-05-23T18:06:00Z"/>
          <w:lang w:eastAsia="en-US"/>
        </w:rPr>
        <w:pPrChange w:id="4066" w:author="Tanya Hernández" w:date="2017-05-23T18:06:00Z">
          <w:pPr/>
        </w:pPrChange>
      </w:pPr>
      <w:ins w:id="4067" w:author="Tanya Hernández" w:date="2017-05-23T18:05:00Z">
        <w:r>
          <w:rPr>
            <w:noProof/>
            <w:lang w:eastAsia="es-MX"/>
          </w:rPr>
          <w:lastRenderedPageBreak/>
          <w:drawing>
            <wp:inline distT="0" distB="0" distL="0" distR="0" wp14:anchorId="004C8362" wp14:editId="0B2D0160">
              <wp:extent cx="1540328" cy="2574609"/>
              <wp:effectExtent l="0" t="0" r="3175" b="0"/>
              <wp:docPr id="1073741853" name="Imagen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76" r="7390" b="3207"/>
                      <a:stretch/>
                    </pic:blipFill>
                    <pic:spPr bwMode="auto">
                      <a:xfrm>
                        <a:off x="0" y="0"/>
                        <a:ext cx="1554791" cy="2598784"/>
                      </a:xfrm>
                      <a:prstGeom prst="rect">
                        <a:avLst/>
                      </a:prstGeom>
                      <a:ln>
                        <a:noFill/>
                      </a:ln>
                      <a:extLst>
                        <a:ext uri="{53640926-AAD7-44D8-BBD7-CCE9431645EC}">
                          <a14:shadowObscured xmlns:a14="http://schemas.microsoft.com/office/drawing/2010/main"/>
                        </a:ext>
                      </a:extLst>
                    </pic:spPr>
                  </pic:pic>
                </a:graphicData>
              </a:graphic>
            </wp:inline>
          </w:drawing>
        </w:r>
      </w:ins>
    </w:p>
    <w:p w14:paraId="7A4EFEA0" w14:textId="77777777" w:rsidR="001771F2" w:rsidRDefault="00023467">
      <w:pPr>
        <w:pStyle w:val="Descripcin"/>
        <w:rPr>
          <w:ins w:id="4068" w:author="Tanya Hernández" w:date="2017-05-23T20:33:00Z"/>
        </w:rPr>
        <w:pPrChange w:id="4069" w:author="Tanya Hernández" w:date="2017-05-28T00:21:00Z">
          <w:pPr/>
        </w:pPrChange>
      </w:pPr>
      <w:ins w:id="4070" w:author="Tanya Hernández" w:date="2017-05-23T18:07:00Z">
        <w:r>
          <w:t>Fig. 2.27 Corriente total en el circuito</w:t>
        </w:r>
      </w:ins>
    </w:p>
    <w:p w14:paraId="745DBA87" w14:textId="5B32440A" w:rsidR="001771F2" w:rsidRDefault="001771F2">
      <w:pPr>
        <w:pStyle w:val="Descripcin"/>
        <w:rPr>
          <w:ins w:id="4071" w:author="Tanya Hernández" w:date="2017-05-23T20:33:00Z"/>
        </w:rPr>
        <w:pPrChange w:id="4072" w:author="Tanya Hernández" w:date="2017-05-28T00:21:00Z">
          <w:pPr/>
        </w:pPrChange>
      </w:pPr>
    </w:p>
    <w:p w14:paraId="32692107" w14:textId="76C5A7EF" w:rsidR="001771F2" w:rsidRDefault="001771F2">
      <w:pPr>
        <w:rPr>
          <w:ins w:id="4073" w:author="Tanya Hernández" w:date="2017-05-23T20:35:00Z"/>
          <w:lang w:val="pt-PT" w:eastAsia="es-ES"/>
        </w:rPr>
      </w:pPr>
      <w:ins w:id="4074" w:author="Tanya Hernández" w:date="2017-05-23T20:33:00Z">
        <w:r>
          <w:rPr>
            <w:lang w:val="pt-PT" w:eastAsia="es-ES"/>
          </w:rPr>
          <w:t>En nuestro caso utilizamos pilas de AA recargables</w:t>
        </w:r>
      </w:ins>
      <w:ins w:id="4075" w:author="Tanya Hernández" w:date="2017-05-23T20:34:00Z">
        <w:r>
          <w:rPr>
            <w:lang w:val="pt-PT" w:eastAsia="es-ES"/>
          </w:rPr>
          <w:t xml:space="preserve"> y el cicuito consume 19.91</w:t>
        </w:r>
        <m:oMath>
          <m:r>
            <w:rPr>
              <w:rFonts w:ascii="Cambria Math" w:hAnsi="Cambria Math"/>
              <w:lang w:val="pt-PT" w:eastAsia="es-ES"/>
            </w:rPr>
            <m:t>mA</m:t>
          </m:r>
        </m:oMath>
      </w:ins>
      <w:ins w:id="4076" w:author="Tanya Hernández" w:date="2017-05-23T20:35:00Z">
        <w:r>
          <w:rPr>
            <w:lang w:val="pt-PT" w:eastAsia="es-ES"/>
          </w:rPr>
          <w:t>.</w:t>
        </w:r>
      </w:ins>
      <w:ins w:id="4077" w:author="Tanya Hernández" w:date="2017-05-23T20:34:00Z">
        <w:r>
          <w:rPr>
            <w:lang w:val="pt-PT" w:eastAsia="es-ES"/>
          </w:rPr>
          <w:t xml:space="preserve"> </w:t>
        </w:r>
      </w:ins>
      <w:ins w:id="4078" w:author="Tanya Hernández" w:date="2017-05-23T20:35:00Z">
        <w:r>
          <w:rPr>
            <w:lang w:val="pt-PT" w:eastAsia="es-ES"/>
          </w:rPr>
          <w:t>E</w:t>
        </w:r>
      </w:ins>
      <w:ins w:id="4079" w:author="Tanya Hernández" w:date="2017-05-23T20:34:00Z">
        <w:r>
          <w:rPr>
            <w:lang w:val="pt-PT" w:eastAsia="es-ES"/>
          </w:rPr>
          <w:t xml:space="preserve">ntonces </w:t>
        </w:r>
      </w:ins>
      <w:ins w:id="4080" w:author="Tanya Hernández" w:date="2017-05-23T20:35:00Z">
        <w:r>
          <w:rPr>
            <w:lang w:val="pt-PT" w:eastAsia="es-ES"/>
          </w:rPr>
          <w:t>si la pila tiene la capacidad de 2100</w:t>
        </w:r>
        <m:oMath>
          <m:r>
            <w:rPr>
              <w:rFonts w:ascii="Cambria Math" w:hAnsi="Cambria Math"/>
              <w:lang w:val="pt-PT" w:eastAsia="es-ES"/>
            </w:rPr>
            <m:t>mA</m:t>
          </m:r>
        </m:oMath>
        <w:r>
          <w:rPr>
            <w:lang w:val="pt-PT" w:eastAsia="es-ES"/>
          </w:rPr>
          <w:t xml:space="preserve"> su duración será:</w:t>
        </w:r>
      </w:ins>
    </w:p>
    <w:p w14:paraId="17C86EB1" w14:textId="043EE2F7" w:rsidR="001771F2" w:rsidRDefault="001771F2">
      <w:pPr>
        <w:rPr>
          <w:ins w:id="4081" w:author="Tanya Hernández" w:date="2017-05-23T20:35:00Z"/>
          <w:lang w:val="pt-PT" w:eastAsia="es-ES"/>
        </w:rPr>
      </w:pPr>
    </w:p>
    <w:p w14:paraId="7B95D819" w14:textId="2FECFE07" w:rsidR="001771F2" w:rsidRPr="007720EB" w:rsidRDefault="00273F0E">
      <w:pPr>
        <w:pStyle w:val="Descripcin"/>
        <w:rPr>
          <w:ins w:id="4082" w:author="Tanya Hernández" w:date="2017-05-23T20:36:00Z"/>
          <w:rStyle w:val="EcuacionesCar"/>
          <w:rFonts w:eastAsia="Times New Roman"/>
          <w:lang w:eastAsia="es-ES"/>
          <w:rPrChange w:id="4083" w:author="Tanya Hernández" w:date="2017-05-28T00:23:00Z">
            <w:rPr>
              <w:ins w:id="4084" w:author="Tanya Hernández" w:date="2017-05-23T20:36:00Z"/>
            </w:rPr>
          </w:rPrChange>
        </w:rPr>
        <w:pPrChange w:id="4085" w:author="Tanya Hernández" w:date="2017-05-28T00:21:00Z">
          <w:pPr/>
        </w:pPrChange>
      </w:pPr>
      <m:oMath>
        <m:f>
          <m:fPr>
            <m:ctrlPr>
              <w:ins w:id="4086" w:author="Tanya Hernández" w:date="2017-05-23T20:36:00Z">
                <w:rPr>
                  <w:rFonts w:ascii="Cambria Math" w:hAnsi="Cambria Math"/>
                  <w:b w:val="0"/>
                  <w:i/>
                  <w:sz w:val="24"/>
                </w:rPr>
              </w:ins>
            </m:ctrlPr>
          </m:fPr>
          <m:num>
            <m:r>
              <w:ins w:id="4087" w:author="Tanya Hernández" w:date="2017-05-23T20:36:00Z">
                <m:rPr>
                  <m:sty m:val="bi"/>
                </m:rPr>
                <w:rPr>
                  <w:rFonts w:ascii="Cambria Math" w:hAnsi="Cambria Math"/>
                  <w:sz w:val="24"/>
                  <w:rPrChange w:id="4088" w:author="Tanya Hernández" w:date="2017-05-28T00:23:00Z">
                    <w:rPr>
                      <w:rFonts w:ascii="Cambria Math" w:hAnsi="Cambria Math"/>
                    </w:rPr>
                  </w:rPrChange>
                </w:rPr>
                <m:t>2100 mA</m:t>
              </w:ins>
            </m:r>
          </m:num>
          <m:den>
            <m:r>
              <w:ins w:id="4089" w:author="Tanya Hernández" w:date="2017-05-23T20:36:00Z">
                <m:rPr>
                  <m:sty m:val="bi"/>
                </m:rPr>
                <w:rPr>
                  <w:rFonts w:ascii="Cambria Math" w:hAnsi="Cambria Math"/>
                  <w:sz w:val="24"/>
                  <w:rPrChange w:id="4090" w:author="Tanya Hernández" w:date="2017-05-28T00:23:00Z">
                    <w:rPr>
                      <w:rFonts w:ascii="Cambria Math" w:hAnsi="Cambria Math"/>
                    </w:rPr>
                  </w:rPrChange>
                </w:rPr>
                <m:t>19.91</m:t>
              </w:ins>
            </m:r>
          </m:den>
        </m:f>
      </m:oMath>
      <w:ins w:id="4091" w:author="Tanya Hernández" w:date="2017-05-23T20:36:00Z">
        <w:r w:rsidR="001771F2" w:rsidRPr="007720EB">
          <w:rPr>
            <w:b w:val="0"/>
            <w:sz w:val="24"/>
            <w:rPrChange w:id="4092" w:author="Tanya Hernández" w:date="2017-05-28T00:23:00Z">
              <w:rPr>
                <w:b/>
              </w:rPr>
            </w:rPrChange>
          </w:rPr>
          <w:t xml:space="preserve"> = </w:t>
        </w:r>
        <w:r w:rsidR="001771F2" w:rsidRPr="007720EB">
          <w:rPr>
            <w:b w:val="0"/>
            <w:sz w:val="24"/>
            <w:rPrChange w:id="4093" w:author="Tanya Hernández" w:date="2017-05-28T00:23:00Z">
              <w:rPr/>
            </w:rPrChange>
          </w:rPr>
          <w:t>105.47 horas</w:t>
        </w:r>
      </w:ins>
      <w:ins w:id="4094" w:author="Tanya Hernández" w:date="2017-05-27T22:39:00Z">
        <w:r w:rsidR="005F50B8" w:rsidRPr="007720EB">
          <w:rPr>
            <w:b w:val="0"/>
            <w:sz w:val="24"/>
            <w:rPrChange w:id="4095" w:author="Tanya Hernández" w:date="2017-05-28T00:23:00Z">
              <w:rPr>
                <w:b/>
              </w:rPr>
            </w:rPrChange>
          </w:rPr>
          <w:t xml:space="preserve">       </w:t>
        </w:r>
      </w:ins>
      <w:ins w:id="4096" w:author="Tanya Hernández" w:date="2017-05-27T22:41:00Z">
        <w:r w:rsidR="005F50B8" w:rsidRPr="007720EB">
          <w:rPr>
            <w:b w:val="0"/>
            <w:sz w:val="24"/>
            <w:rPrChange w:id="4097" w:author="Tanya Hernández" w:date="2017-05-28T00:23:00Z">
              <w:rPr>
                <w:b/>
              </w:rPr>
            </w:rPrChange>
          </w:rPr>
          <w:t xml:space="preserve">                              </w:t>
        </w:r>
      </w:ins>
      <w:bookmarkStart w:id="4098" w:name="_Toc483688436"/>
      <w:ins w:id="4099" w:author="Tanya Hernández" w:date="2017-05-27T22:36:00Z">
        <w:r w:rsidR="00823848" w:rsidRPr="007720EB">
          <w:rPr>
            <w:rStyle w:val="EcuacionesCar"/>
            <w:rPrChange w:id="4100" w:author="Tanya Hernández" w:date="2017-05-28T00:23:00Z">
              <w:rPr/>
            </w:rPrChange>
          </w:rPr>
          <w:t>Ecuación 2.</w:t>
        </w:r>
        <w:r w:rsidR="00823848" w:rsidRPr="007720EB">
          <w:rPr>
            <w:rStyle w:val="EcuacionesCar"/>
            <w:rPrChange w:id="4101" w:author="Tanya Hernández" w:date="2017-05-28T00:23:00Z">
              <w:rPr/>
            </w:rPrChange>
          </w:rPr>
          <w:fldChar w:fldCharType="begin"/>
        </w:r>
        <w:r w:rsidR="00823848" w:rsidRPr="007720EB">
          <w:rPr>
            <w:rStyle w:val="EcuacionesCar"/>
            <w:rPrChange w:id="4102" w:author="Tanya Hernández" w:date="2017-05-28T00:23:00Z">
              <w:rPr/>
            </w:rPrChange>
          </w:rPr>
          <w:instrText xml:space="preserve"> SEQ Ecuación_2. \* ARABIC </w:instrText>
        </w:r>
      </w:ins>
      <w:r w:rsidR="00823848" w:rsidRPr="007720EB">
        <w:rPr>
          <w:rStyle w:val="EcuacionesCar"/>
          <w:rPrChange w:id="4103" w:author="Tanya Hernández" w:date="2017-05-28T00:23:00Z">
            <w:rPr/>
          </w:rPrChange>
        </w:rPr>
        <w:fldChar w:fldCharType="separate"/>
      </w:r>
      <w:ins w:id="4104" w:author="Tanya Hernández" w:date="2017-05-27T22:36:00Z">
        <w:r w:rsidR="00823848" w:rsidRPr="007720EB">
          <w:rPr>
            <w:rStyle w:val="EcuacionesCar"/>
            <w:rPrChange w:id="4105" w:author="Tanya Hernández" w:date="2017-05-28T00:23:00Z">
              <w:rPr/>
            </w:rPrChange>
          </w:rPr>
          <w:t>34</w:t>
        </w:r>
        <w:bookmarkEnd w:id="4098"/>
        <w:r w:rsidR="00823848" w:rsidRPr="007720EB">
          <w:rPr>
            <w:rStyle w:val="EcuacionesCar"/>
            <w:rPrChange w:id="4106" w:author="Tanya Hernández" w:date="2017-05-28T00:23:00Z">
              <w:rPr/>
            </w:rPrChange>
          </w:rPr>
          <w:fldChar w:fldCharType="end"/>
        </w:r>
      </w:ins>
    </w:p>
    <w:p w14:paraId="3C28F290" w14:textId="66102621" w:rsidR="001771F2" w:rsidRPr="0099364B" w:rsidRDefault="001771F2">
      <w:pPr>
        <w:rPr>
          <w:ins w:id="4107" w:author="Tanya Hernández" w:date="2017-05-23T20:36:00Z"/>
          <w:szCs w:val="24"/>
          <w:lang w:val="pt-PT" w:eastAsia="es-ES"/>
        </w:rPr>
      </w:pPr>
    </w:p>
    <w:p w14:paraId="1493A7B1" w14:textId="6B85F124" w:rsidR="001771F2" w:rsidRPr="007720EB" w:rsidRDefault="00273F0E">
      <w:pPr>
        <w:pStyle w:val="Descripcin"/>
        <w:rPr>
          <w:ins w:id="4108" w:author="Tanya Hernández" w:date="2017-05-23T20:33:00Z"/>
          <w:rStyle w:val="EcuacionesCar"/>
          <w:rFonts w:eastAsia="Times New Roman"/>
          <w:lang w:eastAsia="es-ES"/>
          <w:rPrChange w:id="4109" w:author="Tanya Hernández" w:date="2017-05-28T00:23:00Z">
            <w:rPr>
              <w:ins w:id="4110" w:author="Tanya Hernández" w:date="2017-05-23T20:33:00Z"/>
            </w:rPr>
          </w:rPrChange>
        </w:rPr>
        <w:pPrChange w:id="4111" w:author="Tanya Hernández" w:date="2017-05-28T00:21:00Z">
          <w:pPr/>
        </w:pPrChange>
      </w:pPr>
      <m:oMath>
        <m:f>
          <m:fPr>
            <m:ctrlPr>
              <w:ins w:id="4112" w:author="Tanya Hernández" w:date="2017-05-23T20:36:00Z">
                <w:rPr>
                  <w:rFonts w:ascii="Cambria Math" w:hAnsi="Cambria Math"/>
                  <w:b w:val="0"/>
                  <w:i/>
                  <w:sz w:val="24"/>
                </w:rPr>
              </w:ins>
            </m:ctrlPr>
          </m:fPr>
          <m:num>
            <m:r>
              <w:ins w:id="4113" w:author="Tanya Hernández" w:date="2017-05-23T20:36:00Z">
                <m:rPr>
                  <m:sty m:val="bi"/>
                </m:rPr>
                <w:rPr>
                  <w:rFonts w:ascii="Cambria Math" w:hAnsi="Cambria Math"/>
                  <w:sz w:val="24"/>
                  <w:rPrChange w:id="4114" w:author="Tanya Hernández" w:date="2017-05-28T00:23:00Z">
                    <w:rPr>
                      <w:rFonts w:ascii="Cambria Math" w:hAnsi="Cambria Math"/>
                    </w:rPr>
                  </w:rPrChange>
                </w:rPr>
                <m:t>105.47 horas</m:t>
              </w:ins>
            </m:r>
          </m:num>
          <m:den>
            <m:r>
              <w:ins w:id="4115" w:author="Tanya Hernández" w:date="2017-05-23T20:37:00Z">
                <m:rPr>
                  <m:sty m:val="bi"/>
                </m:rPr>
                <w:rPr>
                  <w:rFonts w:ascii="Cambria Math" w:hAnsi="Cambria Math"/>
                  <w:sz w:val="24"/>
                  <w:rPrChange w:id="4116" w:author="Tanya Hernández" w:date="2017-05-28T00:23:00Z">
                    <w:rPr>
                      <w:rFonts w:ascii="Cambria Math" w:hAnsi="Cambria Math"/>
                    </w:rPr>
                  </w:rPrChange>
                </w:rPr>
                <m:t>24 horas/día</m:t>
              </w:ins>
            </m:r>
          </m:den>
        </m:f>
        <m:r>
          <w:ins w:id="4117" w:author="Tanya Hernández" w:date="2017-05-23T20:37:00Z">
            <m:rPr>
              <m:sty m:val="bi"/>
            </m:rPr>
            <w:rPr>
              <w:rFonts w:ascii="Cambria Math" w:hAnsi="Cambria Math"/>
              <w:sz w:val="24"/>
              <w:rPrChange w:id="4118" w:author="Tanya Hernández" w:date="2017-05-28T00:23:00Z">
                <w:rPr>
                  <w:rFonts w:ascii="Cambria Math" w:hAnsi="Cambria Math"/>
                </w:rPr>
              </w:rPrChange>
            </w:rPr>
            <m:t>=4.39 días</m:t>
          </w:ins>
        </m:r>
      </m:oMath>
      <w:ins w:id="4119" w:author="Tanya Hernández" w:date="2017-05-27T22:41:00Z">
        <w:r w:rsidR="005F50B8" w:rsidRPr="007720EB">
          <w:rPr>
            <w:b w:val="0"/>
            <w:sz w:val="24"/>
            <w:rPrChange w:id="4120" w:author="Tanya Hernández" w:date="2017-05-28T00:23:00Z">
              <w:rPr>
                <w:b/>
              </w:rPr>
            </w:rPrChange>
          </w:rPr>
          <w:t xml:space="preserve">                                 </w:t>
        </w:r>
        <w:bookmarkStart w:id="4121" w:name="_Toc483688437"/>
        <w:r w:rsidR="005F50B8" w:rsidRPr="007720EB">
          <w:rPr>
            <w:b w:val="0"/>
            <w:sz w:val="24"/>
            <w:rPrChange w:id="4122" w:author="Tanya Hernández" w:date="2017-05-28T00:23:00Z">
              <w:rPr/>
            </w:rPrChange>
          </w:rPr>
          <w:t>E</w:t>
        </w:r>
      </w:ins>
      <w:ins w:id="4123" w:author="Tanya Hernández" w:date="2017-05-27T22:36:00Z">
        <w:r w:rsidR="00823848" w:rsidRPr="007720EB">
          <w:rPr>
            <w:rStyle w:val="EcuacionesCar"/>
            <w:rPrChange w:id="4124" w:author="Tanya Hernández" w:date="2017-05-28T00:23:00Z">
              <w:rPr/>
            </w:rPrChange>
          </w:rPr>
          <w:t>cuación 2.</w:t>
        </w:r>
        <w:r w:rsidR="00823848" w:rsidRPr="007720EB">
          <w:rPr>
            <w:rStyle w:val="EcuacionesCar"/>
            <w:rPrChange w:id="4125" w:author="Tanya Hernández" w:date="2017-05-28T00:23:00Z">
              <w:rPr/>
            </w:rPrChange>
          </w:rPr>
          <w:fldChar w:fldCharType="begin"/>
        </w:r>
        <w:r w:rsidR="00823848" w:rsidRPr="007720EB">
          <w:rPr>
            <w:rStyle w:val="EcuacionesCar"/>
            <w:rPrChange w:id="4126" w:author="Tanya Hernández" w:date="2017-05-28T00:23:00Z">
              <w:rPr/>
            </w:rPrChange>
          </w:rPr>
          <w:instrText xml:space="preserve"> SEQ Ecuación_2. \* ARABIC </w:instrText>
        </w:r>
      </w:ins>
      <w:r w:rsidR="00823848" w:rsidRPr="007720EB">
        <w:rPr>
          <w:rStyle w:val="EcuacionesCar"/>
          <w:rPrChange w:id="4127" w:author="Tanya Hernández" w:date="2017-05-28T00:23:00Z">
            <w:rPr/>
          </w:rPrChange>
        </w:rPr>
        <w:fldChar w:fldCharType="separate"/>
      </w:r>
      <w:ins w:id="4128" w:author="Tanya Hernández" w:date="2017-05-27T22:36:00Z">
        <w:r w:rsidR="00823848" w:rsidRPr="007720EB">
          <w:rPr>
            <w:rStyle w:val="EcuacionesCar"/>
            <w:rPrChange w:id="4129" w:author="Tanya Hernández" w:date="2017-05-28T00:23:00Z">
              <w:rPr/>
            </w:rPrChange>
          </w:rPr>
          <w:t>35</w:t>
        </w:r>
        <w:bookmarkEnd w:id="4121"/>
        <w:r w:rsidR="00823848" w:rsidRPr="007720EB">
          <w:rPr>
            <w:rStyle w:val="EcuacionesCar"/>
            <w:rPrChange w:id="4130" w:author="Tanya Hernández" w:date="2017-05-28T00:23:00Z">
              <w:rPr/>
            </w:rPrChange>
          </w:rPr>
          <w:fldChar w:fldCharType="end"/>
        </w:r>
      </w:ins>
    </w:p>
    <w:p w14:paraId="77F77B24" w14:textId="7C7A2155" w:rsidR="007B7D3E" w:rsidRPr="00E70D05" w:rsidRDefault="00676FF4">
      <w:pPr>
        <w:pStyle w:val="Descripcin"/>
        <w:pPrChange w:id="4131" w:author="Tanya Hernández" w:date="2017-05-28T00:21:00Z">
          <w:pPr/>
        </w:pPrChange>
      </w:pPr>
      <w:r>
        <w:br w:type="page"/>
      </w:r>
    </w:p>
    <w:p w14:paraId="5804A83E" w14:textId="7618893A" w:rsidR="002A645B" w:rsidRPr="00B538F3" w:rsidRDefault="007B7D3E" w:rsidP="00803B69">
      <w:pPr>
        <w:pStyle w:val="Ttulo1"/>
      </w:pPr>
      <w:bookmarkStart w:id="4132" w:name="_Toc480316158"/>
      <w:bookmarkStart w:id="4133" w:name="_Toc483160387"/>
      <w:r w:rsidRPr="00B538F3">
        <w:lastRenderedPageBreak/>
        <w:t>Capítulo 3 D</w:t>
      </w:r>
      <w:r w:rsidR="00AE786C" w:rsidRPr="00B538F3">
        <w:t>iseño</w:t>
      </w:r>
      <w:bookmarkEnd w:id="4132"/>
      <w:bookmarkEnd w:id="4133"/>
    </w:p>
    <w:p w14:paraId="2BD4383E" w14:textId="0EE9E90F" w:rsidR="00676FF4" w:rsidRDefault="00F91769" w:rsidP="00904827">
      <w:pPr>
        <w:pStyle w:val="Ttulo2"/>
      </w:pPr>
      <w:bookmarkStart w:id="4134" w:name="_Toc480316159"/>
      <w:bookmarkStart w:id="4135" w:name="_Toc483160388"/>
      <w:r>
        <w:t>3.1 Diagrama a B</w:t>
      </w:r>
      <w:r w:rsidR="00676FF4">
        <w:t>loques</w:t>
      </w:r>
      <w:bookmarkEnd w:id="4134"/>
      <w:bookmarkEnd w:id="4135"/>
    </w:p>
    <w:p w14:paraId="561965B2" w14:textId="28E3CA3F" w:rsidR="00676FF4" w:rsidRDefault="00365F45" w:rsidP="00262552">
      <w:pPr>
        <w:rPr>
          <w:rFonts w:cs="Times New Roman"/>
          <w:szCs w:val="24"/>
        </w:rPr>
      </w:pPr>
      <w:r>
        <w:rPr>
          <w:rFonts w:cs="Times New Roman"/>
          <w:szCs w:val="24"/>
        </w:rPr>
        <w:t>Se representa de manera grá</w:t>
      </w:r>
      <w:r w:rsidR="00676FF4">
        <w:rPr>
          <w:rFonts w:cs="Times New Roman"/>
          <w:szCs w:val="24"/>
        </w:rPr>
        <w:t>fica los bloques (módu</w:t>
      </w:r>
      <w:r w:rsidR="0014321F">
        <w:rPr>
          <w:rFonts w:cs="Times New Roman"/>
          <w:szCs w:val="24"/>
        </w:rPr>
        <w:t>los) que conforman el sistema</w:t>
      </w:r>
      <w:r w:rsidR="00676FF4">
        <w:rPr>
          <w:rFonts w:cs="Times New Roman"/>
          <w:szCs w:val="24"/>
        </w:rPr>
        <w:t xml:space="preserve"> internamente, y la relación que hay entre el</w:t>
      </w:r>
      <w:r w:rsidR="00262552">
        <w:rPr>
          <w:rFonts w:cs="Times New Roman"/>
          <w:szCs w:val="24"/>
        </w:rPr>
        <w:t>los</w:t>
      </w:r>
      <w:r w:rsidR="0014321F">
        <w:rPr>
          <w:rFonts w:cs="Times New Roman"/>
          <w:szCs w:val="24"/>
        </w:rPr>
        <w:t xml:space="preserve"> para tener un panorama </w:t>
      </w:r>
      <w:r w:rsidR="00676FF4">
        <w:rPr>
          <w:rFonts w:cs="Times New Roman"/>
          <w:szCs w:val="24"/>
        </w:rPr>
        <w:t>amplio del comportamiento del</w:t>
      </w:r>
      <w:r w:rsidR="0014321F">
        <w:rPr>
          <w:rFonts w:cs="Times New Roman"/>
          <w:szCs w:val="24"/>
        </w:rPr>
        <w:t xml:space="preserve"> sistema</w:t>
      </w:r>
      <w:r w:rsidR="00676FF4">
        <w:rPr>
          <w:rFonts w:cs="Times New Roman"/>
          <w:szCs w:val="24"/>
        </w:rPr>
        <w:t xml:space="preserve"> prototipo</w:t>
      </w:r>
      <w:r w:rsidR="00262552">
        <w:rPr>
          <w:rFonts w:cs="Times New Roman"/>
          <w:szCs w:val="24"/>
        </w:rPr>
        <w:t>,</w:t>
      </w:r>
      <w:r w:rsidR="008372D5">
        <w:rPr>
          <w:rFonts w:cs="Times New Roman"/>
          <w:szCs w:val="24"/>
        </w:rPr>
        <w:t xml:space="preserve"> tanto en la parte </w:t>
      </w:r>
      <w:r w:rsidR="00ED7575">
        <w:rPr>
          <w:rFonts w:cs="Times New Roman"/>
          <w:szCs w:val="24"/>
        </w:rPr>
        <w:t xml:space="preserve">del </w:t>
      </w:r>
      <w:r w:rsidR="008372D5">
        <w:rPr>
          <w:rFonts w:cs="Times New Roman"/>
          <w:szCs w:val="24"/>
        </w:rPr>
        <w:t>hardware (dispositivo prototipo con sensores, m</w:t>
      </w:r>
      <w:r w:rsidR="00262552">
        <w:rPr>
          <w:rFonts w:cs="Times New Roman"/>
          <w:szCs w:val="24"/>
        </w:rPr>
        <w:t xml:space="preserve">icrocontrolador y módulo WiFi) como </w:t>
      </w:r>
      <w:r w:rsidR="008372D5">
        <w:rPr>
          <w:rFonts w:cs="Times New Roman"/>
          <w:szCs w:val="24"/>
        </w:rPr>
        <w:t>en la parte</w:t>
      </w:r>
      <w:r w:rsidR="00ED7575">
        <w:rPr>
          <w:rFonts w:cs="Times New Roman"/>
          <w:szCs w:val="24"/>
        </w:rPr>
        <w:t xml:space="preserve"> de</w:t>
      </w:r>
      <w:r w:rsidR="008372D5">
        <w:rPr>
          <w:rFonts w:cs="Times New Roman"/>
          <w:szCs w:val="24"/>
        </w:rPr>
        <w:t xml:space="preserve"> software (aplicación móvil con interacción a una base de datos remota)</w:t>
      </w:r>
      <w:r w:rsidR="00676FF4">
        <w:rPr>
          <w:rFonts w:cs="Times New Roman"/>
          <w:szCs w:val="24"/>
        </w:rPr>
        <w:t>.</w:t>
      </w:r>
    </w:p>
    <w:p w14:paraId="2F12DE9F" w14:textId="7B8230E8" w:rsidR="00676FF4" w:rsidRPr="00846818" w:rsidRDefault="00676FF4" w:rsidP="00676FF4">
      <w:pPr>
        <w:rPr>
          <w:rFonts w:cs="Times New Roman"/>
          <w:szCs w:val="24"/>
        </w:rPr>
      </w:pPr>
    </w:p>
    <w:p w14:paraId="275F4D9C" w14:textId="4A4FC36D" w:rsidR="00676FF4" w:rsidRDefault="00D06F27" w:rsidP="00D06F27">
      <w:pPr>
        <w:jc w:val="center"/>
        <w:rPr>
          <w:rFonts w:cs="Times New Roman"/>
          <w:b/>
          <w:szCs w:val="24"/>
        </w:rPr>
      </w:pPr>
      <w:r w:rsidRPr="00D06F27">
        <w:rPr>
          <w:rFonts w:cs="Times New Roman"/>
          <w:b/>
          <w:noProof/>
          <w:szCs w:val="24"/>
          <w:lang w:eastAsia="es-MX"/>
        </w:rPr>
        <w:drawing>
          <wp:inline distT="0" distB="0" distL="0" distR="0" wp14:anchorId="4DF66EF0" wp14:editId="3AF330B5">
            <wp:extent cx="6062134" cy="5281647"/>
            <wp:effectExtent l="0" t="0" r="0" b="0"/>
            <wp:docPr id="1073741931" name="Imagen 1073741931" descr="C:\Users\dayan\Desktop\TrabajoTerminal2\ReporteTecnico\diagramas\DiagramaBloquesSistemaMonitor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yan\Desktop\TrabajoTerminal2\ReporteTecnico\diagramas\DiagramaBloquesSistemaMonitore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5875" cy="5293619"/>
                    </a:xfrm>
                    <a:prstGeom prst="rect">
                      <a:avLst/>
                    </a:prstGeom>
                    <a:noFill/>
                    <a:ln>
                      <a:noFill/>
                    </a:ln>
                  </pic:spPr>
                </pic:pic>
              </a:graphicData>
            </a:graphic>
          </wp:inline>
        </w:drawing>
      </w:r>
    </w:p>
    <w:p w14:paraId="16626350" w14:textId="0681EFA3" w:rsidR="00D06F27" w:rsidRPr="00675A96" w:rsidRDefault="00675A96">
      <w:pPr>
        <w:pStyle w:val="Descripcin"/>
      </w:pPr>
      <w:bookmarkStart w:id="4136" w:name="_Toc483160577"/>
      <w:r w:rsidRPr="00262C61">
        <w:t>Fig. 3</w:t>
      </w:r>
      <w:r w:rsidR="007852D2" w:rsidRPr="004E1E07">
        <w:t>.</w:t>
      </w:r>
      <w:del w:id="4137" w:author="Tanya Hernández" w:date="2017-05-17T00:34:00Z">
        <w:r w:rsidRPr="004E1E07" w:rsidDel="004E1E07">
          <w:delText xml:space="preserve"> </w:delText>
        </w:r>
      </w:del>
      <w:r w:rsidRPr="00803B69">
        <w:fldChar w:fldCharType="begin"/>
      </w:r>
      <w:r w:rsidRPr="004E1E07">
        <w:instrText xml:space="preserve"> SEQ Fig._3 \* ARABIC </w:instrText>
      </w:r>
      <w:r w:rsidRPr="00803B69">
        <w:rPr>
          <w:rPrChange w:id="4138" w:author="Tanya Hernández" w:date="2017-05-17T00:34:00Z">
            <w:rPr/>
          </w:rPrChange>
        </w:rPr>
        <w:fldChar w:fldCharType="separate"/>
      </w:r>
      <w:ins w:id="4139" w:author="Tanya Hernández" w:date="2017-05-21T21:21:00Z">
        <w:r w:rsidR="00604603">
          <w:t>1</w:t>
        </w:r>
      </w:ins>
      <w:del w:id="4140" w:author="Tanya Hernández" w:date="2017-05-17T01:33:00Z">
        <w:r w:rsidR="005B2C04" w:rsidRPr="004E1E07" w:rsidDel="00262C61">
          <w:delText>1</w:delText>
        </w:r>
      </w:del>
      <w:r w:rsidRPr="00803B69">
        <w:fldChar w:fldCharType="end"/>
      </w:r>
      <w:r w:rsidRPr="00675A96">
        <w:t xml:space="preserve"> Diagrama a bloques del sistema prototipo.</w:t>
      </w:r>
      <w:bookmarkEnd w:id="4136"/>
      <w:r w:rsidRPr="00675A96">
        <w:t xml:space="preserve"> </w:t>
      </w:r>
    </w:p>
    <w:p w14:paraId="0CF463E8" w14:textId="11E60845" w:rsidR="00676FF4" w:rsidRDefault="00676FF4" w:rsidP="00676FF4">
      <w:pPr>
        <w:rPr>
          <w:rFonts w:cs="Times New Roman"/>
          <w:szCs w:val="24"/>
        </w:rPr>
      </w:pPr>
      <w:r>
        <w:rPr>
          <w:rFonts w:cs="Times New Roman"/>
          <w:szCs w:val="24"/>
        </w:rPr>
        <w:t xml:space="preserve">El funcionamiento del </w:t>
      </w:r>
      <w:r w:rsidR="00ED7575">
        <w:rPr>
          <w:rFonts w:cs="Times New Roman"/>
          <w:szCs w:val="24"/>
        </w:rPr>
        <w:t xml:space="preserve">sistema </w:t>
      </w:r>
      <w:r>
        <w:rPr>
          <w:rFonts w:cs="Times New Roman"/>
          <w:szCs w:val="24"/>
        </w:rPr>
        <w:t xml:space="preserve">prototipo </w:t>
      </w:r>
      <w:r w:rsidR="00262552">
        <w:rPr>
          <w:rFonts w:cs="Times New Roman"/>
          <w:szCs w:val="24"/>
        </w:rPr>
        <w:t xml:space="preserve">de acuerdo a la figura 3.1 </w:t>
      </w:r>
      <w:r w:rsidR="00BC7699">
        <w:rPr>
          <w:rFonts w:cs="Times New Roman"/>
          <w:szCs w:val="24"/>
        </w:rPr>
        <w:t xml:space="preserve">es el </w:t>
      </w:r>
      <w:r>
        <w:rPr>
          <w:rFonts w:cs="Times New Roman"/>
          <w:szCs w:val="24"/>
        </w:rPr>
        <w:t>siguiente:</w:t>
      </w:r>
    </w:p>
    <w:p w14:paraId="53C33598" w14:textId="66B49735" w:rsidR="004E1E07" w:rsidRPr="00DF2766" w:rsidRDefault="00262552" w:rsidP="00DF2766">
      <w:pPr>
        <w:pStyle w:val="Prrafodelista"/>
        <w:numPr>
          <w:ilvl w:val="0"/>
          <w:numId w:val="66"/>
        </w:numPr>
        <w:spacing w:before="100" w:beforeAutospacing="1" w:after="100" w:afterAutospacing="1"/>
        <w:ind w:left="0" w:firstLine="284"/>
        <w:rPr>
          <w:rFonts w:cs="Times New Roman"/>
          <w:szCs w:val="24"/>
        </w:rPr>
      </w:pPr>
      <w:r>
        <w:rPr>
          <w:rFonts w:cs="Times New Roman"/>
          <w:szCs w:val="24"/>
        </w:rPr>
        <w:t>Parte Hardware:</w:t>
      </w:r>
      <w:r w:rsidR="007E4084">
        <w:rPr>
          <w:rFonts w:cs="Times New Roman"/>
          <w:szCs w:val="24"/>
        </w:rPr>
        <w:t xml:space="preserve"> </w:t>
      </w:r>
    </w:p>
    <w:p w14:paraId="7B0DF72F" w14:textId="77777777" w:rsidR="00262552" w:rsidRDefault="00262552" w:rsidP="00F23222">
      <w:pPr>
        <w:pStyle w:val="Prrafodelista"/>
        <w:numPr>
          <w:ilvl w:val="0"/>
          <w:numId w:val="84"/>
        </w:numPr>
        <w:spacing w:before="100" w:beforeAutospacing="1" w:after="100" w:afterAutospacing="1"/>
        <w:rPr>
          <w:rFonts w:cs="Times New Roman"/>
          <w:szCs w:val="24"/>
        </w:rPr>
      </w:pPr>
      <w:r>
        <w:rPr>
          <w:rFonts w:cs="Times New Roman"/>
          <w:szCs w:val="24"/>
        </w:rPr>
        <w:t>El sistema recibe</w:t>
      </w:r>
      <w:r w:rsidR="00676FF4" w:rsidRPr="00E030DC">
        <w:rPr>
          <w:rFonts w:cs="Times New Roman"/>
          <w:szCs w:val="24"/>
        </w:rPr>
        <w:t xml:space="preserve"> las variables del usuario directo (usuario que actú</w:t>
      </w:r>
      <w:r w:rsidR="009946C1">
        <w:rPr>
          <w:rFonts w:cs="Times New Roman"/>
          <w:szCs w:val="24"/>
        </w:rPr>
        <w:t>a directamente con el dispositivo prototipo</w:t>
      </w:r>
      <w:r w:rsidR="00676FF4" w:rsidRPr="00E030DC">
        <w:rPr>
          <w:rFonts w:cs="Times New Roman"/>
          <w:szCs w:val="24"/>
        </w:rPr>
        <w:t xml:space="preserve">) </w:t>
      </w:r>
      <w:r w:rsidR="00676FF4">
        <w:rPr>
          <w:rFonts w:cs="Times New Roman"/>
          <w:szCs w:val="24"/>
        </w:rPr>
        <w:t>por med</w:t>
      </w:r>
      <w:r w:rsidR="009946C1">
        <w:rPr>
          <w:rFonts w:cs="Times New Roman"/>
          <w:szCs w:val="24"/>
        </w:rPr>
        <w:t>io de los sensores, dichos sensores</w:t>
      </w:r>
      <w:r w:rsidR="00676FF4">
        <w:rPr>
          <w:rFonts w:cs="Times New Roman"/>
          <w:szCs w:val="24"/>
        </w:rPr>
        <w:t xml:space="preserve"> transmiten </w:t>
      </w:r>
      <w:r w:rsidR="00676FF4">
        <w:rPr>
          <w:rFonts w:cs="Times New Roman"/>
          <w:szCs w:val="24"/>
        </w:rPr>
        <w:lastRenderedPageBreak/>
        <w:t>las magnitudes de las variables al microcontrolador por medio de sus respectivos protocolos de comunicación.</w:t>
      </w:r>
    </w:p>
    <w:p w14:paraId="0D9B9687" w14:textId="77777777" w:rsidR="005319C7" w:rsidRDefault="00262552" w:rsidP="00F23222">
      <w:pPr>
        <w:pStyle w:val="Prrafodelista"/>
        <w:numPr>
          <w:ilvl w:val="0"/>
          <w:numId w:val="84"/>
        </w:numPr>
        <w:spacing w:before="100" w:beforeAutospacing="1" w:after="100" w:afterAutospacing="1"/>
        <w:rPr>
          <w:rFonts w:cs="Times New Roman"/>
          <w:szCs w:val="24"/>
        </w:rPr>
      </w:pPr>
      <w:r>
        <w:rPr>
          <w:rFonts w:cs="Times New Roman"/>
          <w:szCs w:val="24"/>
        </w:rPr>
        <w:t>En el sistema por medio del</w:t>
      </w:r>
      <w:r w:rsidR="009946C1" w:rsidRPr="00262552">
        <w:rPr>
          <w:rFonts w:cs="Times New Roman"/>
          <w:szCs w:val="24"/>
        </w:rPr>
        <w:t xml:space="preserve"> microcontrolador</w:t>
      </w:r>
      <w:r>
        <w:rPr>
          <w:rFonts w:cs="Times New Roman"/>
          <w:szCs w:val="24"/>
        </w:rPr>
        <w:t xml:space="preserve"> se</w:t>
      </w:r>
      <w:r w:rsidR="009946C1" w:rsidRPr="00262552">
        <w:rPr>
          <w:rFonts w:cs="Times New Roman"/>
          <w:szCs w:val="24"/>
        </w:rPr>
        <w:t xml:space="preserve"> recibe</w:t>
      </w:r>
      <w:r>
        <w:rPr>
          <w:rFonts w:cs="Times New Roman"/>
          <w:szCs w:val="24"/>
        </w:rPr>
        <w:t>n</w:t>
      </w:r>
      <w:r w:rsidR="009946C1" w:rsidRPr="00262552">
        <w:rPr>
          <w:rFonts w:cs="Times New Roman"/>
          <w:szCs w:val="24"/>
        </w:rPr>
        <w:t>, clasifica</w:t>
      </w:r>
      <w:r>
        <w:rPr>
          <w:rFonts w:cs="Times New Roman"/>
          <w:szCs w:val="24"/>
        </w:rPr>
        <w:t>n</w:t>
      </w:r>
      <w:r w:rsidR="009946C1" w:rsidRPr="00262552">
        <w:rPr>
          <w:rFonts w:cs="Times New Roman"/>
          <w:szCs w:val="24"/>
        </w:rPr>
        <w:t xml:space="preserve"> y</w:t>
      </w:r>
      <w:r w:rsidR="00676FF4" w:rsidRPr="00262552">
        <w:rPr>
          <w:rFonts w:cs="Times New Roman"/>
          <w:szCs w:val="24"/>
        </w:rPr>
        <w:t xml:space="preserve"> transmite</w:t>
      </w:r>
      <w:r>
        <w:rPr>
          <w:rFonts w:cs="Times New Roman"/>
          <w:szCs w:val="24"/>
        </w:rPr>
        <w:t>n</w:t>
      </w:r>
      <w:r w:rsidR="009946C1" w:rsidRPr="00262552">
        <w:rPr>
          <w:rFonts w:cs="Times New Roman"/>
          <w:szCs w:val="24"/>
        </w:rPr>
        <w:t xml:space="preserve"> los datos de cada variable a un módulo WiF</w:t>
      </w:r>
      <w:r w:rsidR="00676FF4" w:rsidRPr="00262552">
        <w:rPr>
          <w:rFonts w:cs="Times New Roman"/>
          <w:szCs w:val="24"/>
        </w:rPr>
        <w:t>i</w:t>
      </w:r>
      <w:r w:rsidR="009946C1" w:rsidRPr="00262552">
        <w:rPr>
          <w:rFonts w:cs="Times New Roman"/>
          <w:szCs w:val="24"/>
        </w:rPr>
        <w:t>.</w:t>
      </w:r>
    </w:p>
    <w:p w14:paraId="5607195E" w14:textId="784975A4" w:rsidR="005319C7" w:rsidRPr="005319C7" w:rsidRDefault="00676FF4" w:rsidP="00F23222">
      <w:pPr>
        <w:pStyle w:val="Prrafodelista"/>
        <w:numPr>
          <w:ilvl w:val="0"/>
          <w:numId w:val="84"/>
        </w:numPr>
        <w:spacing w:before="100" w:beforeAutospacing="1" w:after="100" w:afterAutospacing="1"/>
        <w:rPr>
          <w:rFonts w:cs="Times New Roman"/>
          <w:szCs w:val="24"/>
        </w:rPr>
      </w:pPr>
      <w:r w:rsidRPr="00262552">
        <w:rPr>
          <w:rFonts w:cs="Times New Roman"/>
          <w:szCs w:val="24"/>
        </w:rPr>
        <w:t xml:space="preserve"> </w:t>
      </w:r>
      <w:r w:rsidRPr="005319C7">
        <w:rPr>
          <w:rFonts w:cs="Times New Roman"/>
          <w:szCs w:val="24"/>
        </w:rPr>
        <w:t>E</w:t>
      </w:r>
      <w:r w:rsidR="009946C1" w:rsidRPr="005319C7">
        <w:rPr>
          <w:rFonts w:cs="Times New Roman"/>
          <w:szCs w:val="24"/>
        </w:rPr>
        <w:t xml:space="preserve">l </w:t>
      </w:r>
      <w:r w:rsidR="005319C7">
        <w:rPr>
          <w:rFonts w:cs="Times New Roman"/>
          <w:szCs w:val="24"/>
        </w:rPr>
        <w:t xml:space="preserve">sistema contiene un módulo </w:t>
      </w:r>
      <w:r w:rsidR="009946C1" w:rsidRPr="005319C7">
        <w:rPr>
          <w:rFonts w:cs="Times New Roman"/>
          <w:szCs w:val="24"/>
        </w:rPr>
        <w:t>WiFi</w:t>
      </w:r>
      <w:r w:rsidR="005319C7">
        <w:rPr>
          <w:rFonts w:cs="Times New Roman"/>
          <w:szCs w:val="24"/>
        </w:rPr>
        <w:t xml:space="preserve">, el cual, </w:t>
      </w:r>
      <w:r w:rsidRPr="005319C7">
        <w:rPr>
          <w:rFonts w:cs="Times New Roman"/>
          <w:szCs w:val="24"/>
        </w:rPr>
        <w:t xml:space="preserve">retrasmite </w:t>
      </w:r>
      <w:r w:rsidR="009946C1" w:rsidRPr="005319C7">
        <w:rPr>
          <w:rFonts w:cs="Times New Roman"/>
          <w:szCs w:val="24"/>
        </w:rPr>
        <w:t xml:space="preserve">los datos recibidos por medio de internet </w:t>
      </w:r>
      <w:r w:rsidRPr="005319C7">
        <w:rPr>
          <w:rFonts w:cs="Times New Roman"/>
          <w:szCs w:val="24"/>
        </w:rPr>
        <w:t>a la aplicación</w:t>
      </w:r>
      <w:r w:rsidR="009946C1" w:rsidRPr="005319C7">
        <w:rPr>
          <w:rFonts w:cs="Times New Roman"/>
          <w:szCs w:val="24"/>
        </w:rPr>
        <w:t xml:space="preserve"> móvil</w:t>
      </w:r>
      <w:r w:rsidRPr="005319C7">
        <w:rPr>
          <w:rFonts w:cs="Times New Roman"/>
          <w:szCs w:val="24"/>
        </w:rPr>
        <w:t>.</w:t>
      </w:r>
    </w:p>
    <w:p w14:paraId="18CE0121" w14:textId="77777777" w:rsidR="005319C7" w:rsidRDefault="005319C7" w:rsidP="005319C7">
      <w:pPr>
        <w:pStyle w:val="Prrafodelista"/>
        <w:numPr>
          <w:ilvl w:val="0"/>
          <w:numId w:val="66"/>
        </w:numPr>
        <w:spacing w:before="100" w:beforeAutospacing="1" w:after="100" w:afterAutospacing="1"/>
        <w:ind w:left="0" w:firstLine="284"/>
        <w:rPr>
          <w:rFonts w:cs="Times New Roman"/>
          <w:szCs w:val="24"/>
        </w:rPr>
      </w:pPr>
      <w:r>
        <w:rPr>
          <w:rFonts w:cs="Times New Roman"/>
          <w:szCs w:val="24"/>
        </w:rPr>
        <w:t>Parte Software:</w:t>
      </w:r>
    </w:p>
    <w:p w14:paraId="2F22FDBF" w14:textId="620F2553" w:rsidR="005319C7" w:rsidRDefault="005319C7" w:rsidP="00F23222">
      <w:pPr>
        <w:pStyle w:val="Prrafodelista"/>
        <w:numPr>
          <w:ilvl w:val="0"/>
          <w:numId w:val="84"/>
        </w:numPr>
        <w:spacing w:before="100" w:beforeAutospacing="1" w:after="100" w:afterAutospacing="1"/>
        <w:rPr>
          <w:rFonts w:cs="Times New Roman"/>
          <w:szCs w:val="24"/>
        </w:rPr>
      </w:pPr>
      <w:r>
        <w:rPr>
          <w:rFonts w:cs="Times New Roman"/>
          <w:szCs w:val="24"/>
        </w:rPr>
        <w:t xml:space="preserve">El sistema por medio de la </w:t>
      </w:r>
      <w:r w:rsidR="00676FF4" w:rsidRPr="005319C7">
        <w:rPr>
          <w:rFonts w:cs="Times New Roman"/>
          <w:szCs w:val="24"/>
        </w:rPr>
        <w:t>aplicación</w:t>
      </w:r>
      <w:r w:rsidR="009946C1" w:rsidRPr="005319C7">
        <w:rPr>
          <w:rFonts w:cs="Times New Roman"/>
          <w:szCs w:val="24"/>
        </w:rPr>
        <w:t xml:space="preserve"> móvil </w:t>
      </w:r>
      <w:r w:rsidR="00676FF4" w:rsidRPr="005319C7">
        <w:rPr>
          <w:rFonts w:cs="Times New Roman"/>
          <w:szCs w:val="24"/>
        </w:rPr>
        <w:t>procesa las magnitudes y</w:t>
      </w:r>
      <w:r w:rsidR="009946C1" w:rsidRPr="005319C7">
        <w:rPr>
          <w:rFonts w:cs="Times New Roman"/>
          <w:szCs w:val="24"/>
        </w:rPr>
        <w:t xml:space="preserve"> en caso de sobrepasar los niveles</w:t>
      </w:r>
      <w:r>
        <w:rPr>
          <w:rFonts w:cs="Times New Roman"/>
          <w:szCs w:val="24"/>
        </w:rPr>
        <w:t xml:space="preserve"> genera una</w:t>
      </w:r>
      <w:r w:rsidR="00676FF4" w:rsidRPr="005319C7">
        <w:rPr>
          <w:rFonts w:cs="Times New Roman"/>
          <w:szCs w:val="24"/>
        </w:rPr>
        <w:t xml:space="preserve"> alerta</w:t>
      </w:r>
      <w:r>
        <w:rPr>
          <w:rFonts w:cs="Times New Roman"/>
          <w:szCs w:val="24"/>
        </w:rPr>
        <w:t>, para que e</w:t>
      </w:r>
      <w:r w:rsidR="00676FF4" w:rsidRPr="005319C7">
        <w:rPr>
          <w:rFonts w:cs="Times New Roman"/>
          <w:szCs w:val="24"/>
        </w:rPr>
        <w:t>l usuario indirecto</w:t>
      </w:r>
      <w:r>
        <w:rPr>
          <w:rFonts w:cs="Times New Roman"/>
          <w:szCs w:val="24"/>
        </w:rPr>
        <w:t xml:space="preserve"> (usuario que recibirá las alertas a través de un dispositivo móvil) sea notificado</w:t>
      </w:r>
      <w:r w:rsidR="00676FF4" w:rsidRPr="005319C7">
        <w:rPr>
          <w:rFonts w:cs="Times New Roman"/>
          <w:szCs w:val="24"/>
        </w:rPr>
        <w:t>.</w:t>
      </w:r>
    </w:p>
    <w:p w14:paraId="0637E024" w14:textId="31B759E5" w:rsidR="00676FF4" w:rsidRPr="007E4084" w:rsidRDefault="005319C7" w:rsidP="007E4084">
      <w:pPr>
        <w:pStyle w:val="Prrafodelista"/>
        <w:numPr>
          <w:ilvl w:val="0"/>
          <w:numId w:val="84"/>
        </w:numPr>
        <w:spacing w:before="100" w:beforeAutospacing="1" w:after="100" w:afterAutospacing="1"/>
        <w:rPr>
          <w:rFonts w:cs="Times New Roman"/>
          <w:szCs w:val="24"/>
        </w:rPr>
      </w:pPr>
      <w:r>
        <w:rPr>
          <w:rFonts w:cs="Times New Roman"/>
          <w:szCs w:val="24"/>
        </w:rPr>
        <w:t>El sistema contiene una base de datos remota, en la cual</w:t>
      </w:r>
      <w:r w:rsidR="000D5369">
        <w:rPr>
          <w:rFonts w:cs="Times New Roman"/>
          <w:szCs w:val="24"/>
        </w:rPr>
        <w:t>, l</w:t>
      </w:r>
      <w:r w:rsidR="009946C1" w:rsidRPr="005319C7">
        <w:rPr>
          <w:rFonts w:cs="Times New Roman"/>
          <w:szCs w:val="24"/>
        </w:rPr>
        <w:t xml:space="preserve">a aplicación </w:t>
      </w:r>
      <w:r w:rsidR="000D5369">
        <w:rPr>
          <w:rFonts w:cs="Times New Roman"/>
          <w:szCs w:val="24"/>
        </w:rPr>
        <w:t xml:space="preserve">móvil envía los datos </w:t>
      </w:r>
      <w:r w:rsidR="009946C1" w:rsidRPr="005319C7">
        <w:rPr>
          <w:rFonts w:cs="Times New Roman"/>
          <w:szCs w:val="24"/>
        </w:rPr>
        <w:t>para tener un historial</w:t>
      </w:r>
      <w:r w:rsidR="007E4084">
        <w:rPr>
          <w:rFonts w:cs="Times New Roman"/>
          <w:szCs w:val="24"/>
        </w:rPr>
        <w:t xml:space="preserve"> y el control de los usuarios </w:t>
      </w:r>
      <w:r w:rsidR="000D5369">
        <w:rPr>
          <w:rFonts w:cs="Times New Roman"/>
          <w:szCs w:val="24"/>
        </w:rPr>
        <w:t>registrados</w:t>
      </w:r>
      <w:r w:rsidR="009946C1" w:rsidRPr="005319C7">
        <w:rPr>
          <w:rFonts w:cs="Times New Roman"/>
          <w:szCs w:val="24"/>
        </w:rPr>
        <w:t>.</w:t>
      </w:r>
    </w:p>
    <w:p w14:paraId="1FB45AD3" w14:textId="6C0DFC88" w:rsidR="00676FF4" w:rsidRDefault="00676FF4" w:rsidP="00803B69">
      <w:pPr>
        <w:pStyle w:val="Ttulo2"/>
      </w:pPr>
      <w:bookmarkStart w:id="4141" w:name="_Toc480316160"/>
      <w:bookmarkStart w:id="4142" w:name="_Toc483160389"/>
      <w:r>
        <w:t>3.2 Diagrama de casos de uso</w:t>
      </w:r>
      <w:bookmarkEnd w:id="4141"/>
      <w:bookmarkEnd w:id="4142"/>
    </w:p>
    <w:p w14:paraId="5951BA16" w14:textId="4B2D63E7" w:rsidR="00E967B5" w:rsidRDefault="00E967B5" w:rsidP="00A15ECB">
      <w:pPr>
        <w:rPr>
          <w:rFonts w:cs="Times New Roman"/>
          <w:szCs w:val="24"/>
        </w:rPr>
      </w:pPr>
      <w:r w:rsidRPr="00E967B5">
        <w:rPr>
          <w:rFonts w:cs="Times New Roman"/>
          <w:szCs w:val="24"/>
        </w:rPr>
        <w:t xml:space="preserve">Los diagramas de casos de uso describen de manera detallada la interacción que hay entre todos los actores del sistema y nos da una visualización </w:t>
      </w:r>
      <w:r w:rsidR="006904FD">
        <w:rPr>
          <w:rFonts w:cs="Times New Roman"/>
          <w:szCs w:val="24"/>
        </w:rPr>
        <w:t xml:space="preserve">amplia </w:t>
      </w:r>
      <w:r w:rsidRPr="00E967B5">
        <w:rPr>
          <w:rFonts w:cs="Times New Roman"/>
          <w:szCs w:val="24"/>
        </w:rPr>
        <w:t xml:space="preserve">de todos los escenarios posibles </w:t>
      </w:r>
      <w:r w:rsidR="006904FD">
        <w:rPr>
          <w:rFonts w:cs="Times New Roman"/>
          <w:szCs w:val="24"/>
        </w:rPr>
        <w:t xml:space="preserve">que pueden surgir </w:t>
      </w:r>
      <w:r w:rsidRPr="00E967B5">
        <w:rPr>
          <w:rFonts w:cs="Times New Roman"/>
          <w:szCs w:val="24"/>
        </w:rPr>
        <w:t>en dicho sistema.</w:t>
      </w:r>
      <w:r w:rsidR="006904FD">
        <w:rPr>
          <w:rFonts w:cs="Times New Roman"/>
          <w:szCs w:val="24"/>
        </w:rPr>
        <w:t xml:space="preserve"> El buen diseño de los diagramas de caso</w:t>
      </w:r>
      <w:r w:rsidR="00A15ECB">
        <w:rPr>
          <w:rFonts w:cs="Times New Roman"/>
          <w:szCs w:val="24"/>
        </w:rPr>
        <w:t>s de uso ayuda</w:t>
      </w:r>
      <w:r w:rsidR="00445D2B">
        <w:rPr>
          <w:rFonts w:cs="Times New Roman"/>
          <w:szCs w:val="24"/>
        </w:rPr>
        <w:t xml:space="preserve"> a comprender </w:t>
      </w:r>
      <w:r w:rsidR="004B6D0E">
        <w:rPr>
          <w:rFonts w:cs="Times New Roman"/>
          <w:szCs w:val="24"/>
        </w:rPr>
        <w:t>mejor los requisitos</w:t>
      </w:r>
      <w:r w:rsidR="00A15ECB">
        <w:rPr>
          <w:rFonts w:cs="Times New Roman"/>
          <w:szCs w:val="24"/>
        </w:rPr>
        <w:t xml:space="preserve"> y a visualizar las trayectorias pos</w:t>
      </w:r>
      <w:r w:rsidR="00C73383">
        <w:rPr>
          <w:rFonts w:cs="Times New Roman"/>
          <w:szCs w:val="24"/>
        </w:rPr>
        <w:t>ibles que pueda tener</w:t>
      </w:r>
      <w:r w:rsidR="004B6D0E">
        <w:rPr>
          <w:rFonts w:cs="Times New Roman"/>
          <w:szCs w:val="24"/>
        </w:rPr>
        <w:t xml:space="preserve"> el sistema</w:t>
      </w:r>
      <w:r w:rsidR="00445D2B">
        <w:rPr>
          <w:rFonts w:cs="Times New Roman"/>
          <w:szCs w:val="24"/>
        </w:rPr>
        <w:t>. Estos diagramas están completamente correlacionados con</w:t>
      </w:r>
      <w:r w:rsidR="004B6D0E">
        <w:rPr>
          <w:rFonts w:cs="Times New Roman"/>
          <w:szCs w:val="24"/>
        </w:rPr>
        <w:t xml:space="preserve"> los desarrolladores</w:t>
      </w:r>
      <w:r w:rsidR="00445D2B">
        <w:rPr>
          <w:rFonts w:cs="Times New Roman"/>
          <w:szCs w:val="24"/>
        </w:rPr>
        <w:t xml:space="preserve"> y con el</w:t>
      </w:r>
      <w:ins w:id="4143" w:author="Maria del Rosario Rocha Bernabe" w:date="2017-05-14T22:53:00Z">
        <w:r w:rsidR="006C48E8">
          <w:rPr>
            <w:rFonts w:cs="Times New Roman"/>
            <w:szCs w:val="24"/>
          </w:rPr>
          <w:t>,</w:t>
        </w:r>
      </w:ins>
      <w:r w:rsidR="00445D2B">
        <w:rPr>
          <w:rFonts w:cs="Times New Roman"/>
          <w:szCs w:val="24"/>
        </w:rPr>
        <w:t xml:space="preserve"> o los usuarios finales. </w:t>
      </w:r>
    </w:p>
    <w:p w14:paraId="429D0E4E" w14:textId="77777777" w:rsidR="000D5369" w:rsidRDefault="000D5369" w:rsidP="00A15ECB">
      <w:pPr>
        <w:rPr>
          <w:rFonts w:cs="Times New Roman"/>
          <w:szCs w:val="24"/>
        </w:rPr>
      </w:pPr>
    </w:p>
    <w:p w14:paraId="1E3A8C79" w14:textId="444497EF" w:rsidR="000D5369" w:rsidRDefault="000D5369" w:rsidP="00A15ECB">
      <w:pPr>
        <w:rPr>
          <w:rFonts w:cs="Times New Roman"/>
          <w:szCs w:val="24"/>
        </w:rPr>
      </w:pPr>
      <w:r>
        <w:rPr>
          <w:rFonts w:cs="Times New Roman"/>
          <w:szCs w:val="24"/>
        </w:rPr>
        <w:t>En la figura 3.2 se muestra el diagrama general de casos de uso del sistema completo, en el cual podemos observar lo</w:t>
      </w:r>
      <w:r w:rsidR="00C35FAE">
        <w:rPr>
          <w:rFonts w:cs="Times New Roman"/>
          <w:szCs w:val="24"/>
        </w:rPr>
        <w:t>s actores y los casos de uso base.</w:t>
      </w:r>
    </w:p>
    <w:p w14:paraId="7259BFF5" w14:textId="77777777" w:rsidR="000D5369" w:rsidRDefault="000D5369" w:rsidP="00A15ECB">
      <w:pPr>
        <w:rPr>
          <w:rFonts w:cs="Times New Roman"/>
          <w:szCs w:val="24"/>
        </w:rPr>
      </w:pPr>
    </w:p>
    <w:p w14:paraId="6985EC77" w14:textId="18B05840" w:rsidR="000D5369" w:rsidRDefault="000D5369" w:rsidP="00F23222">
      <w:pPr>
        <w:pStyle w:val="Prrafodelista"/>
        <w:numPr>
          <w:ilvl w:val="0"/>
          <w:numId w:val="85"/>
        </w:numPr>
        <w:rPr>
          <w:rFonts w:cs="Times New Roman"/>
          <w:szCs w:val="24"/>
        </w:rPr>
      </w:pPr>
      <w:r w:rsidRPr="00C7750C">
        <w:rPr>
          <w:rFonts w:cs="Times New Roman"/>
          <w:szCs w:val="24"/>
        </w:rPr>
        <w:t>Actores</w:t>
      </w:r>
      <w:r w:rsidR="00C7750C">
        <w:rPr>
          <w:rFonts w:cs="Times New Roman"/>
          <w:szCs w:val="24"/>
        </w:rPr>
        <w:t xml:space="preserve"> del sistema de monitoreo:</w:t>
      </w:r>
    </w:p>
    <w:p w14:paraId="7B9C89EF" w14:textId="00367647" w:rsidR="00C7750C" w:rsidRDefault="00C7750C" w:rsidP="00C7750C">
      <w:pPr>
        <w:ind w:firstLine="0"/>
        <w:rPr>
          <w:rFonts w:cs="Times New Roman"/>
          <w:szCs w:val="24"/>
        </w:rPr>
      </w:pPr>
    </w:p>
    <w:p w14:paraId="68C595D9" w14:textId="7C3E7087" w:rsidR="00C7750C" w:rsidRDefault="00DD6592" w:rsidP="00C7750C">
      <w:pPr>
        <w:pStyle w:val="Prrafodelista"/>
        <w:ind w:firstLine="0"/>
        <w:rPr>
          <w:rFonts w:cs="Times New Roman"/>
          <w:szCs w:val="24"/>
        </w:rPr>
      </w:pPr>
      <w:r>
        <w:rPr>
          <w:rFonts w:cs="Times New Roman"/>
          <w:szCs w:val="24"/>
        </w:rPr>
        <w:t>1</w:t>
      </w:r>
      <w:r w:rsidRPr="00565CC2">
        <w:rPr>
          <w:rFonts w:cs="Times New Roman"/>
          <w:i/>
          <w:szCs w:val="24"/>
        </w:rPr>
        <w:t>. Usuario D</w:t>
      </w:r>
      <w:r w:rsidR="006302FA" w:rsidRPr="00565CC2">
        <w:rPr>
          <w:rFonts w:cs="Times New Roman"/>
          <w:i/>
          <w:szCs w:val="24"/>
        </w:rPr>
        <w:t>irecto:</w:t>
      </w:r>
      <w:r w:rsidR="006302FA">
        <w:rPr>
          <w:rFonts w:cs="Times New Roman"/>
          <w:szCs w:val="24"/>
        </w:rPr>
        <w:t xml:space="preserve"> persona de la 3ra edad que </w:t>
      </w:r>
      <w:r w:rsidR="007E4084">
        <w:rPr>
          <w:rFonts w:cs="Times New Roman"/>
          <w:szCs w:val="24"/>
        </w:rPr>
        <w:t>portará</w:t>
      </w:r>
      <w:r w:rsidR="006302FA">
        <w:rPr>
          <w:rFonts w:cs="Times New Roman"/>
          <w:szCs w:val="24"/>
        </w:rPr>
        <w:t xml:space="preserve"> el dispositivo prototipo y quien será monitoreado.</w:t>
      </w:r>
    </w:p>
    <w:p w14:paraId="3B3D3683" w14:textId="5B153055" w:rsidR="00C7750C" w:rsidRDefault="00DD6592" w:rsidP="00C7750C">
      <w:pPr>
        <w:pStyle w:val="Prrafodelista"/>
        <w:ind w:firstLine="0"/>
        <w:rPr>
          <w:rFonts w:cs="Times New Roman"/>
          <w:szCs w:val="24"/>
        </w:rPr>
      </w:pPr>
      <w:r>
        <w:rPr>
          <w:rFonts w:cs="Times New Roman"/>
          <w:szCs w:val="24"/>
        </w:rPr>
        <w:t xml:space="preserve">2. </w:t>
      </w:r>
      <w:r w:rsidRPr="00565CC2">
        <w:rPr>
          <w:rFonts w:cs="Times New Roman"/>
          <w:i/>
          <w:szCs w:val="24"/>
        </w:rPr>
        <w:t>Usuario I</w:t>
      </w:r>
      <w:r w:rsidR="006302FA" w:rsidRPr="00565CC2">
        <w:rPr>
          <w:rFonts w:cs="Times New Roman"/>
          <w:i/>
          <w:szCs w:val="24"/>
        </w:rPr>
        <w:t>ndirecto:</w:t>
      </w:r>
      <w:r w:rsidR="006302FA">
        <w:rPr>
          <w:rFonts w:cs="Times New Roman"/>
          <w:szCs w:val="24"/>
        </w:rPr>
        <w:t xml:space="preserve"> persona que utiliza la aplicación móvil para recibir las alertas.</w:t>
      </w:r>
    </w:p>
    <w:p w14:paraId="44EB9036" w14:textId="0E78DC53" w:rsidR="00C7750C" w:rsidRDefault="00DD6592" w:rsidP="00C7750C">
      <w:pPr>
        <w:pStyle w:val="Prrafodelista"/>
        <w:ind w:firstLine="0"/>
        <w:rPr>
          <w:rFonts w:cs="Times New Roman"/>
          <w:szCs w:val="24"/>
        </w:rPr>
      </w:pPr>
      <w:r>
        <w:rPr>
          <w:rFonts w:cs="Times New Roman"/>
          <w:szCs w:val="24"/>
        </w:rPr>
        <w:t>3</w:t>
      </w:r>
      <w:r w:rsidRPr="00565CC2">
        <w:rPr>
          <w:rFonts w:cs="Times New Roman"/>
          <w:i/>
          <w:szCs w:val="24"/>
        </w:rPr>
        <w:t>. Sistema Prototipo H</w:t>
      </w:r>
      <w:r w:rsidR="006302FA" w:rsidRPr="00565CC2">
        <w:rPr>
          <w:rFonts w:cs="Times New Roman"/>
          <w:i/>
          <w:szCs w:val="24"/>
        </w:rPr>
        <w:t>ardware</w:t>
      </w:r>
      <w:r w:rsidR="006302FA">
        <w:rPr>
          <w:rFonts w:cs="Times New Roman"/>
          <w:szCs w:val="24"/>
        </w:rPr>
        <w:t>: dispositivo prototipo que c</w:t>
      </w:r>
      <w:r w:rsidR="006C48E8">
        <w:rPr>
          <w:rFonts w:cs="Times New Roman"/>
          <w:szCs w:val="24"/>
        </w:rPr>
        <w:t>uenta</w:t>
      </w:r>
      <w:r w:rsidR="006302FA">
        <w:rPr>
          <w:rFonts w:cs="Times New Roman"/>
          <w:szCs w:val="24"/>
        </w:rPr>
        <w:t xml:space="preserve"> con sensores, microcontrolador y módulo WiFi, para </w:t>
      </w:r>
      <w:r w:rsidR="00565CC2">
        <w:rPr>
          <w:rFonts w:cs="Times New Roman"/>
          <w:szCs w:val="24"/>
        </w:rPr>
        <w:t>obtener, procesar y enviar las variables de temperatura, aceleración y frecuencia cardíaca del Usuario Directo.</w:t>
      </w:r>
    </w:p>
    <w:p w14:paraId="139CFDC3" w14:textId="20FC8AEB" w:rsidR="00C7750C" w:rsidRDefault="00C7750C" w:rsidP="00C7750C">
      <w:pPr>
        <w:pStyle w:val="Prrafodelista"/>
        <w:ind w:firstLine="0"/>
        <w:rPr>
          <w:rFonts w:cs="Times New Roman"/>
          <w:szCs w:val="24"/>
        </w:rPr>
      </w:pPr>
      <w:r>
        <w:rPr>
          <w:rFonts w:cs="Times New Roman"/>
          <w:szCs w:val="24"/>
        </w:rPr>
        <w:t xml:space="preserve">4. </w:t>
      </w:r>
      <w:r w:rsidRPr="00565CC2">
        <w:rPr>
          <w:rFonts w:cs="Times New Roman"/>
          <w:i/>
          <w:szCs w:val="24"/>
        </w:rPr>
        <w:t>Sist</w:t>
      </w:r>
      <w:r w:rsidR="00DD6592" w:rsidRPr="00565CC2">
        <w:rPr>
          <w:rFonts w:cs="Times New Roman"/>
          <w:i/>
          <w:szCs w:val="24"/>
        </w:rPr>
        <w:t>ema Prototipo S</w:t>
      </w:r>
      <w:r w:rsidR="00565CC2" w:rsidRPr="00565CC2">
        <w:rPr>
          <w:rFonts w:cs="Times New Roman"/>
          <w:i/>
          <w:szCs w:val="24"/>
        </w:rPr>
        <w:t>oftware:</w:t>
      </w:r>
      <w:r w:rsidR="00565CC2">
        <w:rPr>
          <w:rFonts w:cs="Times New Roman"/>
          <w:szCs w:val="24"/>
        </w:rPr>
        <w:t xml:space="preserve"> aplicación móvil y base de datos remota las cuales </w:t>
      </w:r>
      <w:r w:rsidR="00AF638E">
        <w:rPr>
          <w:rFonts w:cs="Times New Roman"/>
          <w:szCs w:val="24"/>
        </w:rPr>
        <w:t>interactúan</w:t>
      </w:r>
      <w:r w:rsidR="00565CC2">
        <w:rPr>
          <w:rFonts w:cs="Times New Roman"/>
          <w:szCs w:val="24"/>
        </w:rPr>
        <w:t xml:space="preserve"> para recibir y validar las variables del Usuario Directo, notificando al Usuario Indirecto si alguna de estas variables sobrepasa los niveles.</w:t>
      </w:r>
    </w:p>
    <w:p w14:paraId="79604C98" w14:textId="77777777" w:rsidR="00C7750C" w:rsidRDefault="00C7750C" w:rsidP="00C7750C">
      <w:pPr>
        <w:ind w:firstLine="0"/>
        <w:rPr>
          <w:rFonts w:cs="Times New Roman"/>
          <w:szCs w:val="24"/>
        </w:rPr>
      </w:pPr>
    </w:p>
    <w:p w14:paraId="3572663D" w14:textId="11D0BCF8" w:rsidR="00C7750C" w:rsidRDefault="00C35FAE" w:rsidP="00F23222">
      <w:pPr>
        <w:pStyle w:val="Prrafodelista"/>
        <w:numPr>
          <w:ilvl w:val="0"/>
          <w:numId w:val="85"/>
        </w:numPr>
        <w:rPr>
          <w:rFonts w:cs="Times New Roman"/>
          <w:szCs w:val="24"/>
        </w:rPr>
      </w:pPr>
      <w:r>
        <w:rPr>
          <w:rFonts w:cs="Times New Roman"/>
          <w:szCs w:val="24"/>
        </w:rPr>
        <w:t>Casos de uso</w:t>
      </w:r>
      <w:r w:rsidR="00C7750C">
        <w:rPr>
          <w:rFonts w:cs="Times New Roman"/>
          <w:szCs w:val="24"/>
        </w:rPr>
        <w:t xml:space="preserve"> del sistema de monitoreo:</w:t>
      </w:r>
    </w:p>
    <w:p w14:paraId="6CD00E66" w14:textId="77777777" w:rsidR="00C7750C" w:rsidRDefault="00C7750C" w:rsidP="00C7750C">
      <w:pPr>
        <w:ind w:firstLine="0"/>
        <w:rPr>
          <w:rFonts w:cs="Times New Roman"/>
          <w:szCs w:val="24"/>
        </w:rPr>
      </w:pPr>
    </w:p>
    <w:p w14:paraId="218EB7A5" w14:textId="42008F43" w:rsidR="00C7750C" w:rsidRDefault="00C7750C" w:rsidP="00C7750C">
      <w:pPr>
        <w:ind w:left="708" w:firstLine="0"/>
        <w:rPr>
          <w:rFonts w:cs="Times New Roman"/>
          <w:szCs w:val="24"/>
        </w:rPr>
      </w:pPr>
      <w:r>
        <w:rPr>
          <w:rFonts w:cs="Times New Roman"/>
          <w:szCs w:val="24"/>
        </w:rPr>
        <w:t xml:space="preserve">1. </w:t>
      </w:r>
      <w:r w:rsidR="00C44D3D">
        <w:rPr>
          <w:rFonts w:cs="Times New Roman"/>
          <w:szCs w:val="24"/>
        </w:rPr>
        <w:t xml:space="preserve">CU1 </w:t>
      </w:r>
      <w:r w:rsidR="00625D3C">
        <w:rPr>
          <w:rFonts w:cs="Times New Roman"/>
          <w:szCs w:val="24"/>
        </w:rPr>
        <w:t>Leer magnitud</w:t>
      </w:r>
      <w:r>
        <w:rPr>
          <w:rFonts w:cs="Times New Roman"/>
          <w:szCs w:val="24"/>
        </w:rPr>
        <w:t>.</w:t>
      </w:r>
    </w:p>
    <w:p w14:paraId="3B0EAA77" w14:textId="6A324D61" w:rsidR="00C7750C" w:rsidRDefault="00C7750C" w:rsidP="00C7750C">
      <w:pPr>
        <w:ind w:left="708" w:firstLine="0"/>
        <w:rPr>
          <w:rFonts w:cs="Times New Roman"/>
          <w:szCs w:val="24"/>
        </w:rPr>
      </w:pPr>
      <w:r>
        <w:rPr>
          <w:rFonts w:cs="Times New Roman"/>
          <w:szCs w:val="24"/>
        </w:rPr>
        <w:t xml:space="preserve">2. </w:t>
      </w:r>
      <w:r w:rsidR="00152CC9">
        <w:rPr>
          <w:rFonts w:cs="Times New Roman"/>
          <w:szCs w:val="24"/>
        </w:rPr>
        <w:t xml:space="preserve">CU2 </w:t>
      </w:r>
      <w:r w:rsidR="00625D3C">
        <w:rPr>
          <w:rFonts w:cs="Times New Roman"/>
          <w:szCs w:val="24"/>
        </w:rPr>
        <w:t>Transmitir magnitud</w:t>
      </w:r>
      <w:r w:rsidR="00152CC9">
        <w:rPr>
          <w:rFonts w:cs="Times New Roman"/>
          <w:szCs w:val="24"/>
        </w:rPr>
        <w:t>.</w:t>
      </w:r>
    </w:p>
    <w:p w14:paraId="2E7FFB68" w14:textId="4F0C9071" w:rsidR="00C44D3D" w:rsidRDefault="00C44D3D" w:rsidP="00C44D3D">
      <w:pPr>
        <w:tabs>
          <w:tab w:val="left" w:pos="3630"/>
        </w:tabs>
        <w:ind w:left="708" w:firstLine="0"/>
        <w:rPr>
          <w:rFonts w:cs="Times New Roman"/>
          <w:szCs w:val="24"/>
        </w:rPr>
      </w:pPr>
      <w:r>
        <w:rPr>
          <w:rFonts w:cs="Times New Roman"/>
          <w:szCs w:val="24"/>
        </w:rPr>
        <w:t>3. CU3 Recibir magnitud.</w:t>
      </w:r>
      <w:r>
        <w:rPr>
          <w:rFonts w:cs="Times New Roman"/>
          <w:szCs w:val="24"/>
        </w:rPr>
        <w:tab/>
      </w:r>
    </w:p>
    <w:p w14:paraId="6507B64A" w14:textId="41A90D89" w:rsidR="00C44D3D" w:rsidRDefault="00C44D3D" w:rsidP="00C7750C">
      <w:pPr>
        <w:ind w:left="708" w:firstLine="0"/>
        <w:rPr>
          <w:rFonts w:cs="Times New Roman"/>
          <w:szCs w:val="24"/>
        </w:rPr>
      </w:pPr>
      <w:r>
        <w:rPr>
          <w:rFonts w:cs="Times New Roman"/>
          <w:szCs w:val="24"/>
        </w:rPr>
        <w:t xml:space="preserve">4. CU4 </w:t>
      </w:r>
      <w:r w:rsidR="00BF094C">
        <w:rPr>
          <w:rFonts w:cs="Times New Roman"/>
          <w:szCs w:val="24"/>
        </w:rPr>
        <w:t xml:space="preserve">Guardar </w:t>
      </w:r>
      <w:r>
        <w:rPr>
          <w:rFonts w:cs="Times New Roman"/>
          <w:szCs w:val="24"/>
        </w:rPr>
        <w:t>magnitud.</w:t>
      </w:r>
    </w:p>
    <w:p w14:paraId="17E1028E" w14:textId="7A6C09F9" w:rsidR="00366981" w:rsidRDefault="00C44D3D" w:rsidP="00C7750C">
      <w:pPr>
        <w:ind w:left="708" w:firstLine="0"/>
        <w:rPr>
          <w:rFonts w:cs="Times New Roman"/>
          <w:szCs w:val="24"/>
        </w:rPr>
      </w:pPr>
      <w:r>
        <w:rPr>
          <w:rFonts w:cs="Times New Roman"/>
          <w:szCs w:val="24"/>
        </w:rPr>
        <w:t>5</w:t>
      </w:r>
      <w:r w:rsidR="00366981">
        <w:rPr>
          <w:rFonts w:cs="Times New Roman"/>
          <w:szCs w:val="24"/>
        </w:rPr>
        <w:t xml:space="preserve">. </w:t>
      </w:r>
      <w:r>
        <w:rPr>
          <w:rFonts w:cs="Times New Roman"/>
          <w:szCs w:val="24"/>
        </w:rPr>
        <w:t>CU5</w:t>
      </w:r>
      <w:r w:rsidR="00BF094C">
        <w:rPr>
          <w:rFonts w:cs="Times New Roman"/>
          <w:szCs w:val="24"/>
        </w:rPr>
        <w:t xml:space="preserve"> Validar magnitud</w:t>
      </w:r>
      <w:r w:rsidR="00152CC9">
        <w:rPr>
          <w:rFonts w:cs="Times New Roman"/>
          <w:szCs w:val="24"/>
        </w:rPr>
        <w:t>.</w:t>
      </w:r>
    </w:p>
    <w:p w14:paraId="794EC715" w14:textId="7F4BAD13" w:rsidR="00672226" w:rsidRDefault="00672226" w:rsidP="00C7750C">
      <w:pPr>
        <w:ind w:left="708" w:firstLine="0"/>
        <w:rPr>
          <w:rFonts w:cs="Times New Roman"/>
          <w:szCs w:val="24"/>
        </w:rPr>
      </w:pPr>
      <w:r>
        <w:rPr>
          <w:rFonts w:cs="Times New Roman"/>
          <w:szCs w:val="24"/>
        </w:rPr>
        <w:t>6. CU6 Enviar alerta,</w:t>
      </w:r>
    </w:p>
    <w:p w14:paraId="02284693" w14:textId="18601C68" w:rsidR="00366981" w:rsidRDefault="00672226" w:rsidP="004B6D0E">
      <w:pPr>
        <w:tabs>
          <w:tab w:val="left" w:pos="8913"/>
        </w:tabs>
        <w:ind w:left="708" w:firstLine="0"/>
        <w:rPr>
          <w:rFonts w:cs="Times New Roman"/>
          <w:szCs w:val="24"/>
        </w:rPr>
      </w:pPr>
      <w:r>
        <w:rPr>
          <w:rFonts w:cs="Times New Roman"/>
          <w:szCs w:val="24"/>
        </w:rPr>
        <w:t>7. CU7</w:t>
      </w:r>
      <w:r w:rsidR="00BF094C">
        <w:rPr>
          <w:rFonts w:cs="Times New Roman"/>
          <w:szCs w:val="24"/>
        </w:rPr>
        <w:t xml:space="preserve"> Registrar usuario</w:t>
      </w:r>
      <w:r w:rsidR="00366981">
        <w:rPr>
          <w:rFonts w:cs="Times New Roman"/>
          <w:szCs w:val="24"/>
        </w:rPr>
        <w:t>.</w:t>
      </w:r>
      <w:r w:rsidR="004B6D0E">
        <w:rPr>
          <w:rFonts w:cs="Times New Roman"/>
          <w:szCs w:val="24"/>
        </w:rPr>
        <w:tab/>
      </w:r>
    </w:p>
    <w:p w14:paraId="73F6ADFF" w14:textId="2B604762" w:rsidR="00BF094C" w:rsidRDefault="00672226" w:rsidP="00C7750C">
      <w:pPr>
        <w:ind w:left="708" w:firstLine="0"/>
        <w:rPr>
          <w:rFonts w:cs="Times New Roman"/>
          <w:szCs w:val="24"/>
        </w:rPr>
      </w:pPr>
      <w:r>
        <w:rPr>
          <w:rFonts w:cs="Times New Roman"/>
          <w:szCs w:val="24"/>
        </w:rPr>
        <w:t>8. CU8</w:t>
      </w:r>
      <w:r w:rsidR="00BF094C">
        <w:rPr>
          <w:rFonts w:cs="Times New Roman"/>
          <w:szCs w:val="24"/>
        </w:rPr>
        <w:t xml:space="preserve"> Ingresar.</w:t>
      </w:r>
    </w:p>
    <w:p w14:paraId="3E7CCC3E" w14:textId="54B44322" w:rsidR="00250DD8" w:rsidRDefault="00250DD8" w:rsidP="00C7750C">
      <w:pPr>
        <w:ind w:left="708" w:firstLine="0"/>
        <w:rPr>
          <w:rFonts w:cs="Times New Roman"/>
          <w:szCs w:val="24"/>
        </w:rPr>
      </w:pPr>
      <w:r>
        <w:rPr>
          <w:rFonts w:cs="Times New Roman"/>
          <w:szCs w:val="24"/>
        </w:rPr>
        <w:t>9. CU9 Registrar usuario directo.</w:t>
      </w:r>
    </w:p>
    <w:p w14:paraId="3645B961" w14:textId="370D80A0" w:rsidR="00BF094C" w:rsidRDefault="00250DD8" w:rsidP="00C7750C">
      <w:pPr>
        <w:ind w:left="708" w:firstLine="0"/>
        <w:rPr>
          <w:rFonts w:cs="Times New Roman"/>
          <w:szCs w:val="24"/>
        </w:rPr>
      </w:pPr>
      <w:r>
        <w:rPr>
          <w:rFonts w:cs="Times New Roman"/>
          <w:szCs w:val="24"/>
        </w:rPr>
        <w:lastRenderedPageBreak/>
        <w:t>10</w:t>
      </w:r>
      <w:r w:rsidR="00672226">
        <w:rPr>
          <w:rFonts w:cs="Times New Roman"/>
          <w:szCs w:val="24"/>
        </w:rPr>
        <w:t>. CU</w:t>
      </w:r>
      <w:r>
        <w:rPr>
          <w:rFonts w:cs="Times New Roman"/>
          <w:szCs w:val="24"/>
        </w:rPr>
        <w:t>10</w:t>
      </w:r>
      <w:r w:rsidR="00BF094C">
        <w:rPr>
          <w:rFonts w:cs="Times New Roman"/>
          <w:szCs w:val="24"/>
        </w:rPr>
        <w:t xml:space="preserve"> Editar usuario.</w:t>
      </w:r>
    </w:p>
    <w:p w14:paraId="2152D101" w14:textId="21820AF2" w:rsidR="00BF094C" w:rsidRDefault="00250DD8" w:rsidP="00C7750C">
      <w:pPr>
        <w:ind w:left="708" w:firstLine="0"/>
        <w:rPr>
          <w:rFonts w:cs="Times New Roman"/>
          <w:szCs w:val="24"/>
        </w:rPr>
      </w:pPr>
      <w:r>
        <w:rPr>
          <w:rFonts w:cs="Times New Roman"/>
          <w:szCs w:val="24"/>
        </w:rPr>
        <w:t>11</w:t>
      </w:r>
      <w:r w:rsidR="00BF094C">
        <w:rPr>
          <w:rFonts w:cs="Times New Roman"/>
          <w:szCs w:val="24"/>
        </w:rPr>
        <w:t>. C</w:t>
      </w:r>
      <w:r>
        <w:rPr>
          <w:rFonts w:cs="Times New Roman"/>
          <w:szCs w:val="24"/>
        </w:rPr>
        <w:t>U11</w:t>
      </w:r>
      <w:r w:rsidR="00BF094C">
        <w:rPr>
          <w:rFonts w:cs="Times New Roman"/>
          <w:szCs w:val="24"/>
        </w:rPr>
        <w:t xml:space="preserve"> Visualizar magnitud.</w:t>
      </w:r>
    </w:p>
    <w:p w14:paraId="7A8FC3BF" w14:textId="09D722CD" w:rsidR="00BF094C" w:rsidRDefault="00250DD8" w:rsidP="00C7750C">
      <w:pPr>
        <w:ind w:left="708" w:firstLine="0"/>
        <w:rPr>
          <w:rFonts w:cs="Times New Roman"/>
          <w:szCs w:val="24"/>
        </w:rPr>
      </w:pPr>
      <w:r>
        <w:rPr>
          <w:rFonts w:cs="Times New Roman"/>
          <w:szCs w:val="24"/>
        </w:rPr>
        <w:t>12. CU12</w:t>
      </w:r>
      <w:r w:rsidR="00BF094C">
        <w:rPr>
          <w:rFonts w:cs="Times New Roman"/>
          <w:szCs w:val="24"/>
        </w:rPr>
        <w:t xml:space="preserve"> Recibir alerta.</w:t>
      </w:r>
    </w:p>
    <w:p w14:paraId="3024E59C" w14:textId="593E5D0A" w:rsidR="00BF094C" w:rsidRDefault="00250DD8" w:rsidP="00C7750C">
      <w:pPr>
        <w:ind w:left="708" w:firstLine="0"/>
        <w:rPr>
          <w:rFonts w:cs="Times New Roman"/>
          <w:szCs w:val="24"/>
        </w:rPr>
      </w:pPr>
      <w:r>
        <w:rPr>
          <w:rFonts w:cs="Times New Roman"/>
          <w:szCs w:val="24"/>
        </w:rPr>
        <w:t>13. CU13</w:t>
      </w:r>
      <w:r w:rsidR="00BF094C">
        <w:rPr>
          <w:rFonts w:cs="Times New Roman"/>
          <w:szCs w:val="24"/>
        </w:rPr>
        <w:t xml:space="preserve"> Finalizar sesión.</w:t>
      </w:r>
    </w:p>
    <w:p w14:paraId="3C9AF603" w14:textId="14A07A4A" w:rsidR="00BF094C" w:rsidRDefault="00250DD8" w:rsidP="00C7750C">
      <w:pPr>
        <w:ind w:left="708" w:firstLine="0"/>
        <w:rPr>
          <w:rFonts w:cs="Times New Roman"/>
          <w:szCs w:val="24"/>
        </w:rPr>
      </w:pPr>
      <w:r>
        <w:rPr>
          <w:rFonts w:cs="Times New Roman"/>
          <w:szCs w:val="24"/>
        </w:rPr>
        <w:t>14</w:t>
      </w:r>
      <w:r w:rsidR="00BF094C">
        <w:rPr>
          <w:rFonts w:cs="Times New Roman"/>
          <w:szCs w:val="24"/>
        </w:rPr>
        <w:t xml:space="preserve">. </w:t>
      </w:r>
      <w:r>
        <w:rPr>
          <w:rFonts w:cs="Times New Roman"/>
          <w:szCs w:val="24"/>
        </w:rPr>
        <w:t>CU14</w:t>
      </w:r>
      <w:r w:rsidR="00F30F4C">
        <w:rPr>
          <w:rFonts w:cs="Times New Roman"/>
          <w:szCs w:val="24"/>
        </w:rPr>
        <w:t xml:space="preserve"> Solicitar credenciales.</w:t>
      </w:r>
    </w:p>
    <w:p w14:paraId="2D852994" w14:textId="2F07A8E0" w:rsidR="00565CC2" w:rsidRPr="00C7750C" w:rsidRDefault="00565CC2" w:rsidP="007E4084">
      <w:pPr>
        <w:ind w:firstLine="0"/>
        <w:rPr>
          <w:rFonts w:cs="Times New Roman"/>
          <w:szCs w:val="24"/>
        </w:rPr>
      </w:pPr>
    </w:p>
    <w:p w14:paraId="2038C1C7" w14:textId="5C34ED67" w:rsidR="00AC041A" w:rsidRPr="00675A96" w:rsidRDefault="002B2947" w:rsidP="00E3097E">
      <w:pPr>
        <w:tabs>
          <w:tab w:val="left" w:pos="6237"/>
        </w:tabs>
        <w:ind w:firstLine="0"/>
        <w:jc w:val="center"/>
        <w:rPr>
          <w:b/>
        </w:rPr>
      </w:pPr>
      <w:r w:rsidRPr="002B2947">
        <w:rPr>
          <w:noProof/>
          <w:lang w:eastAsia="es-MX"/>
        </w:rPr>
        <w:drawing>
          <wp:inline distT="0" distB="0" distL="0" distR="0" wp14:anchorId="3B1EA1D0" wp14:editId="0B9C1768">
            <wp:extent cx="6786551" cy="5707380"/>
            <wp:effectExtent l="0" t="0" r="0" b="0"/>
            <wp:docPr id="1073741877" name="Imagen 1073741877" descr="C:\Users\dayan\Desktop\TrabajoTerminal2\ReporteTecnico\diagramas\DiagramaGeneralCasosDe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yan\Desktop\TrabajoTerminal2\ReporteTecnico\diagramas\DiagramaGeneralCasosDeUs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93227" cy="5712995"/>
                    </a:xfrm>
                    <a:prstGeom prst="rect">
                      <a:avLst/>
                    </a:prstGeom>
                    <a:noFill/>
                    <a:ln>
                      <a:noFill/>
                    </a:ln>
                  </pic:spPr>
                </pic:pic>
              </a:graphicData>
            </a:graphic>
          </wp:inline>
        </w:drawing>
      </w:r>
    </w:p>
    <w:p w14:paraId="3C6EBB59" w14:textId="67A55308" w:rsidR="00AC041A" w:rsidRPr="008C22E4" w:rsidRDefault="00125824">
      <w:pPr>
        <w:pStyle w:val="Descripcin"/>
      </w:pPr>
      <w:bookmarkStart w:id="4144" w:name="_Toc483160578"/>
      <w:r w:rsidRPr="00262C61">
        <w:t>Fig. 3</w:t>
      </w:r>
      <w:r w:rsidR="007E4084" w:rsidRPr="004E1E07">
        <w:t>.</w:t>
      </w:r>
      <w:del w:id="4145" w:author="Tanya Hernández" w:date="2017-05-17T00:35:00Z">
        <w:r w:rsidRPr="004E1E07" w:rsidDel="004E1E07">
          <w:delText xml:space="preserve"> </w:delText>
        </w:r>
      </w:del>
      <w:r w:rsidRPr="00803B69">
        <w:fldChar w:fldCharType="begin"/>
      </w:r>
      <w:r w:rsidRPr="004E1E07">
        <w:instrText xml:space="preserve"> SEQ Fig._3 \* ARABIC </w:instrText>
      </w:r>
      <w:r w:rsidRPr="00803B69">
        <w:rPr>
          <w:rPrChange w:id="4146" w:author="Tanya Hernández" w:date="2017-05-17T00:35:00Z">
            <w:rPr/>
          </w:rPrChange>
        </w:rPr>
        <w:fldChar w:fldCharType="separate"/>
      </w:r>
      <w:ins w:id="4147" w:author="Tanya Hernández" w:date="2017-05-21T21:21:00Z">
        <w:r w:rsidR="00604603">
          <w:t>2</w:t>
        </w:r>
      </w:ins>
      <w:del w:id="4148" w:author="Tanya Hernández" w:date="2017-05-17T01:33:00Z">
        <w:r w:rsidR="005B2C04" w:rsidRPr="004E1E07" w:rsidDel="00262C61">
          <w:delText>2</w:delText>
        </w:r>
      </w:del>
      <w:r w:rsidRPr="00803B69">
        <w:fldChar w:fldCharType="end"/>
      </w:r>
      <w:r>
        <w:t xml:space="preserve"> </w:t>
      </w:r>
      <w:r w:rsidRPr="00583E42">
        <w:t>Diagrama general de caso de uso del sistema de monitoreo.</w:t>
      </w:r>
      <w:bookmarkEnd w:id="4144"/>
    </w:p>
    <w:p w14:paraId="11A61409" w14:textId="547709AD" w:rsidR="00AC041A" w:rsidRPr="00F2520D" w:rsidRDefault="0012643D" w:rsidP="00F23222">
      <w:pPr>
        <w:pStyle w:val="Prrafodelista"/>
        <w:keepNext/>
        <w:numPr>
          <w:ilvl w:val="0"/>
          <w:numId w:val="85"/>
        </w:numPr>
        <w:rPr>
          <w:b/>
        </w:rPr>
      </w:pPr>
      <w:r w:rsidRPr="00F2520D">
        <w:rPr>
          <w:rFonts w:cs="Times New Roman"/>
          <w:b/>
          <w:szCs w:val="24"/>
        </w:rPr>
        <w:lastRenderedPageBreak/>
        <w:t xml:space="preserve">CU1 </w:t>
      </w:r>
      <w:r w:rsidR="00625D3C" w:rsidRPr="00F2520D">
        <w:rPr>
          <w:rFonts w:cs="Times New Roman"/>
          <w:b/>
          <w:szCs w:val="24"/>
        </w:rPr>
        <w:t>Leer magnitud</w:t>
      </w:r>
    </w:p>
    <w:p w14:paraId="0BFD76AE" w14:textId="77777777" w:rsidR="00133027" w:rsidRDefault="00133027" w:rsidP="00133027">
      <w:pPr>
        <w:keepNext/>
        <w:ind w:firstLine="0"/>
        <w:jc w:val="left"/>
      </w:pPr>
    </w:p>
    <w:p w14:paraId="026BC878" w14:textId="5985F994" w:rsidR="00133027" w:rsidRDefault="00A47A1A" w:rsidP="00F609A0">
      <w:pPr>
        <w:keepNext/>
        <w:ind w:firstLine="0"/>
        <w:jc w:val="center"/>
      </w:pPr>
      <w:r w:rsidRPr="00A47A1A">
        <w:rPr>
          <w:noProof/>
          <w:lang w:eastAsia="es-MX"/>
        </w:rPr>
        <w:drawing>
          <wp:inline distT="0" distB="0" distL="0" distR="0" wp14:anchorId="609B30AC" wp14:editId="5EE6B611">
            <wp:extent cx="6534150" cy="2506101"/>
            <wp:effectExtent l="0" t="0" r="0" b="0"/>
            <wp:docPr id="1073741948" name="Imagen 1073741948" descr="C:\Users\dayan\Desktop\TrabajoTerminal2\ReporteTecnico\diagramas\DiagramaCasoDeUso1Lee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yan\Desktop\TrabajoTerminal2\ReporteTecnico\diagramas\DiagramaCasoDeUso1LeerMagnitu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00159" cy="2531418"/>
                    </a:xfrm>
                    <a:prstGeom prst="rect">
                      <a:avLst/>
                    </a:prstGeom>
                    <a:noFill/>
                    <a:ln>
                      <a:noFill/>
                    </a:ln>
                  </pic:spPr>
                </pic:pic>
              </a:graphicData>
            </a:graphic>
          </wp:inline>
        </w:drawing>
      </w:r>
    </w:p>
    <w:p w14:paraId="2B5B456F" w14:textId="4EDD0501" w:rsidR="00AC041A" w:rsidRPr="008C22E4" w:rsidRDefault="00E144A6">
      <w:pPr>
        <w:pStyle w:val="Descripcin"/>
      </w:pPr>
      <w:bookmarkStart w:id="4149" w:name="_302dr9l" w:colFirst="0" w:colLast="0"/>
      <w:bookmarkStart w:id="4150" w:name="_Toc483160579"/>
      <w:bookmarkEnd w:id="4149"/>
      <w:r w:rsidRPr="00DF2766">
        <w:t>Fig. 3</w:t>
      </w:r>
      <w:r w:rsidR="007E4084" w:rsidRPr="0078193E">
        <w:t>.</w:t>
      </w:r>
      <w:del w:id="4151" w:author="Tanya Hernández" w:date="2017-05-17T00:35:00Z">
        <w:r w:rsidRPr="006E1D2F" w:rsidDel="004E1E07">
          <w:delText xml:space="preserve"> </w:delText>
        </w:r>
      </w:del>
      <w:r w:rsidRPr="005E6164">
        <w:fldChar w:fldCharType="begin"/>
      </w:r>
      <w:r w:rsidRPr="004E1E07">
        <w:instrText xml:space="preserve"> SEQ Fig._3 \* ARABIC </w:instrText>
      </w:r>
      <w:r w:rsidRPr="005E6164">
        <w:rPr>
          <w:rPrChange w:id="4152" w:author="Tanya Hernández" w:date="2017-05-17T00:35:00Z">
            <w:rPr/>
          </w:rPrChange>
        </w:rPr>
        <w:fldChar w:fldCharType="separate"/>
      </w:r>
      <w:ins w:id="4153" w:author="Tanya Hernández" w:date="2017-05-21T21:21:00Z">
        <w:r w:rsidR="00604603">
          <w:t>3</w:t>
        </w:r>
      </w:ins>
      <w:del w:id="4154" w:author="Tanya Hernández" w:date="2017-05-17T01:33:00Z">
        <w:r w:rsidR="005B2C04" w:rsidRPr="004E1E07" w:rsidDel="00262C61">
          <w:delText>3</w:delText>
        </w:r>
      </w:del>
      <w:r w:rsidRPr="005E6164">
        <w:fldChar w:fldCharType="end"/>
      </w:r>
      <w:r>
        <w:t xml:space="preserve"> </w:t>
      </w:r>
      <w:r w:rsidRPr="00704672">
        <w:t>Caso de uso leer magnitud.</w:t>
      </w:r>
      <w:bookmarkEnd w:id="4150"/>
    </w:p>
    <w:tbl>
      <w:tblPr>
        <w:tblStyle w:val="Tablaconcuadrcula4-nfasis1"/>
        <w:tblW w:w="8604" w:type="dxa"/>
        <w:jc w:val="center"/>
        <w:tblLayout w:type="fixed"/>
        <w:tblLook w:val="0420" w:firstRow="1" w:lastRow="0" w:firstColumn="0" w:lastColumn="0" w:noHBand="0" w:noVBand="1"/>
      </w:tblPr>
      <w:tblGrid>
        <w:gridCol w:w="2547"/>
        <w:gridCol w:w="6057"/>
      </w:tblGrid>
      <w:tr w:rsidR="00AC041A" w:rsidRPr="00A83A78" w14:paraId="1574B8B7" w14:textId="77777777" w:rsidTr="00A83A78">
        <w:trPr>
          <w:cnfStyle w:val="100000000000" w:firstRow="1" w:lastRow="0" w:firstColumn="0" w:lastColumn="0" w:oddVBand="0" w:evenVBand="0" w:oddHBand="0" w:evenHBand="0" w:firstRowFirstColumn="0" w:firstRowLastColumn="0" w:lastRowFirstColumn="0" w:lastRowLastColumn="0"/>
          <w:jc w:val="center"/>
        </w:trPr>
        <w:tc>
          <w:tcPr>
            <w:tcW w:w="2547" w:type="dxa"/>
            <w:vAlign w:val="center"/>
          </w:tcPr>
          <w:p w14:paraId="67837496" w14:textId="77777777" w:rsidR="00AC041A" w:rsidRPr="00A83A78" w:rsidRDefault="00AC041A" w:rsidP="00A83A78">
            <w:pPr>
              <w:rPr>
                <w:sz w:val="20"/>
              </w:rPr>
            </w:pPr>
            <w:r w:rsidRPr="00A83A78">
              <w:rPr>
                <w:rFonts w:eastAsia="Times New Roman" w:cs="Times New Roman"/>
                <w:sz w:val="20"/>
                <w:szCs w:val="24"/>
              </w:rPr>
              <w:t>Caso de Uso:</w:t>
            </w:r>
          </w:p>
        </w:tc>
        <w:tc>
          <w:tcPr>
            <w:tcW w:w="6057" w:type="dxa"/>
            <w:vAlign w:val="center"/>
          </w:tcPr>
          <w:p w14:paraId="391C8059" w14:textId="37BD2924" w:rsidR="00AC041A" w:rsidRPr="00A83A78" w:rsidRDefault="0045481D" w:rsidP="00A83A78">
            <w:pPr>
              <w:rPr>
                <w:sz w:val="20"/>
              </w:rPr>
            </w:pPr>
            <w:r w:rsidRPr="00A83A78">
              <w:rPr>
                <w:rFonts w:eastAsia="Times New Roman" w:cs="Times New Roman"/>
                <w:sz w:val="20"/>
                <w:szCs w:val="24"/>
              </w:rPr>
              <w:t xml:space="preserve">CU1 </w:t>
            </w:r>
            <w:r w:rsidR="00625D3C" w:rsidRPr="00A83A78">
              <w:rPr>
                <w:rFonts w:eastAsia="Times New Roman" w:cs="Times New Roman"/>
                <w:sz w:val="20"/>
                <w:szCs w:val="24"/>
              </w:rPr>
              <w:t>Leer magnitud</w:t>
            </w:r>
          </w:p>
        </w:tc>
      </w:tr>
      <w:tr w:rsidR="00AC041A" w:rsidRPr="00A83A78" w14:paraId="2756C394"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39DF0AEA" w14:textId="77777777" w:rsidR="00AC041A" w:rsidRPr="00A83A78" w:rsidRDefault="00AC041A" w:rsidP="00A83A78">
            <w:pPr>
              <w:rPr>
                <w:sz w:val="20"/>
              </w:rPr>
            </w:pPr>
            <w:r w:rsidRPr="00A83A78">
              <w:rPr>
                <w:rFonts w:eastAsia="Times New Roman" w:cs="Times New Roman"/>
                <w:sz w:val="20"/>
                <w:szCs w:val="24"/>
              </w:rPr>
              <w:t>Versión:</w:t>
            </w:r>
          </w:p>
        </w:tc>
        <w:tc>
          <w:tcPr>
            <w:tcW w:w="6057" w:type="dxa"/>
            <w:vAlign w:val="center"/>
          </w:tcPr>
          <w:p w14:paraId="3CB282F5" w14:textId="77777777" w:rsidR="00AC041A" w:rsidRPr="00A83A78" w:rsidRDefault="00AC041A" w:rsidP="00A83A78">
            <w:pPr>
              <w:rPr>
                <w:sz w:val="20"/>
              </w:rPr>
            </w:pPr>
            <w:r w:rsidRPr="00A83A78">
              <w:rPr>
                <w:rFonts w:eastAsia="Times New Roman" w:cs="Times New Roman"/>
                <w:sz w:val="20"/>
                <w:szCs w:val="24"/>
              </w:rPr>
              <w:t>1.0</w:t>
            </w:r>
          </w:p>
        </w:tc>
      </w:tr>
      <w:tr w:rsidR="000D5C29" w:rsidRPr="00A83A78" w14:paraId="3B1A2EB0" w14:textId="77777777" w:rsidTr="00A83A78">
        <w:trPr>
          <w:jc w:val="center"/>
        </w:trPr>
        <w:tc>
          <w:tcPr>
            <w:tcW w:w="2547" w:type="dxa"/>
            <w:vAlign w:val="center"/>
          </w:tcPr>
          <w:p w14:paraId="2DB56B37" w14:textId="67A88101" w:rsidR="000D5C29" w:rsidRPr="00A83A78" w:rsidRDefault="000D5C29" w:rsidP="00A83A78">
            <w:pPr>
              <w:rPr>
                <w:rFonts w:eastAsia="Times New Roman" w:cs="Times New Roman"/>
                <w:sz w:val="20"/>
                <w:szCs w:val="24"/>
              </w:rPr>
            </w:pPr>
            <w:r w:rsidRPr="00A83A78">
              <w:rPr>
                <w:rFonts w:eastAsia="Times New Roman" w:cs="Times New Roman"/>
                <w:sz w:val="20"/>
                <w:szCs w:val="24"/>
              </w:rPr>
              <w:t>Fecha de creación:</w:t>
            </w:r>
          </w:p>
        </w:tc>
        <w:tc>
          <w:tcPr>
            <w:tcW w:w="6057" w:type="dxa"/>
            <w:vAlign w:val="center"/>
          </w:tcPr>
          <w:p w14:paraId="23DEF2ED" w14:textId="6A92FC55" w:rsidR="000D5C29" w:rsidRPr="00A83A78" w:rsidRDefault="000D5C29" w:rsidP="00A83A78">
            <w:pPr>
              <w:rPr>
                <w:rFonts w:eastAsia="Times New Roman" w:cs="Times New Roman"/>
                <w:sz w:val="20"/>
                <w:szCs w:val="24"/>
              </w:rPr>
            </w:pPr>
            <w:r w:rsidRPr="00A83A78">
              <w:rPr>
                <w:rFonts w:eastAsia="Times New Roman" w:cs="Times New Roman"/>
                <w:sz w:val="20"/>
                <w:szCs w:val="24"/>
              </w:rPr>
              <w:t>11 de Abril de 2017</w:t>
            </w:r>
          </w:p>
        </w:tc>
      </w:tr>
      <w:tr w:rsidR="000D5C29" w:rsidRPr="00A83A78" w14:paraId="6806BAB8"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393E8EF5" w14:textId="6BA1C8A6" w:rsidR="000D5C29" w:rsidRPr="00A83A78" w:rsidRDefault="000D5C29" w:rsidP="00A83A78">
            <w:pPr>
              <w:rPr>
                <w:rFonts w:eastAsia="Times New Roman" w:cs="Times New Roman"/>
                <w:sz w:val="20"/>
                <w:szCs w:val="24"/>
              </w:rPr>
            </w:pPr>
            <w:r w:rsidRPr="00A83A78">
              <w:rPr>
                <w:rFonts w:eastAsia="Times New Roman" w:cs="Times New Roman"/>
                <w:sz w:val="20"/>
                <w:szCs w:val="24"/>
              </w:rPr>
              <w:t>Fecha de actualización:</w:t>
            </w:r>
          </w:p>
        </w:tc>
        <w:tc>
          <w:tcPr>
            <w:tcW w:w="6057" w:type="dxa"/>
            <w:vAlign w:val="center"/>
          </w:tcPr>
          <w:p w14:paraId="2FFF1649" w14:textId="77777777" w:rsidR="000D5C29" w:rsidRPr="00A83A78" w:rsidRDefault="000D5C29" w:rsidP="00A83A78">
            <w:pPr>
              <w:rPr>
                <w:rFonts w:eastAsia="Times New Roman" w:cs="Times New Roman"/>
                <w:sz w:val="20"/>
                <w:szCs w:val="24"/>
              </w:rPr>
            </w:pPr>
          </w:p>
        </w:tc>
      </w:tr>
      <w:tr w:rsidR="000D5C29" w:rsidRPr="00A83A78" w14:paraId="5F156B12" w14:textId="77777777" w:rsidTr="00A83A78">
        <w:trPr>
          <w:jc w:val="center"/>
        </w:trPr>
        <w:tc>
          <w:tcPr>
            <w:tcW w:w="2547" w:type="dxa"/>
            <w:vAlign w:val="center"/>
          </w:tcPr>
          <w:p w14:paraId="072E10F4" w14:textId="53B98574" w:rsidR="000D5C29" w:rsidRPr="00A83A78" w:rsidRDefault="000D5C29" w:rsidP="00A83A78">
            <w:pPr>
              <w:rPr>
                <w:rFonts w:eastAsia="Times New Roman" w:cs="Times New Roman"/>
                <w:sz w:val="20"/>
                <w:szCs w:val="24"/>
              </w:rPr>
            </w:pPr>
            <w:r w:rsidRPr="00A83A78">
              <w:rPr>
                <w:rFonts w:eastAsia="Times New Roman" w:cs="Times New Roman"/>
                <w:sz w:val="20"/>
                <w:szCs w:val="24"/>
              </w:rPr>
              <w:t>Creado por:</w:t>
            </w:r>
          </w:p>
        </w:tc>
        <w:tc>
          <w:tcPr>
            <w:tcW w:w="6057" w:type="dxa"/>
            <w:vAlign w:val="center"/>
          </w:tcPr>
          <w:p w14:paraId="0D4D0715" w14:textId="60C76AFC" w:rsidR="000D5C29" w:rsidRPr="00A83A78" w:rsidRDefault="000D5C29" w:rsidP="00A83A78">
            <w:pPr>
              <w:rPr>
                <w:rFonts w:eastAsia="Times New Roman" w:cs="Times New Roman"/>
                <w:sz w:val="20"/>
                <w:szCs w:val="24"/>
              </w:rPr>
            </w:pPr>
            <w:r w:rsidRPr="00A83A78">
              <w:rPr>
                <w:rFonts w:eastAsia="Times New Roman" w:cs="Times New Roman"/>
                <w:sz w:val="20"/>
                <w:szCs w:val="24"/>
              </w:rPr>
              <w:t>Diana Chávez.</w:t>
            </w:r>
          </w:p>
        </w:tc>
      </w:tr>
      <w:tr w:rsidR="00AC041A" w:rsidRPr="00A83A78" w14:paraId="79758E26"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4699BEAF" w14:textId="77777777" w:rsidR="00AC041A" w:rsidRPr="00A83A78" w:rsidRDefault="00AC041A" w:rsidP="00A83A78">
            <w:pPr>
              <w:rPr>
                <w:sz w:val="20"/>
              </w:rPr>
            </w:pPr>
            <w:r w:rsidRPr="00A83A78">
              <w:rPr>
                <w:rFonts w:eastAsia="Times New Roman" w:cs="Times New Roman"/>
                <w:sz w:val="20"/>
                <w:szCs w:val="24"/>
              </w:rPr>
              <w:t>Actor(es):</w:t>
            </w:r>
          </w:p>
        </w:tc>
        <w:tc>
          <w:tcPr>
            <w:tcW w:w="6057" w:type="dxa"/>
            <w:vAlign w:val="center"/>
          </w:tcPr>
          <w:p w14:paraId="13352914" w14:textId="216F8FE5" w:rsidR="00AC041A" w:rsidRPr="00A83A78" w:rsidRDefault="00262552" w:rsidP="00A83A78">
            <w:pPr>
              <w:rPr>
                <w:sz w:val="20"/>
              </w:rPr>
            </w:pPr>
            <w:r w:rsidRPr="00A83A78">
              <w:rPr>
                <w:rFonts w:eastAsia="Times New Roman" w:cs="Times New Roman"/>
                <w:sz w:val="20"/>
                <w:szCs w:val="24"/>
              </w:rPr>
              <w:t>Usuario Directo / Sistema Prototipo Hardware</w:t>
            </w:r>
            <w:r w:rsidR="00AC041A" w:rsidRPr="00A83A78">
              <w:rPr>
                <w:rFonts w:eastAsia="Times New Roman" w:cs="Times New Roman"/>
                <w:sz w:val="20"/>
                <w:szCs w:val="24"/>
              </w:rPr>
              <w:t>.</w:t>
            </w:r>
          </w:p>
        </w:tc>
      </w:tr>
      <w:tr w:rsidR="00AC041A" w:rsidRPr="00A83A78" w14:paraId="677D4819" w14:textId="77777777" w:rsidTr="00A83A78">
        <w:trPr>
          <w:jc w:val="center"/>
        </w:trPr>
        <w:tc>
          <w:tcPr>
            <w:tcW w:w="2547" w:type="dxa"/>
            <w:vAlign w:val="center"/>
          </w:tcPr>
          <w:p w14:paraId="2DDB3640" w14:textId="112DE1C4" w:rsidR="00AC041A" w:rsidRPr="00A83A78" w:rsidRDefault="000D5C29" w:rsidP="00A83A78">
            <w:pPr>
              <w:rPr>
                <w:sz w:val="20"/>
              </w:rPr>
            </w:pPr>
            <w:r w:rsidRPr="00A83A78">
              <w:rPr>
                <w:rFonts w:eastAsia="Times New Roman" w:cs="Times New Roman"/>
                <w:sz w:val="20"/>
                <w:szCs w:val="24"/>
              </w:rPr>
              <w:t>Descripción</w:t>
            </w:r>
            <w:r w:rsidR="00AC041A" w:rsidRPr="00A83A78">
              <w:rPr>
                <w:rFonts w:eastAsia="Times New Roman" w:cs="Times New Roman"/>
                <w:sz w:val="20"/>
                <w:szCs w:val="24"/>
              </w:rPr>
              <w:t>:</w:t>
            </w:r>
          </w:p>
        </w:tc>
        <w:tc>
          <w:tcPr>
            <w:tcW w:w="6057" w:type="dxa"/>
            <w:vAlign w:val="center"/>
          </w:tcPr>
          <w:p w14:paraId="4DBD0533" w14:textId="77777777" w:rsidR="00AC041A" w:rsidRPr="00A83A78" w:rsidRDefault="00AC041A" w:rsidP="00A83A78">
            <w:pPr>
              <w:rPr>
                <w:sz w:val="20"/>
              </w:rPr>
            </w:pPr>
            <w:r w:rsidRPr="00A83A78">
              <w:rPr>
                <w:rFonts w:eastAsia="Times New Roman" w:cs="Times New Roman"/>
                <w:sz w:val="20"/>
                <w:szCs w:val="24"/>
              </w:rPr>
              <w:t>Tomar las lecturas (temperatura, aceleración y frecuencia cardiaca) del usuario directo.</w:t>
            </w:r>
          </w:p>
        </w:tc>
      </w:tr>
      <w:tr w:rsidR="00AC041A" w:rsidRPr="00A83A78" w14:paraId="5430D4C4"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4C43C75D" w14:textId="77777777" w:rsidR="00AC041A" w:rsidRPr="00A83A78" w:rsidRDefault="00AC041A" w:rsidP="00A83A78">
            <w:pPr>
              <w:rPr>
                <w:sz w:val="20"/>
              </w:rPr>
            </w:pPr>
            <w:r w:rsidRPr="00A83A78">
              <w:rPr>
                <w:rFonts w:eastAsia="Times New Roman" w:cs="Times New Roman"/>
                <w:sz w:val="20"/>
                <w:szCs w:val="24"/>
              </w:rPr>
              <w:t>Resumen:</w:t>
            </w:r>
          </w:p>
        </w:tc>
        <w:tc>
          <w:tcPr>
            <w:tcW w:w="6057" w:type="dxa"/>
            <w:vAlign w:val="center"/>
          </w:tcPr>
          <w:p w14:paraId="5F442448" w14:textId="77777777" w:rsidR="00AC041A" w:rsidRPr="00A83A78" w:rsidRDefault="00AC041A" w:rsidP="00A83A78">
            <w:pPr>
              <w:rPr>
                <w:sz w:val="20"/>
              </w:rPr>
            </w:pPr>
            <w:r w:rsidRPr="00A83A78">
              <w:rPr>
                <w:rFonts w:eastAsia="Times New Roman" w:cs="Times New Roman"/>
                <w:sz w:val="20"/>
                <w:szCs w:val="24"/>
              </w:rPr>
              <w:t>Lectura de variables.</w:t>
            </w:r>
          </w:p>
        </w:tc>
      </w:tr>
      <w:tr w:rsidR="00AC041A" w:rsidRPr="00A83A78" w14:paraId="18855985" w14:textId="77777777" w:rsidTr="00A83A78">
        <w:trPr>
          <w:jc w:val="center"/>
        </w:trPr>
        <w:tc>
          <w:tcPr>
            <w:tcW w:w="2547" w:type="dxa"/>
            <w:vAlign w:val="center"/>
          </w:tcPr>
          <w:p w14:paraId="705F51A5" w14:textId="77777777" w:rsidR="00AC041A" w:rsidRPr="00A83A78" w:rsidRDefault="00AC041A" w:rsidP="00A83A78">
            <w:pPr>
              <w:rPr>
                <w:sz w:val="20"/>
              </w:rPr>
            </w:pPr>
            <w:r w:rsidRPr="00A83A78">
              <w:rPr>
                <w:rFonts w:eastAsia="Times New Roman" w:cs="Times New Roman"/>
                <w:sz w:val="20"/>
                <w:szCs w:val="24"/>
              </w:rPr>
              <w:t>Entradas:</w:t>
            </w:r>
          </w:p>
        </w:tc>
        <w:tc>
          <w:tcPr>
            <w:tcW w:w="6057" w:type="dxa"/>
            <w:vAlign w:val="center"/>
          </w:tcPr>
          <w:p w14:paraId="13CC1D1B" w14:textId="7E5924F6" w:rsidR="00AC041A" w:rsidRPr="00A83A78" w:rsidRDefault="00AC041A" w:rsidP="00A83A78">
            <w:pPr>
              <w:rPr>
                <w:sz w:val="20"/>
              </w:rPr>
            </w:pPr>
            <w:r w:rsidRPr="00A83A78">
              <w:rPr>
                <w:rFonts w:eastAsia="Times New Roman" w:cs="Times New Roman"/>
                <w:sz w:val="20"/>
                <w:szCs w:val="24"/>
              </w:rPr>
              <w:t>Señal</w:t>
            </w:r>
            <w:r w:rsidR="00C35FAE" w:rsidRPr="00A83A78">
              <w:rPr>
                <w:rFonts w:eastAsia="Times New Roman" w:cs="Times New Roman"/>
                <w:sz w:val="20"/>
                <w:szCs w:val="24"/>
              </w:rPr>
              <w:t>es</w:t>
            </w:r>
            <w:r w:rsidRPr="00A83A78">
              <w:rPr>
                <w:rFonts w:eastAsia="Times New Roman" w:cs="Times New Roman"/>
                <w:sz w:val="20"/>
                <w:szCs w:val="24"/>
              </w:rPr>
              <w:t xml:space="preserve"> de temperatura</w:t>
            </w:r>
            <w:r w:rsidR="00133027" w:rsidRPr="00A83A78">
              <w:rPr>
                <w:rFonts w:eastAsia="Times New Roman" w:cs="Times New Roman"/>
                <w:sz w:val="20"/>
                <w:szCs w:val="24"/>
              </w:rPr>
              <w:t>, aceleración y frecuencia cardí</w:t>
            </w:r>
            <w:r w:rsidRPr="00A83A78">
              <w:rPr>
                <w:rFonts w:eastAsia="Times New Roman" w:cs="Times New Roman"/>
                <w:sz w:val="20"/>
                <w:szCs w:val="24"/>
              </w:rPr>
              <w:t>aca.</w:t>
            </w:r>
          </w:p>
        </w:tc>
      </w:tr>
      <w:tr w:rsidR="00AC041A" w:rsidRPr="00A83A78" w14:paraId="67FBBBA9"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4EC80C72" w14:textId="77777777" w:rsidR="00AC041A" w:rsidRPr="00A83A78" w:rsidRDefault="00AC041A" w:rsidP="00A83A78">
            <w:pPr>
              <w:rPr>
                <w:sz w:val="20"/>
              </w:rPr>
            </w:pPr>
            <w:r w:rsidRPr="00A83A78">
              <w:rPr>
                <w:rFonts w:eastAsia="Times New Roman" w:cs="Times New Roman"/>
                <w:sz w:val="20"/>
                <w:szCs w:val="24"/>
              </w:rPr>
              <w:t>Salidas:</w:t>
            </w:r>
          </w:p>
        </w:tc>
        <w:tc>
          <w:tcPr>
            <w:tcW w:w="6057" w:type="dxa"/>
            <w:vAlign w:val="center"/>
          </w:tcPr>
          <w:p w14:paraId="6B92560A" w14:textId="705A1297" w:rsidR="00AC041A" w:rsidRPr="00A83A78" w:rsidRDefault="00A86AE7" w:rsidP="00A83A78">
            <w:pPr>
              <w:rPr>
                <w:sz w:val="20"/>
              </w:rPr>
            </w:pPr>
            <w:r w:rsidRPr="00A83A78">
              <w:rPr>
                <w:rFonts w:eastAsia="Times New Roman" w:cs="Times New Roman"/>
                <w:sz w:val="20"/>
                <w:szCs w:val="24"/>
              </w:rPr>
              <w:t>Variables de temperatura, aceleración y frecuencia cardíaca  registradas, procesadas y almacenadas por el Sistema Prototipo Hardware.</w:t>
            </w:r>
          </w:p>
        </w:tc>
      </w:tr>
      <w:tr w:rsidR="00AC041A" w:rsidRPr="00A83A78" w14:paraId="06B0DEAF" w14:textId="77777777" w:rsidTr="00A83A78">
        <w:trPr>
          <w:jc w:val="center"/>
        </w:trPr>
        <w:tc>
          <w:tcPr>
            <w:tcW w:w="2547" w:type="dxa"/>
            <w:vAlign w:val="center"/>
          </w:tcPr>
          <w:p w14:paraId="3F5B3051" w14:textId="77777777" w:rsidR="00AC041A" w:rsidRPr="00A83A78" w:rsidRDefault="00AC041A" w:rsidP="00A83A78">
            <w:pPr>
              <w:rPr>
                <w:sz w:val="20"/>
              </w:rPr>
            </w:pPr>
            <w:r w:rsidRPr="00A83A78">
              <w:rPr>
                <w:rFonts w:eastAsia="Times New Roman" w:cs="Times New Roman"/>
                <w:sz w:val="20"/>
                <w:szCs w:val="24"/>
              </w:rPr>
              <w:t>Precondiciones:</w:t>
            </w:r>
          </w:p>
        </w:tc>
        <w:tc>
          <w:tcPr>
            <w:tcW w:w="6057" w:type="dxa"/>
            <w:vAlign w:val="center"/>
          </w:tcPr>
          <w:p w14:paraId="285958D0" w14:textId="2B39135D" w:rsidR="00AC041A" w:rsidRPr="00A83A78" w:rsidRDefault="00AC041A" w:rsidP="00A83A78">
            <w:pPr>
              <w:rPr>
                <w:sz w:val="20"/>
              </w:rPr>
            </w:pPr>
            <w:r w:rsidRPr="00A83A78">
              <w:rPr>
                <w:rFonts w:eastAsia="Times New Roman" w:cs="Times New Roman"/>
                <w:sz w:val="20"/>
                <w:szCs w:val="24"/>
              </w:rPr>
              <w:t>El usuario directo debe portar</w:t>
            </w:r>
            <w:r w:rsidR="00ED7575" w:rsidRPr="00A83A78">
              <w:rPr>
                <w:rFonts w:eastAsia="Times New Roman" w:cs="Times New Roman"/>
                <w:sz w:val="20"/>
                <w:szCs w:val="24"/>
              </w:rPr>
              <w:t xml:space="preserve"> el dispositivo prototipo</w:t>
            </w:r>
            <w:r w:rsidRPr="00A83A78">
              <w:rPr>
                <w:rFonts w:eastAsia="Times New Roman" w:cs="Times New Roman"/>
                <w:sz w:val="20"/>
                <w:szCs w:val="24"/>
              </w:rPr>
              <w:t>.</w:t>
            </w:r>
          </w:p>
        </w:tc>
      </w:tr>
      <w:tr w:rsidR="00AC041A" w:rsidRPr="00A83A78" w14:paraId="2547337B"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4A5B9F1D" w14:textId="04B5C02C" w:rsidR="00AC041A" w:rsidRPr="00A83A78" w:rsidRDefault="00133027" w:rsidP="00A83A78">
            <w:pPr>
              <w:rPr>
                <w:sz w:val="20"/>
              </w:rPr>
            </w:pPr>
            <w:r w:rsidRPr="00A83A78">
              <w:rPr>
                <w:rFonts w:eastAsia="Times New Roman" w:cs="Times New Roman"/>
                <w:sz w:val="20"/>
                <w:szCs w:val="24"/>
              </w:rPr>
              <w:t>Po</w:t>
            </w:r>
            <w:r w:rsidR="002C4213" w:rsidRPr="00A83A78">
              <w:rPr>
                <w:rFonts w:eastAsia="Times New Roman" w:cs="Times New Roman"/>
                <w:sz w:val="20"/>
                <w:szCs w:val="24"/>
              </w:rPr>
              <w:t>t</w:t>
            </w:r>
            <w:r w:rsidRPr="00A83A78">
              <w:rPr>
                <w:rFonts w:eastAsia="Times New Roman" w:cs="Times New Roman"/>
                <w:sz w:val="20"/>
                <w:szCs w:val="24"/>
              </w:rPr>
              <w:t>s</w:t>
            </w:r>
            <w:r w:rsidR="00AC041A" w:rsidRPr="00A83A78">
              <w:rPr>
                <w:rFonts w:eastAsia="Times New Roman" w:cs="Times New Roman"/>
                <w:sz w:val="20"/>
                <w:szCs w:val="24"/>
              </w:rPr>
              <w:t>condiciones:</w:t>
            </w:r>
          </w:p>
        </w:tc>
        <w:tc>
          <w:tcPr>
            <w:tcW w:w="6057" w:type="dxa"/>
            <w:vAlign w:val="center"/>
          </w:tcPr>
          <w:p w14:paraId="37F3F693" w14:textId="015B4A50" w:rsidR="00AC041A" w:rsidRPr="00A83A78" w:rsidRDefault="004F46A0" w:rsidP="00A83A78">
            <w:pPr>
              <w:rPr>
                <w:sz w:val="20"/>
              </w:rPr>
            </w:pPr>
            <w:r w:rsidRPr="00A83A78">
              <w:rPr>
                <w:rFonts w:eastAsia="Times New Roman" w:cs="Times New Roman"/>
                <w:sz w:val="20"/>
                <w:szCs w:val="24"/>
              </w:rPr>
              <w:t>Obtención de variables.</w:t>
            </w:r>
          </w:p>
        </w:tc>
      </w:tr>
      <w:tr w:rsidR="00AC041A" w:rsidRPr="00A83A78" w14:paraId="3C46B7FA" w14:textId="77777777" w:rsidTr="00A83A78">
        <w:trPr>
          <w:jc w:val="center"/>
        </w:trPr>
        <w:tc>
          <w:tcPr>
            <w:tcW w:w="2547" w:type="dxa"/>
            <w:vAlign w:val="center"/>
          </w:tcPr>
          <w:p w14:paraId="378EB380" w14:textId="44229447" w:rsidR="00AC041A" w:rsidRPr="00A83A78" w:rsidRDefault="007436C5" w:rsidP="00A83A78">
            <w:pPr>
              <w:rPr>
                <w:sz w:val="20"/>
              </w:rPr>
            </w:pPr>
            <w:r w:rsidRPr="00A83A78">
              <w:rPr>
                <w:rFonts w:eastAsia="Times New Roman" w:cs="Times New Roman"/>
                <w:sz w:val="20"/>
                <w:szCs w:val="24"/>
              </w:rPr>
              <w:t>Prioridad</w:t>
            </w:r>
            <w:r w:rsidR="00AC041A" w:rsidRPr="00A83A78">
              <w:rPr>
                <w:rFonts w:eastAsia="Times New Roman" w:cs="Times New Roman"/>
                <w:sz w:val="20"/>
                <w:szCs w:val="24"/>
              </w:rPr>
              <w:t>:</w:t>
            </w:r>
          </w:p>
        </w:tc>
        <w:tc>
          <w:tcPr>
            <w:tcW w:w="6057" w:type="dxa"/>
            <w:vAlign w:val="center"/>
          </w:tcPr>
          <w:p w14:paraId="788909B7" w14:textId="5CA62266" w:rsidR="00AC041A" w:rsidRPr="00A83A78" w:rsidRDefault="007436C5" w:rsidP="00A83A78">
            <w:pPr>
              <w:rPr>
                <w:sz w:val="20"/>
              </w:rPr>
            </w:pPr>
            <w:r w:rsidRPr="00A83A78">
              <w:rPr>
                <w:rFonts w:eastAsia="Times New Roman" w:cs="Times New Roman"/>
                <w:sz w:val="20"/>
                <w:szCs w:val="24"/>
              </w:rPr>
              <w:t>Alta</w:t>
            </w:r>
            <w:r w:rsidR="00AC041A" w:rsidRPr="00A83A78">
              <w:rPr>
                <w:rFonts w:eastAsia="Times New Roman" w:cs="Times New Roman"/>
                <w:sz w:val="20"/>
                <w:szCs w:val="24"/>
              </w:rPr>
              <w:t>.</w:t>
            </w:r>
          </w:p>
        </w:tc>
      </w:tr>
      <w:tr w:rsidR="00AC041A" w:rsidRPr="00A83A78" w14:paraId="68ED26F1" w14:textId="77777777" w:rsidTr="00A83A78">
        <w:trPr>
          <w:cnfStyle w:val="000000100000" w:firstRow="0" w:lastRow="0" w:firstColumn="0" w:lastColumn="0" w:oddVBand="0" w:evenVBand="0" w:oddHBand="1" w:evenHBand="0" w:firstRowFirstColumn="0" w:firstRowLastColumn="0" w:lastRowFirstColumn="0" w:lastRowLastColumn="0"/>
          <w:jc w:val="center"/>
        </w:trPr>
        <w:tc>
          <w:tcPr>
            <w:tcW w:w="2547" w:type="dxa"/>
            <w:vAlign w:val="center"/>
          </w:tcPr>
          <w:p w14:paraId="000CCD76" w14:textId="47F2AC1D" w:rsidR="00AC041A" w:rsidRPr="00A83A78" w:rsidRDefault="007436C5" w:rsidP="00A83A78">
            <w:pPr>
              <w:rPr>
                <w:sz w:val="20"/>
              </w:rPr>
            </w:pPr>
            <w:r w:rsidRPr="00A83A78">
              <w:rPr>
                <w:rFonts w:eastAsia="Times New Roman" w:cs="Times New Roman"/>
                <w:sz w:val="20"/>
                <w:szCs w:val="24"/>
              </w:rPr>
              <w:t>Frecuencia</w:t>
            </w:r>
            <w:r w:rsidR="000D5C29" w:rsidRPr="00A83A78">
              <w:rPr>
                <w:rFonts w:eastAsia="Times New Roman" w:cs="Times New Roman"/>
                <w:sz w:val="20"/>
                <w:szCs w:val="24"/>
              </w:rPr>
              <w:t xml:space="preserve"> de uso</w:t>
            </w:r>
            <w:r w:rsidR="00AC041A" w:rsidRPr="00A83A78">
              <w:rPr>
                <w:rFonts w:eastAsia="Times New Roman" w:cs="Times New Roman"/>
                <w:sz w:val="20"/>
                <w:szCs w:val="24"/>
              </w:rPr>
              <w:t>:</w:t>
            </w:r>
          </w:p>
        </w:tc>
        <w:tc>
          <w:tcPr>
            <w:tcW w:w="6057" w:type="dxa"/>
            <w:vAlign w:val="center"/>
          </w:tcPr>
          <w:p w14:paraId="0632E0F7" w14:textId="1B82B498" w:rsidR="00AC041A" w:rsidRPr="00A83A78" w:rsidRDefault="007436C5" w:rsidP="00A83A78">
            <w:pPr>
              <w:rPr>
                <w:sz w:val="20"/>
              </w:rPr>
            </w:pPr>
            <w:r w:rsidRPr="00A83A78">
              <w:rPr>
                <w:rFonts w:eastAsia="Times New Roman" w:cs="Times New Roman"/>
                <w:sz w:val="20"/>
                <w:szCs w:val="24"/>
              </w:rPr>
              <w:t>Siempre</w:t>
            </w:r>
            <w:r w:rsidR="00AC041A" w:rsidRPr="00A83A78">
              <w:rPr>
                <w:rFonts w:eastAsia="Times New Roman" w:cs="Times New Roman"/>
                <w:sz w:val="20"/>
                <w:szCs w:val="24"/>
              </w:rPr>
              <w:t>.</w:t>
            </w:r>
          </w:p>
        </w:tc>
      </w:tr>
    </w:tbl>
    <w:p w14:paraId="1FA5D53F" w14:textId="2A49733D" w:rsidR="009C289A" w:rsidDel="004E1E07" w:rsidRDefault="007E4084" w:rsidP="007E4084">
      <w:pPr>
        <w:pStyle w:val="Textoindependiente"/>
        <w:rPr>
          <w:del w:id="4155" w:author="Tanya Hernández" w:date="2017-05-17T00:35:00Z"/>
        </w:rPr>
      </w:pPr>
      <w:bookmarkStart w:id="4156" w:name="_Toc482747484"/>
      <w:r w:rsidRPr="007E4084">
        <w:rPr>
          <w:b/>
        </w:rPr>
        <w:t>Tabla 3</w:t>
      </w:r>
      <w:r w:rsidR="00047AB5" w:rsidRPr="007E4084">
        <w:rPr>
          <w:b/>
        </w:rPr>
        <w:t>.</w:t>
      </w:r>
      <w:del w:id="4157" w:author="Tanya Hernández" w:date="2017-05-17T00:35:00Z">
        <w:r w:rsidR="00047AB5" w:rsidRPr="007E4084" w:rsidDel="004E1E07">
          <w:rPr>
            <w:b/>
          </w:rPr>
          <w:delText xml:space="preserve"> </w:delText>
        </w:r>
      </w:del>
      <w:r w:rsidR="00047AB5" w:rsidRPr="007E4084">
        <w:rPr>
          <w:b/>
        </w:rPr>
        <w:fldChar w:fldCharType="begin"/>
      </w:r>
      <w:r w:rsidR="00047AB5" w:rsidRPr="007E4084">
        <w:rPr>
          <w:b/>
        </w:rPr>
        <w:instrText xml:space="preserve"> SEQ Tabla_III. \* ROMAN </w:instrText>
      </w:r>
      <w:r w:rsidR="00047AB5" w:rsidRPr="007E4084">
        <w:rPr>
          <w:b/>
        </w:rPr>
        <w:fldChar w:fldCharType="separate"/>
      </w:r>
      <w:r w:rsidR="00604603">
        <w:rPr>
          <w:b/>
        </w:rPr>
        <w:t>I</w:t>
      </w:r>
      <w:r w:rsidR="00047AB5" w:rsidRPr="007E4084">
        <w:rPr>
          <w:b/>
        </w:rPr>
        <w:fldChar w:fldCharType="end"/>
      </w:r>
      <w:r w:rsidR="00047AB5">
        <w:t xml:space="preserve"> Caso de uso leer magnitud.</w:t>
      </w:r>
      <w:bookmarkEnd w:id="4156"/>
    </w:p>
    <w:p w14:paraId="6CFBD06C" w14:textId="77777777" w:rsidR="00AC041A" w:rsidRPr="008A10A9" w:rsidRDefault="00AC041A">
      <w:pPr>
        <w:pStyle w:val="Textoindependiente"/>
        <w:pPrChange w:id="4158" w:author="Tanya Hernández" w:date="2017-05-17T00:35:00Z">
          <w:pPr>
            <w:ind w:firstLine="0"/>
          </w:pPr>
        </w:pPrChange>
      </w:pPr>
    </w:p>
    <w:p w14:paraId="1377A3F1" w14:textId="77777777" w:rsidR="00AC041A" w:rsidRPr="00AC041A" w:rsidRDefault="00AC041A" w:rsidP="00AC041A">
      <w:pPr>
        <w:rPr>
          <w:rFonts w:cs="Times New Roman"/>
          <w:szCs w:val="24"/>
        </w:rPr>
      </w:pPr>
      <w:r w:rsidRPr="00AC041A">
        <w:rPr>
          <w:rFonts w:cs="Times New Roman"/>
          <w:szCs w:val="24"/>
        </w:rPr>
        <w:t>Flujo de eventos:</w:t>
      </w:r>
    </w:p>
    <w:p w14:paraId="6FD90CD2" w14:textId="0EBDEACF" w:rsidR="00AC041A" w:rsidRPr="00AC041A" w:rsidRDefault="00891BF0" w:rsidP="00AC041A">
      <w:pPr>
        <w:rPr>
          <w:rFonts w:cs="Times New Roman"/>
          <w:szCs w:val="24"/>
        </w:rPr>
      </w:pPr>
      <w:r>
        <w:rPr>
          <w:rFonts w:cs="Times New Roman"/>
          <w:szCs w:val="24"/>
        </w:rPr>
        <w:t>Trayectoria Principal:</w:t>
      </w:r>
    </w:p>
    <w:p w14:paraId="07B9DA62" w14:textId="5826C406" w:rsidR="00FC379B" w:rsidRDefault="007E4084" w:rsidP="006B3AAD">
      <w:pPr>
        <w:ind w:left="284"/>
        <w:rPr>
          <w:rFonts w:cs="Times New Roman"/>
          <w:szCs w:val="24"/>
        </w:rPr>
      </w:pPr>
      <w:r>
        <w:rPr>
          <w:rFonts w:cs="Times New Roman"/>
          <w:szCs w:val="24"/>
        </w:rPr>
        <w:t xml:space="preserve">1. </w:t>
      </w:r>
      <w:r w:rsidR="00C35FAE">
        <w:rPr>
          <w:rFonts w:cs="Times New Roman"/>
          <w:szCs w:val="24"/>
        </w:rPr>
        <w:t xml:space="preserve">El usuario directo debe portar el </w:t>
      </w:r>
      <w:r w:rsidR="00FC379B">
        <w:rPr>
          <w:rFonts w:cs="Times New Roman"/>
          <w:szCs w:val="24"/>
        </w:rPr>
        <w:t>Sistema Prototipo Hardware (</w:t>
      </w:r>
      <w:r w:rsidR="00C35FAE">
        <w:rPr>
          <w:rFonts w:cs="Times New Roman"/>
          <w:szCs w:val="24"/>
        </w:rPr>
        <w:t>dispositivo protot</w:t>
      </w:r>
      <w:r w:rsidR="00FC379B">
        <w:rPr>
          <w:rFonts w:cs="Times New Roman"/>
          <w:szCs w:val="24"/>
        </w:rPr>
        <w:t>ipo).</w:t>
      </w:r>
    </w:p>
    <w:p w14:paraId="74CDBDEF" w14:textId="6EAAB15E" w:rsidR="00AC041A" w:rsidRPr="00AC041A" w:rsidRDefault="00FC379B" w:rsidP="006B3AAD">
      <w:pPr>
        <w:ind w:left="284"/>
        <w:rPr>
          <w:rFonts w:cs="Times New Roman"/>
          <w:szCs w:val="24"/>
        </w:rPr>
      </w:pPr>
      <w:r>
        <w:rPr>
          <w:rFonts w:cs="Times New Roman"/>
          <w:szCs w:val="24"/>
        </w:rPr>
        <w:t>2. Internamente el Sistema Prototipo</w:t>
      </w:r>
      <w:r w:rsidR="003A6E22">
        <w:rPr>
          <w:rFonts w:cs="Times New Roman"/>
          <w:szCs w:val="24"/>
        </w:rPr>
        <w:t xml:space="preserve"> </w:t>
      </w:r>
      <w:r>
        <w:rPr>
          <w:rFonts w:cs="Times New Roman"/>
          <w:szCs w:val="24"/>
        </w:rPr>
        <w:t>Hardware</w:t>
      </w:r>
      <w:r w:rsidR="00F770B2">
        <w:rPr>
          <w:rFonts w:cs="Times New Roman"/>
          <w:szCs w:val="24"/>
        </w:rPr>
        <w:t xml:space="preserve"> </w:t>
      </w:r>
      <w:r>
        <w:rPr>
          <w:rFonts w:cs="Times New Roman"/>
          <w:szCs w:val="24"/>
        </w:rPr>
        <w:t xml:space="preserve">mediante los sensores obtiene las </w:t>
      </w:r>
      <w:r w:rsidR="00AC041A" w:rsidRPr="00AC041A">
        <w:rPr>
          <w:rFonts w:cs="Times New Roman"/>
          <w:szCs w:val="24"/>
        </w:rPr>
        <w:t>variables</w:t>
      </w:r>
      <w:r w:rsidR="00F770B2">
        <w:rPr>
          <w:rFonts w:cs="Times New Roman"/>
          <w:szCs w:val="24"/>
        </w:rPr>
        <w:t xml:space="preserve"> de</w:t>
      </w:r>
      <w:r w:rsidR="00AC041A" w:rsidRPr="00AC041A">
        <w:rPr>
          <w:rFonts w:cs="Times New Roman"/>
          <w:szCs w:val="24"/>
        </w:rPr>
        <w:t xml:space="preserve"> temperatura, aceleración y frecuencia</w:t>
      </w:r>
      <w:r w:rsidR="00F770B2">
        <w:rPr>
          <w:rFonts w:cs="Times New Roman"/>
          <w:szCs w:val="24"/>
        </w:rPr>
        <w:t xml:space="preserve"> cardíaca</w:t>
      </w:r>
      <w:r w:rsidR="00AC041A" w:rsidRPr="00AC041A">
        <w:rPr>
          <w:rFonts w:cs="Times New Roman"/>
          <w:szCs w:val="24"/>
        </w:rPr>
        <w:t xml:space="preserve"> del usuario directo.</w:t>
      </w:r>
    </w:p>
    <w:p w14:paraId="441FB835" w14:textId="2B970F3B" w:rsidR="007838C6" w:rsidRDefault="00FC379B" w:rsidP="007838C6">
      <w:pPr>
        <w:ind w:left="284"/>
        <w:rPr>
          <w:rFonts w:cs="Times New Roman"/>
          <w:szCs w:val="24"/>
        </w:rPr>
      </w:pPr>
      <w:r>
        <w:rPr>
          <w:rFonts w:cs="Times New Roman"/>
          <w:szCs w:val="24"/>
        </w:rPr>
        <w:t>3</w:t>
      </w:r>
      <w:r w:rsidR="007E4084">
        <w:rPr>
          <w:rFonts w:cs="Times New Roman"/>
          <w:szCs w:val="24"/>
        </w:rPr>
        <w:t>.</w:t>
      </w:r>
      <w:r w:rsidR="003A6E22">
        <w:rPr>
          <w:rFonts w:cs="Times New Roman"/>
          <w:szCs w:val="24"/>
        </w:rPr>
        <w:t xml:space="preserve"> </w:t>
      </w:r>
      <w:r w:rsidR="00AC041A" w:rsidRPr="00AC041A">
        <w:rPr>
          <w:rFonts w:cs="Times New Roman"/>
          <w:szCs w:val="24"/>
        </w:rPr>
        <w:t>Los sensores</w:t>
      </w:r>
      <w:r w:rsidR="003A6E22">
        <w:rPr>
          <w:rFonts w:cs="Times New Roman"/>
          <w:szCs w:val="24"/>
        </w:rPr>
        <w:t xml:space="preserve"> que son parte del S</w:t>
      </w:r>
      <w:r w:rsidR="00152CC9">
        <w:rPr>
          <w:rFonts w:cs="Times New Roman"/>
          <w:szCs w:val="24"/>
        </w:rPr>
        <w:t>istema</w:t>
      </w:r>
      <w:r w:rsidR="003A6E22">
        <w:rPr>
          <w:rFonts w:cs="Times New Roman"/>
          <w:szCs w:val="24"/>
        </w:rPr>
        <w:t xml:space="preserve"> Prototipo H</w:t>
      </w:r>
      <w:r w:rsidR="00152CC9">
        <w:rPr>
          <w:rFonts w:cs="Times New Roman"/>
          <w:szCs w:val="24"/>
        </w:rPr>
        <w:t>ardware</w:t>
      </w:r>
      <w:r w:rsidR="00AC041A" w:rsidRPr="00AC041A">
        <w:rPr>
          <w:rFonts w:cs="Times New Roman"/>
          <w:szCs w:val="24"/>
        </w:rPr>
        <w:t xml:space="preserve"> procesan las señales analógic</w:t>
      </w:r>
      <w:r w:rsidR="003A6E22">
        <w:rPr>
          <w:rFonts w:cs="Times New Roman"/>
          <w:szCs w:val="24"/>
        </w:rPr>
        <w:t>as y las convierten a digitales</w:t>
      </w:r>
      <w:r w:rsidR="00AC041A" w:rsidRPr="00AC041A">
        <w:rPr>
          <w:rFonts w:cs="Times New Roman"/>
          <w:szCs w:val="24"/>
        </w:rPr>
        <w:t xml:space="preserve"> para ser enviadas al microcontrolador</w:t>
      </w:r>
      <w:r w:rsidR="00F770B2">
        <w:rPr>
          <w:rFonts w:cs="Times New Roman"/>
          <w:szCs w:val="24"/>
        </w:rPr>
        <w:t>,</w:t>
      </w:r>
      <w:r w:rsidR="003A6E22">
        <w:rPr>
          <w:rFonts w:cs="Times New Roman"/>
          <w:szCs w:val="24"/>
        </w:rPr>
        <w:t xml:space="preserve"> quien también es parte del Sistema Prototipo Hardware</w:t>
      </w:r>
      <w:r w:rsidR="00F770B2">
        <w:rPr>
          <w:rFonts w:cs="Times New Roman"/>
          <w:szCs w:val="24"/>
        </w:rPr>
        <w:t xml:space="preserve"> el cual </w:t>
      </w:r>
      <w:r w:rsidR="007B71DC">
        <w:rPr>
          <w:rFonts w:cs="Times New Roman"/>
          <w:szCs w:val="24"/>
        </w:rPr>
        <w:t>las procesa y almacena</w:t>
      </w:r>
      <w:r w:rsidR="00AC041A" w:rsidRPr="00AC041A">
        <w:rPr>
          <w:rFonts w:cs="Times New Roman"/>
          <w:szCs w:val="24"/>
        </w:rPr>
        <w:t>.</w:t>
      </w:r>
    </w:p>
    <w:p w14:paraId="6898D3BA" w14:textId="0DBD49D1" w:rsidR="00565CC2" w:rsidRDefault="007838C6" w:rsidP="00125824">
      <w:pPr>
        <w:ind w:left="284"/>
        <w:rPr>
          <w:rFonts w:cs="Times New Roman"/>
          <w:szCs w:val="24"/>
        </w:rPr>
      </w:pPr>
      <w:r>
        <w:rPr>
          <w:rFonts w:cs="Times New Roman"/>
          <w:szCs w:val="24"/>
        </w:rPr>
        <w:t>-</w:t>
      </w:r>
      <w:r w:rsidR="00AC041A" w:rsidRPr="00AC041A">
        <w:rPr>
          <w:rFonts w:cs="Times New Roman"/>
          <w:szCs w:val="24"/>
        </w:rPr>
        <w:t>Fin de Trayectoria.</w:t>
      </w:r>
    </w:p>
    <w:p w14:paraId="31C59318" w14:textId="11E6ED4F" w:rsidR="00A83A78" w:rsidRDefault="00A83A78" w:rsidP="00125824">
      <w:pPr>
        <w:ind w:left="284"/>
        <w:rPr>
          <w:rFonts w:cs="Times New Roman"/>
          <w:szCs w:val="24"/>
        </w:rPr>
      </w:pPr>
    </w:p>
    <w:p w14:paraId="632AB30F" w14:textId="1451FE28" w:rsidR="00A83A78" w:rsidRDefault="00A83A78" w:rsidP="00125824">
      <w:pPr>
        <w:ind w:left="284"/>
        <w:rPr>
          <w:rFonts w:cs="Times New Roman"/>
          <w:szCs w:val="24"/>
        </w:rPr>
      </w:pPr>
    </w:p>
    <w:p w14:paraId="288FFA55" w14:textId="17320695" w:rsidR="00A83A78" w:rsidRDefault="00A83A78" w:rsidP="00125824">
      <w:pPr>
        <w:ind w:left="284"/>
        <w:rPr>
          <w:rFonts w:cs="Times New Roman"/>
          <w:szCs w:val="24"/>
        </w:rPr>
      </w:pPr>
    </w:p>
    <w:p w14:paraId="75333F31" w14:textId="77777777" w:rsidR="00A83A78" w:rsidRDefault="00A83A78" w:rsidP="00125824">
      <w:pPr>
        <w:ind w:left="284"/>
        <w:rPr>
          <w:rFonts w:cs="Times New Roman"/>
          <w:szCs w:val="24"/>
        </w:rPr>
      </w:pPr>
    </w:p>
    <w:p w14:paraId="55D3DED9" w14:textId="77777777" w:rsidR="00047AB5" w:rsidRPr="00125824" w:rsidRDefault="00047AB5" w:rsidP="00125824">
      <w:pPr>
        <w:ind w:left="284"/>
        <w:rPr>
          <w:rFonts w:cs="Times New Roman"/>
          <w:szCs w:val="24"/>
        </w:rPr>
      </w:pPr>
    </w:p>
    <w:p w14:paraId="210A8D26" w14:textId="25573E1E" w:rsidR="007B71DC" w:rsidRPr="00F2520D" w:rsidRDefault="00625D3C" w:rsidP="00F23222">
      <w:pPr>
        <w:pStyle w:val="Prrafodelista"/>
        <w:numPr>
          <w:ilvl w:val="0"/>
          <w:numId w:val="85"/>
        </w:numPr>
        <w:rPr>
          <w:b/>
        </w:rPr>
      </w:pPr>
      <w:r w:rsidRPr="00F2520D">
        <w:rPr>
          <w:b/>
        </w:rPr>
        <w:t>CU2 Transmitir magnitud</w:t>
      </w:r>
    </w:p>
    <w:p w14:paraId="1EA06673" w14:textId="77777777" w:rsidR="00F609A0" w:rsidRPr="00675607" w:rsidRDefault="00F609A0" w:rsidP="00F609A0">
      <w:pPr>
        <w:ind w:firstLine="0"/>
      </w:pPr>
    </w:p>
    <w:p w14:paraId="7E13771C" w14:textId="6AE42201" w:rsidR="00AC041A" w:rsidRDefault="00DB2BA0" w:rsidP="007B71DC">
      <w:pPr>
        <w:ind w:firstLine="0"/>
        <w:rPr>
          <w:b/>
        </w:rPr>
      </w:pPr>
      <w:r w:rsidRPr="00DB2BA0">
        <w:rPr>
          <w:b/>
          <w:noProof/>
          <w:lang w:eastAsia="es-MX"/>
        </w:rPr>
        <w:drawing>
          <wp:inline distT="0" distB="0" distL="0" distR="0" wp14:anchorId="20CD6008" wp14:editId="26A8EF82">
            <wp:extent cx="6690995" cy="2730500"/>
            <wp:effectExtent l="0" t="0" r="0" b="0"/>
            <wp:docPr id="57" name="Imagen 57" descr="C:\Users\dayan\Desktop\TrabajoTerminal2\ReporteTecnico\diagramas\DiagramaCasoDeUso2Transmiti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yan\Desktop\TrabajoTerminal2\ReporteTecnico\diagramas\DiagramaCasoDeUso2TransmitirMagnitu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02556" cy="2735218"/>
                    </a:xfrm>
                    <a:prstGeom prst="rect">
                      <a:avLst/>
                    </a:prstGeom>
                    <a:noFill/>
                    <a:ln>
                      <a:noFill/>
                    </a:ln>
                  </pic:spPr>
                </pic:pic>
              </a:graphicData>
            </a:graphic>
          </wp:inline>
        </w:drawing>
      </w:r>
    </w:p>
    <w:p w14:paraId="07075834" w14:textId="2DC6CA22" w:rsidR="00F2520D" w:rsidRPr="00C879C2" w:rsidRDefault="00E144A6">
      <w:pPr>
        <w:pStyle w:val="Descripcin"/>
      </w:pPr>
      <w:bookmarkStart w:id="4159" w:name="_Toc483160580"/>
      <w:r w:rsidRPr="00DF2766">
        <w:t>Fig. 3</w:t>
      </w:r>
      <w:r w:rsidR="007852D2" w:rsidRPr="0078193E">
        <w:t>.</w:t>
      </w:r>
      <w:del w:id="4160" w:author="Tanya Hernández" w:date="2017-05-17T00:35:00Z">
        <w:r w:rsidRPr="006E1D2F" w:rsidDel="004E1E07">
          <w:delText xml:space="preserve"> </w:delText>
        </w:r>
      </w:del>
      <w:r w:rsidRPr="005E6164">
        <w:fldChar w:fldCharType="begin"/>
      </w:r>
      <w:r w:rsidRPr="004E1E07">
        <w:instrText xml:space="preserve"> SEQ Fig._3 \* ARABIC </w:instrText>
      </w:r>
      <w:r w:rsidRPr="005E6164">
        <w:rPr>
          <w:rPrChange w:id="4161" w:author="Tanya Hernández" w:date="2017-05-17T00:35:00Z">
            <w:rPr/>
          </w:rPrChange>
        </w:rPr>
        <w:fldChar w:fldCharType="separate"/>
      </w:r>
      <w:ins w:id="4162" w:author="Tanya Hernández" w:date="2017-05-21T21:21:00Z">
        <w:r w:rsidR="00604603">
          <w:t>4</w:t>
        </w:r>
      </w:ins>
      <w:del w:id="4163" w:author="Tanya Hernández" w:date="2017-05-17T01:33:00Z">
        <w:r w:rsidR="005B2C04" w:rsidRPr="004E1E07" w:rsidDel="00262C61">
          <w:delText>4</w:delText>
        </w:r>
      </w:del>
      <w:r w:rsidRPr="005E6164">
        <w:fldChar w:fldCharType="end"/>
      </w:r>
      <w:r>
        <w:t xml:space="preserve"> </w:t>
      </w:r>
      <w:r w:rsidRPr="005939AC">
        <w:t>Caso de uso transmitir magnitud.</w:t>
      </w:r>
      <w:bookmarkEnd w:id="4159"/>
    </w:p>
    <w:tbl>
      <w:tblPr>
        <w:tblStyle w:val="Tablaconcuadrcula4-nfasis1"/>
        <w:tblW w:w="8642" w:type="dxa"/>
        <w:jc w:val="center"/>
        <w:tblLayout w:type="fixed"/>
        <w:tblLook w:val="0420" w:firstRow="1" w:lastRow="0" w:firstColumn="0" w:lastColumn="0" w:noHBand="0" w:noVBand="1"/>
      </w:tblPr>
      <w:tblGrid>
        <w:gridCol w:w="2547"/>
        <w:gridCol w:w="6095"/>
      </w:tblGrid>
      <w:tr w:rsidR="00AC041A" w:rsidRPr="00A83A78" w14:paraId="61F49136" w14:textId="77777777" w:rsidTr="00C8555D">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FDBF0CD" w14:textId="77777777" w:rsidR="00AC041A" w:rsidRPr="00A83A78" w:rsidRDefault="00AC041A" w:rsidP="00E967B5">
            <w:pPr>
              <w:jc w:val="both"/>
              <w:rPr>
                <w:sz w:val="20"/>
              </w:rPr>
            </w:pPr>
            <w:r w:rsidRPr="00A83A78">
              <w:rPr>
                <w:rFonts w:eastAsia="Times New Roman" w:cs="Times New Roman"/>
                <w:sz w:val="20"/>
                <w:szCs w:val="24"/>
              </w:rPr>
              <w:t>Caso de Uso:</w:t>
            </w:r>
          </w:p>
        </w:tc>
        <w:tc>
          <w:tcPr>
            <w:tcW w:w="6095" w:type="dxa"/>
          </w:tcPr>
          <w:p w14:paraId="53B1AADC" w14:textId="7C5C99B8" w:rsidR="00AC041A" w:rsidRPr="00A83A78" w:rsidRDefault="00AC041A" w:rsidP="00625D3C">
            <w:pPr>
              <w:jc w:val="both"/>
              <w:rPr>
                <w:sz w:val="20"/>
              </w:rPr>
            </w:pPr>
            <w:r w:rsidRPr="00A83A78">
              <w:rPr>
                <w:rFonts w:eastAsia="Times New Roman" w:cs="Times New Roman"/>
                <w:sz w:val="20"/>
                <w:szCs w:val="24"/>
              </w:rPr>
              <w:t xml:space="preserve">CU2 </w:t>
            </w:r>
            <w:r w:rsidR="00625D3C" w:rsidRPr="00A83A78">
              <w:rPr>
                <w:rFonts w:eastAsia="Times New Roman" w:cs="Times New Roman"/>
                <w:sz w:val="20"/>
                <w:szCs w:val="24"/>
              </w:rPr>
              <w:t>Transmitir magnitud</w:t>
            </w:r>
          </w:p>
        </w:tc>
      </w:tr>
      <w:tr w:rsidR="00AC041A" w:rsidRPr="00A83A78" w14:paraId="50FACF97"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E73B5E8" w14:textId="77777777" w:rsidR="00AC041A" w:rsidRPr="00A83A78" w:rsidRDefault="00AC041A" w:rsidP="00E967B5">
            <w:pPr>
              <w:jc w:val="both"/>
              <w:rPr>
                <w:sz w:val="20"/>
              </w:rPr>
            </w:pPr>
            <w:r w:rsidRPr="00A83A78">
              <w:rPr>
                <w:rFonts w:eastAsia="Times New Roman" w:cs="Times New Roman"/>
                <w:sz w:val="20"/>
                <w:szCs w:val="24"/>
              </w:rPr>
              <w:t>Versión:</w:t>
            </w:r>
          </w:p>
        </w:tc>
        <w:tc>
          <w:tcPr>
            <w:tcW w:w="6095" w:type="dxa"/>
          </w:tcPr>
          <w:p w14:paraId="381677B3" w14:textId="77777777" w:rsidR="00AC041A" w:rsidRPr="00A83A78" w:rsidRDefault="00AC041A" w:rsidP="00E967B5">
            <w:pPr>
              <w:jc w:val="both"/>
              <w:rPr>
                <w:sz w:val="20"/>
              </w:rPr>
            </w:pPr>
            <w:r w:rsidRPr="00A83A78">
              <w:rPr>
                <w:rFonts w:eastAsia="Times New Roman" w:cs="Times New Roman"/>
                <w:sz w:val="20"/>
                <w:szCs w:val="24"/>
              </w:rPr>
              <w:t>1.0</w:t>
            </w:r>
          </w:p>
        </w:tc>
      </w:tr>
      <w:tr w:rsidR="00C8555D" w:rsidRPr="00A83A78" w14:paraId="00DA984F" w14:textId="77777777" w:rsidTr="00C8555D">
        <w:trPr>
          <w:jc w:val="center"/>
        </w:trPr>
        <w:tc>
          <w:tcPr>
            <w:tcW w:w="2547" w:type="dxa"/>
          </w:tcPr>
          <w:p w14:paraId="7210E90C" w14:textId="634AAB77" w:rsidR="00C8555D" w:rsidRPr="00A83A78" w:rsidRDefault="00C8555D" w:rsidP="00E967B5">
            <w:pPr>
              <w:rPr>
                <w:rFonts w:eastAsia="Times New Roman" w:cs="Times New Roman"/>
                <w:sz w:val="20"/>
                <w:szCs w:val="24"/>
              </w:rPr>
            </w:pPr>
            <w:r w:rsidRPr="00A83A78">
              <w:rPr>
                <w:rFonts w:eastAsia="Times New Roman" w:cs="Times New Roman"/>
                <w:sz w:val="20"/>
                <w:szCs w:val="24"/>
              </w:rPr>
              <w:t>Fecha de creación:</w:t>
            </w:r>
          </w:p>
        </w:tc>
        <w:tc>
          <w:tcPr>
            <w:tcW w:w="6095" w:type="dxa"/>
          </w:tcPr>
          <w:p w14:paraId="0DC95BFC" w14:textId="07E8995D" w:rsidR="00C8555D" w:rsidRPr="00A83A78" w:rsidRDefault="00C8555D" w:rsidP="00E967B5">
            <w:pPr>
              <w:rPr>
                <w:rFonts w:eastAsia="Times New Roman" w:cs="Times New Roman"/>
                <w:sz w:val="20"/>
                <w:szCs w:val="24"/>
              </w:rPr>
            </w:pPr>
            <w:r w:rsidRPr="00A83A78">
              <w:rPr>
                <w:rFonts w:eastAsia="Times New Roman" w:cs="Times New Roman"/>
                <w:sz w:val="20"/>
                <w:szCs w:val="24"/>
              </w:rPr>
              <w:t>11 de Abril de 2017</w:t>
            </w:r>
          </w:p>
        </w:tc>
      </w:tr>
      <w:tr w:rsidR="00C8555D" w:rsidRPr="00A83A78" w14:paraId="29B77F01"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6D506A7" w14:textId="75CA2251" w:rsidR="00C8555D" w:rsidRPr="00A83A78" w:rsidRDefault="00C8555D" w:rsidP="00E967B5">
            <w:pPr>
              <w:rPr>
                <w:rFonts w:eastAsia="Times New Roman" w:cs="Times New Roman"/>
                <w:sz w:val="20"/>
                <w:szCs w:val="24"/>
              </w:rPr>
            </w:pPr>
            <w:r w:rsidRPr="00A83A78">
              <w:rPr>
                <w:rFonts w:eastAsia="Times New Roman" w:cs="Times New Roman"/>
                <w:sz w:val="20"/>
                <w:szCs w:val="24"/>
              </w:rPr>
              <w:t>Fecha de actualización:</w:t>
            </w:r>
          </w:p>
        </w:tc>
        <w:tc>
          <w:tcPr>
            <w:tcW w:w="6095" w:type="dxa"/>
          </w:tcPr>
          <w:p w14:paraId="656D35D8" w14:textId="77777777" w:rsidR="00C8555D" w:rsidRPr="00A83A78" w:rsidRDefault="00C8555D" w:rsidP="00E967B5">
            <w:pPr>
              <w:rPr>
                <w:rFonts w:eastAsia="Times New Roman" w:cs="Times New Roman"/>
                <w:sz w:val="20"/>
                <w:szCs w:val="24"/>
              </w:rPr>
            </w:pPr>
          </w:p>
        </w:tc>
      </w:tr>
      <w:tr w:rsidR="00C8555D" w:rsidRPr="00A83A78" w14:paraId="28A18DEC" w14:textId="77777777" w:rsidTr="00C8555D">
        <w:trPr>
          <w:jc w:val="center"/>
        </w:trPr>
        <w:tc>
          <w:tcPr>
            <w:tcW w:w="2547" w:type="dxa"/>
          </w:tcPr>
          <w:p w14:paraId="284D21A1" w14:textId="2CECBE48" w:rsidR="00C8555D" w:rsidRPr="00A83A78" w:rsidRDefault="00C8555D" w:rsidP="00E967B5">
            <w:pPr>
              <w:rPr>
                <w:rFonts w:eastAsia="Times New Roman" w:cs="Times New Roman"/>
                <w:sz w:val="20"/>
                <w:szCs w:val="24"/>
              </w:rPr>
            </w:pPr>
            <w:r w:rsidRPr="00A83A78">
              <w:rPr>
                <w:rFonts w:eastAsia="Times New Roman" w:cs="Times New Roman"/>
                <w:sz w:val="20"/>
                <w:szCs w:val="24"/>
              </w:rPr>
              <w:t>Creado por:</w:t>
            </w:r>
          </w:p>
        </w:tc>
        <w:tc>
          <w:tcPr>
            <w:tcW w:w="6095" w:type="dxa"/>
          </w:tcPr>
          <w:p w14:paraId="320FF11C" w14:textId="2F558D9A" w:rsidR="00C8555D" w:rsidRPr="00A83A78" w:rsidRDefault="00C8555D" w:rsidP="00E967B5">
            <w:pPr>
              <w:rPr>
                <w:rFonts w:eastAsia="Times New Roman" w:cs="Times New Roman"/>
                <w:sz w:val="20"/>
                <w:szCs w:val="24"/>
              </w:rPr>
            </w:pPr>
            <w:r w:rsidRPr="00A83A78">
              <w:rPr>
                <w:rFonts w:eastAsia="Times New Roman" w:cs="Times New Roman"/>
                <w:sz w:val="20"/>
                <w:szCs w:val="24"/>
              </w:rPr>
              <w:t>Diana Chávez.</w:t>
            </w:r>
          </w:p>
        </w:tc>
      </w:tr>
      <w:tr w:rsidR="00AC041A" w:rsidRPr="00A83A78" w14:paraId="479DB13D"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0FAAB39" w14:textId="77777777" w:rsidR="00AC041A" w:rsidRPr="00A83A78" w:rsidRDefault="00AC041A" w:rsidP="00E967B5">
            <w:pPr>
              <w:jc w:val="both"/>
              <w:rPr>
                <w:sz w:val="20"/>
              </w:rPr>
            </w:pPr>
            <w:r w:rsidRPr="00A83A78">
              <w:rPr>
                <w:rFonts w:eastAsia="Times New Roman" w:cs="Times New Roman"/>
                <w:sz w:val="20"/>
                <w:szCs w:val="24"/>
              </w:rPr>
              <w:t>Actor(es):</w:t>
            </w:r>
          </w:p>
        </w:tc>
        <w:tc>
          <w:tcPr>
            <w:tcW w:w="6095" w:type="dxa"/>
          </w:tcPr>
          <w:p w14:paraId="6B877B9A" w14:textId="124EF47D" w:rsidR="00AC041A" w:rsidRPr="00A83A78" w:rsidRDefault="005520F5" w:rsidP="00E967B5">
            <w:pPr>
              <w:jc w:val="both"/>
              <w:rPr>
                <w:sz w:val="20"/>
              </w:rPr>
            </w:pPr>
            <w:r w:rsidRPr="00A83A78">
              <w:rPr>
                <w:rFonts w:eastAsia="Times New Roman" w:cs="Times New Roman"/>
                <w:sz w:val="20"/>
                <w:szCs w:val="24"/>
              </w:rPr>
              <w:t>Sistema Prototipo Hardware</w:t>
            </w:r>
            <w:r w:rsidR="00F609A0" w:rsidRPr="00A83A78">
              <w:rPr>
                <w:rFonts w:eastAsia="Times New Roman" w:cs="Times New Roman"/>
                <w:sz w:val="20"/>
                <w:szCs w:val="24"/>
              </w:rPr>
              <w:t xml:space="preserve"> / Sistema Prototipo Software</w:t>
            </w:r>
          </w:p>
        </w:tc>
      </w:tr>
      <w:tr w:rsidR="00AC041A" w:rsidRPr="00A83A78" w14:paraId="08CADAE3" w14:textId="77777777" w:rsidTr="00C8555D">
        <w:trPr>
          <w:jc w:val="center"/>
        </w:trPr>
        <w:tc>
          <w:tcPr>
            <w:tcW w:w="2547" w:type="dxa"/>
          </w:tcPr>
          <w:p w14:paraId="07A55964" w14:textId="3A3A32A6" w:rsidR="00AC041A" w:rsidRPr="00A83A78" w:rsidRDefault="00C8555D" w:rsidP="00E967B5">
            <w:pPr>
              <w:jc w:val="both"/>
              <w:rPr>
                <w:sz w:val="20"/>
              </w:rPr>
            </w:pPr>
            <w:r w:rsidRPr="00A83A78">
              <w:rPr>
                <w:rFonts w:eastAsia="Times New Roman" w:cs="Times New Roman"/>
                <w:sz w:val="20"/>
                <w:szCs w:val="24"/>
              </w:rPr>
              <w:t>Descripción</w:t>
            </w:r>
            <w:r w:rsidR="00AC041A" w:rsidRPr="00A83A78">
              <w:rPr>
                <w:rFonts w:eastAsia="Times New Roman" w:cs="Times New Roman"/>
                <w:sz w:val="20"/>
                <w:szCs w:val="24"/>
              </w:rPr>
              <w:t>:</w:t>
            </w:r>
          </w:p>
        </w:tc>
        <w:tc>
          <w:tcPr>
            <w:tcW w:w="6095" w:type="dxa"/>
          </w:tcPr>
          <w:p w14:paraId="6D62F7D7" w14:textId="1F1D97D6" w:rsidR="00AC041A" w:rsidRPr="00A83A78" w:rsidRDefault="007F3D7B" w:rsidP="007F3D7B">
            <w:pPr>
              <w:jc w:val="both"/>
              <w:rPr>
                <w:sz w:val="20"/>
              </w:rPr>
            </w:pPr>
            <w:r w:rsidRPr="00A83A78">
              <w:rPr>
                <w:rFonts w:eastAsia="Times New Roman" w:cs="Times New Roman"/>
                <w:sz w:val="20"/>
                <w:szCs w:val="24"/>
              </w:rPr>
              <w:t>Transmitir las magnitudes (temperatura, aceleración y frecuencia cardíaca) procesadas</w:t>
            </w:r>
            <w:r w:rsidR="00AC041A" w:rsidRPr="00A83A78">
              <w:rPr>
                <w:rFonts w:eastAsia="Times New Roman" w:cs="Times New Roman"/>
                <w:sz w:val="20"/>
                <w:szCs w:val="24"/>
              </w:rPr>
              <w:t xml:space="preserve"> mediante</w:t>
            </w:r>
            <w:r w:rsidRPr="00A83A78">
              <w:rPr>
                <w:rFonts w:eastAsia="Times New Roman" w:cs="Times New Roman"/>
                <w:sz w:val="20"/>
                <w:szCs w:val="24"/>
              </w:rPr>
              <w:t xml:space="preserve"> el Sistema Prototipo Hardware al Sistema Prototipo Software</w:t>
            </w:r>
            <w:r w:rsidR="00AC041A" w:rsidRPr="00A83A78">
              <w:rPr>
                <w:rFonts w:eastAsia="Times New Roman" w:cs="Times New Roman"/>
                <w:sz w:val="20"/>
                <w:szCs w:val="24"/>
              </w:rPr>
              <w:t>.</w:t>
            </w:r>
          </w:p>
        </w:tc>
      </w:tr>
      <w:tr w:rsidR="00AC041A" w:rsidRPr="00A83A78" w14:paraId="096EFBF0"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93BD99B" w14:textId="77777777" w:rsidR="00AC041A" w:rsidRPr="00A83A78" w:rsidRDefault="00AC041A" w:rsidP="00E967B5">
            <w:pPr>
              <w:jc w:val="both"/>
              <w:rPr>
                <w:sz w:val="20"/>
              </w:rPr>
            </w:pPr>
            <w:r w:rsidRPr="00A83A78">
              <w:rPr>
                <w:rFonts w:eastAsia="Times New Roman" w:cs="Times New Roman"/>
                <w:sz w:val="20"/>
                <w:szCs w:val="24"/>
              </w:rPr>
              <w:t>Resumen:</w:t>
            </w:r>
          </w:p>
        </w:tc>
        <w:tc>
          <w:tcPr>
            <w:tcW w:w="6095" w:type="dxa"/>
          </w:tcPr>
          <w:p w14:paraId="3817F06B" w14:textId="1126CFC7" w:rsidR="00AC041A" w:rsidRPr="00A83A78" w:rsidRDefault="007F3D7B" w:rsidP="007F3D7B">
            <w:pPr>
              <w:jc w:val="both"/>
              <w:rPr>
                <w:sz w:val="20"/>
              </w:rPr>
            </w:pPr>
            <w:r w:rsidRPr="00A83A78">
              <w:rPr>
                <w:rFonts w:eastAsia="Times New Roman" w:cs="Times New Roman"/>
                <w:sz w:val="20"/>
                <w:szCs w:val="24"/>
              </w:rPr>
              <w:t>Transmisión de magnitudes</w:t>
            </w:r>
            <w:r w:rsidR="00AC041A" w:rsidRPr="00A83A78">
              <w:rPr>
                <w:rFonts w:eastAsia="Times New Roman" w:cs="Times New Roman"/>
                <w:sz w:val="20"/>
                <w:szCs w:val="24"/>
              </w:rPr>
              <w:t>.</w:t>
            </w:r>
          </w:p>
        </w:tc>
      </w:tr>
      <w:tr w:rsidR="00AC041A" w:rsidRPr="00A83A78" w14:paraId="55598B84" w14:textId="77777777" w:rsidTr="00C8555D">
        <w:trPr>
          <w:jc w:val="center"/>
        </w:trPr>
        <w:tc>
          <w:tcPr>
            <w:tcW w:w="2547" w:type="dxa"/>
          </w:tcPr>
          <w:p w14:paraId="01C3C91C" w14:textId="77777777" w:rsidR="00AC041A" w:rsidRPr="00A83A78" w:rsidRDefault="00AC041A" w:rsidP="00E967B5">
            <w:pPr>
              <w:jc w:val="both"/>
              <w:rPr>
                <w:sz w:val="20"/>
              </w:rPr>
            </w:pPr>
            <w:r w:rsidRPr="00A83A78">
              <w:rPr>
                <w:rFonts w:eastAsia="Times New Roman" w:cs="Times New Roman"/>
                <w:sz w:val="20"/>
                <w:szCs w:val="24"/>
              </w:rPr>
              <w:t>Entradas:</w:t>
            </w:r>
          </w:p>
        </w:tc>
        <w:tc>
          <w:tcPr>
            <w:tcW w:w="6095" w:type="dxa"/>
          </w:tcPr>
          <w:p w14:paraId="4F06DD03" w14:textId="738B8A1C" w:rsidR="00AC041A" w:rsidRPr="00A83A78" w:rsidRDefault="00A86AE7" w:rsidP="00E967B5">
            <w:pPr>
              <w:jc w:val="both"/>
              <w:rPr>
                <w:sz w:val="20"/>
              </w:rPr>
            </w:pPr>
            <w:r w:rsidRPr="00A83A78">
              <w:rPr>
                <w:rFonts w:eastAsia="Times New Roman" w:cs="Times New Roman"/>
                <w:sz w:val="20"/>
                <w:szCs w:val="24"/>
              </w:rPr>
              <w:t>Variables de temperatura, aceleración y frecuencia cardíaca</w:t>
            </w:r>
            <w:r w:rsidR="007F3D7B" w:rsidRPr="00A83A78">
              <w:rPr>
                <w:rFonts w:eastAsia="Times New Roman" w:cs="Times New Roman"/>
                <w:sz w:val="20"/>
                <w:szCs w:val="24"/>
              </w:rPr>
              <w:t xml:space="preserve"> </w:t>
            </w:r>
            <w:r w:rsidR="00AC041A" w:rsidRPr="00A83A78">
              <w:rPr>
                <w:rFonts w:eastAsia="Times New Roman" w:cs="Times New Roman"/>
                <w:sz w:val="20"/>
                <w:szCs w:val="24"/>
              </w:rPr>
              <w:t>registr</w:t>
            </w:r>
            <w:r w:rsidR="007F3D7B" w:rsidRPr="00A83A78">
              <w:rPr>
                <w:rFonts w:eastAsia="Times New Roman" w:cs="Times New Roman"/>
                <w:sz w:val="20"/>
                <w:szCs w:val="24"/>
              </w:rPr>
              <w:t>adas, procesadas y almacenadas por el Sistema Prototipo Hardware.</w:t>
            </w:r>
          </w:p>
        </w:tc>
      </w:tr>
      <w:tr w:rsidR="00AC041A" w:rsidRPr="00A83A78" w14:paraId="2D3A8980"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74A261C" w14:textId="77777777" w:rsidR="00AC041A" w:rsidRPr="00A83A78" w:rsidRDefault="00AC041A" w:rsidP="00E967B5">
            <w:pPr>
              <w:jc w:val="both"/>
              <w:rPr>
                <w:sz w:val="20"/>
              </w:rPr>
            </w:pPr>
            <w:r w:rsidRPr="00A83A78">
              <w:rPr>
                <w:rFonts w:eastAsia="Times New Roman" w:cs="Times New Roman"/>
                <w:sz w:val="20"/>
                <w:szCs w:val="24"/>
              </w:rPr>
              <w:t>Salidas:</w:t>
            </w:r>
          </w:p>
        </w:tc>
        <w:tc>
          <w:tcPr>
            <w:tcW w:w="6095" w:type="dxa"/>
          </w:tcPr>
          <w:p w14:paraId="22A4F43D" w14:textId="5C163E91" w:rsidR="00AC041A" w:rsidRPr="00A83A78" w:rsidRDefault="0030139D" w:rsidP="0030139D">
            <w:pPr>
              <w:tabs>
                <w:tab w:val="left" w:pos="4760"/>
              </w:tabs>
              <w:jc w:val="both"/>
              <w:rPr>
                <w:sz w:val="20"/>
              </w:rPr>
            </w:pPr>
            <w:r w:rsidRPr="00A83A78">
              <w:rPr>
                <w:rFonts w:eastAsia="Times New Roman" w:cs="Times New Roman"/>
                <w:sz w:val="20"/>
                <w:szCs w:val="24"/>
              </w:rPr>
              <w:t>Variables de temperatura, aceleración y frecuencia cardíaca transmitidas por el Sistema Prototipo Hardware.</w:t>
            </w:r>
            <w:r w:rsidR="00071A50" w:rsidRPr="00A83A78">
              <w:rPr>
                <w:rFonts w:eastAsia="Times New Roman" w:cs="Times New Roman"/>
                <w:sz w:val="20"/>
                <w:szCs w:val="24"/>
              </w:rPr>
              <w:tab/>
            </w:r>
          </w:p>
        </w:tc>
      </w:tr>
      <w:tr w:rsidR="00AC041A" w:rsidRPr="00A83A78" w14:paraId="5667F34B" w14:textId="77777777" w:rsidTr="00C8555D">
        <w:trPr>
          <w:jc w:val="center"/>
        </w:trPr>
        <w:tc>
          <w:tcPr>
            <w:tcW w:w="2547" w:type="dxa"/>
          </w:tcPr>
          <w:p w14:paraId="39B9B5F6" w14:textId="77777777" w:rsidR="00AC041A" w:rsidRPr="00A83A78" w:rsidRDefault="00AC041A" w:rsidP="00E967B5">
            <w:pPr>
              <w:jc w:val="both"/>
              <w:rPr>
                <w:sz w:val="20"/>
              </w:rPr>
            </w:pPr>
            <w:r w:rsidRPr="00A83A78">
              <w:rPr>
                <w:rFonts w:eastAsia="Times New Roman" w:cs="Times New Roman"/>
                <w:sz w:val="20"/>
                <w:szCs w:val="24"/>
              </w:rPr>
              <w:t>Precondiciones:</w:t>
            </w:r>
          </w:p>
        </w:tc>
        <w:tc>
          <w:tcPr>
            <w:tcW w:w="6095" w:type="dxa"/>
          </w:tcPr>
          <w:p w14:paraId="24867CA1" w14:textId="4DEE8D8D" w:rsidR="00AC041A" w:rsidRPr="00A83A78" w:rsidRDefault="00CA487E" w:rsidP="00F24D7D">
            <w:pPr>
              <w:jc w:val="both"/>
              <w:rPr>
                <w:sz w:val="20"/>
              </w:rPr>
            </w:pPr>
            <w:r w:rsidRPr="00A83A78">
              <w:rPr>
                <w:rFonts w:eastAsia="Times New Roman" w:cs="Times New Roman"/>
                <w:sz w:val="20"/>
                <w:szCs w:val="24"/>
              </w:rPr>
              <w:t>El Sistema Prototipo de Hardware debe haber obtenido las lecturas de las</w:t>
            </w:r>
            <w:r w:rsidR="007F3D7B" w:rsidRPr="00A83A78">
              <w:rPr>
                <w:rFonts w:eastAsia="Times New Roman" w:cs="Times New Roman"/>
                <w:sz w:val="20"/>
                <w:szCs w:val="24"/>
              </w:rPr>
              <w:t xml:space="preserve"> variables</w:t>
            </w:r>
            <w:r w:rsidR="00AC041A" w:rsidRPr="00A83A78">
              <w:rPr>
                <w:rFonts w:eastAsia="Times New Roman" w:cs="Times New Roman"/>
                <w:sz w:val="20"/>
                <w:szCs w:val="24"/>
              </w:rPr>
              <w:t>.</w:t>
            </w:r>
          </w:p>
        </w:tc>
      </w:tr>
      <w:tr w:rsidR="00AC041A" w:rsidRPr="00A83A78" w14:paraId="2CAB67D1"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CED7709" w14:textId="5426CDEB" w:rsidR="00AC041A" w:rsidRPr="00A83A78" w:rsidRDefault="00625D3C" w:rsidP="00E967B5">
            <w:pPr>
              <w:jc w:val="both"/>
              <w:rPr>
                <w:sz w:val="20"/>
              </w:rPr>
            </w:pPr>
            <w:r w:rsidRPr="00A83A78">
              <w:rPr>
                <w:rFonts w:eastAsia="Times New Roman" w:cs="Times New Roman"/>
                <w:sz w:val="20"/>
                <w:szCs w:val="24"/>
              </w:rPr>
              <w:t>Pos</w:t>
            </w:r>
            <w:r w:rsidR="00AC041A" w:rsidRPr="00A83A78">
              <w:rPr>
                <w:rFonts w:eastAsia="Times New Roman" w:cs="Times New Roman"/>
                <w:sz w:val="20"/>
                <w:szCs w:val="24"/>
              </w:rPr>
              <w:t>condiciones:</w:t>
            </w:r>
          </w:p>
        </w:tc>
        <w:tc>
          <w:tcPr>
            <w:tcW w:w="6095" w:type="dxa"/>
          </w:tcPr>
          <w:p w14:paraId="6CFC7899" w14:textId="263E83C7" w:rsidR="00AC041A" w:rsidRPr="00A83A78" w:rsidRDefault="004F46A0" w:rsidP="00E967B5">
            <w:pPr>
              <w:jc w:val="both"/>
              <w:rPr>
                <w:sz w:val="20"/>
              </w:rPr>
            </w:pPr>
            <w:r w:rsidRPr="00A83A78">
              <w:rPr>
                <w:rFonts w:eastAsia="Times New Roman" w:cs="Times New Roman"/>
                <w:sz w:val="20"/>
                <w:szCs w:val="24"/>
              </w:rPr>
              <w:t>Obtención de variables.</w:t>
            </w:r>
          </w:p>
        </w:tc>
      </w:tr>
      <w:tr w:rsidR="00AC041A" w:rsidRPr="00A83A78" w14:paraId="2DBFF950" w14:textId="77777777" w:rsidTr="00C8555D">
        <w:trPr>
          <w:jc w:val="center"/>
        </w:trPr>
        <w:tc>
          <w:tcPr>
            <w:tcW w:w="2547" w:type="dxa"/>
          </w:tcPr>
          <w:p w14:paraId="46BA757F" w14:textId="5D7BDF4E" w:rsidR="00AC041A" w:rsidRPr="00A83A78" w:rsidRDefault="00C8555D" w:rsidP="00E967B5">
            <w:pPr>
              <w:jc w:val="both"/>
              <w:rPr>
                <w:sz w:val="20"/>
              </w:rPr>
            </w:pPr>
            <w:r w:rsidRPr="00A83A78">
              <w:rPr>
                <w:rFonts w:eastAsia="Times New Roman" w:cs="Times New Roman"/>
                <w:sz w:val="20"/>
                <w:szCs w:val="24"/>
              </w:rPr>
              <w:t>Prioridad:</w:t>
            </w:r>
          </w:p>
        </w:tc>
        <w:tc>
          <w:tcPr>
            <w:tcW w:w="6095" w:type="dxa"/>
          </w:tcPr>
          <w:p w14:paraId="7A3A684B" w14:textId="28B5C2FF" w:rsidR="00AC041A" w:rsidRPr="00A83A78" w:rsidRDefault="007838C6" w:rsidP="00E967B5">
            <w:pPr>
              <w:jc w:val="both"/>
              <w:rPr>
                <w:sz w:val="20"/>
              </w:rPr>
            </w:pPr>
            <w:r w:rsidRPr="00A83A78">
              <w:rPr>
                <w:rFonts w:eastAsia="Times New Roman" w:cs="Times New Roman"/>
                <w:sz w:val="20"/>
                <w:szCs w:val="24"/>
              </w:rPr>
              <w:t>Alta</w:t>
            </w:r>
            <w:r w:rsidR="00AC041A" w:rsidRPr="00A83A78">
              <w:rPr>
                <w:rFonts w:eastAsia="Times New Roman" w:cs="Times New Roman"/>
                <w:sz w:val="20"/>
                <w:szCs w:val="24"/>
              </w:rPr>
              <w:t>.</w:t>
            </w:r>
          </w:p>
        </w:tc>
      </w:tr>
      <w:tr w:rsidR="00AC041A" w:rsidRPr="00A83A78" w14:paraId="78F3D7E3" w14:textId="77777777" w:rsidTr="00C8555D">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8CC337A" w14:textId="4055587D" w:rsidR="00AC041A" w:rsidRPr="00A83A78" w:rsidRDefault="00C8555D" w:rsidP="00E967B5">
            <w:pPr>
              <w:jc w:val="both"/>
              <w:rPr>
                <w:sz w:val="20"/>
              </w:rPr>
            </w:pPr>
            <w:r w:rsidRPr="00A83A78">
              <w:rPr>
                <w:rFonts w:eastAsia="Times New Roman" w:cs="Times New Roman"/>
                <w:sz w:val="20"/>
                <w:szCs w:val="24"/>
              </w:rPr>
              <w:t>Frecuencia de uso:</w:t>
            </w:r>
          </w:p>
        </w:tc>
        <w:tc>
          <w:tcPr>
            <w:tcW w:w="6095" w:type="dxa"/>
          </w:tcPr>
          <w:p w14:paraId="0CDF98C1" w14:textId="71D08BE7" w:rsidR="00AC041A" w:rsidRPr="00A83A78" w:rsidRDefault="007838C6" w:rsidP="00E967B5">
            <w:pPr>
              <w:jc w:val="both"/>
              <w:rPr>
                <w:sz w:val="20"/>
              </w:rPr>
            </w:pPr>
            <w:r w:rsidRPr="00A83A78">
              <w:rPr>
                <w:rFonts w:eastAsia="Times New Roman" w:cs="Times New Roman"/>
                <w:sz w:val="20"/>
                <w:szCs w:val="24"/>
              </w:rPr>
              <w:t>Siempre</w:t>
            </w:r>
            <w:r w:rsidR="00AC041A" w:rsidRPr="00A83A78">
              <w:rPr>
                <w:rFonts w:eastAsia="Times New Roman" w:cs="Times New Roman"/>
                <w:sz w:val="20"/>
                <w:szCs w:val="24"/>
              </w:rPr>
              <w:t>.</w:t>
            </w:r>
          </w:p>
        </w:tc>
      </w:tr>
    </w:tbl>
    <w:p w14:paraId="282CF20B" w14:textId="33175DFB" w:rsidR="009C289A" w:rsidDel="004E1E07" w:rsidRDefault="007E4084">
      <w:pPr>
        <w:pStyle w:val="Descripcin"/>
        <w:rPr>
          <w:del w:id="4164" w:author="Tanya Hernández" w:date="2017-05-17T00:35:00Z"/>
        </w:rPr>
      </w:pPr>
      <w:bookmarkStart w:id="4165" w:name="_Toc482747485"/>
      <w:r w:rsidRPr="00DF2766">
        <w:t>Tabla 3</w:t>
      </w:r>
      <w:r w:rsidR="00047AB5" w:rsidRPr="0078193E">
        <w:t>.</w:t>
      </w:r>
      <w:del w:id="4166" w:author="Tanya Hernández" w:date="2017-05-17T00:35:00Z">
        <w:r w:rsidR="00047AB5" w:rsidRPr="006E1D2F" w:rsidDel="004E1E07">
          <w:delText xml:space="preserve"> </w:delText>
        </w:r>
      </w:del>
      <w:r w:rsidR="00047AB5" w:rsidRPr="005E6164">
        <w:rPr>
          <w:b w:val="0"/>
        </w:rPr>
        <w:fldChar w:fldCharType="begin"/>
      </w:r>
      <w:r w:rsidR="00047AB5" w:rsidRPr="004E1E07">
        <w:instrText xml:space="preserve"> SEQ Tabla_III. \* ROMAN </w:instrText>
      </w:r>
      <w:r w:rsidR="00047AB5" w:rsidRPr="005E6164">
        <w:rPr>
          <w:b w:val="0"/>
          <w:rPrChange w:id="4167" w:author="Tanya Hernández" w:date="2017-05-17T00:35:00Z">
            <w:rPr>
              <w:b w:val="0"/>
            </w:rPr>
          </w:rPrChange>
        </w:rPr>
        <w:fldChar w:fldCharType="separate"/>
      </w:r>
      <w:ins w:id="4168" w:author="Tanya Hernández" w:date="2017-05-21T21:21:00Z">
        <w:r w:rsidR="00604603">
          <w:t>II</w:t>
        </w:r>
      </w:ins>
      <w:del w:id="4169" w:author="Tanya Hernández" w:date="2017-05-17T01:33:00Z">
        <w:r w:rsidR="005B2C04" w:rsidRPr="004E1E07" w:rsidDel="00262C61">
          <w:delText>II</w:delText>
        </w:r>
      </w:del>
      <w:r w:rsidR="00047AB5" w:rsidRPr="005E6164">
        <w:rPr>
          <w:b w:val="0"/>
        </w:rPr>
        <w:fldChar w:fldCharType="end"/>
      </w:r>
      <w:r w:rsidR="00047AB5">
        <w:t xml:space="preserve"> </w:t>
      </w:r>
      <w:r w:rsidR="00047AB5" w:rsidRPr="000A7AB1">
        <w:t>Caso de uso transmitir magnitud.</w:t>
      </w:r>
      <w:bookmarkEnd w:id="4165"/>
    </w:p>
    <w:p w14:paraId="1C028820" w14:textId="77777777" w:rsidR="009C289A" w:rsidRDefault="009C289A">
      <w:pPr>
        <w:pStyle w:val="Descripcin"/>
        <w:pPrChange w:id="4170" w:author="Tanya Hernández" w:date="2017-05-28T00:21:00Z">
          <w:pPr>
            <w:ind w:firstLine="0"/>
          </w:pPr>
        </w:pPrChange>
      </w:pPr>
    </w:p>
    <w:p w14:paraId="5935F525" w14:textId="77777777" w:rsidR="00AC041A" w:rsidRPr="00AC041A" w:rsidRDefault="00AC041A" w:rsidP="00AC041A">
      <w:pPr>
        <w:rPr>
          <w:rFonts w:cs="Times New Roman"/>
          <w:szCs w:val="24"/>
        </w:rPr>
      </w:pPr>
      <w:r w:rsidRPr="00AC041A">
        <w:rPr>
          <w:rFonts w:cs="Times New Roman"/>
          <w:szCs w:val="24"/>
        </w:rPr>
        <w:t>Flujo de eventos:</w:t>
      </w:r>
    </w:p>
    <w:p w14:paraId="5895433B" w14:textId="56E98880" w:rsidR="00AC041A" w:rsidRDefault="00891BF0" w:rsidP="00F24D7D">
      <w:pPr>
        <w:rPr>
          <w:rFonts w:cs="Times New Roman"/>
          <w:szCs w:val="24"/>
        </w:rPr>
      </w:pPr>
      <w:r>
        <w:rPr>
          <w:rFonts w:cs="Times New Roman"/>
          <w:szCs w:val="24"/>
        </w:rPr>
        <w:t>Trayectoria principal:</w:t>
      </w:r>
    </w:p>
    <w:p w14:paraId="45449B6C" w14:textId="77777777" w:rsidR="007838C6" w:rsidRDefault="00F24D7D" w:rsidP="007838C6">
      <w:pPr>
        <w:ind w:left="284"/>
        <w:rPr>
          <w:rFonts w:cs="Times New Roman"/>
          <w:szCs w:val="24"/>
        </w:rPr>
      </w:pPr>
      <w:r>
        <w:rPr>
          <w:rFonts w:cs="Times New Roman"/>
          <w:szCs w:val="24"/>
        </w:rPr>
        <w:t xml:space="preserve">1. </w:t>
      </w:r>
      <w:r w:rsidRPr="00AC041A">
        <w:rPr>
          <w:rFonts w:cs="Times New Roman"/>
          <w:szCs w:val="24"/>
        </w:rPr>
        <w:t xml:space="preserve">El </w:t>
      </w:r>
      <w:r w:rsidR="001A0012">
        <w:rPr>
          <w:rFonts w:cs="Times New Roman"/>
          <w:szCs w:val="24"/>
        </w:rPr>
        <w:t>Sistema Prototi</w:t>
      </w:r>
      <w:r w:rsidR="00ED19A0">
        <w:rPr>
          <w:rFonts w:cs="Times New Roman"/>
          <w:szCs w:val="24"/>
        </w:rPr>
        <w:t>po</w:t>
      </w:r>
      <w:r w:rsidR="006B3AAD">
        <w:rPr>
          <w:rFonts w:cs="Times New Roman"/>
          <w:szCs w:val="24"/>
        </w:rPr>
        <w:t xml:space="preserve"> Hardware envía las variables</w:t>
      </w:r>
      <w:r w:rsidR="001A0012">
        <w:rPr>
          <w:rFonts w:cs="Times New Roman"/>
          <w:szCs w:val="24"/>
        </w:rPr>
        <w:t xml:space="preserve"> que fueron procesadas y almacenadas por el microcontrolador mediante un módulo WiFi (parte del Sistema Prototipo Hardware) a través de i</w:t>
      </w:r>
      <w:r w:rsidR="00ED19A0">
        <w:rPr>
          <w:rFonts w:cs="Times New Roman"/>
          <w:szCs w:val="24"/>
        </w:rPr>
        <w:t xml:space="preserve">nternet al Sistema Prototipo </w:t>
      </w:r>
      <w:r w:rsidR="001A0012">
        <w:rPr>
          <w:rFonts w:cs="Times New Roman"/>
          <w:szCs w:val="24"/>
        </w:rPr>
        <w:t>Software.</w:t>
      </w:r>
    </w:p>
    <w:p w14:paraId="5A7AEF47" w14:textId="02F1DB35" w:rsidR="001A0012" w:rsidRDefault="007838C6" w:rsidP="00565CC2">
      <w:pPr>
        <w:ind w:left="284"/>
        <w:rPr>
          <w:ins w:id="4171" w:author="Tanya Hernández" w:date="2017-05-17T00:35:00Z"/>
          <w:rFonts w:cs="Times New Roman"/>
          <w:szCs w:val="24"/>
        </w:rPr>
      </w:pPr>
      <w:r>
        <w:rPr>
          <w:rFonts w:cs="Times New Roman"/>
          <w:szCs w:val="24"/>
        </w:rPr>
        <w:t>-</w:t>
      </w:r>
      <w:r w:rsidR="00565CC2">
        <w:rPr>
          <w:rFonts w:cs="Times New Roman"/>
          <w:szCs w:val="24"/>
        </w:rPr>
        <w:t>Fin de Trayectoria.</w:t>
      </w:r>
    </w:p>
    <w:p w14:paraId="137326FF" w14:textId="0EA6CAFA" w:rsidR="004E1E07" w:rsidRDefault="004E1E07" w:rsidP="00565CC2">
      <w:pPr>
        <w:ind w:left="284"/>
        <w:rPr>
          <w:ins w:id="4172" w:author="Tanya Hernández" w:date="2017-05-17T00:35:00Z"/>
          <w:rFonts w:cs="Times New Roman"/>
          <w:szCs w:val="24"/>
        </w:rPr>
      </w:pPr>
    </w:p>
    <w:p w14:paraId="2FC596A3" w14:textId="70618511" w:rsidR="004E1E07" w:rsidRDefault="004E1E07" w:rsidP="00565CC2">
      <w:pPr>
        <w:ind w:left="284"/>
        <w:rPr>
          <w:ins w:id="4173" w:author="Tanya Hernández" w:date="2017-05-17T00:35:00Z"/>
          <w:rFonts w:cs="Times New Roman"/>
          <w:szCs w:val="24"/>
        </w:rPr>
      </w:pPr>
    </w:p>
    <w:p w14:paraId="683AD549" w14:textId="0DBE1E09" w:rsidR="004E1E07" w:rsidRDefault="004E1E07" w:rsidP="00565CC2">
      <w:pPr>
        <w:ind w:left="284"/>
        <w:rPr>
          <w:ins w:id="4174" w:author="Tanya Hernández" w:date="2017-05-17T00:35:00Z"/>
          <w:rFonts w:cs="Times New Roman"/>
          <w:szCs w:val="24"/>
        </w:rPr>
      </w:pPr>
    </w:p>
    <w:p w14:paraId="5192F90A" w14:textId="77777777" w:rsidR="004E1E07" w:rsidRPr="00565CC2" w:rsidRDefault="004E1E07" w:rsidP="00565CC2">
      <w:pPr>
        <w:ind w:left="284"/>
        <w:rPr>
          <w:rFonts w:cs="Times New Roman"/>
          <w:szCs w:val="24"/>
        </w:rPr>
      </w:pPr>
    </w:p>
    <w:p w14:paraId="330D11D6" w14:textId="49957149" w:rsidR="00AC041A" w:rsidRPr="00675607" w:rsidRDefault="0094003B" w:rsidP="00F2520D">
      <w:pPr>
        <w:pStyle w:val="Prrafodelista"/>
        <w:numPr>
          <w:ilvl w:val="0"/>
          <w:numId w:val="70"/>
        </w:numPr>
        <w:spacing w:after="160" w:line="259" w:lineRule="auto"/>
        <w:ind w:right="0"/>
        <w:rPr>
          <w:b/>
        </w:rPr>
      </w:pPr>
      <w:r w:rsidRPr="00F2520D">
        <w:rPr>
          <w:rFonts w:eastAsia="Times New Roman" w:cs="Times New Roman"/>
          <w:b/>
          <w:szCs w:val="24"/>
        </w:rPr>
        <w:t>CU3 Recibir magnitud</w:t>
      </w:r>
    </w:p>
    <w:p w14:paraId="4628449F" w14:textId="77777777" w:rsidR="00675607" w:rsidRPr="00675607" w:rsidRDefault="00675607" w:rsidP="00675607">
      <w:pPr>
        <w:spacing w:after="160" w:line="259" w:lineRule="auto"/>
        <w:ind w:right="0" w:firstLine="0"/>
      </w:pPr>
    </w:p>
    <w:p w14:paraId="177213DD" w14:textId="3BFAF563" w:rsidR="00AC041A" w:rsidRDefault="001231B9" w:rsidP="00ED19A0">
      <w:pPr>
        <w:keepNext/>
        <w:ind w:firstLine="0"/>
      </w:pPr>
      <w:r w:rsidRPr="001231B9">
        <w:rPr>
          <w:noProof/>
          <w:lang w:eastAsia="es-MX"/>
        </w:rPr>
        <w:drawing>
          <wp:inline distT="0" distB="0" distL="0" distR="0" wp14:anchorId="616750E4" wp14:editId="3237E1F9">
            <wp:extent cx="6690995" cy="2590800"/>
            <wp:effectExtent l="0" t="0" r="0" b="0"/>
            <wp:docPr id="60" name="Imagen 60" descr="C:\Users\dayan\Desktop\TrabajoTerminal2\ReporteTecnico\diagramas\DiagramaCasoDeUso3Recibi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yan\Desktop\TrabajoTerminal2\ReporteTecnico\diagramas\DiagramaCasoDeUso3RecibirMagnitu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90995" cy="2590800"/>
                    </a:xfrm>
                    <a:prstGeom prst="rect">
                      <a:avLst/>
                    </a:prstGeom>
                    <a:noFill/>
                    <a:ln>
                      <a:noFill/>
                    </a:ln>
                  </pic:spPr>
                </pic:pic>
              </a:graphicData>
            </a:graphic>
          </wp:inline>
        </w:drawing>
      </w:r>
    </w:p>
    <w:p w14:paraId="386DFC69" w14:textId="2DC388D3" w:rsidR="00ED19A0" w:rsidRPr="00657F51" w:rsidRDefault="00E144A6">
      <w:pPr>
        <w:pStyle w:val="Descripcin"/>
      </w:pPr>
      <w:bookmarkStart w:id="4175" w:name="_Toc483160581"/>
      <w:r w:rsidRPr="00DF2766">
        <w:t>Fig. 3</w:t>
      </w:r>
      <w:r w:rsidR="007852D2" w:rsidRPr="0078193E">
        <w:t>.</w:t>
      </w:r>
      <w:del w:id="4176" w:author="Tanya Hernández" w:date="2017-05-17T00:36:00Z">
        <w:r w:rsidRPr="006E1D2F" w:rsidDel="004E1E07">
          <w:delText xml:space="preserve"> </w:delText>
        </w:r>
      </w:del>
      <w:r w:rsidRPr="005E6164">
        <w:fldChar w:fldCharType="begin"/>
      </w:r>
      <w:r w:rsidRPr="004E1E07">
        <w:instrText xml:space="preserve"> SEQ Fig._3 \* ARABIC </w:instrText>
      </w:r>
      <w:r w:rsidRPr="005E6164">
        <w:rPr>
          <w:rPrChange w:id="4177" w:author="Tanya Hernández" w:date="2017-05-17T00:36:00Z">
            <w:rPr/>
          </w:rPrChange>
        </w:rPr>
        <w:fldChar w:fldCharType="separate"/>
      </w:r>
      <w:ins w:id="4178" w:author="Tanya Hernández" w:date="2017-05-21T21:21:00Z">
        <w:r w:rsidR="00604603">
          <w:t>5</w:t>
        </w:r>
      </w:ins>
      <w:del w:id="4179" w:author="Tanya Hernández" w:date="2017-05-17T01:33:00Z">
        <w:r w:rsidR="005B2C04" w:rsidRPr="004E1E07" w:rsidDel="00262C61">
          <w:delText>5</w:delText>
        </w:r>
      </w:del>
      <w:r w:rsidRPr="005E6164">
        <w:fldChar w:fldCharType="end"/>
      </w:r>
      <w:r>
        <w:t xml:space="preserve"> </w:t>
      </w:r>
      <w:r w:rsidRPr="00CC142A">
        <w:t>Caso de uso recibir magnitud.</w:t>
      </w:r>
      <w:bookmarkEnd w:id="4175"/>
    </w:p>
    <w:tbl>
      <w:tblPr>
        <w:tblStyle w:val="Tablaconcuadrcula4-nfasis1"/>
        <w:tblW w:w="8604" w:type="dxa"/>
        <w:jc w:val="center"/>
        <w:tblLayout w:type="fixed"/>
        <w:tblLook w:val="0420" w:firstRow="1" w:lastRow="0" w:firstColumn="0" w:lastColumn="0" w:noHBand="0" w:noVBand="1"/>
      </w:tblPr>
      <w:tblGrid>
        <w:gridCol w:w="2547"/>
        <w:gridCol w:w="6057"/>
      </w:tblGrid>
      <w:tr w:rsidR="00AC041A" w:rsidRPr="00A83A78" w14:paraId="5FE95318"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766CBC1" w14:textId="77777777" w:rsidR="00AC041A" w:rsidRPr="00A83A78" w:rsidRDefault="00AC041A" w:rsidP="00E967B5">
            <w:pPr>
              <w:jc w:val="both"/>
              <w:rPr>
                <w:sz w:val="20"/>
              </w:rPr>
            </w:pPr>
            <w:r w:rsidRPr="00A83A78">
              <w:rPr>
                <w:rFonts w:eastAsia="Times New Roman" w:cs="Times New Roman"/>
                <w:sz w:val="20"/>
                <w:szCs w:val="24"/>
              </w:rPr>
              <w:t>Caso de Uso:</w:t>
            </w:r>
          </w:p>
        </w:tc>
        <w:tc>
          <w:tcPr>
            <w:tcW w:w="6057" w:type="dxa"/>
          </w:tcPr>
          <w:p w14:paraId="5DA361BC" w14:textId="706E0255" w:rsidR="00AC041A" w:rsidRPr="00A83A78" w:rsidRDefault="00AC041A" w:rsidP="00625D3C">
            <w:pPr>
              <w:jc w:val="both"/>
              <w:rPr>
                <w:sz w:val="20"/>
              </w:rPr>
            </w:pPr>
            <w:r w:rsidRPr="00A83A78">
              <w:rPr>
                <w:rFonts w:eastAsia="Times New Roman" w:cs="Times New Roman"/>
                <w:sz w:val="20"/>
                <w:szCs w:val="24"/>
              </w:rPr>
              <w:t>CU3</w:t>
            </w:r>
            <w:r w:rsidR="005520F5" w:rsidRPr="00A83A78">
              <w:rPr>
                <w:rFonts w:eastAsia="Times New Roman" w:cs="Times New Roman"/>
                <w:sz w:val="20"/>
                <w:szCs w:val="24"/>
              </w:rPr>
              <w:t xml:space="preserve"> Recibir magnitud</w:t>
            </w:r>
          </w:p>
        </w:tc>
      </w:tr>
      <w:tr w:rsidR="00AC041A" w:rsidRPr="00A83A78" w14:paraId="2A869E7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525ABD8" w14:textId="77777777" w:rsidR="00AC041A" w:rsidRPr="00A83A78" w:rsidRDefault="00AC041A" w:rsidP="00E967B5">
            <w:pPr>
              <w:jc w:val="both"/>
              <w:rPr>
                <w:sz w:val="20"/>
              </w:rPr>
            </w:pPr>
            <w:r w:rsidRPr="00A83A78">
              <w:rPr>
                <w:rFonts w:eastAsia="Times New Roman" w:cs="Times New Roman"/>
                <w:sz w:val="20"/>
                <w:szCs w:val="24"/>
              </w:rPr>
              <w:t>Versión:</w:t>
            </w:r>
          </w:p>
        </w:tc>
        <w:tc>
          <w:tcPr>
            <w:tcW w:w="6057" w:type="dxa"/>
          </w:tcPr>
          <w:p w14:paraId="613E3510" w14:textId="77777777" w:rsidR="00AC041A" w:rsidRPr="00A83A78" w:rsidRDefault="00AC041A" w:rsidP="00E967B5">
            <w:pPr>
              <w:jc w:val="both"/>
              <w:rPr>
                <w:sz w:val="20"/>
              </w:rPr>
            </w:pPr>
            <w:r w:rsidRPr="00A83A78">
              <w:rPr>
                <w:rFonts w:eastAsia="Times New Roman" w:cs="Times New Roman"/>
                <w:sz w:val="20"/>
                <w:szCs w:val="24"/>
              </w:rPr>
              <w:t>1.0</w:t>
            </w:r>
          </w:p>
        </w:tc>
      </w:tr>
      <w:tr w:rsidR="00F83ABC" w:rsidRPr="00A83A78" w14:paraId="00C19D97" w14:textId="77777777" w:rsidTr="00F83ABC">
        <w:trPr>
          <w:jc w:val="center"/>
        </w:trPr>
        <w:tc>
          <w:tcPr>
            <w:tcW w:w="2547" w:type="dxa"/>
          </w:tcPr>
          <w:p w14:paraId="10E16D4B" w14:textId="6F61C2F4"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332A81C8" w14:textId="148107D9"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5CA02917"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07F0C1F" w14:textId="3516D764"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1500D961" w14:textId="77777777" w:rsidR="00F83ABC" w:rsidRPr="00A83A78" w:rsidRDefault="00F83ABC" w:rsidP="00F83ABC">
            <w:pPr>
              <w:rPr>
                <w:rFonts w:eastAsia="Times New Roman" w:cs="Times New Roman"/>
                <w:sz w:val="20"/>
                <w:szCs w:val="24"/>
              </w:rPr>
            </w:pPr>
          </w:p>
        </w:tc>
      </w:tr>
      <w:tr w:rsidR="00F83ABC" w:rsidRPr="00A83A78" w14:paraId="68924A3B" w14:textId="77777777" w:rsidTr="00F83ABC">
        <w:trPr>
          <w:jc w:val="center"/>
        </w:trPr>
        <w:tc>
          <w:tcPr>
            <w:tcW w:w="2547" w:type="dxa"/>
          </w:tcPr>
          <w:p w14:paraId="65FB4B6F" w14:textId="4851DCB6"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7489E139" w14:textId="078D139A"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3D99E79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97A64DF"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377C7B7B" w14:textId="73D4A53F" w:rsidR="00F83ABC" w:rsidRPr="00A83A78" w:rsidRDefault="00F83ABC" w:rsidP="00F83ABC">
            <w:pPr>
              <w:jc w:val="both"/>
              <w:rPr>
                <w:sz w:val="20"/>
              </w:rPr>
            </w:pPr>
            <w:r w:rsidRPr="00A83A78">
              <w:rPr>
                <w:rFonts w:eastAsia="Times New Roman" w:cs="Times New Roman"/>
                <w:sz w:val="20"/>
                <w:szCs w:val="24"/>
              </w:rPr>
              <w:t>Sistema Prototipo Software / Sistema Prototipo Hardware</w:t>
            </w:r>
          </w:p>
        </w:tc>
      </w:tr>
      <w:tr w:rsidR="00F83ABC" w:rsidRPr="00A83A78" w14:paraId="60830607" w14:textId="77777777" w:rsidTr="00F83ABC">
        <w:trPr>
          <w:jc w:val="center"/>
        </w:trPr>
        <w:tc>
          <w:tcPr>
            <w:tcW w:w="2547" w:type="dxa"/>
          </w:tcPr>
          <w:p w14:paraId="54555CE6" w14:textId="5CB5D66A" w:rsidR="00F83ABC" w:rsidRPr="00A83A78" w:rsidRDefault="005D50F9"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69D9B85F" w14:textId="202F867C" w:rsidR="00F83ABC" w:rsidRPr="00A83A78" w:rsidRDefault="00F83ABC" w:rsidP="00F83ABC">
            <w:pPr>
              <w:jc w:val="both"/>
              <w:rPr>
                <w:sz w:val="20"/>
              </w:rPr>
            </w:pPr>
            <w:r w:rsidRPr="00A83A78">
              <w:rPr>
                <w:rFonts w:eastAsia="Times New Roman" w:cs="Times New Roman"/>
                <w:sz w:val="20"/>
                <w:szCs w:val="24"/>
              </w:rPr>
              <w:t>Recibir las magnitudes (temperatura, aceleración y frecuencia cardíaca) enviadas previamente por el Sistema Prototipo Hardware.</w:t>
            </w:r>
          </w:p>
        </w:tc>
      </w:tr>
      <w:tr w:rsidR="00F83ABC" w:rsidRPr="00A83A78" w14:paraId="4153336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D8B1B81"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7CAAD8FC" w14:textId="2BA1EEF6" w:rsidR="00F83ABC" w:rsidRPr="00A83A78" w:rsidRDefault="00F83ABC" w:rsidP="00F83ABC">
            <w:pPr>
              <w:jc w:val="both"/>
              <w:rPr>
                <w:sz w:val="20"/>
              </w:rPr>
            </w:pPr>
            <w:r w:rsidRPr="00A83A78">
              <w:rPr>
                <w:rFonts w:eastAsia="Times New Roman" w:cs="Times New Roman"/>
                <w:sz w:val="20"/>
                <w:szCs w:val="24"/>
              </w:rPr>
              <w:t>Recepción de magnitudes.</w:t>
            </w:r>
          </w:p>
        </w:tc>
      </w:tr>
      <w:tr w:rsidR="00F83ABC" w:rsidRPr="00A83A78" w14:paraId="74A49FD7" w14:textId="77777777" w:rsidTr="00F83ABC">
        <w:trPr>
          <w:jc w:val="center"/>
        </w:trPr>
        <w:tc>
          <w:tcPr>
            <w:tcW w:w="2547" w:type="dxa"/>
          </w:tcPr>
          <w:p w14:paraId="2FE8F4C7"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17034CC3" w14:textId="3EA31AFB" w:rsidR="00F83ABC" w:rsidRPr="00A83A78" w:rsidRDefault="00F83ABC" w:rsidP="00F83ABC">
            <w:pPr>
              <w:jc w:val="both"/>
              <w:rPr>
                <w:sz w:val="20"/>
              </w:rPr>
            </w:pPr>
            <w:r w:rsidRPr="00A83A78">
              <w:rPr>
                <w:rFonts w:eastAsia="Times New Roman" w:cs="Times New Roman"/>
                <w:sz w:val="20"/>
                <w:szCs w:val="24"/>
              </w:rPr>
              <w:t>Variables de temperatura, aceleración y frecuencia cardíaca transmitidas por el Sistema Prototipo Hardware.</w:t>
            </w:r>
          </w:p>
        </w:tc>
      </w:tr>
      <w:tr w:rsidR="00F83ABC" w:rsidRPr="00A83A78" w14:paraId="5A408CD9"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A94F47D"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6F744323" w14:textId="1BF3277C" w:rsidR="00F83ABC" w:rsidRPr="00A83A78" w:rsidRDefault="00F83ABC" w:rsidP="00F83ABC">
            <w:pPr>
              <w:jc w:val="both"/>
              <w:rPr>
                <w:sz w:val="20"/>
              </w:rPr>
            </w:pPr>
            <w:r w:rsidRPr="00A83A78">
              <w:rPr>
                <w:rFonts w:eastAsia="Times New Roman" w:cs="Times New Roman"/>
                <w:sz w:val="20"/>
                <w:szCs w:val="24"/>
              </w:rPr>
              <w:t>Variables de temperatura, aceleración y frecuencia cardíaca recibidas por el Sistema Prototipo Software.</w:t>
            </w:r>
          </w:p>
        </w:tc>
      </w:tr>
      <w:tr w:rsidR="00F83ABC" w:rsidRPr="00A83A78" w14:paraId="70BBAC95" w14:textId="77777777" w:rsidTr="00F83ABC">
        <w:trPr>
          <w:jc w:val="center"/>
        </w:trPr>
        <w:tc>
          <w:tcPr>
            <w:tcW w:w="2547" w:type="dxa"/>
          </w:tcPr>
          <w:p w14:paraId="796859D7"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334B745C" w14:textId="40001F95" w:rsidR="00F83ABC" w:rsidRPr="00A83A78" w:rsidRDefault="00F83ABC" w:rsidP="00F83ABC">
            <w:pPr>
              <w:jc w:val="both"/>
              <w:rPr>
                <w:rFonts w:eastAsia="Times New Roman" w:cs="Times New Roman"/>
                <w:sz w:val="20"/>
                <w:szCs w:val="24"/>
              </w:rPr>
            </w:pPr>
            <w:r w:rsidRPr="00A83A78">
              <w:rPr>
                <w:rFonts w:eastAsia="Times New Roman" w:cs="Times New Roman"/>
                <w:sz w:val="20"/>
                <w:szCs w:val="24"/>
              </w:rPr>
              <w:t>El Sistema Prototipo Hardware debe haber transmitido las variables.</w:t>
            </w:r>
          </w:p>
        </w:tc>
      </w:tr>
      <w:tr w:rsidR="00F83ABC" w:rsidRPr="00A83A78" w14:paraId="07A3AF8B"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AD8D50D" w14:textId="159F2E84"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1B72368E" w14:textId="47524348" w:rsidR="00F83ABC" w:rsidRPr="00A83A78" w:rsidRDefault="004F46A0" w:rsidP="00F83ABC">
            <w:pPr>
              <w:tabs>
                <w:tab w:val="left" w:pos="972"/>
              </w:tabs>
              <w:jc w:val="both"/>
              <w:rPr>
                <w:sz w:val="20"/>
              </w:rPr>
            </w:pPr>
            <w:r w:rsidRPr="00A83A78">
              <w:rPr>
                <w:rFonts w:eastAsia="Times New Roman" w:cs="Times New Roman"/>
                <w:sz w:val="20"/>
                <w:szCs w:val="24"/>
              </w:rPr>
              <w:t>Obtención de variables.</w:t>
            </w:r>
            <w:r w:rsidR="00F83ABC" w:rsidRPr="00A83A78">
              <w:rPr>
                <w:sz w:val="20"/>
              </w:rPr>
              <w:tab/>
            </w:r>
          </w:p>
        </w:tc>
      </w:tr>
      <w:tr w:rsidR="005D50F9" w:rsidRPr="00A83A78" w14:paraId="1191B5BF" w14:textId="77777777" w:rsidTr="00F83ABC">
        <w:trPr>
          <w:jc w:val="center"/>
        </w:trPr>
        <w:tc>
          <w:tcPr>
            <w:tcW w:w="2547" w:type="dxa"/>
          </w:tcPr>
          <w:p w14:paraId="2D9225B0" w14:textId="42E701F9" w:rsidR="005D50F9" w:rsidRPr="00A83A78" w:rsidRDefault="005D50F9" w:rsidP="005D50F9">
            <w:pPr>
              <w:jc w:val="both"/>
              <w:rPr>
                <w:sz w:val="20"/>
              </w:rPr>
            </w:pPr>
            <w:r w:rsidRPr="00A83A78">
              <w:rPr>
                <w:rFonts w:eastAsia="Times New Roman" w:cs="Times New Roman"/>
                <w:sz w:val="20"/>
                <w:szCs w:val="24"/>
              </w:rPr>
              <w:t>Prioridad:</w:t>
            </w:r>
          </w:p>
        </w:tc>
        <w:tc>
          <w:tcPr>
            <w:tcW w:w="6057" w:type="dxa"/>
          </w:tcPr>
          <w:p w14:paraId="5ABCA1A2" w14:textId="3942C1AF" w:rsidR="005D50F9" w:rsidRPr="00A83A78" w:rsidRDefault="005D50F9" w:rsidP="005D50F9">
            <w:pPr>
              <w:jc w:val="both"/>
              <w:rPr>
                <w:sz w:val="20"/>
              </w:rPr>
            </w:pPr>
            <w:r w:rsidRPr="00A83A78">
              <w:rPr>
                <w:rFonts w:eastAsia="Times New Roman" w:cs="Times New Roman"/>
                <w:sz w:val="20"/>
                <w:szCs w:val="24"/>
              </w:rPr>
              <w:t>Alta.</w:t>
            </w:r>
          </w:p>
        </w:tc>
      </w:tr>
      <w:tr w:rsidR="005D50F9" w:rsidRPr="00A83A78" w14:paraId="58CB292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DF61776" w14:textId="417C16D7" w:rsidR="005D50F9" w:rsidRPr="00A83A78" w:rsidRDefault="005D50F9" w:rsidP="005D50F9">
            <w:pPr>
              <w:jc w:val="both"/>
              <w:rPr>
                <w:sz w:val="20"/>
              </w:rPr>
            </w:pPr>
            <w:r w:rsidRPr="00A83A78">
              <w:rPr>
                <w:rFonts w:eastAsia="Times New Roman" w:cs="Times New Roman"/>
                <w:sz w:val="20"/>
                <w:szCs w:val="24"/>
              </w:rPr>
              <w:t>Frecuencia de uso:</w:t>
            </w:r>
          </w:p>
        </w:tc>
        <w:tc>
          <w:tcPr>
            <w:tcW w:w="6057" w:type="dxa"/>
          </w:tcPr>
          <w:p w14:paraId="04EED0C1" w14:textId="7EBFC9F0" w:rsidR="005D50F9" w:rsidRPr="00A83A78" w:rsidRDefault="005D50F9" w:rsidP="005D50F9">
            <w:pPr>
              <w:jc w:val="both"/>
              <w:rPr>
                <w:sz w:val="20"/>
              </w:rPr>
            </w:pPr>
            <w:r w:rsidRPr="00A83A78">
              <w:rPr>
                <w:rFonts w:eastAsia="Times New Roman" w:cs="Times New Roman"/>
                <w:sz w:val="20"/>
                <w:szCs w:val="24"/>
              </w:rPr>
              <w:t>Siempre.</w:t>
            </w:r>
          </w:p>
        </w:tc>
      </w:tr>
    </w:tbl>
    <w:p w14:paraId="0DB27853" w14:textId="3599BC33" w:rsidR="005A2429" w:rsidRPr="005A2429" w:rsidDel="004E1E07" w:rsidRDefault="007E4084">
      <w:pPr>
        <w:pStyle w:val="Descripcin"/>
        <w:rPr>
          <w:del w:id="4180" w:author="Tanya Hernández" w:date="2017-05-17T00:36:00Z"/>
        </w:rPr>
      </w:pPr>
      <w:bookmarkStart w:id="4181" w:name="_Toc482747486"/>
      <w:r w:rsidRPr="00DF2766">
        <w:t>Tabla 3</w:t>
      </w:r>
      <w:r w:rsidR="00047AB5" w:rsidRPr="0078193E">
        <w:t>.</w:t>
      </w:r>
      <w:del w:id="4182" w:author="Tanya Hernández" w:date="2017-05-17T00:36:00Z">
        <w:r w:rsidR="00047AB5" w:rsidRPr="006E1D2F" w:rsidDel="004E1E07">
          <w:delText xml:space="preserve"> </w:delText>
        </w:r>
      </w:del>
      <w:r w:rsidR="00047AB5" w:rsidRPr="005E6164">
        <w:rPr>
          <w:b w:val="0"/>
        </w:rPr>
        <w:fldChar w:fldCharType="begin"/>
      </w:r>
      <w:r w:rsidR="00047AB5" w:rsidRPr="004E1E07">
        <w:instrText xml:space="preserve"> SEQ Tabla_III. \* ROMAN </w:instrText>
      </w:r>
      <w:r w:rsidR="00047AB5" w:rsidRPr="005E6164">
        <w:rPr>
          <w:b w:val="0"/>
          <w:rPrChange w:id="4183" w:author="Tanya Hernández" w:date="2017-05-17T00:36:00Z">
            <w:rPr>
              <w:b w:val="0"/>
            </w:rPr>
          </w:rPrChange>
        </w:rPr>
        <w:fldChar w:fldCharType="separate"/>
      </w:r>
      <w:ins w:id="4184" w:author="Tanya Hernández" w:date="2017-05-21T21:21:00Z">
        <w:r w:rsidR="00604603">
          <w:t>III</w:t>
        </w:r>
      </w:ins>
      <w:del w:id="4185" w:author="Tanya Hernández" w:date="2017-05-17T01:33:00Z">
        <w:r w:rsidR="005B2C04" w:rsidRPr="004E1E07" w:rsidDel="00262C61">
          <w:delText>III</w:delText>
        </w:r>
      </w:del>
      <w:r w:rsidR="00047AB5" w:rsidRPr="005E6164">
        <w:rPr>
          <w:b w:val="0"/>
        </w:rPr>
        <w:fldChar w:fldCharType="end"/>
      </w:r>
      <w:r w:rsidR="00047AB5">
        <w:t xml:space="preserve"> </w:t>
      </w:r>
      <w:r w:rsidR="00047AB5" w:rsidRPr="007935EF">
        <w:t>Caso de uso recibir magnitud.</w:t>
      </w:r>
      <w:bookmarkEnd w:id="4181"/>
      <w:r w:rsidR="00047AB5" w:rsidRPr="005A2429">
        <w:t xml:space="preserve"> </w:t>
      </w:r>
    </w:p>
    <w:p w14:paraId="04F650A7" w14:textId="77777777" w:rsidR="00AC041A" w:rsidRPr="008A10A9" w:rsidRDefault="00AC041A">
      <w:pPr>
        <w:pStyle w:val="Descripcin"/>
        <w:pPrChange w:id="4186" w:author="Tanya Hernández" w:date="2017-05-28T00:21:00Z">
          <w:pPr>
            <w:ind w:firstLine="0"/>
          </w:pPr>
        </w:pPrChange>
      </w:pPr>
    </w:p>
    <w:p w14:paraId="7880D2D5" w14:textId="77777777" w:rsidR="00AC041A" w:rsidRPr="00AC041A" w:rsidRDefault="00AC041A" w:rsidP="00AC041A">
      <w:pPr>
        <w:rPr>
          <w:rFonts w:cs="Times New Roman"/>
          <w:szCs w:val="24"/>
        </w:rPr>
      </w:pPr>
      <w:r w:rsidRPr="00AC041A">
        <w:rPr>
          <w:rFonts w:cs="Times New Roman"/>
          <w:szCs w:val="24"/>
        </w:rPr>
        <w:t>Flujo de eventos:</w:t>
      </w:r>
    </w:p>
    <w:p w14:paraId="0125301E" w14:textId="77777777" w:rsidR="00AC041A" w:rsidRPr="00AC041A" w:rsidRDefault="00AC041A" w:rsidP="00AC041A">
      <w:pPr>
        <w:rPr>
          <w:rFonts w:cs="Times New Roman"/>
          <w:szCs w:val="24"/>
        </w:rPr>
      </w:pPr>
      <w:r w:rsidRPr="00AC041A">
        <w:rPr>
          <w:rFonts w:cs="Times New Roman"/>
          <w:szCs w:val="24"/>
        </w:rPr>
        <w:t>Trayectoria Principal:</w:t>
      </w:r>
    </w:p>
    <w:p w14:paraId="121ACA41" w14:textId="25A1A24E" w:rsidR="0030139D" w:rsidRDefault="00CA487E" w:rsidP="006B3AAD">
      <w:pPr>
        <w:ind w:left="284"/>
        <w:rPr>
          <w:rFonts w:cs="Times New Roman"/>
          <w:szCs w:val="24"/>
        </w:rPr>
      </w:pPr>
      <w:r>
        <w:rPr>
          <w:rFonts w:cs="Times New Roman"/>
          <w:szCs w:val="24"/>
        </w:rPr>
        <w:t>1</w:t>
      </w:r>
      <w:r w:rsidR="006B3AAD">
        <w:rPr>
          <w:rFonts w:cs="Times New Roman"/>
          <w:szCs w:val="24"/>
        </w:rPr>
        <w:t xml:space="preserve">. </w:t>
      </w:r>
      <w:r w:rsidR="0030139D" w:rsidRPr="00AC041A">
        <w:rPr>
          <w:rFonts w:cs="Times New Roman"/>
          <w:szCs w:val="24"/>
        </w:rPr>
        <w:t>El</w:t>
      </w:r>
      <w:r w:rsidR="0030139D">
        <w:rPr>
          <w:rFonts w:cs="Times New Roman"/>
          <w:szCs w:val="24"/>
        </w:rPr>
        <w:t xml:space="preserve"> Sistema Prototip</w:t>
      </w:r>
      <w:r w:rsidR="00ED19A0">
        <w:rPr>
          <w:rFonts w:cs="Times New Roman"/>
          <w:szCs w:val="24"/>
        </w:rPr>
        <w:t xml:space="preserve">o </w:t>
      </w:r>
      <w:r w:rsidR="006B3AAD">
        <w:rPr>
          <w:rFonts w:cs="Times New Roman"/>
          <w:szCs w:val="24"/>
        </w:rPr>
        <w:t>Software recibe las variables</w:t>
      </w:r>
      <w:r w:rsidR="0030139D">
        <w:rPr>
          <w:rFonts w:cs="Times New Roman"/>
          <w:szCs w:val="24"/>
        </w:rPr>
        <w:t xml:space="preserve"> previamente transmitidas por</w:t>
      </w:r>
      <w:r w:rsidR="006B3AAD">
        <w:rPr>
          <w:rFonts w:cs="Times New Roman"/>
          <w:szCs w:val="24"/>
        </w:rPr>
        <w:t xml:space="preserve"> el Sistema Prototipo de Hardware por</w:t>
      </w:r>
      <w:r w:rsidR="0030139D">
        <w:rPr>
          <w:rFonts w:cs="Times New Roman"/>
          <w:szCs w:val="24"/>
        </w:rPr>
        <w:t xml:space="preserve"> medio de internet.</w:t>
      </w:r>
    </w:p>
    <w:p w14:paraId="52030A2D" w14:textId="77777777" w:rsidR="007838C6" w:rsidRDefault="00ED19A0" w:rsidP="007838C6">
      <w:pPr>
        <w:ind w:left="284"/>
        <w:rPr>
          <w:rFonts w:cs="Times New Roman"/>
          <w:szCs w:val="24"/>
        </w:rPr>
      </w:pPr>
      <w:r>
        <w:rPr>
          <w:rFonts w:cs="Times New Roman"/>
          <w:szCs w:val="24"/>
        </w:rPr>
        <w:t>2. El Sistema Prototipo</w:t>
      </w:r>
      <w:r w:rsidR="006B3AAD">
        <w:rPr>
          <w:rFonts w:cs="Times New Roman"/>
          <w:szCs w:val="24"/>
        </w:rPr>
        <w:t xml:space="preserve"> Software almacena las variables recibidas.</w:t>
      </w:r>
    </w:p>
    <w:p w14:paraId="25A4A0EC" w14:textId="59916A66" w:rsidR="001231B9" w:rsidRDefault="007838C6" w:rsidP="007838C6">
      <w:pPr>
        <w:ind w:left="284"/>
        <w:rPr>
          <w:rFonts w:cs="Times New Roman"/>
          <w:szCs w:val="24"/>
        </w:rPr>
      </w:pPr>
      <w:r>
        <w:rPr>
          <w:rFonts w:cs="Times New Roman"/>
          <w:szCs w:val="24"/>
        </w:rPr>
        <w:t>-</w:t>
      </w:r>
      <w:r w:rsidR="0030139D" w:rsidRPr="00AC041A">
        <w:rPr>
          <w:rFonts w:cs="Times New Roman"/>
          <w:szCs w:val="24"/>
        </w:rPr>
        <w:t>Fin de Trayectoria.</w:t>
      </w:r>
    </w:p>
    <w:p w14:paraId="3AABBB86" w14:textId="262411F8" w:rsidR="00A83A78" w:rsidRDefault="00A83A78" w:rsidP="007838C6">
      <w:pPr>
        <w:ind w:left="284"/>
        <w:rPr>
          <w:rFonts w:cs="Times New Roman"/>
          <w:szCs w:val="24"/>
        </w:rPr>
      </w:pPr>
    </w:p>
    <w:p w14:paraId="50D21E6D" w14:textId="088F80A6" w:rsidR="00A83A78" w:rsidRDefault="00A83A78" w:rsidP="007838C6">
      <w:pPr>
        <w:ind w:left="284"/>
        <w:rPr>
          <w:rFonts w:cs="Times New Roman"/>
          <w:szCs w:val="24"/>
        </w:rPr>
      </w:pPr>
    </w:p>
    <w:p w14:paraId="04471E93" w14:textId="7925C7C3" w:rsidR="00A83A78" w:rsidRDefault="00A83A78" w:rsidP="007838C6">
      <w:pPr>
        <w:ind w:left="284"/>
        <w:rPr>
          <w:rFonts w:cs="Times New Roman"/>
          <w:szCs w:val="24"/>
        </w:rPr>
      </w:pPr>
    </w:p>
    <w:p w14:paraId="396D6CE4" w14:textId="290433D6" w:rsidR="00A83A78" w:rsidRDefault="00A83A78" w:rsidP="007838C6">
      <w:pPr>
        <w:ind w:left="284"/>
        <w:rPr>
          <w:rFonts w:cs="Times New Roman"/>
          <w:szCs w:val="24"/>
        </w:rPr>
      </w:pPr>
    </w:p>
    <w:p w14:paraId="21457368" w14:textId="7F9F3C15" w:rsidR="00A83A78" w:rsidRDefault="00A83A78" w:rsidP="007838C6">
      <w:pPr>
        <w:ind w:left="284"/>
        <w:rPr>
          <w:rFonts w:cs="Times New Roman"/>
          <w:szCs w:val="24"/>
        </w:rPr>
      </w:pPr>
    </w:p>
    <w:p w14:paraId="1AD0F581" w14:textId="71BD119C" w:rsidR="00A83A78" w:rsidDel="004E1E07" w:rsidRDefault="00A83A78" w:rsidP="007838C6">
      <w:pPr>
        <w:ind w:left="284"/>
        <w:rPr>
          <w:del w:id="4187" w:author="Tanya Hernández" w:date="2017-05-17T00:36:00Z"/>
          <w:rFonts w:cs="Times New Roman"/>
          <w:szCs w:val="24"/>
        </w:rPr>
      </w:pPr>
    </w:p>
    <w:p w14:paraId="43CD90A2" w14:textId="5CA11626" w:rsidR="00A83A78" w:rsidRPr="007838C6" w:rsidDel="004E1E07" w:rsidRDefault="00A83A78" w:rsidP="007838C6">
      <w:pPr>
        <w:ind w:left="284"/>
        <w:rPr>
          <w:del w:id="4188" w:author="Tanya Hernández" w:date="2017-05-17T00:36:00Z"/>
          <w:rFonts w:cs="Times New Roman"/>
          <w:szCs w:val="24"/>
        </w:rPr>
      </w:pPr>
    </w:p>
    <w:p w14:paraId="6B55F238" w14:textId="77777777" w:rsidR="005D50F9" w:rsidRDefault="005D50F9" w:rsidP="00675607">
      <w:pPr>
        <w:ind w:firstLine="0"/>
        <w:contextualSpacing/>
      </w:pPr>
    </w:p>
    <w:p w14:paraId="32E9FC4F" w14:textId="6FFB826B" w:rsidR="005D50F9" w:rsidRPr="00657F51" w:rsidRDefault="00456AA7" w:rsidP="00657F51">
      <w:pPr>
        <w:pStyle w:val="Prrafodelista"/>
        <w:numPr>
          <w:ilvl w:val="0"/>
          <w:numId w:val="70"/>
        </w:numPr>
        <w:spacing w:after="160" w:line="259" w:lineRule="auto"/>
        <w:ind w:right="0"/>
        <w:rPr>
          <w:b/>
        </w:rPr>
      </w:pPr>
      <w:r w:rsidRPr="00ED7DD1">
        <w:rPr>
          <w:rFonts w:eastAsia="Times New Roman" w:cs="Times New Roman"/>
          <w:b/>
          <w:szCs w:val="24"/>
        </w:rPr>
        <w:t xml:space="preserve">CU4 </w:t>
      </w:r>
      <w:r w:rsidR="0094003B" w:rsidRPr="00ED7DD1">
        <w:rPr>
          <w:rFonts w:eastAsia="Times New Roman" w:cs="Times New Roman"/>
          <w:b/>
          <w:szCs w:val="24"/>
        </w:rPr>
        <w:t>Guardar magnitud</w:t>
      </w:r>
    </w:p>
    <w:p w14:paraId="658CBCC8" w14:textId="41E0D88D" w:rsidR="00AC041A" w:rsidRDefault="00C37C9F" w:rsidP="001652A5">
      <w:pPr>
        <w:keepNext/>
        <w:ind w:firstLine="0"/>
      </w:pPr>
      <w:r w:rsidRPr="00C37C9F">
        <w:rPr>
          <w:noProof/>
          <w:lang w:eastAsia="es-MX"/>
        </w:rPr>
        <w:lastRenderedPageBreak/>
        <w:drawing>
          <wp:inline distT="0" distB="0" distL="0" distR="0" wp14:anchorId="3CD2077E" wp14:editId="14123927">
            <wp:extent cx="6187440" cy="2944200"/>
            <wp:effectExtent l="0" t="0" r="0" b="0"/>
            <wp:docPr id="62" name="Imagen 62" descr="C:\Users\dayan\Desktop\TrabajoTerminal2\ReporteTecnico\diagramas\DiagramaCasoDeUso4Guarda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yan\Desktop\TrabajoTerminal2\ReporteTecnico\diagramas\DiagramaCasoDeUso4GuardarMagnitu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7440" cy="2944200"/>
                    </a:xfrm>
                    <a:prstGeom prst="rect">
                      <a:avLst/>
                    </a:prstGeom>
                    <a:noFill/>
                    <a:ln>
                      <a:noFill/>
                    </a:ln>
                  </pic:spPr>
                </pic:pic>
              </a:graphicData>
            </a:graphic>
          </wp:inline>
        </w:drawing>
      </w:r>
    </w:p>
    <w:p w14:paraId="102B0A21" w14:textId="4E43AB95" w:rsidR="001652A5" w:rsidRPr="007410C0" w:rsidRDefault="00E144A6">
      <w:pPr>
        <w:pStyle w:val="Descripcin"/>
      </w:pPr>
      <w:bookmarkStart w:id="4189" w:name="_Toc483160582"/>
      <w:r w:rsidRPr="00DF2766">
        <w:t>Fig. 3</w:t>
      </w:r>
      <w:r w:rsidR="007E4084" w:rsidRPr="0078193E">
        <w:t>.</w:t>
      </w:r>
      <w:del w:id="4190" w:author="Tanya Hernández" w:date="2017-05-17T00:36:00Z">
        <w:r w:rsidRPr="006E1D2F" w:rsidDel="004E1E07">
          <w:delText xml:space="preserve"> </w:delText>
        </w:r>
      </w:del>
      <w:r w:rsidRPr="005E6164">
        <w:fldChar w:fldCharType="begin"/>
      </w:r>
      <w:r w:rsidRPr="004E1E07">
        <w:instrText xml:space="preserve"> SEQ Fig._3 \* ARABIC </w:instrText>
      </w:r>
      <w:r w:rsidRPr="005E6164">
        <w:rPr>
          <w:rPrChange w:id="4191" w:author="Tanya Hernández" w:date="2017-05-17T00:36:00Z">
            <w:rPr/>
          </w:rPrChange>
        </w:rPr>
        <w:fldChar w:fldCharType="separate"/>
      </w:r>
      <w:ins w:id="4192" w:author="Tanya Hernández" w:date="2017-05-21T21:21:00Z">
        <w:r w:rsidR="00604603">
          <w:t>6</w:t>
        </w:r>
      </w:ins>
      <w:del w:id="4193" w:author="Tanya Hernández" w:date="2017-05-17T01:33:00Z">
        <w:r w:rsidR="005B2C04" w:rsidRPr="004E1E07" w:rsidDel="00262C61">
          <w:delText>6</w:delText>
        </w:r>
      </w:del>
      <w:r w:rsidRPr="005E6164">
        <w:fldChar w:fldCharType="end"/>
      </w:r>
      <w:r>
        <w:t xml:space="preserve"> </w:t>
      </w:r>
      <w:r w:rsidRPr="00D21F6A">
        <w:t>Caso de uso guardar magnitud.</w:t>
      </w:r>
      <w:bookmarkEnd w:id="4189"/>
    </w:p>
    <w:tbl>
      <w:tblPr>
        <w:tblStyle w:val="Tablaconcuadrcula4-nfasis1"/>
        <w:tblW w:w="8604" w:type="dxa"/>
        <w:jc w:val="center"/>
        <w:tblLayout w:type="fixed"/>
        <w:tblLook w:val="0420" w:firstRow="1" w:lastRow="0" w:firstColumn="0" w:lastColumn="0" w:noHBand="0" w:noVBand="1"/>
      </w:tblPr>
      <w:tblGrid>
        <w:gridCol w:w="2547"/>
        <w:gridCol w:w="6057"/>
      </w:tblGrid>
      <w:tr w:rsidR="00AC041A" w:rsidRPr="00A83A78" w14:paraId="2905D1C3"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3B763C30" w14:textId="77777777" w:rsidR="00AC041A" w:rsidRPr="00A83A78" w:rsidRDefault="00AC041A" w:rsidP="00E967B5">
            <w:pPr>
              <w:jc w:val="both"/>
              <w:rPr>
                <w:sz w:val="20"/>
              </w:rPr>
            </w:pPr>
            <w:r w:rsidRPr="00A83A78">
              <w:rPr>
                <w:rFonts w:eastAsia="Times New Roman" w:cs="Times New Roman"/>
                <w:sz w:val="20"/>
                <w:szCs w:val="24"/>
              </w:rPr>
              <w:t>Caso de Uso:</w:t>
            </w:r>
          </w:p>
        </w:tc>
        <w:tc>
          <w:tcPr>
            <w:tcW w:w="6057" w:type="dxa"/>
          </w:tcPr>
          <w:p w14:paraId="41EFD687" w14:textId="12B0B8BC" w:rsidR="00AC041A" w:rsidRPr="00A83A78" w:rsidRDefault="00AC041A" w:rsidP="00E63910">
            <w:pPr>
              <w:jc w:val="both"/>
              <w:rPr>
                <w:sz w:val="20"/>
              </w:rPr>
            </w:pPr>
            <w:r w:rsidRPr="00A83A78">
              <w:rPr>
                <w:rFonts w:eastAsia="Times New Roman" w:cs="Times New Roman"/>
                <w:sz w:val="20"/>
                <w:szCs w:val="24"/>
              </w:rPr>
              <w:t>CU4</w:t>
            </w:r>
            <w:r w:rsidR="0012643D" w:rsidRPr="00A83A78">
              <w:rPr>
                <w:rFonts w:eastAsia="Times New Roman" w:cs="Times New Roman"/>
                <w:sz w:val="20"/>
                <w:szCs w:val="24"/>
              </w:rPr>
              <w:t xml:space="preserve"> </w:t>
            </w:r>
            <w:r w:rsidR="00E63910" w:rsidRPr="00A83A78">
              <w:rPr>
                <w:rFonts w:eastAsia="Times New Roman" w:cs="Times New Roman"/>
                <w:sz w:val="20"/>
                <w:szCs w:val="24"/>
              </w:rPr>
              <w:t>Guardar magnitud</w:t>
            </w:r>
          </w:p>
        </w:tc>
      </w:tr>
      <w:tr w:rsidR="00AC041A" w:rsidRPr="00A83A78" w14:paraId="66D836F8"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F4CDBB6" w14:textId="77777777" w:rsidR="00AC041A" w:rsidRPr="00A83A78" w:rsidRDefault="00AC041A" w:rsidP="00E967B5">
            <w:pPr>
              <w:jc w:val="both"/>
              <w:rPr>
                <w:sz w:val="20"/>
              </w:rPr>
            </w:pPr>
            <w:r w:rsidRPr="00A83A78">
              <w:rPr>
                <w:rFonts w:eastAsia="Times New Roman" w:cs="Times New Roman"/>
                <w:sz w:val="20"/>
                <w:szCs w:val="24"/>
              </w:rPr>
              <w:t>Versión:</w:t>
            </w:r>
          </w:p>
        </w:tc>
        <w:tc>
          <w:tcPr>
            <w:tcW w:w="6057" w:type="dxa"/>
          </w:tcPr>
          <w:p w14:paraId="2295C5F6" w14:textId="77777777" w:rsidR="00AC041A" w:rsidRPr="00A83A78" w:rsidRDefault="00AC041A" w:rsidP="00E967B5">
            <w:pPr>
              <w:jc w:val="both"/>
              <w:rPr>
                <w:sz w:val="20"/>
              </w:rPr>
            </w:pPr>
            <w:r w:rsidRPr="00A83A78">
              <w:rPr>
                <w:rFonts w:eastAsia="Times New Roman" w:cs="Times New Roman"/>
                <w:sz w:val="20"/>
                <w:szCs w:val="24"/>
              </w:rPr>
              <w:t>1.0</w:t>
            </w:r>
          </w:p>
        </w:tc>
      </w:tr>
      <w:tr w:rsidR="00F83ABC" w:rsidRPr="00A83A78" w14:paraId="67FCBBB8" w14:textId="77777777" w:rsidTr="00F83ABC">
        <w:trPr>
          <w:jc w:val="center"/>
        </w:trPr>
        <w:tc>
          <w:tcPr>
            <w:tcW w:w="2547" w:type="dxa"/>
          </w:tcPr>
          <w:p w14:paraId="749C4C6B" w14:textId="7F135484"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2B2C927E" w14:textId="239E5646"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1C79B3B4"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18D64E6" w14:textId="0C607AE6"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0864C22B" w14:textId="77777777" w:rsidR="00F83ABC" w:rsidRPr="00A83A78" w:rsidRDefault="00F83ABC" w:rsidP="00F83ABC">
            <w:pPr>
              <w:rPr>
                <w:rFonts w:eastAsia="Times New Roman" w:cs="Times New Roman"/>
                <w:sz w:val="20"/>
                <w:szCs w:val="24"/>
              </w:rPr>
            </w:pPr>
          </w:p>
        </w:tc>
      </w:tr>
      <w:tr w:rsidR="00F83ABC" w:rsidRPr="00A83A78" w14:paraId="4CA27A6B" w14:textId="77777777" w:rsidTr="00F83ABC">
        <w:trPr>
          <w:jc w:val="center"/>
        </w:trPr>
        <w:tc>
          <w:tcPr>
            <w:tcW w:w="2547" w:type="dxa"/>
          </w:tcPr>
          <w:p w14:paraId="416E06D9" w14:textId="6C577742"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35099B95" w14:textId="72871789"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59EEFDF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FC1C8AD"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183C3CA3" w14:textId="5B8E2E7F" w:rsidR="00F83ABC" w:rsidRPr="00A83A78" w:rsidRDefault="00F83ABC" w:rsidP="00F83ABC">
            <w:pPr>
              <w:jc w:val="both"/>
              <w:rPr>
                <w:sz w:val="20"/>
              </w:rPr>
            </w:pPr>
            <w:r w:rsidRPr="00A83A78">
              <w:rPr>
                <w:rFonts w:eastAsia="Times New Roman" w:cs="Times New Roman"/>
                <w:sz w:val="20"/>
                <w:szCs w:val="24"/>
              </w:rPr>
              <w:t>Sistema Prototipo Software</w:t>
            </w:r>
          </w:p>
        </w:tc>
      </w:tr>
      <w:tr w:rsidR="00F83ABC" w:rsidRPr="00A83A78" w14:paraId="1C8181E6" w14:textId="77777777" w:rsidTr="00F83ABC">
        <w:trPr>
          <w:jc w:val="center"/>
        </w:trPr>
        <w:tc>
          <w:tcPr>
            <w:tcW w:w="2547" w:type="dxa"/>
          </w:tcPr>
          <w:p w14:paraId="40931619" w14:textId="6BA8342E" w:rsidR="00F83ABC" w:rsidRPr="00A83A78" w:rsidRDefault="005D50F9"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65C39D96" w14:textId="33DFEBFD" w:rsidR="00F83ABC" w:rsidRPr="00A83A78" w:rsidRDefault="00F83ABC" w:rsidP="00F83ABC">
            <w:pPr>
              <w:jc w:val="both"/>
              <w:rPr>
                <w:sz w:val="20"/>
              </w:rPr>
            </w:pPr>
            <w:r w:rsidRPr="00A83A78">
              <w:rPr>
                <w:rFonts w:eastAsia="Times New Roman" w:cs="Times New Roman"/>
                <w:sz w:val="20"/>
                <w:szCs w:val="24"/>
              </w:rPr>
              <w:t>Guardar las magnitudes (temperatura, aceleración y frecuencia cardíaca) previamente recibidas.</w:t>
            </w:r>
          </w:p>
        </w:tc>
      </w:tr>
      <w:tr w:rsidR="00F83ABC" w:rsidRPr="00A83A78" w14:paraId="28265936"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F611871"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3AF37042" w14:textId="54C08033" w:rsidR="00F83ABC" w:rsidRPr="00A83A78" w:rsidRDefault="00F83ABC" w:rsidP="00F83ABC">
            <w:pPr>
              <w:jc w:val="both"/>
              <w:rPr>
                <w:sz w:val="20"/>
              </w:rPr>
            </w:pPr>
            <w:r w:rsidRPr="00A83A78">
              <w:rPr>
                <w:rFonts w:eastAsia="Times New Roman" w:cs="Times New Roman"/>
                <w:sz w:val="20"/>
                <w:szCs w:val="24"/>
              </w:rPr>
              <w:t>Guardar magnitudes.</w:t>
            </w:r>
          </w:p>
        </w:tc>
      </w:tr>
      <w:tr w:rsidR="00F83ABC" w:rsidRPr="00A83A78" w14:paraId="690180EB" w14:textId="77777777" w:rsidTr="00F83ABC">
        <w:trPr>
          <w:jc w:val="center"/>
        </w:trPr>
        <w:tc>
          <w:tcPr>
            <w:tcW w:w="2547" w:type="dxa"/>
          </w:tcPr>
          <w:p w14:paraId="62394029"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495F530A" w14:textId="0E87D06E" w:rsidR="00F83ABC" w:rsidRPr="00A83A78" w:rsidRDefault="00F83ABC" w:rsidP="00F83ABC">
            <w:pPr>
              <w:jc w:val="both"/>
              <w:rPr>
                <w:sz w:val="20"/>
              </w:rPr>
            </w:pPr>
            <w:r w:rsidRPr="00A83A78">
              <w:rPr>
                <w:rFonts w:eastAsia="Times New Roman" w:cs="Times New Roman"/>
                <w:sz w:val="20"/>
                <w:szCs w:val="24"/>
              </w:rPr>
              <w:t>Variables de temperatura, aceleración y frecuencia cardíaca recibidas por el Sistema Prototipo Software.</w:t>
            </w:r>
          </w:p>
        </w:tc>
      </w:tr>
      <w:tr w:rsidR="00F83ABC" w:rsidRPr="00A83A78" w14:paraId="3318274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9BBB2DA"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30C93C39" w14:textId="7803027C" w:rsidR="00F83ABC" w:rsidRPr="00A83A78" w:rsidRDefault="00F83ABC" w:rsidP="00F83ABC">
            <w:pPr>
              <w:jc w:val="both"/>
              <w:rPr>
                <w:sz w:val="20"/>
              </w:rPr>
            </w:pPr>
          </w:p>
        </w:tc>
      </w:tr>
      <w:tr w:rsidR="00F83ABC" w:rsidRPr="00A83A78" w14:paraId="3600B531" w14:textId="77777777" w:rsidTr="00F83ABC">
        <w:trPr>
          <w:jc w:val="center"/>
        </w:trPr>
        <w:tc>
          <w:tcPr>
            <w:tcW w:w="2547" w:type="dxa"/>
          </w:tcPr>
          <w:p w14:paraId="40A6CC91"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5A02BC5A" w14:textId="02192B08" w:rsidR="00F83ABC" w:rsidRPr="00A83A78" w:rsidRDefault="00F83ABC" w:rsidP="00F83ABC">
            <w:pPr>
              <w:jc w:val="both"/>
              <w:rPr>
                <w:sz w:val="20"/>
              </w:rPr>
            </w:pPr>
            <w:r w:rsidRPr="00A83A78">
              <w:rPr>
                <w:rFonts w:eastAsia="Times New Roman" w:cs="Times New Roman"/>
                <w:sz w:val="20"/>
                <w:szCs w:val="24"/>
              </w:rPr>
              <w:t>El Sistema Prototipo Software debe haber recibido las variables.</w:t>
            </w:r>
          </w:p>
        </w:tc>
      </w:tr>
      <w:tr w:rsidR="00F83ABC" w:rsidRPr="00A83A78" w14:paraId="7B5072C3"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433F33D" w14:textId="4E6656EE"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68074E37" w14:textId="77777777" w:rsidR="00F83ABC" w:rsidRPr="00A83A78" w:rsidRDefault="00F83ABC" w:rsidP="00F83ABC">
            <w:pPr>
              <w:jc w:val="both"/>
              <w:rPr>
                <w:sz w:val="20"/>
              </w:rPr>
            </w:pPr>
          </w:p>
        </w:tc>
      </w:tr>
      <w:tr w:rsidR="005D50F9" w:rsidRPr="00A83A78" w14:paraId="4A4E1E15" w14:textId="77777777" w:rsidTr="00F83ABC">
        <w:trPr>
          <w:jc w:val="center"/>
        </w:trPr>
        <w:tc>
          <w:tcPr>
            <w:tcW w:w="2547" w:type="dxa"/>
          </w:tcPr>
          <w:p w14:paraId="584F9A6D" w14:textId="521AB77B" w:rsidR="005D50F9" w:rsidRPr="00A83A78" w:rsidRDefault="005D50F9" w:rsidP="005D50F9">
            <w:pPr>
              <w:jc w:val="both"/>
              <w:rPr>
                <w:sz w:val="20"/>
              </w:rPr>
            </w:pPr>
            <w:r w:rsidRPr="00A83A78">
              <w:rPr>
                <w:rFonts w:eastAsia="Times New Roman" w:cs="Times New Roman"/>
                <w:sz w:val="20"/>
                <w:szCs w:val="24"/>
              </w:rPr>
              <w:t>Prioridad:</w:t>
            </w:r>
          </w:p>
        </w:tc>
        <w:tc>
          <w:tcPr>
            <w:tcW w:w="6057" w:type="dxa"/>
          </w:tcPr>
          <w:p w14:paraId="00E41D8B" w14:textId="649A2311" w:rsidR="005D50F9" w:rsidRPr="00A83A78" w:rsidRDefault="005D50F9" w:rsidP="005D50F9">
            <w:pPr>
              <w:jc w:val="both"/>
              <w:rPr>
                <w:sz w:val="20"/>
              </w:rPr>
            </w:pPr>
            <w:r w:rsidRPr="00A83A78">
              <w:rPr>
                <w:rFonts w:eastAsia="Times New Roman" w:cs="Times New Roman"/>
                <w:sz w:val="20"/>
                <w:szCs w:val="24"/>
              </w:rPr>
              <w:t>Media.</w:t>
            </w:r>
          </w:p>
        </w:tc>
      </w:tr>
      <w:tr w:rsidR="005D50F9" w:rsidRPr="00A83A78" w14:paraId="3313B829"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1E4FB80" w14:textId="5447B2A7" w:rsidR="005D50F9" w:rsidRPr="00A83A78" w:rsidRDefault="005D50F9" w:rsidP="005D50F9">
            <w:pPr>
              <w:jc w:val="both"/>
              <w:rPr>
                <w:sz w:val="20"/>
              </w:rPr>
            </w:pPr>
            <w:r w:rsidRPr="00A83A78">
              <w:rPr>
                <w:rFonts w:eastAsia="Times New Roman" w:cs="Times New Roman"/>
                <w:sz w:val="20"/>
                <w:szCs w:val="24"/>
              </w:rPr>
              <w:t>Frecuencia de uso:</w:t>
            </w:r>
          </w:p>
        </w:tc>
        <w:tc>
          <w:tcPr>
            <w:tcW w:w="6057" w:type="dxa"/>
          </w:tcPr>
          <w:p w14:paraId="389123B5" w14:textId="0511EAA2" w:rsidR="005D50F9" w:rsidRPr="00A83A78" w:rsidRDefault="005D50F9" w:rsidP="005D50F9">
            <w:pPr>
              <w:jc w:val="both"/>
              <w:rPr>
                <w:sz w:val="20"/>
              </w:rPr>
            </w:pPr>
            <w:r w:rsidRPr="00A83A78">
              <w:rPr>
                <w:rFonts w:eastAsia="Times New Roman" w:cs="Times New Roman"/>
                <w:sz w:val="20"/>
                <w:szCs w:val="24"/>
              </w:rPr>
              <w:t>C</w:t>
            </w:r>
            <w:r w:rsidR="007410C0" w:rsidRPr="00A83A78">
              <w:rPr>
                <w:rFonts w:eastAsia="Times New Roman" w:cs="Times New Roman"/>
                <w:sz w:val="20"/>
                <w:szCs w:val="24"/>
              </w:rPr>
              <w:t>asi</w:t>
            </w:r>
            <w:r w:rsidRPr="00A83A78">
              <w:rPr>
                <w:rFonts w:eastAsia="Times New Roman" w:cs="Times New Roman"/>
                <w:sz w:val="20"/>
                <w:szCs w:val="24"/>
              </w:rPr>
              <w:t xml:space="preserve"> siempre.</w:t>
            </w:r>
          </w:p>
        </w:tc>
      </w:tr>
    </w:tbl>
    <w:p w14:paraId="27380C0C" w14:textId="58C2F394" w:rsidR="005A2429" w:rsidRPr="005A2429" w:rsidRDefault="00047AB5">
      <w:pPr>
        <w:pStyle w:val="Descripcin"/>
      </w:pPr>
      <w:bookmarkStart w:id="4194" w:name="_Toc482747487"/>
      <w:r w:rsidRPr="00DF2766">
        <w:t>Tabla</w:t>
      </w:r>
      <w:r w:rsidR="007E4084" w:rsidRPr="0078193E">
        <w:t xml:space="preserve"> 3</w:t>
      </w:r>
      <w:r w:rsidRPr="006E1D2F">
        <w:t>.</w:t>
      </w:r>
      <w:del w:id="4195" w:author="Tanya Hernández" w:date="2017-05-17T00:36:00Z">
        <w:r w:rsidRPr="00262C61" w:rsidDel="004E1E07">
          <w:delText xml:space="preserve"> </w:delText>
        </w:r>
      </w:del>
      <w:r w:rsidRPr="00803B69">
        <w:fldChar w:fldCharType="begin"/>
      </w:r>
      <w:r w:rsidRPr="004E1E07">
        <w:instrText xml:space="preserve"> SEQ Tabla_III. \* ROMAN </w:instrText>
      </w:r>
      <w:r w:rsidRPr="00803B69">
        <w:rPr>
          <w:rPrChange w:id="4196" w:author="Tanya Hernández" w:date="2017-05-17T00:36:00Z">
            <w:rPr/>
          </w:rPrChange>
        </w:rPr>
        <w:fldChar w:fldCharType="separate"/>
      </w:r>
      <w:ins w:id="4197" w:author="Tanya Hernández" w:date="2017-05-21T21:21:00Z">
        <w:r w:rsidR="00604603">
          <w:t>IV</w:t>
        </w:r>
      </w:ins>
      <w:del w:id="4198" w:author="Tanya Hernández" w:date="2017-05-17T01:33:00Z">
        <w:r w:rsidR="005B2C04" w:rsidRPr="004E1E07" w:rsidDel="00262C61">
          <w:delText>IV</w:delText>
        </w:r>
      </w:del>
      <w:r w:rsidRPr="00803B69">
        <w:fldChar w:fldCharType="end"/>
      </w:r>
      <w:r>
        <w:t xml:space="preserve"> </w:t>
      </w:r>
      <w:r w:rsidRPr="008A5978">
        <w:t>Caso de uso guardar magnitud.</w:t>
      </w:r>
      <w:bookmarkEnd w:id="4194"/>
    </w:p>
    <w:p w14:paraId="7D92A029" w14:textId="3423C982" w:rsidR="007410C0" w:rsidDel="004E1E07" w:rsidRDefault="007410C0" w:rsidP="007410C0">
      <w:pPr>
        <w:ind w:firstLine="0"/>
        <w:rPr>
          <w:del w:id="4199" w:author="Tanya Hernández" w:date="2017-05-17T00:36:00Z"/>
        </w:rPr>
      </w:pPr>
    </w:p>
    <w:p w14:paraId="34DA332D" w14:textId="77777777" w:rsidR="00AC041A" w:rsidRPr="00AC041A" w:rsidRDefault="00AC041A" w:rsidP="00AC041A">
      <w:pPr>
        <w:rPr>
          <w:rFonts w:cs="Times New Roman"/>
          <w:szCs w:val="24"/>
        </w:rPr>
      </w:pPr>
      <w:r w:rsidRPr="00AC041A">
        <w:rPr>
          <w:rFonts w:cs="Times New Roman"/>
          <w:szCs w:val="24"/>
        </w:rPr>
        <w:t>Flujo de eventos:</w:t>
      </w:r>
    </w:p>
    <w:p w14:paraId="31EA130D" w14:textId="77777777" w:rsidR="00AC041A" w:rsidRPr="00AC041A" w:rsidRDefault="00AC041A" w:rsidP="00AC041A">
      <w:pPr>
        <w:rPr>
          <w:rFonts w:cs="Times New Roman"/>
          <w:szCs w:val="24"/>
        </w:rPr>
      </w:pPr>
      <w:r w:rsidRPr="00AC041A">
        <w:rPr>
          <w:rFonts w:cs="Times New Roman"/>
          <w:szCs w:val="24"/>
        </w:rPr>
        <w:t>Trayectoria Principal:</w:t>
      </w:r>
    </w:p>
    <w:p w14:paraId="4BEE7746" w14:textId="6511AAFA" w:rsidR="00AC041A" w:rsidRPr="00AC041A" w:rsidRDefault="00AC041A" w:rsidP="007838C6">
      <w:pPr>
        <w:ind w:left="284"/>
        <w:rPr>
          <w:rFonts w:cs="Times New Roman"/>
          <w:szCs w:val="24"/>
        </w:rPr>
      </w:pPr>
      <w:r w:rsidRPr="00AC041A">
        <w:rPr>
          <w:rFonts w:cs="Times New Roman"/>
          <w:szCs w:val="24"/>
        </w:rPr>
        <w:t>1.</w:t>
      </w:r>
      <w:r>
        <w:rPr>
          <w:rFonts w:cs="Times New Roman"/>
          <w:szCs w:val="24"/>
        </w:rPr>
        <w:t xml:space="preserve"> </w:t>
      </w:r>
      <w:r w:rsidRPr="00AC041A">
        <w:rPr>
          <w:rFonts w:cs="Times New Roman"/>
          <w:szCs w:val="24"/>
        </w:rPr>
        <w:t xml:space="preserve"> El</w:t>
      </w:r>
      <w:r w:rsidR="00C37C9F">
        <w:rPr>
          <w:rFonts w:cs="Times New Roman"/>
          <w:szCs w:val="24"/>
        </w:rPr>
        <w:t xml:space="preserve"> Sistema Prototipo Software guarda en una base de datos las variables recibidas, para tener un historial</w:t>
      </w:r>
      <w:r w:rsidRPr="00AC041A">
        <w:rPr>
          <w:rFonts w:cs="Times New Roman"/>
          <w:szCs w:val="24"/>
        </w:rPr>
        <w:t>.</w:t>
      </w:r>
    </w:p>
    <w:p w14:paraId="166296C4" w14:textId="77777777" w:rsidR="00AC041A" w:rsidRPr="00AC041A" w:rsidRDefault="00AC041A" w:rsidP="007838C6">
      <w:pPr>
        <w:ind w:left="284"/>
        <w:rPr>
          <w:rFonts w:cs="Times New Roman"/>
          <w:szCs w:val="24"/>
        </w:rPr>
      </w:pPr>
      <w:r w:rsidRPr="00AC041A">
        <w:rPr>
          <w:rFonts w:cs="Times New Roman"/>
          <w:szCs w:val="24"/>
        </w:rPr>
        <w:t>-Fin de Trayectoria.</w:t>
      </w:r>
    </w:p>
    <w:p w14:paraId="5F3EAAFA" w14:textId="77777777" w:rsidR="00AC041A" w:rsidRDefault="00AC041A" w:rsidP="00AC041A">
      <w:pPr>
        <w:contextualSpacing/>
      </w:pPr>
    </w:p>
    <w:p w14:paraId="486C0F90" w14:textId="6B4A6E01" w:rsidR="00565CC2" w:rsidRDefault="00565CC2" w:rsidP="00047AB5">
      <w:pPr>
        <w:ind w:firstLine="0"/>
        <w:contextualSpacing/>
      </w:pPr>
    </w:p>
    <w:p w14:paraId="216B15E6" w14:textId="24389F72" w:rsidR="00A83A78" w:rsidRDefault="00A83A78" w:rsidP="00047AB5">
      <w:pPr>
        <w:ind w:firstLine="0"/>
        <w:contextualSpacing/>
      </w:pPr>
    </w:p>
    <w:p w14:paraId="2B49A24C" w14:textId="7B960C41" w:rsidR="00A83A78" w:rsidRDefault="00A83A78" w:rsidP="00047AB5">
      <w:pPr>
        <w:ind w:firstLine="0"/>
        <w:contextualSpacing/>
      </w:pPr>
    </w:p>
    <w:p w14:paraId="46611F6F" w14:textId="266024AD" w:rsidR="00A83A78" w:rsidRDefault="00A83A78" w:rsidP="00047AB5">
      <w:pPr>
        <w:ind w:firstLine="0"/>
        <w:contextualSpacing/>
      </w:pPr>
    </w:p>
    <w:p w14:paraId="516BD1D8" w14:textId="487421BF" w:rsidR="00A83A78" w:rsidRDefault="00A83A78" w:rsidP="00047AB5">
      <w:pPr>
        <w:ind w:firstLine="0"/>
        <w:contextualSpacing/>
        <w:rPr>
          <w:ins w:id="4200" w:author="Tanya Hernández" w:date="2017-05-17T00:36:00Z"/>
        </w:rPr>
      </w:pPr>
    </w:p>
    <w:p w14:paraId="2A3F7999" w14:textId="77777777" w:rsidR="004E1E07" w:rsidRDefault="004E1E07" w:rsidP="00047AB5">
      <w:pPr>
        <w:ind w:firstLine="0"/>
        <w:contextualSpacing/>
      </w:pPr>
    </w:p>
    <w:p w14:paraId="047F7094" w14:textId="0B624945" w:rsidR="0094003B" w:rsidRDefault="00ED7DD1" w:rsidP="0094003B">
      <w:pPr>
        <w:pStyle w:val="Prrafodelista"/>
        <w:numPr>
          <w:ilvl w:val="0"/>
          <w:numId w:val="70"/>
        </w:numPr>
        <w:rPr>
          <w:rFonts w:cs="Times New Roman"/>
          <w:b/>
          <w:szCs w:val="24"/>
        </w:rPr>
      </w:pPr>
      <w:r>
        <w:rPr>
          <w:rFonts w:cs="Times New Roman"/>
          <w:b/>
          <w:szCs w:val="24"/>
        </w:rPr>
        <w:t>CU5 Validar magnitud</w:t>
      </w:r>
    </w:p>
    <w:p w14:paraId="4F17936B" w14:textId="77777777" w:rsidR="00675607" w:rsidRPr="00675607" w:rsidRDefault="00675607" w:rsidP="00675607">
      <w:pPr>
        <w:ind w:firstLine="0"/>
        <w:rPr>
          <w:rFonts w:cs="Times New Roman"/>
          <w:szCs w:val="24"/>
        </w:rPr>
      </w:pPr>
    </w:p>
    <w:p w14:paraId="60EAF1BB" w14:textId="0C3A582D" w:rsidR="004D4431" w:rsidRDefault="00A606D3" w:rsidP="00675607">
      <w:pPr>
        <w:ind w:firstLine="0"/>
        <w:jc w:val="center"/>
        <w:rPr>
          <w:rFonts w:cs="Times New Roman"/>
          <w:szCs w:val="24"/>
        </w:rPr>
      </w:pPr>
      <w:r w:rsidRPr="00A606D3">
        <w:rPr>
          <w:rFonts w:cs="Times New Roman"/>
          <w:noProof/>
          <w:szCs w:val="24"/>
          <w:lang w:eastAsia="es-MX"/>
        </w:rPr>
        <w:lastRenderedPageBreak/>
        <w:drawing>
          <wp:inline distT="0" distB="0" distL="0" distR="0" wp14:anchorId="7277E216" wp14:editId="0DABA089">
            <wp:extent cx="6692265" cy="2911139"/>
            <wp:effectExtent l="0" t="0" r="0" b="0"/>
            <wp:docPr id="1073741826" name="Imagen 1073741826" descr="C:\Users\dayan\Desktop\TrabajoTerminal2\ReporteTecnico\diagramas\DiagramaCasoDeUso5Valida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yan\Desktop\TrabajoTerminal2\ReporteTecnico\diagramas\DiagramaCasoDeUso5ValidarMagnitu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92265" cy="2911139"/>
                    </a:xfrm>
                    <a:prstGeom prst="rect">
                      <a:avLst/>
                    </a:prstGeom>
                    <a:noFill/>
                    <a:ln>
                      <a:noFill/>
                    </a:ln>
                  </pic:spPr>
                </pic:pic>
              </a:graphicData>
            </a:graphic>
          </wp:inline>
        </w:drawing>
      </w:r>
    </w:p>
    <w:p w14:paraId="66B889AB" w14:textId="7DAA63E8" w:rsidR="004E2F04" w:rsidRPr="00A83A78" w:rsidRDefault="00E144A6">
      <w:pPr>
        <w:pStyle w:val="Descripcin"/>
      </w:pPr>
      <w:bookmarkStart w:id="4201" w:name="_Toc483160583"/>
      <w:r w:rsidRPr="00DF2766">
        <w:t>Fig. 3</w:t>
      </w:r>
      <w:r w:rsidR="007E4084" w:rsidRPr="0078193E">
        <w:t>.</w:t>
      </w:r>
      <w:del w:id="4202" w:author="Tanya Hernández" w:date="2017-05-17T00:36:00Z">
        <w:r w:rsidRPr="006E1D2F" w:rsidDel="004E1E07">
          <w:delText xml:space="preserve"> </w:delText>
        </w:r>
      </w:del>
      <w:r w:rsidRPr="005E6164">
        <w:fldChar w:fldCharType="begin"/>
      </w:r>
      <w:r w:rsidRPr="004E1E07">
        <w:instrText xml:space="preserve"> SEQ Fig._3 \* ARABIC </w:instrText>
      </w:r>
      <w:r w:rsidRPr="005E6164">
        <w:rPr>
          <w:rPrChange w:id="4203" w:author="Tanya Hernández" w:date="2017-05-17T00:36:00Z">
            <w:rPr/>
          </w:rPrChange>
        </w:rPr>
        <w:fldChar w:fldCharType="separate"/>
      </w:r>
      <w:ins w:id="4204" w:author="Tanya Hernández" w:date="2017-05-21T21:21:00Z">
        <w:r w:rsidR="00604603">
          <w:t>7</w:t>
        </w:r>
      </w:ins>
      <w:del w:id="4205" w:author="Tanya Hernández" w:date="2017-05-17T01:33:00Z">
        <w:r w:rsidR="005B2C04" w:rsidRPr="004E1E07" w:rsidDel="00262C61">
          <w:delText>7</w:delText>
        </w:r>
      </w:del>
      <w:r w:rsidRPr="005E6164">
        <w:fldChar w:fldCharType="end"/>
      </w:r>
      <w:r>
        <w:t xml:space="preserve"> </w:t>
      </w:r>
      <w:r w:rsidRPr="00590F58">
        <w:t>Caso de uso validar magnitud.</w:t>
      </w:r>
      <w:bookmarkEnd w:id="4201"/>
    </w:p>
    <w:tbl>
      <w:tblPr>
        <w:tblStyle w:val="Tablaconcuadrcula4-nfasis1"/>
        <w:tblW w:w="8604" w:type="dxa"/>
        <w:jc w:val="center"/>
        <w:tblLayout w:type="fixed"/>
        <w:tblLook w:val="0420" w:firstRow="1" w:lastRow="0" w:firstColumn="0" w:lastColumn="0" w:noHBand="0" w:noVBand="1"/>
      </w:tblPr>
      <w:tblGrid>
        <w:gridCol w:w="2547"/>
        <w:gridCol w:w="6057"/>
      </w:tblGrid>
      <w:tr w:rsidR="00CF522E" w:rsidRPr="00A83A78" w14:paraId="0DAFE809"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7CF151B2"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50D81BD0" w14:textId="61E384E4" w:rsidR="00CF522E" w:rsidRPr="00A83A78" w:rsidRDefault="00C37C9F" w:rsidP="00C37C9F">
            <w:pPr>
              <w:jc w:val="both"/>
              <w:rPr>
                <w:sz w:val="20"/>
              </w:rPr>
            </w:pPr>
            <w:r w:rsidRPr="00A83A78">
              <w:rPr>
                <w:rFonts w:eastAsia="Times New Roman" w:cs="Times New Roman"/>
                <w:sz w:val="20"/>
                <w:szCs w:val="24"/>
              </w:rPr>
              <w:t>CU5</w:t>
            </w:r>
            <w:r w:rsidR="00CF522E" w:rsidRPr="00A83A78">
              <w:rPr>
                <w:rFonts w:eastAsia="Times New Roman" w:cs="Times New Roman"/>
                <w:sz w:val="20"/>
                <w:szCs w:val="24"/>
              </w:rPr>
              <w:t xml:space="preserve"> </w:t>
            </w:r>
            <w:r w:rsidRPr="00A83A78">
              <w:rPr>
                <w:rFonts w:eastAsia="Times New Roman" w:cs="Times New Roman"/>
                <w:sz w:val="20"/>
                <w:szCs w:val="24"/>
              </w:rPr>
              <w:t>Validar magnitud</w:t>
            </w:r>
          </w:p>
        </w:tc>
      </w:tr>
      <w:tr w:rsidR="00CF522E" w:rsidRPr="00A83A78" w14:paraId="3D8BEEB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0656335"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3C9BBC19"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6E8AE3DA" w14:textId="77777777" w:rsidTr="00F83ABC">
        <w:trPr>
          <w:jc w:val="center"/>
        </w:trPr>
        <w:tc>
          <w:tcPr>
            <w:tcW w:w="2547" w:type="dxa"/>
          </w:tcPr>
          <w:p w14:paraId="7740C58C" w14:textId="14B584F6"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0AE782A0" w14:textId="12BA945B"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16C2251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ADA6777" w14:textId="1ADA295F"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27C04920" w14:textId="77777777" w:rsidR="00F83ABC" w:rsidRPr="00A83A78" w:rsidRDefault="00F83ABC" w:rsidP="00F83ABC">
            <w:pPr>
              <w:rPr>
                <w:rFonts w:eastAsia="Times New Roman" w:cs="Times New Roman"/>
                <w:sz w:val="20"/>
                <w:szCs w:val="24"/>
              </w:rPr>
            </w:pPr>
          </w:p>
        </w:tc>
      </w:tr>
      <w:tr w:rsidR="00F83ABC" w:rsidRPr="00A83A78" w14:paraId="3D6BD7E9" w14:textId="77777777" w:rsidTr="00F83ABC">
        <w:trPr>
          <w:jc w:val="center"/>
        </w:trPr>
        <w:tc>
          <w:tcPr>
            <w:tcW w:w="2547" w:type="dxa"/>
          </w:tcPr>
          <w:p w14:paraId="1FC37954" w14:textId="3E71F1D6"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29124849" w14:textId="34576DCB"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43521EC6"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C529277"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46C9B5D9" w14:textId="44CE1463" w:rsidR="00F83ABC" w:rsidRPr="00A83A78" w:rsidRDefault="00F83ABC" w:rsidP="00F83ABC">
            <w:pPr>
              <w:jc w:val="both"/>
              <w:rPr>
                <w:sz w:val="20"/>
              </w:rPr>
            </w:pPr>
            <w:r w:rsidRPr="00A83A78">
              <w:rPr>
                <w:rFonts w:eastAsia="Times New Roman" w:cs="Times New Roman"/>
                <w:sz w:val="20"/>
                <w:szCs w:val="24"/>
              </w:rPr>
              <w:t>Sistema Prototipo Software.</w:t>
            </w:r>
          </w:p>
        </w:tc>
      </w:tr>
      <w:tr w:rsidR="00F83ABC" w:rsidRPr="00A83A78" w14:paraId="52B67787" w14:textId="77777777" w:rsidTr="00F83ABC">
        <w:trPr>
          <w:jc w:val="center"/>
        </w:trPr>
        <w:tc>
          <w:tcPr>
            <w:tcW w:w="2547" w:type="dxa"/>
          </w:tcPr>
          <w:p w14:paraId="40735CB5" w14:textId="2FB82C76" w:rsidR="00F83ABC" w:rsidRPr="00A83A78" w:rsidRDefault="007410C0"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24B8703C" w14:textId="728F2672" w:rsidR="00F83ABC" w:rsidRPr="00A83A78" w:rsidRDefault="00F83ABC" w:rsidP="00F83ABC">
            <w:pPr>
              <w:jc w:val="both"/>
              <w:rPr>
                <w:sz w:val="20"/>
              </w:rPr>
            </w:pPr>
            <w:r w:rsidRPr="00A83A78">
              <w:rPr>
                <w:rFonts w:eastAsia="Times New Roman" w:cs="Times New Roman"/>
                <w:sz w:val="20"/>
                <w:szCs w:val="24"/>
              </w:rPr>
              <w:t>Validar las magnitudes (temperatura, aceleración y frecuencia cardíaca) previamente recibidas.</w:t>
            </w:r>
          </w:p>
        </w:tc>
      </w:tr>
      <w:tr w:rsidR="00F83ABC" w:rsidRPr="00A83A78" w14:paraId="37F6DE3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D1445B1"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4DC2745C" w14:textId="5E4FBB34" w:rsidR="00F83ABC" w:rsidRPr="00A83A78" w:rsidRDefault="00F83ABC" w:rsidP="00F83ABC">
            <w:pPr>
              <w:jc w:val="both"/>
              <w:rPr>
                <w:sz w:val="20"/>
              </w:rPr>
            </w:pPr>
            <w:r w:rsidRPr="00A83A78">
              <w:rPr>
                <w:rFonts w:eastAsia="Times New Roman" w:cs="Times New Roman"/>
                <w:sz w:val="20"/>
                <w:szCs w:val="24"/>
              </w:rPr>
              <w:t>Validación de magnitudes.</w:t>
            </w:r>
          </w:p>
        </w:tc>
      </w:tr>
      <w:tr w:rsidR="00F83ABC" w:rsidRPr="00A83A78" w14:paraId="0B1C55F5" w14:textId="77777777" w:rsidTr="00F83ABC">
        <w:trPr>
          <w:jc w:val="center"/>
        </w:trPr>
        <w:tc>
          <w:tcPr>
            <w:tcW w:w="2547" w:type="dxa"/>
          </w:tcPr>
          <w:p w14:paraId="14B6BF71"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41DB0A06" w14:textId="2BFC1165" w:rsidR="00F83ABC" w:rsidRPr="00A83A78" w:rsidRDefault="00F83ABC" w:rsidP="00F83ABC">
            <w:pPr>
              <w:jc w:val="both"/>
              <w:rPr>
                <w:sz w:val="20"/>
              </w:rPr>
            </w:pPr>
            <w:r w:rsidRPr="00A83A78">
              <w:rPr>
                <w:rFonts w:eastAsia="Times New Roman" w:cs="Times New Roman"/>
                <w:sz w:val="20"/>
                <w:szCs w:val="24"/>
              </w:rPr>
              <w:t>Variables de temperatura, aceleración y frecuencia cardíaca recibidas por el Sistema Prototipo Software.</w:t>
            </w:r>
          </w:p>
        </w:tc>
      </w:tr>
      <w:tr w:rsidR="00F83ABC" w:rsidRPr="00A83A78" w14:paraId="2D6F9D0E"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91A604F"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63ED9B67" w14:textId="6BDA825E" w:rsidR="00F83ABC" w:rsidRPr="00A83A78" w:rsidRDefault="00F83ABC" w:rsidP="00F83ABC">
            <w:pPr>
              <w:jc w:val="both"/>
              <w:rPr>
                <w:sz w:val="20"/>
              </w:rPr>
            </w:pPr>
          </w:p>
        </w:tc>
      </w:tr>
      <w:tr w:rsidR="00F83ABC" w:rsidRPr="00A83A78" w14:paraId="51C8D1DE" w14:textId="77777777" w:rsidTr="00F83ABC">
        <w:trPr>
          <w:jc w:val="center"/>
        </w:trPr>
        <w:tc>
          <w:tcPr>
            <w:tcW w:w="2547" w:type="dxa"/>
          </w:tcPr>
          <w:p w14:paraId="2DE8E55F"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5AB44BB2" w14:textId="33AE9318" w:rsidR="00F83ABC" w:rsidRPr="00A83A78" w:rsidRDefault="00F83ABC" w:rsidP="00F83ABC">
            <w:pPr>
              <w:jc w:val="both"/>
              <w:rPr>
                <w:sz w:val="20"/>
              </w:rPr>
            </w:pPr>
            <w:r w:rsidRPr="00A83A78">
              <w:rPr>
                <w:rFonts w:eastAsia="Times New Roman" w:cs="Times New Roman"/>
                <w:sz w:val="20"/>
                <w:szCs w:val="24"/>
              </w:rPr>
              <w:t>El Sistema Prototipo Software debe haber recibido las variables.</w:t>
            </w:r>
          </w:p>
        </w:tc>
      </w:tr>
      <w:tr w:rsidR="00F83ABC" w:rsidRPr="00A83A78" w14:paraId="3EE89094"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0280233"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39E91C1E" w14:textId="6FDA7DF9" w:rsidR="00F83ABC" w:rsidRPr="00A83A78" w:rsidRDefault="00F83ABC" w:rsidP="00F83ABC">
            <w:pPr>
              <w:jc w:val="both"/>
              <w:rPr>
                <w:sz w:val="20"/>
              </w:rPr>
            </w:pPr>
          </w:p>
        </w:tc>
      </w:tr>
      <w:tr w:rsidR="007410C0" w:rsidRPr="00A83A78" w14:paraId="054BFB68" w14:textId="77777777" w:rsidTr="00F83ABC">
        <w:trPr>
          <w:jc w:val="center"/>
        </w:trPr>
        <w:tc>
          <w:tcPr>
            <w:tcW w:w="2547" w:type="dxa"/>
          </w:tcPr>
          <w:p w14:paraId="7AFF43E5" w14:textId="0542C8F5" w:rsidR="007410C0" w:rsidRPr="00A83A78" w:rsidRDefault="007410C0" w:rsidP="007410C0">
            <w:pPr>
              <w:jc w:val="both"/>
              <w:rPr>
                <w:sz w:val="20"/>
              </w:rPr>
            </w:pPr>
            <w:r w:rsidRPr="00A83A78">
              <w:rPr>
                <w:rFonts w:eastAsia="Times New Roman" w:cs="Times New Roman"/>
                <w:sz w:val="20"/>
                <w:szCs w:val="24"/>
              </w:rPr>
              <w:t>Prioridad:</w:t>
            </w:r>
          </w:p>
        </w:tc>
        <w:tc>
          <w:tcPr>
            <w:tcW w:w="6057" w:type="dxa"/>
          </w:tcPr>
          <w:p w14:paraId="2DDCA8FF" w14:textId="39D6E56F" w:rsidR="007410C0" w:rsidRPr="00A83A78" w:rsidRDefault="0043604C" w:rsidP="007410C0">
            <w:pPr>
              <w:jc w:val="both"/>
              <w:rPr>
                <w:sz w:val="20"/>
              </w:rPr>
            </w:pPr>
            <w:r w:rsidRPr="00A83A78">
              <w:rPr>
                <w:rFonts w:eastAsia="Times New Roman" w:cs="Times New Roman"/>
                <w:sz w:val="20"/>
                <w:szCs w:val="24"/>
              </w:rPr>
              <w:t>Alta.</w:t>
            </w:r>
          </w:p>
        </w:tc>
      </w:tr>
      <w:tr w:rsidR="007410C0" w:rsidRPr="00A83A78" w14:paraId="48AD774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EF8842C" w14:textId="5D99EB78" w:rsidR="007410C0" w:rsidRPr="00A83A78" w:rsidRDefault="007410C0" w:rsidP="007410C0">
            <w:pPr>
              <w:jc w:val="both"/>
              <w:rPr>
                <w:sz w:val="20"/>
              </w:rPr>
            </w:pPr>
            <w:r w:rsidRPr="00A83A78">
              <w:rPr>
                <w:rFonts w:eastAsia="Times New Roman" w:cs="Times New Roman"/>
                <w:sz w:val="20"/>
                <w:szCs w:val="24"/>
              </w:rPr>
              <w:t>Frecuencia de uso:</w:t>
            </w:r>
          </w:p>
        </w:tc>
        <w:tc>
          <w:tcPr>
            <w:tcW w:w="6057" w:type="dxa"/>
          </w:tcPr>
          <w:p w14:paraId="2EF35916" w14:textId="48DFEFF7" w:rsidR="007410C0" w:rsidRPr="00A83A78" w:rsidRDefault="0043604C" w:rsidP="007410C0">
            <w:pPr>
              <w:jc w:val="both"/>
              <w:rPr>
                <w:sz w:val="20"/>
              </w:rPr>
            </w:pPr>
            <w:r w:rsidRPr="00A83A78">
              <w:rPr>
                <w:rFonts w:eastAsia="Times New Roman" w:cs="Times New Roman"/>
                <w:sz w:val="20"/>
                <w:szCs w:val="24"/>
              </w:rPr>
              <w:t>Siempre.</w:t>
            </w:r>
          </w:p>
        </w:tc>
      </w:tr>
    </w:tbl>
    <w:p w14:paraId="6813503A" w14:textId="09051C98" w:rsidR="00CF522E" w:rsidRPr="00A83A78" w:rsidRDefault="007E4084">
      <w:pPr>
        <w:pStyle w:val="Descripcin"/>
        <w:rPr>
          <w:lang w:eastAsia="en-US"/>
        </w:rPr>
      </w:pPr>
      <w:bookmarkStart w:id="4206" w:name="_Toc482747488"/>
      <w:r w:rsidRPr="00DF2766">
        <w:t>Tabla 3</w:t>
      </w:r>
      <w:r w:rsidR="00047AB5" w:rsidRPr="0078193E">
        <w:t>.</w:t>
      </w:r>
      <w:del w:id="4207" w:author="Tanya Hernández" w:date="2017-05-17T00:36:00Z">
        <w:r w:rsidR="00047AB5" w:rsidRPr="006E1D2F" w:rsidDel="004E1E07">
          <w:delText xml:space="preserve"> </w:delText>
        </w:r>
      </w:del>
      <w:r w:rsidR="00047AB5" w:rsidRPr="005E6164">
        <w:fldChar w:fldCharType="begin"/>
      </w:r>
      <w:r w:rsidR="00047AB5" w:rsidRPr="004E1E07">
        <w:instrText xml:space="preserve"> SEQ Tabla_III. \* ROMAN </w:instrText>
      </w:r>
      <w:r w:rsidR="00047AB5" w:rsidRPr="005E6164">
        <w:rPr>
          <w:rPrChange w:id="4208" w:author="Tanya Hernández" w:date="2017-05-17T00:36:00Z">
            <w:rPr/>
          </w:rPrChange>
        </w:rPr>
        <w:fldChar w:fldCharType="separate"/>
      </w:r>
      <w:ins w:id="4209" w:author="Tanya Hernández" w:date="2017-05-21T21:21:00Z">
        <w:r w:rsidR="00604603">
          <w:t>V</w:t>
        </w:r>
      </w:ins>
      <w:del w:id="4210" w:author="Tanya Hernández" w:date="2017-05-17T01:33:00Z">
        <w:r w:rsidR="005B2C04" w:rsidRPr="004E1E07" w:rsidDel="00262C61">
          <w:delText>V</w:delText>
        </w:r>
      </w:del>
      <w:r w:rsidR="00047AB5" w:rsidRPr="005E6164">
        <w:fldChar w:fldCharType="end"/>
      </w:r>
      <w:r w:rsidR="00047AB5">
        <w:t xml:space="preserve"> </w:t>
      </w:r>
      <w:r w:rsidR="00047AB5" w:rsidRPr="00F0227A">
        <w:t>Caso de uso validar magnitud.</w:t>
      </w:r>
      <w:bookmarkEnd w:id="4206"/>
    </w:p>
    <w:p w14:paraId="47F9BF40" w14:textId="77777777" w:rsidR="00CF522E" w:rsidRPr="00AC041A" w:rsidRDefault="00CF522E" w:rsidP="00891BF0">
      <w:pPr>
        <w:rPr>
          <w:rFonts w:cs="Times New Roman"/>
          <w:szCs w:val="24"/>
        </w:rPr>
      </w:pPr>
      <w:r w:rsidRPr="00AC041A">
        <w:rPr>
          <w:rFonts w:cs="Times New Roman"/>
          <w:szCs w:val="24"/>
        </w:rPr>
        <w:t>Flujo de eventos:</w:t>
      </w:r>
    </w:p>
    <w:p w14:paraId="532ACF98" w14:textId="77777777" w:rsidR="00CF522E" w:rsidRPr="00AC041A" w:rsidRDefault="00CF522E" w:rsidP="00891BF0">
      <w:pPr>
        <w:rPr>
          <w:rFonts w:cs="Times New Roman"/>
          <w:szCs w:val="24"/>
        </w:rPr>
      </w:pPr>
      <w:r w:rsidRPr="00AC041A">
        <w:rPr>
          <w:rFonts w:cs="Times New Roman"/>
          <w:szCs w:val="24"/>
        </w:rPr>
        <w:t>Trayectoria Principal:</w:t>
      </w:r>
    </w:p>
    <w:p w14:paraId="6775293D" w14:textId="62850290" w:rsidR="00CF522E" w:rsidRPr="004F46A0" w:rsidRDefault="00CF522E" w:rsidP="00E72DD3">
      <w:pPr>
        <w:ind w:left="284"/>
        <w:rPr>
          <w:rFonts w:cs="Times New Roman"/>
          <w:szCs w:val="24"/>
        </w:rPr>
      </w:pPr>
      <w:r>
        <w:rPr>
          <w:rFonts w:cs="Times New Roman"/>
          <w:szCs w:val="24"/>
        </w:rPr>
        <w:t>1.</w:t>
      </w:r>
      <w:r w:rsidR="004174BE">
        <w:rPr>
          <w:rFonts w:cs="Times New Roman"/>
          <w:szCs w:val="24"/>
        </w:rPr>
        <w:t xml:space="preserve"> </w:t>
      </w:r>
      <w:r w:rsidR="00ED19A0">
        <w:rPr>
          <w:rFonts w:cs="Times New Roman"/>
          <w:szCs w:val="24"/>
        </w:rPr>
        <w:t>El Sistema Prototipo</w:t>
      </w:r>
      <w:r w:rsidR="004174BE">
        <w:rPr>
          <w:rFonts w:cs="Times New Roman"/>
          <w:szCs w:val="24"/>
        </w:rPr>
        <w:t xml:space="preserve"> Software a través de la aplicación móvil evalúa si la variable recibida sobrepasa los niveles</w:t>
      </w:r>
      <w:r w:rsidR="00ED19A0">
        <w:rPr>
          <w:rFonts w:cs="Times New Roman"/>
          <w:szCs w:val="24"/>
        </w:rPr>
        <w:t xml:space="preserve"> o no</w:t>
      </w:r>
      <w:r w:rsidRPr="00AC041A">
        <w:rPr>
          <w:rFonts w:cs="Times New Roman"/>
          <w:szCs w:val="24"/>
        </w:rPr>
        <w:t>.</w:t>
      </w:r>
    </w:p>
    <w:p w14:paraId="0E75BE45" w14:textId="268684B4" w:rsidR="00891BF0" w:rsidRDefault="00ED19A0" w:rsidP="00891BF0">
      <w:pPr>
        <w:ind w:left="284"/>
        <w:rPr>
          <w:rFonts w:cs="Times New Roman"/>
          <w:szCs w:val="24"/>
        </w:rPr>
      </w:pPr>
      <w:r>
        <w:rPr>
          <w:rFonts w:cs="Times New Roman"/>
          <w:szCs w:val="24"/>
        </w:rPr>
        <w:t xml:space="preserve">2. Si el Sistema Prototipo </w:t>
      </w:r>
      <w:r w:rsidR="00F82CDB">
        <w:rPr>
          <w:rFonts w:cs="Times New Roman"/>
          <w:szCs w:val="24"/>
        </w:rPr>
        <w:t>Software determina que la variable no sobrepasa los niveles</w:t>
      </w:r>
      <w:r w:rsidR="00891BF0">
        <w:rPr>
          <w:rFonts w:cs="Times New Roman"/>
          <w:szCs w:val="24"/>
        </w:rPr>
        <w:t xml:space="preserve"> no envía alerta.</w:t>
      </w:r>
    </w:p>
    <w:p w14:paraId="36BE7382" w14:textId="7229ACE0" w:rsidR="00891BF0" w:rsidRDefault="001743E9" w:rsidP="00891BF0">
      <w:pPr>
        <w:ind w:left="284"/>
        <w:rPr>
          <w:rFonts w:cs="Times New Roman"/>
          <w:szCs w:val="24"/>
        </w:rPr>
      </w:pPr>
      <w:r>
        <w:rPr>
          <w:rFonts w:cs="Times New Roman"/>
          <w:szCs w:val="24"/>
        </w:rPr>
        <w:t>-</w:t>
      </w:r>
      <w:r w:rsidR="00F82CDB">
        <w:rPr>
          <w:rFonts w:cs="Times New Roman"/>
          <w:szCs w:val="24"/>
        </w:rPr>
        <w:t xml:space="preserve">Fin </w:t>
      </w:r>
      <w:r w:rsidR="00891BF0">
        <w:rPr>
          <w:rFonts w:cs="Times New Roman"/>
          <w:szCs w:val="24"/>
        </w:rPr>
        <w:t>de Trayectoria.</w:t>
      </w:r>
    </w:p>
    <w:p w14:paraId="3D2D65D2" w14:textId="436212D9" w:rsidR="00F82CDB" w:rsidRPr="00AC041A" w:rsidRDefault="00F82CDB" w:rsidP="00891BF0">
      <w:pPr>
        <w:rPr>
          <w:rFonts w:cs="Times New Roman"/>
          <w:szCs w:val="24"/>
        </w:rPr>
      </w:pPr>
      <w:r>
        <w:rPr>
          <w:rFonts w:cs="Times New Roman"/>
          <w:szCs w:val="24"/>
        </w:rPr>
        <w:t>Trayectoria</w:t>
      </w:r>
      <w:r w:rsidR="00891BF0">
        <w:rPr>
          <w:rFonts w:cs="Times New Roman"/>
          <w:szCs w:val="24"/>
        </w:rPr>
        <w:t xml:space="preserve"> Alternativa:</w:t>
      </w:r>
    </w:p>
    <w:p w14:paraId="18B23C7F" w14:textId="00347668" w:rsidR="00CF522E" w:rsidRPr="00AC041A" w:rsidRDefault="004C2D73" w:rsidP="00891BF0">
      <w:pPr>
        <w:ind w:left="284"/>
        <w:rPr>
          <w:rFonts w:cs="Times New Roman"/>
          <w:szCs w:val="24"/>
        </w:rPr>
      </w:pPr>
      <w:r>
        <w:rPr>
          <w:rFonts w:cs="Times New Roman"/>
          <w:szCs w:val="24"/>
        </w:rPr>
        <w:t>2.</w:t>
      </w:r>
      <w:r w:rsidR="00F82CDB">
        <w:rPr>
          <w:rFonts w:cs="Times New Roman"/>
          <w:szCs w:val="24"/>
        </w:rPr>
        <w:t xml:space="preserve"> </w:t>
      </w:r>
      <w:r w:rsidR="00ED19A0">
        <w:rPr>
          <w:rFonts w:cs="Times New Roman"/>
          <w:szCs w:val="24"/>
        </w:rPr>
        <w:t xml:space="preserve">Si el Sistema Prototipo </w:t>
      </w:r>
      <w:r w:rsidR="004174BE">
        <w:rPr>
          <w:rFonts w:cs="Times New Roman"/>
          <w:szCs w:val="24"/>
        </w:rPr>
        <w:t>Software determina que</w:t>
      </w:r>
      <w:r w:rsidR="004E15A4">
        <w:rPr>
          <w:rFonts w:cs="Times New Roman"/>
          <w:szCs w:val="24"/>
        </w:rPr>
        <w:t xml:space="preserve"> la variable</w:t>
      </w:r>
      <w:r w:rsidR="004174BE">
        <w:rPr>
          <w:rFonts w:cs="Times New Roman"/>
          <w:szCs w:val="24"/>
        </w:rPr>
        <w:t xml:space="preserve"> sobrepasa los niv</w:t>
      </w:r>
      <w:r w:rsidR="00F82CDB">
        <w:rPr>
          <w:rFonts w:cs="Times New Roman"/>
          <w:szCs w:val="24"/>
        </w:rPr>
        <w:t>eles se envía una alerta</w:t>
      </w:r>
      <w:r w:rsidR="00CF522E" w:rsidRPr="00AC041A">
        <w:rPr>
          <w:rFonts w:cs="Times New Roman"/>
          <w:szCs w:val="24"/>
        </w:rPr>
        <w:t>.</w:t>
      </w:r>
    </w:p>
    <w:p w14:paraId="2A7902DE" w14:textId="3F50A3DD" w:rsidR="00CF522E" w:rsidRDefault="00CF522E" w:rsidP="00A83A78">
      <w:pPr>
        <w:ind w:left="284"/>
        <w:rPr>
          <w:rFonts w:cs="Times New Roman"/>
          <w:szCs w:val="24"/>
        </w:rPr>
      </w:pPr>
      <w:r w:rsidRPr="00AC041A">
        <w:rPr>
          <w:rFonts w:cs="Times New Roman"/>
          <w:szCs w:val="24"/>
        </w:rPr>
        <w:t>-Fin de Trayectoria.</w:t>
      </w:r>
    </w:p>
    <w:p w14:paraId="13AB3E90" w14:textId="77777777" w:rsidR="00A83A78" w:rsidRDefault="00A83A78" w:rsidP="00A83A78">
      <w:pPr>
        <w:ind w:left="284"/>
        <w:rPr>
          <w:rFonts w:cs="Times New Roman"/>
          <w:szCs w:val="24"/>
        </w:rPr>
      </w:pPr>
    </w:p>
    <w:p w14:paraId="54A19F6D" w14:textId="526910A0" w:rsidR="00ED7DD1" w:rsidRDefault="00ED7DD1" w:rsidP="00ED7DD1">
      <w:pPr>
        <w:pStyle w:val="Prrafodelista"/>
        <w:numPr>
          <w:ilvl w:val="0"/>
          <w:numId w:val="70"/>
        </w:numPr>
        <w:rPr>
          <w:rFonts w:cs="Times New Roman"/>
          <w:b/>
          <w:szCs w:val="24"/>
        </w:rPr>
      </w:pPr>
      <w:r w:rsidRPr="00ED7DD1">
        <w:rPr>
          <w:rFonts w:cs="Times New Roman"/>
          <w:b/>
          <w:szCs w:val="24"/>
        </w:rPr>
        <w:t>CU6</w:t>
      </w:r>
      <w:r>
        <w:rPr>
          <w:rFonts w:cs="Times New Roman"/>
          <w:b/>
          <w:szCs w:val="24"/>
        </w:rPr>
        <w:t xml:space="preserve"> Enviar alerta</w:t>
      </w:r>
    </w:p>
    <w:p w14:paraId="04B48AD0" w14:textId="184C72A0" w:rsidR="00675607" w:rsidRPr="00675607" w:rsidRDefault="00675607" w:rsidP="00E72DD3">
      <w:pPr>
        <w:ind w:firstLine="0"/>
        <w:jc w:val="center"/>
        <w:rPr>
          <w:rFonts w:cs="Times New Roman"/>
          <w:szCs w:val="24"/>
        </w:rPr>
      </w:pPr>
      <w:commentRangeStart w:id="4211"/>
      <w:r w:rsidRPr="00675607">
        <w:rPr>
          <w:rFonts w:cs="Times New Roman"/>
          <w:noProof/>
          <w:szCs w:val="24"/>
          <w:lang w:eastAsia="es-MX"/>
        </w:rPr>
        <w:lastRenderedPageBreak/>
        <w:drawing>
          <wp:inline distT="0" distB="0" distL="0" distR="0" wp14:anchorId="4BFBDE14" wp14:editId="42BFFFF0">
            <wp:extent cx="5283572" cy="2641600"/>
            <wp:effectExtent l="0" t="0" r="0" b="0"/>
            <wp:docPr id="1073741847" name="Imagen 1073741847" descr="C:\Users\dayan\Desktop\TrabajoTerminal2\ReporteTecnico\diagramas\DiagramaCasoDeUso6EnviarAle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yan\Desktop\TrabajoTerminal2\ReporteTecnico\diagramas\DiagramaCasoDeUso6EnviarAlert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7277" cy="2663451"/>
                    </a:xfrm>
                    <a:prstGeom prst="rect">
                      <a:avLst/>
                    </a:prstGeom>
                    <a:noFill/>
                    <a:ln>
                      <a:noFill/>
                    </a:ln>
                  </pic:spPr>
                </pic:pic>
              </a:graphicData>
            </a:graphic>
          </wp:inline>
        </w:drawing>
      </w:r>
      <w:commentRangeEnd w:id="4211"/>
      <w:r w:rsidR="006C48E8">
        <w:rPr>
          <w:rStyle w:val="Refdecomentario"/>
        </w:rPr>
        <w:commentReference w:id="4211"/>
      </w:r>
    </w:p>
    <w:p w14:paraId="256EFE85" w14:textId="237F2FE6" w:rsidR="0077047F" w:rsidRPr="0077047F" w:rsidRDefault="00E144A6">
      <w:pPr>
        <w:pStyle w:val="Descripcin"/>
      </w:pPr>
      <w:bookmarkStart w:id="4212" w:name="_Toc483160584"/>
      <w:r w:rsidRPr="00DF2766">
        <w:t>Fig. 3</w:t>
      </w:r>
      <w:r w:rsidR="007E4084" w:rsidRPr="0078193E">
        <w:t>.</w:t>
      </w:r>
      <w:del w:id="4213" w:author="Tanya Hernández" w:date="2017-05-17T00:36:00Z">
        <w:r w:rsidRPr="006E1D2F" w:rsidDel="004E1E07">
          <w:delText xml:space="preserve"> </w:delText>
        </w:r>
      </w:del>
      <w:r w:rsidRPr="005E6164">
        <w:fldChar w:fldCharType="begin"/>
      </w:r>
      <w:r w:rsidRPr="004E1E07">
        <w:instrText xml:space="preserve"> SEQ Fig._3 \* ARABIC </w:instrText>
      </w:r>
      <w:r w:rsidRPr="005E6164">
        <w:rPr>
          <w:rPrChange w:id="4214" w:author="Tanya Hernández" w:date="2017-05-17T00:37:00Z">
            <w:rPr/>
          </w:rPrChange>
        </w:rPr>
        <w:fldChar w:fldCharType="separate"/>
      </w:r>
      <w:ins w:id="4215" w:author="Tanya Hernández" w:date="2017-05-21T21:21:00Z">
        <w:r w:rsidR="00604603">
          <w:t>8</w:t>
        </w:r>
      </w:ins>
      <w:del w:id="4216" w:author="Tanya Hernández" w:date="2017-05-17T01:33:00Z">
        <w:r w:rsidR="005B2C04" w:rsidRPr="004E1E07" w:rsidDel="00262C61">
          <w:delText>8</w:delText>
        </w:r>
      </w:del>
      <w:r w:rsidRPr="005E6164">
        <w:fldChar w:fldCharType="end"/>
      </w:r>
      <w:r>
        <w:t xml:space="preserve"> </w:t>
      </w:r>
      <w:r w:rsidRPr="009D2043">
        <w:t>Caso de uso enviar alerta.</w:t>
      </w:r>
      <w:bookmarkEnd w:id="4212"/>
    </w:p>
    <w:tbl>
      <w:tblPr>
        <w:tblStyle w:val="Tablaconcuadrcula4-nfasis1"/>
        <w:tblW w:w="8604" w:type="dxa"/>
        <w:jc w:val="center"/>
        <w:tblLayout w:type="fixed"/>
        <w:tblLook w:val="0420" w:firstRow="1" w:lastRow="0" w:firstColumn="0" w:lastColumn="0" w:noHBand="0" w:noVBand="1"/>
      </w:tblPr>
      <w:tblGrid>
        <w:gridCol w:w="2547"/>
        <w:gridCol w:w="6057"/>
      </w:tblGrid>
      <w:tr w:rsidR="00ED7DD1" w:rsidRPr="00A83A78" w14:paraId="1BA7813A"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2080D14D" w14:textId="77777777" w:rsidR="00ED7DD1" w:rsidRPr="00A83A78" w:rsidRDefault="00ED7DD1" w:rsidP="00ED19A0">
            <w:pPr>
              <w:jc w:val="both"/>
              <w:rPr>
                <w:sz w:val="20"/>
              </w:rPr>
            </w:pPr>
            <w:r w:rsidRPr="00A83A78">
              <w:rPr>
                <w:rFonts w:eastAsia="Times New Roman" w:cs="Times New Roman"/>
                <w:sz w:val="20"/>
                <w:szCs w:val="24"/>
              </w:rPr>
              <w:t>Caso de Uso:</w:t>
            </w:r>
          </w:p>
        </w:tc>
        <w:tc>
          <w:tcPr>
            <w:tcW w:w="6057" w:type="dxa"/>
          </w:tcPr>
          <w:p w14:paraId="08EA32B2" w14:textId="78CE781A" w:rsidR="00ED7DD1" w:rsidRPr="00A83A78" w:rsidRDefault="00891BF0" w:rsidP="001607D4">
            <w:pPr>
              <w:jc w:val="both"/>
              <w:rPr>
                <w:sz w:val="20"/>
              </w:rPr>
            </w:pPr>
            <w:r w:rsidRPr="00A83A78">
              <w:rPr>
                <w:rFonts w:eastAsia="Times New Roman" w:cs="Times New Roman"/>
                <w:sz w:val="20"/>
                <w:szCs w:val="24"/>
              </w:rPr>
              <w:t>CU6</w:t>
            </w:r>
            <w:r w:rsidR="00ED7DD1" w:rsidRPr="00A83A78">
              <w:rPr>
                <w:rFonts w:eastAsia="Times New Roman" w:cs="Times New Roman"/>
                <w:sz w:val="20"/>
                <w:szCs w:val="24"/>
              </w:rPr>
              <w:t xml:space="preserve"> </w:t>
            </w:r>
            <w:r w:rsidR="001607D4" w:rsidRPr="00A83A78">
              <w:rPr>
                <w:rFonts w:eastAsia="Times New Roman" w:cs="Times New Roman"/>
                <w:sz w:val="20"/>
                <w:szCs w:val="24"/>
              </w:rPr>
              <w:t>Enviar alerta</w:t>
            </w:r>
          </w:p>
        </w:tc>
      </w:tr>
      <w:tr w:rsidR="00ED7DD1" w:rsidRPr="00A83A78" w14:paraId="4791C62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4154825" w14:textId="77777777" w:rsidR="00ED7DD1" w:rsidRPr="00A83A78" w:rsidRDefault="00ED7DD1" w:rsidP="00ED19A0">
            <w:pPr>
              <w:jc w:val="both"/>
              <w:rPr>
                <w:sz w:val="20"/>
              </w:rPr>
            </w:pPr>
            <w:r w:rsidRPr="00A83A78">
              <w:rPr>
                <w:rFonts w:eastAsia="Times New Roman" w:cs="Times New Roman"/>
                <w:sz w:val="20"/>
                <w:szCs w:val="24"/>
              </w:rPr>
              <w:t>Versión:</w:t>
            </w:r>
          </w:p>
        </w:tc>
        <w:tc>
          <w:tcPr>
            <w:tcW w:w="6057" w:type="dxa"/>
          </w:tcPr>
          <w:p w14:paraId="3F7D5E27" w14:textId="77777777" w:rsidR="00ED7DD1" w:rsidRPr="00A83A78" w:rsidRDefault="00ED7DD1" w:rsidP="00ED19A0">
            <w:pPr>
              <w:jc w:val="both"/>
              <w:rPr>
                <w:sz w:val="20"/>
              </w:rPr>
            </w:pPr>
            <w:r w:rsidRPr="00A83A78">
              <w:rPr>
                <w:rFonts w:eastAsia="Times New Roman" w:cs="Times New Roman"/>
                <w:sz w:val="20"/>
                <w:szCs w:val="24"/>
              </w:rPr>
              <w:t>1.0</w:t>
            </w:r>
          </w:p>
        </w:tc>
      </w:tr>
      <w:tr w:rsidR="00F83ABC" w:rsidRPr="00A83A78" w14:paraId="41CCA234" w14:textId="77777777" w:rsidTr="00F83ABC">
        <w:trPr>
          <w:jc w:val="center"/>
        </w:trPr>
        <w:tc>
          <w:tcPr>
            <w:tcW w:w="2547" w:type="dxa"/>
          </w:tcPr>
          <w:p w14:paraId="643A3FD2" w14:textId="5D7150BB"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29AF368E" w14:textId="5F330128"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21C94B7B"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14EF1A6" w14:textId="42C03299"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7C9957C6" w14:textId="77777777" w:rsidR="00F83ABC" w:rsidRPr="00A83A78" w:rsidRDefault="00F83ABC" w:rsidP="00F83ABC">
            <w:pPr>
              <w:rPr>
                <w:rFonts w:eastAsia="Times New Roman" w:cs="Times New Roman"/>
                <w:sz w:val="20"/>
                <w:szCs w:val="24"/>
              </w:rPr>
            </w:pPr>
          </w:p>
        </w:tc>
      </w:tr>
      <w:tr w:rsidR="00F83ABC" w:rsidRPr="00A83A78" w14:paraId="5DD7C76C" w14:textId="77777777" w:rsidTr="00F83ABC">
        <w:trPr>
          <w:jc w:val="center"/>
        </w:trPr>
        <w:tc>
          <w:tcPr>
            <w:tcW w:w="2547" w:type="dxa"/>
          </w:tcPr>
          <w:p w14:paraId="2544C4EB" w14:textId="6261F3F8"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5A432B0F" w14:textId="62D94982"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3D7B736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E6C752E"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61D82E77" w14:textId="4E3DB132" w:rsidR="00F83ABC" w:rsidRPr="00A83A78" w:rsidRDefault="00F83ABC" w:rsidP="00F83ABC">
            <w:pPr>
              <w:jc w:val="both"/>
              <w:rPr>
                <w:sz w:val="20"/>
              </w:rPr>
            </w:pPr>
            <w:r w:rsidRPr="00A83A78">
              <w:rPr>
                <w:rFonts w:eastAsia="Times New Roman" w:cs="Times New Roman"/>
                <w:sz w:val="20"/>
                <w:szCs w:val="24"/>
              </w:rPr>
              <w:t>Sistema Prototipo Software / Usuario Indirecto</w:t>
            </w:r>
          </w:p>
        </w:tc>
      </w:tr>
      <w:tr w:rsidR="00F83ABC" w:rsidRPr="00A83A78" w14:paraId="0C521BAF" w14:textId="77777777" w:rsidTr="00F83ABC">
        <w:trPr>
          <w:jc w:val="center"/>
        </w:trPr>
        <w:tc>
          <w:tcPr>
            <w:tcW w:w="2547" w:type="dxa"/>
          </w:tcPr>
          <w:p w14:paraId="44063C82" w14:textId="55D51495" w:rsidR="00F83ABC" w:rsidRPr="00A83A78" w:rsidRDefault="004C2D73"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3E4C3320" w14:textId="4F98C4EB" w:rsidR="00F83ABC" w:rsidRPr="00A83A78" w:rsidRDefault="00F83ABC" w:rsidP="00F83ABC">
            <w:pPr>
              <w:jc w:val="both"/>
              <w:rPr>
                <w:sz w:val="20"/>
              </w:rPr>
            </w:pPr>
            <w:r w:rsidRPr="00A83A78">
              <w:rPr>
                <w:rFonts w:eastAsia="Times New Roman" w:cs="Times New Roman"/>
                <w:sz w:val="20"/>
                <w:szCs w:val="24"/>
              </w:rPr>
              <w:t>Enviar una alerta por medio del Sistema Prototipo Software, si alguna de las variables sobrepasa los niveles.</w:t>
            </w:r>
          </w:p>
        </w:tc>
      </w:tr>
      <w:tr w:rsidR="00F83ABC" w:rsidRPr="00A83A78" w14:paraId="1DD3E48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4FCBFDF"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2F59A9CD" w14:textId="5C997008" w:rsidR="00F83ABC" w:rsidRPr="00A83A78" w:rsidRDefault="00F83ABC" w:rsidP="00F83ABC">
            <w:pPr>
              <w:jc w:val="both"/>
              <w:rPr>
                <w:sz w:val="20"/>
              </w:rPr>
            </w:pPr>
            <w:r w:rsidRPr="00A83A78">
              <w:rPr>
                <w:rFonts w:eastAsia="Times New Roman" w:cs="Times New Roman"/>
                <w:sz w:val="20"/>
                <w:szCs w:val="24"/>
              </w:rPr>
              <w:t>Envió de alerta.</w:t>
            </w:r>
          </w:p>
        </w:tc>
      </w:tr>
      <w:tr w:rsidR="00F83ABC" w:rsidRPr="00A83A78" w14:paraId="5FA4ED44" w14:textId="77777777" w:rsidTr="00F83ABC">
        <w:trPr>
          <w:jc w:val="center"/>
        </w:trPr>
        <w:tc>
          <w:tcPr>
            <w:tcW w:w="2547" w:type="dxa"/>
          </w:tcPr>
          <w:p w14:paraId="64F20A31"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347DF822" w14:textId="21649C4B" w:rsidR="00F83ABC" w:rsidRPr="00A83A78" w:rsidRDefault="00F83ABC" w:rsidP="00F83ABC">
            <w:pPr>
              <w:jc w:val="both"/>
              <w:rPr>
                <w:sz w:val="20"/>
              </w:rPr>
            </w:pPr>
            <w:r w:rsidRPr="00A83A78">
              <w:rPr>
                <w:rFonts w:eastAsia="Times New Roman" w:cs="Times New Roman"/>
                <w:sz w:val="20"/>
                <w:szCs w:val="24"/>
              </w:rPr>
              <w:t>Variables de temperatura, aceleración y frecuencia cardíaca evaluadas por el Sistema Prototipo Software.</w:t>
            </w:r>
          </w:p>
        </w:tc>
      </w:tr>
      <w:tr w:rsidR="00F83ABC" w:rsidRPr="00A83A78" w14:paraId="5DAEC84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52F3D64"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1053108E" w14:textId="435E4C17" w:rsidR="00F83ABC" w:rsidRPr="00A83A78" w:rsidRDefault="0043604C" w:rsidP="00F83ABC">
            <w:pPr>
              <w:jc w:val="both"/>
              <w:rPr>
                <w:sz w:val="20"/>
              </w:rPr>
            </w:pPr>
            <w:r w:rsidRPr="00A83A78">
              <w:rPr>
                <w:sz w:val="20"/>
              </w:rPr>
              <w:t>Alerta.</w:t>
            </w:r>
          </w:p>
        </w:tc>
      </w:tr>
      <w:tr w:rsidR="00F83ABC" w:rsidRPr="00A83A78" w14:paraId="5D641B69" w14:textId="77777777" w:rsidTr="00F83ABC">
        <w:trPr>
          <w:jc w:val="center"/>
        </w:trPr>
        <w:tc>
          <w:tcPr>
            <w:tcW w:w="2547" w:type="dxa"/>
          </w:tcPr>
          <w:p w14:paraId="15469B46"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50BF7E7B" w14:textId="15119093" w:rsidR="00F83ABC" w:rsidRPr="00A83A78" w:rsidRDefault="00F83ABC" w:rsidP="00F83ABC">
            <w:pPr>
              <w:jc w:val="both"/>
              <w:rPr>
                <w:sz w:val="20"/>
              </w:rPr>
            </w:pPr>
            <w:r w:rsidRPr="00A83A78">
              <w:rPr>
                <w:rFonts w:eastAsia="Times New Roman" w:cs="Times New Roman"/>
                <w:sz w:val="20"/>
                <w:szCs w:val="24"/>
              </w:rPr>
              <w:t>El Sistema Prototipo Software debe haber evaluado las variables.</w:t>
            </w:r>
          </w:p>
        </w:tc>
      </w:tr>
      <w:tr w:rsidR="00F83ABC" w:rsidRPr="00A83A78" w14:paraId="4C321718"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47C661B"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13660748" w14:textId="63D0DC07" w:rsidR="00F83ABC" w:rsidRPr="00A83A78" w:rsidRDefault="00F83ABC" w:rsidP="00F83ABC">
            <w:pPr>
              <w:jc w:val="both"/>
              <w:rPr>
                <w:sz w:val="20"/>
              </w:rPr>
            </w:pPr>
            <w:r w:rsidRPr="00A83A78">
              <w:rPr>
                <w:sz w:val="20"/>
              </w:rPr>
              <w:t>Envió de alerta.</w:t>
            </w:r>
          </w:p>
        </w:tc>
      </w:tr>
      <w:tr w:rsidR="004C2D73" w:rsidRPr="00A83A78" w14:paraId="1BF46DE7" w14:textId="77777777" w:rsidTr="00F83ABC">
        <w:trPr>
          <w:jc w:val="center"/>
        </w:trPr>
        <w:tc>
          <w:tcPr>
            <w:tcW w:w="2547" w:type="dxa"/>
          </w:tcPr>
          <w:p w14:paraId="38ACC790" w14:textId="6E96C781" w:rsidR="004C2D73" w:rsidRPr="00A83A78" w:rsidRDefault="004C2D73" w:rsidP="004C2D73">
            <w:pPr>
              <w:jc w:val="both"/>
              <w:rPr>
                <w:sz w:val="20"/>
              </w:rPr>
            </w:pPr>
            <w:r w:rsidRPr="00A83A78">
              <w:rPr>
                <w:rFonts w:eastAsia="Times New Roman" w:cs="Times New Roman"/>
                <w:sz w:val="20"/>
                <w:szCs w:val="24"/>
              </w:rPr>
              <w:t>Prioridad:</w:t>
            </w:r>
          </w:p>
        </w:tc>
        <w:tc>
          <w:tcPr>
            <w:tcW w:w="6057" w:type="dxa"/>
          </w:tcPr>
          <w:p w14:paraId="5770C2F7" w14:textId="34762320" w:rsidR="004C2D73" w:rsidRPr="00A83A78" w:rsidRDefault="004C2D73" w:rsidP="004C2D73">
            <w:pPr>
              <w:jc w:val="both"/>
              <w:rPr>
                <w:sz w:val="20"/>
              </w:rPr>
            </w:pPr>
            <w:r w:rsidRPr="00A83A78">
              <w:rPr>
                <w:rFonts w:eastAsia="Times New Roman" w:cs="Times New Roman"/>
                <w:sz w:val="20"/>
                <w:szCs w:val="24"/>
              </w:rPr>
              <w:t>Alta.</w:t>
            </w:r>
          </w:p>
        </w:tc>
      </w:tr>
      <w:tr w:rsidR="004C2D73" w:rsidRPr="00A83A78" w14:paraId="22885DE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B28E72D" w14:textId="724AD041" w:rsidR="004C2D73" w:rsidRPr="00A83A78" w:rsidRDefault="004C2D73" w:rsidP="004C2D73">
            <w:pPr>
              <w:jc w:val="both"/>
              <w:rPr>
                <w:sz w:val="20"/>
              </w:rPr>
            </w:pPr>
            <w:r w:rsidRPr="00A83A78">
              <w:rPr>
                <w:rFonts w:eastAsia="Times New Roman" w:cs="Times New Roman"/>
                <w:sz w:val="20"/>
                <w:szCs w:val="24"/>
              </w:rPr>
              <w:t>Frecuencia de uso:</w:t>
            </w:r>
          </w:p>
        </w:tc>
        <w:tc>
          <w:tcPr>
            <w:tcW w:w="6057" w:type="dxa"/>
          </w:tcPr>
          <w:p w14:paraId="3B395BED" w14:textId="2456AD19" w:rsidR="004C2D73" w:rsidRPr="00A83A78" w:rsidRDefault="004C2D73" w:rsidP="004C2D73">
            <w:pPr>
              <w:jc w:val="both"/>
              <w:rPr>
                <w:sz w:val="20"/>
              </w:rPr>
            </w:pPr>
            <w:r w:rsidRPr="00A83A78">
              <w:rPr>
                <w:rFonts w:eastAsia="Times New Roman" w:cs="Times New Roman"/>
                <w:sz w:val="20"/>
                <w:szCs w:val="24"/>
              </w:rPr>
              <w:t>A veces.</w:t>
            </w:r>
          </w:p>
        </w:tc>
      </w:tr>
    </w:tbl>
    <w:p w14:paraId="0AD7E389" w14:textId="0A91E002" w:rsidR="00ED7DD1" w:rsidRPr="00A83A78" w:rsidRDefault="007E4084">
      <w:pPr>
        <w:pStyle w:val="Descripcin"/>
        <w:rPr>
          <w:lang w:eastAsia="en-US"/>
        </w:rPr>
      </w:pPr>
      <w:bookmarkStart w:id="4217" w:name="_Toc482747489"/>
      <w:r w:rsidRPr="00DF2766">
        <w:t>Tabla 3</w:t>
      </w:r>
      <w:r w:rsidR="00047AB5" w:rsidRPr="0078193E">
        <w:t>.</w:t>
      </w:r>
      <w:del w:id="4218" w:author="Tanya Hernández" w:date="2017-05-17T00:37:00Z">
        <w:r w:rsidR="00047AB5" w:rsidRPr="006E1D2F" w:rsidDel="004E1E07">
          <w:delText xml:space="preserve"> </w:delText>
        </w:r>
      </w:del>
      <w:r w:rsidR="00047AB5" w:rsidRPr="005E6164">
        <w:fldChar w:fldCharType="begin"/>
      </w:r>
      <w:r w:rsidR="00047AB5" w:rsidRPr="004E1E07">
        <w:instrText xml:space="preserve"> SEQ Tabla_III. \* ROMAN </w:instrText>
      </w:r>
      <w:r w:rsidR="00047AB5" w:rsidRPr="005E6164">
        <w:rPr>
          <w:rPrChange w:id="4219" w:author="Tanya Hernández" w:date="2017-05-17T00:37:00Z">
            <w:rPr/>
          </w:rPrChange>
        </w:rPr>
        <w:fldChar w:fldCharType="separate"/>
      </w:r>
      <w:ins w:id="4220" w:author="Tanya Hernández" w:date="2017-05-21T21:21:00Z">
        <w:r w:rsidR="00604603">
          <w:t>VI</w:t>
        </w:r>
      </w:ins>
      <w:del w:id="4221" w:author="Tanya Hernández" w:date="2017-05-17T01:33:00Z">
        <w:r w:rsidR="005B2C04" w:rsidRPr="004E1E07" w:rsidDel="00262C61">
          <w:delText>VI</w:delText>
        </w:r>
      </w:del>
      <w:r w:rsidR="00047AB5" w:rsidRPr="005E6164">
        <w:fldChar w:fldCharType="end"/>
      </w:r>
      <w:r w:rsidR="00047AB5">
        <w:t xml:space="preserve"> </w:t>
      </w:r>
      <w:r w:rsidR="00047AB5" w:rsidRPr="00332095">
        <w:t>Caso de uso enviar alerta.</w:t>
      </w:r>
      <w:bookmarkEnd w:id="4217"/>
    </w:p>
    <w:p w14:paraId="1740B578" w14:textId="77777777" w:rsidR="00ED7DD1" w:rsidRPr="00AC041A" w:rsidRDefault="00ED7DD1" w:rsidP="00ED7DD1">
      <w:pPr>
        <w:rPr>
          <w:rFonts w:cs="Times New Roman"/>
          <w:szCs w:val="24"/>
        </w:rPr>
      </w:pPr>
      <w:r w:rsidRPr="00AC041A">
        <w:rPr>
          <w:rFonts w:cs="Times New Roman"/>
          <w:szCs w:val="24"/>
        </w:rPr>
        <w:t>Flujo de eventos:</w:t>
      </w:r>
    </w:p>
    <w:p w14:paraId="287E8700" w14:textId="77777777" w:rsidR="00ED7DD1" w:rsidRPr="00AC041A" w:rsidRDefault="00ED7DD1" w:rsidP="00ED7DD1">
      <w:pPr>
        <w:rPr>
          <w:rFonts w:cs="Times New Roman"/>
          <w:szCs w:val="24"/>
        </w:rPr>
      </w:pPr>
      <w:r w:rsidRPr="00AC041A">
        <w:rPr>
          <w:rFonts w:cs="Times New Roman"/>
          <w:szCs w:val="24"/>
        </w:rPr>
        <w:t>Trayectoria Principal:</w:t>
      </w:r>
    </w:p>
    <w:p w14:paraId="4170678D" w14:textId="67E3081A" w:rsidR="00ED7DD1" w:rsidRPr="00AC041A" w:rsidRDefault="00ED19A0" w:rsidP="002D45BC">
      <w:pPr>
        <w:ind w:left="284"/>
        <w:rPr>
          <w:rFonts w:cs="Times New Roman"/>
          <w:szCs w:val="24"/>
        </w:rPr>
      </w:pPr>
      <w:r>
        <w:rPr>
          <w:rFonts w:cs="Times New Roman"/>
          <w:szCs w:val="24"/>
        </w:rPr>
        <w:t xml:space="preserve">1. El Sistema Prototipo </w:t>
      </w:r>
      <w:r w:rsidR="00ED7DD1">
        <w:rPr>
          <w:rFonts w:cs="Times New Roman"/>
          <w:szCs w:val="24"/>
        </w:rPr>
        <w:t>Software</w:t>
      </w:r>
      <w:r w:rsidR="004F46A0">
        <w:rPr>
          <w:rFonts w:cs="Times New Roman"/>
          <w:szCs w:val="24"/>
        </w:rPr>
        <w:t xml:space="preserve"> envía una alerta por medio de la aplicación móvil al Usuario Indirecto, si el sistema determinó previamente que sobrepasa los niveles</w:t>
      </w:r>
      <w:r w:rsidR="00ED7DD1" w:rsidRPr="00AC041A">
        <w:rPr>
          <w:rFonts w:cs="Times New Roman"/>
          <w:szCs w:val="24"/>
        </w:rPr>
        <w:t>.</w:t>
      </w:r>
    </w:p>
    <w:p w14:paraId="40855670" w14:textId="4411987A" w:rsidR="00ED7DD1" w:rsidRDefault="00ED7DD1" w:rsidP="00E144A6">
      <w:pPr>
        <w:ind w:left="284"/>
        <w:rPr>
          <w:rFonts w:cs="Times New Roman"/>
          <w:szCs w:val="24"/>
        </w:rPr>
      </w:pPr>
      <w:r w:rsidRPr="00AC041A">
        <w:rPr>
          <w:rFonts w:cs="Times New Roman"/>
          <w:szCs w:val="24"/>
        </w:rPr>
        <w:t>-Fin de Trayectoria.</w:t>
      </w:r>
    </w:p>
    <w:p w14:paraId="40776CF9" w14:textId="3324DBDD" w:rsidR="00047AB5" w:rsidRDefault="00047AB5" w:rsidP="00E144A6">
      <w:pPr>
        <w:ind w:left="284"/>
        <w:rPr>
          <w:rFonts w:cs="Times New Roman"/>
          <w:szCs w:val="24"/>
        </w:rPr>
      </w:pPr>
    </w:p>
    <w:p w14:paraId="28137272" w14:textId="382B6B74" w:rsidR="00A83A78" w:rsidRDefault="00A83A78" w:rsidP="00E144A6">
      <w:pPr>
        <w:ind w:left="284"/>
        <w:rPr>
          <w:rFonts w:cs="Times New Roman"/>
          <w:szCs w:val="24"/>
        </w:rPr>
      </w:pPr>
    </w:p>
    <w:p w14:paraId="74C60FBD" w14:textId="7EB70FC8" w:rsidR="00A83A78" w:rsidRDefault="00A83A78" w:rsidP="00E144A6">
      <w:pPr>
        <w:ind w:left="284"/>
        <w:rPr>
          <w:rFonts w:cs="Times New Roman"/>
          <w:szCs w:val="24"/>
        </w:rPr>
      </w:pPr>
    </w:p>
    <w:p w14:paraId="4FE56770" w14:textId="4BECF432" w:rsidR="00A83A78" w:rsidRDefault="00A83A78" w:rsidP="00E144A6">
      <w:pPr>
        <w:ind w:left="284"/>
        <w:rPr>
          <w:rFonts w:cs="Times New Roman"/>
          <w:szCs w:val="24"/>
        </w:rPr>
      </w:pPr>
    </w:p>
    <w:p w14:paraId="5C61079E" w14:textId="7BCE806D" w:rsidR="00A83A78" w:rsidRDefault="00A83A78" w:rsidP="00E144A6">
      <w:pPr>
        <w:ind w:left="284"/>
        <w:rPr>
          <w:rFonts w:cs="Times New Roman"/>
          <w:szCs w:val="24"/>
        </w:rPr>
      </w:pPr>
    </w:p>
    <w:p w14:paraId="3C21CC49" w14:textId="31D91274" w:rsidR="00A83A78" w:rsidRDefault="00A83A78" w:rsidP="00E144A6">
      <w:pPr>
        <w:ind w:left="284"/>
        <w:rPr>
          <w:rFonts w:cs="Times New Roman"/>
          <w:szCs w:val="24"/>
        </w:rPr>
      </w:pPr>
    </w:p>
    <w:p w14:paraId="6FA5C60D" w14:textId="6CC33954" w:rsidR="00A83A78" w:rsidRDefault="00A83A78" w:rsidP="00E144A6">
      <w:pPr>
        <w:ind w:left="284"/>
        <w:rPr>
          <w:rFonts w:cs="Times New Roman"/>
          <w:szCs w:val="24"/>
        </w:rPr>
      </w:pPr>
    </w:p>
    <w:p w14:paraId="187B3BD6" w14:textId="2224F457" w:rsidR="00A83A78" w:rsidRDefault="00A83A78" w:rsidP="00E144A6">
      <w:pPr>
        <w:ind w:left="284"/>
        <w:rPr>
          <w:rFonts w:cs="Times New Roman"/>
          <w:szCs w:val="24"/>
        </w:rPr>
      </w:pPr>
    </w:p>
    <w:p w14:paraId="7EBE5F34" w14:textId="7CF4B5ED" w:rsidR="00A83A78" w:rsidRDefault="00A83A78" w:rsidP="00E144A6">
      <w:pPr>
        <w:ind w:left="284"/>
        <w:rPr>
          <w:rFonts w:cs="Times New Roman"/>
          <w:szCs w:val="24"/>
        </w:rPr>
      </w:pPr>
    </w:p>
    <w:p w14:paraId="52F443CD" w14:textId="77777777" w:rsidR="00A83A78" w:rsidRPr="004D4431" w:rsidRDefault="00A83A78" w:rsidP="00E144A6">
      <w:pPr>
        <w:ind w:left="284"/>
        <w:rPr>
          <w:rFonts w:cs="Times New Roman"/>
          <w:szCs w:val="24"/>
        </w:rPr>
      </w:pPr>
    </w:p>
    <w:p w14:paraId="597BCC33" w14:textId="521AAC01" w:rsidR="0094003B" w:rsidRPr="00247FA5" w:rsidRDefault="007D1E69" w:rsidP="0094003B">
      <w:pPr>
        <w:pStyle w:val="Prrafodelista"/>
        <w:numPr>
          <w:ilvl w:val="0"/>
          <w:numId w:val="70"/>
        </w:numPr>
        <w:rPr>
          <w:rFonts w:cs="Times New Roman"/>
          <w:b/>
          <w:szCs w:val="24"/>
        </w:rPr>
      </w:pPr>
      <w:r w:rsidRPr="00247FA5">
        <w:rPr>
          <w:rFonts w:cs="Times New Roman"/>
          <w:b/>
          <w:szCs w:val="24"/>
        </w:rPr>
        <w:t>CU7</w:t>
      </w:r>
      <w:r w:rsidR="00ED19A0" w:rsidRPr="00247FA5">
        <w:rPr>
          <w:rFonts w:cs="Times New Roman"/>
          <w:b/>
          <w:szCs w:val="24"/>
        </w:rPr>
        <w:t xml:space="preserve"> Registrar usuario</w:t>
      </w:r>
    </w:p>
    <w:p w14:paraId="38167F33" w14:textId="77777777" w:rsidR="00ED19A0" w:rsidRPr="00ED19A0" w:rsidRDefault="00ED19A0" w:rsidP="00ED19A0">
      <w:pPr>
        <w:ind w:firstLine="0"/>
        <w:rPr>
          <w:rFonts w:cs="Times New Roman"/>
          <w:szCs w:val="24"/>
        </w:rPr>
      </w:pPr>
    </w:p>
    <w:p w14:paraId="13373E2E" w14:textId="0D2AB697" w:rsidR="00860BC4" w:rsidRPr="00E80734" w:rsidRDefault="00E80734" w:rsidP="00860BC4">
      <w:pPr>
        <w:ind w:firstLine="0"/>
        <w:rPr>
          <w:rFonts w:cs="Times New Roman"/>
          <w:szCs w:val="24"/>
        </w:rPr>
      </w:pPr>
      <w:r w:rsidRPr="00E80734">
        <w:rPr>
          <w:rFonts w:cs="Times New Roman"/>
          <w:noProof/>
          <w:szCs w:val="24"/>
          <w:lang w:eastAsia="es-MX"/>
        </w:rPr>
        <w:drawing>
          <wp:inline distT="0" distB="0" distL="0" distR="0" wp14:anchorId="59CDD43E" wp14:editId="1B53CF17">
            <wp:extent cx="6692265" cy="3285432"/>
            <wp:effectExtent l="0" t="0" r="0" b="0"/>
            <wp:docPr id="1073741848" name="Imagen 1073741848" descr="C:\Users\dayan\Desktop\TrabajoTerminal2\ReporteTecnico\diagramas\DiagramaCasoDeUso7Registrar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yan\Desktop\TrabajoTerminal2\ReporteTecnico\diagramas\DiagramaCasoDeUso7RegistrarUsuario.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92265" cy="3285432"/>
                    </a:xfrm>
                    <a:prstGeom prst="rect">
                      <a:avLst/>
                    </a:prstGeom>
                    <a:noFill/>
                    <a:ln>
                      <a:noFill/>
                    </a:ln>
                  </pic:spPr>
                </pic:pic>
              </a:graphicData>
            </a:graphic>
          </wp:inline>
        </w:drawing>
      </w:r>
    </w:p>
    <w:p w14:paraId="62C3D313" w14:textId="6C871B74" w:rsidR="00E05953" w:rsidRPr="00A352B4" w:rsidRDefault="00B07404">
      <w:pPr>
        <w:pStyle w:val="Descripcin"/>
      </w:pPr>
      <w:bookmarkStart w:id="4222" w:name="_Toc483160585"/>
      <w:r w:rsidRPr="00DF2766">
        <w:t>Fig. 3</w:t>
      </w:r>
      <w:r w:rsidR="007E4084" w:rsidRPr="0078193E">
        <w:t>.</w:t>
      </w:r>
      <w:del w:id="4223" w:author="Tanya Hernández" w:date="2017-05-17T00:37:00Z">
        <w:r w:rsidRPr="006E1D2F" w:rsidDel="004E1E07">
          <w:delText xml:space="preserve"> </w:delText>
        </w:r>
      </w:del>
      <w:r w:rsidRPr="005E6164">
        <w:fldChar w:fldCharType="begin"/>
      </w:r>
      <w:r w:rsidRPr="004E1E07">
        <w:instrText xml:space="preserve"> SEQ Fig._3 \* ARABIC </w:instrText>
      </w:r>
      <w:r w:rsidRPr="005E6164">
        <w:rPr>
          <w:rPrChange w:id="4224" w:author="Tanya Hernández" w:date="2017-05-17T00:37:00Z">
            <w:rPr/>
          </w:rPrChange>
        </w:rPr>
        <w:fldChar w:fldCharType="separate"/>
      </w:r>
      <w:ins w:id="4225" w:author="Tanya Hernández" w:date="2017-05-21T21:21:00Z">
        <w:r w:rsidR="00604603">
          <w:t>9</w:t>
        </w:r>
      </w:ins>
      <w:del w:id="4226" w:author="Tanya Hernández" w:date="2017-05-17T01:33:00Z">
        <w:r w:rsidR="005B2C04" w:rsidRPr="004E1E07" w:rsidDel="00262C61">
          <w:delText>9</w:delText>
        </w:r>
      </w:del>
      <w:r w:rsidRPr="005E6164">
        <w:fldChar w:fldCharType="end"/>
      </w:r>
      <w:r>
        <w:t xml:space="preserve"> </w:t>
      </w:r>
      <w:r w:rsidRPr="00717DCD">
        <w:t>Caso de uso registrar usuario.</w:t>
      </w:r>
      <w:bookmarkEnd w:id="4222"/>
    </w:p>
    <w:tbl>
      <w:tblPr>
        <w:tblStyle w:val="Tablaconcuadrcula4-nfasis1"/>
        <w:tblW w:w="8604" w:type="dxa"/>
        <w:jc w:val="center"/>
        <w:tblLayout w:type="fixed"/>
        <w:tblLook w:val="0420" w:firstRow="1" w:lastRow="0" w:firstColumn="0" w:lastColumn="0" w:noHBand="0" w:noVBand="1"/>
      </w:tblPr>
      <w:tblGrid>
        <w:gridCol w:w="2547"/>
        <w:gridCol w:w="6057"/>
      </w:tblGrid>
      <w:tr w:rsidR="00CF522E" w:rsidRPr="00A83A78" w14:paraId="2E26B305"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426A6539"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06BA24E9" w14:textId="17CF0E4C" w:rsidR="00CF522E" w:rsidRPr="00A83A78" w:rsidRDefault="00C879C2" w:rsidP="00C879C2">
            <w:pPr>
              <w:jc w:val="both"/>
              <w:rPr>
                <w:sz w:val="20"/>
              </w:rPr>
            </w:pPr>
            <w:r w:rsidRPr="00A83A78">
              <w:rPr>
                <w:rFonts w:eastAsia="Times New Roman" w:cs="Times New Roman"/>
                <w:sz w:val="20"/>
                <w:szCs w:val="24"/>
              </w:rPr>
              <w:t>CU7</w:t>
            </w:r>
            <w:r w:rsidR="00CF522E" w:rsidRPr="00A83A78">
              <w:rPr>
                <w:rFonts w:eastAsia="Times New Roman" w:cs="Times New Roman"/>
                <w:sz w:val="20"/>
                <w:szCs w:val="24"/>
              </w:rPr>
              <w:t xml:space="preserve"> </w:t>
            </w:r>
            <w:r w:rsidRPr="00A83A78">
              <w:rPr>
                <w:rFonts w:eastAsia="Times New Roman" w:cs="Times New Roman"/>
                <w:sz w:val="20"/>
                <w:szCs w:val="24"/>
              </w:rPr>
              <w:t>Registrar usuario</w:t>
            </w:r>
          </w:p>
        </w:tc>
      </w:tr>
      <w:tr w:rsidR="00CF522E" w:rsidRPr="00A83A78" w14:paraId="6337B0A3"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DAE9F62"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4F2540E7"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5664B49D" w14:textId="77777777" w:rsidTr="00F83ABC">
        <w:trPr>
          <w:jc w:val="center"/>
        </w:trPr>
        <w:tc>
          <w:tcPr>
            <w:tcW w:w="2547" w:type="dxa"/>
          </w:tcPr>
          <w:p w14:paraId="2A92EE02" w14:textId="36703E06"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61C179A6" w14:textId="0B08352A"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198EB28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79199A5" w14:textId="54EC3C96"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77BFF108" w14:textId="77777777" w:rsidR="00F83ABC" w:rsidRPr="00A83A78" w:rsidRDefault="00F83ABC" w:rsidP="00F83ABC">
            <w:pPr>
              <w:rPr>
                <w:rFonts w:eastAsia="Times New Roman" w:cs="Times New Roman"/>
                <w:sz w:val="20"/>
                <w:szCs w:val="24"/>
              </w:rPr>
            </w:pPr>
          </w:p>
        </w:tc>
      </w:tr>
      <w:tr w:rsidR="00F83ABC" w:rsidRPr="00A83A78" w14:paraId="3B0D2E36" w14:textId="77777777" w:rsidTr="00F83ABC">
        <w:trPr>
          <w:jc w:val="center"/>
        </w:trPr>
        <w:tc>
          <w:tcPr>
            <w:tcW w:w="2547" w:type="dxa"/>
          </w:tcPr>
          <w:p w14:paraId="373B6E47" w14:textId="05DD2667"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7E025894" w14:textId="10170414"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21679F2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A804B6F"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56DAC294" w14:textId="42C7A2DE" w:rsidR="00F83ABC" w:rsidRPr="00A83A78" w:rsidRDefault="00F0356C" w:rsidP="00F83ABC">
            <w:pPr>
              <w:jc w:val="both"/>
              <w:rPr>
                <w:sz w:val="20"/>
              </w:rPr>
            </w:pPr>
            <w:r w:rsidRPr="00A83A78">
              <w:rPr>
                <w:rFonts w:eastAsia="Times New Roman" w:cs="Times New Roman"/>
                <w:sz w:val="20"/>
                <w:szCs w:val="24"/>
              </w:rPr>
              <w:t>Usuario Ind</w:t>
            </w:r>
            <w:r w:rsidR="00F83ABC" w:rsidRPr="00A83A78">
              <w:rPr>
                <w:rFonts w:eastAsia="Times New Roman" w:cs="Times New Roman"/>
                <w:sz w:val="20"/>
                <w:szCs w:val="24"/>
              </w:rPr>
              <w:t>ir</w:t>
            </w:r>
            <w:r w:rsidR="00247FA5" w:rsidRPr="00A83A78">
              <w:rPr>
                <w:rFonts w:eastAsia="Times New Roman" w:cs="Times New Roman"/>
                <w:sz w:val="20"/>
                <w:szCs w:val="24"/>
              </w:rPr>
              <w:t>ecto / Sistema Prototipo Software</w:t>
            </w:r>
          </w:p>
        </w:tc>
      </w:tr>
      <w:tr w:rsidR="00F83ABC" w:rsidRPr="00A83A78" w14:paraId="04A84B85" w14:textId="77777777" w:rsidTr="00F83ABC">
        <w:trPr>
          <w:jc w:val="center"/>
        </w:trPr>
        <w:tc>
          <w:tcPr>
            <w:tcW w:w="2547" w:type="dxa"/>
          </w:tcPr>
          <w:p w14:paraId="1F507607" w14:textId="5E86EDA4" w:rsidR="00F83ABC" w:rsidRPr="00A83A78" w:rsidRDefault="00C879C2"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6CCCB77E" w14:textId="6BDCB9CA" w:rsidR="00F83ABC" w:rsidRPr="00A83A78" w:rsidRDefault="00F0356C" w:rsidP="00247FA5">
            <w:pPr>
              <w:jc w:val="both"/>
              <w:rPr>
                <w:sz w:val="20"/>
              </w:rPr>
            </w:pPr>
            <w:r w:rsidRPr="00A83A78">
              <w:rPr>
                <w:rFonts w:eastAsia="Times New Roman" w:cs="Times New Roman"/>
                <w:sz w:val="20"/>
                <w:szCs w:val="24"/>
              </w:rPr>
              <w:t xml:space="preserve">El Usuario Indirecto </w:t>
            </w:r>
            <w:r w:rsidR="00A352B4" w:rsidRPr="00A83A78">
              <w:rPr>
                <w:rFonts w:eastAsia="Times New Roman" w:cs="Times New Roman"/>
                <w:sz w:val="20"/>
                <w:szCs w:val="24"/>
              </w:rPr>
              <w:t xml:space="preserve">se </w:t>
            </w:r>
            <w:r w:rsidR="00DD3B05" w:rsidRPr="00A83A78">
              <w:rPr>
                <w:rFonts w:eastAsia="Times New Roman" w:cs="Times New Roman"/>
                <w:sz w:val="20"/>
                <w:szCs w:val="24"/>
              </w:rPr>
              <w:t>registrará</w:t>
            </w:r>
            <w:r w:rsidR="00247FA5" w:rsidRPr="00A83A78">
              <w:rPr>
                <w:rFonts w:eastAsia="Times New Roman" w:cs="Times New Roman"/>
                <w:sz w:val="20"/>
                <w:szCs w:val="24"/>
              </w:rPr>
              <w:t xml:space="preserve"> con sus datos personales solicita</w:t>
            </w:r>
            <w:r w:rsidR="000346B5" w:rsidRPr="00A83A78">
              <w:rPr>
                <w:rFonts w:eastAsia="Times New Roman" w:cs="Times New Roman"/>
                <w:sz w:val="20"/>
                <w:szCs w:val="24"/>
              </w:rPr>
              <w:t xml:space="preserve">dos por el Sistema Prototipo </w:t>
            </w:r>
            <w:r w:rsidR="00247FA5" w:rsidRPr="00A83A78">
              <w:rPr>
                <w:rFonts w:eastAsia="Times New Roman" w:cs="Times New Roman"/>
                <w:sz w:val="20"/>
                <w:szCs w:val="24"/>
              </w:rPr>
              <w:t>Software.</w:t>
            </w:r>
          </w:p>
        </w:tc>
      </w:tr>
      <w:tr w:rsidR="00F83ABC" w:rsidRPr="00A83A78" w14:paraId="2C40310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765F2C6"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2D1F7E62" w14:textId="36DFB01C" w:rsidR="00F83ABC" w:rsidRPr="00A83A78" w:rsidRDefault="00F0356C" w:rsidP="00F83ABC">
            <w:pPr>
              <w:jc w:val="both"/>
              <w:rPr>
                <w:sz w:val="20"/>
              </w:rPr>
            </w:pPr>
            <w:r w:rsidRPr="00A83A78">
              <w:rPr>
                <w:rFonts w:eastAsia="Times New Roman" w:cs="Times New Roman"/>
                <w:sz w:val="20"/>
                <w:szCs w:val="24"/>
              </w:rPr>
              <w:t>Registro de usuario</w:t>
            </w:r>
            <w:r w:rsidR="00F83ABC" w:rsidRPr="00A83A78">
              <w:rPr>
                <w:rFonts w:eastAsia="Times New Roman" w:cs="Times New Roman"/>
                <w:sz w:val="20"/>
                <w:szCs w:val="24"/>
              </w:rPr>
              <w:t>.</w:t>
            </w:r>
          </w:p>
        </w:tc>
      </w:tr>
      <w:tr w:rsidR="00F83ABC" w:rsidRPr="00A83A78" w14:paraId="7C9ADE7B" w14:textId="77777777" w:rsidTr="00F83ABC">
        <w:trPr>
          <w:jc w:val="center"/>
        </w:trPr>
        <w:tc>
          <w:tcPr>
            <w:tcW w:w="2547" w:type="dxa"/>
          </w:tcPr>
          <w:p w14:paraId="35A5683B"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259C69FD" w14:textId="3728DE26" w:rsidR="00F83ABC" w:rsidRPr="00A83A78" w:rsidRDefault="00A352B4" w:rsidP="00F83ABC">
            <w:pPr>
              <w:jc w:val="both"/>
              <w:rPr>
                <w:sz w:val="20"/>
              </w:rPr>
            </w:pPr>
            <w:r w:rsidRPr="00A83A78">
              <w:rPr>
                <w:rFonts w:eastAsia="Times New Roman" w:cs="Times New Roman"/>
                <w:sz w:val="20"/>
                <w:szCs w:val="24"/>
              </w:rPr>
              <w:t>Datos personales: nombre, apellido paterno, apellido materno, fecha de nacimiento, domicilio, sexo, correo, celular y contraseña.</w:t>
            </w:r>
          </w:p>
        </w:tc>
      </w:tr>
      <w:tr w:rsidR="00F83ABC" w:rsidRPr="00A83A78" w14:paraId="5D75BB7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C561123"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6CDC60AD" w14:textId="25F7B28E" w:rsidR="00F83ABC" w:rsidRPr="00A83A78" w:rsidRDefault="00A352B4" w:rsidP="00F83ABC">
            <w:pPr>
              <w:jc w:val="both"/>
              <w:rPr>
                <w:sz w:val="20"/>
              </w:rPr>
            </w:pPr>
            <w:r w:rsidRPr="00A83A78">
              <w:rPr>
                <w:rFonts w:eastAsia="Times New Roman" w:cs="Times New Roman"/>
                <w:sz w:val="20"/>
                <w:szCs w:val="24"/>
              </w:rPr>
              <w:t>Actualización de la base de datos con los datos ingresados.</w:t>
            </w:r>
          </w:p>
        </w:tc>
      </w:tr>
      <w:tr w:rsidR="00F83ABC" w:rsidRPr="00A83A78" w14:paraId="4855C534" w14:textId="77777777" w:rsidTr="00F83ABC">
        <w:trPr>
          <w:jc w:val="center"/>
        </w:trPr>
        <w:tc>
          <w:tcPr>
            <w:tcW w:w="2547" w:type="dxa"/>
          </w:tcPr>
          <w:p w14:paraId="08A4BBCA"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01E36E24" w14:textId="77777777" w:rsidR="00F83ABC" w:rsidRPr="00A83A78" w:rsidRDefault="00A352B4" w:rsidP="00A352B4">
            <w:pPr>
              <w:jc w:val="both"/>
              <w:rPr>
                <w:rFonts w:eastAsia="Times New Roman" w:cs="Times New Roman"/>
                <w:sz w:val="20"/>
                <w:szCs w:val="24"/>
              </w:rPr>
            </w:pPr>
            <w:r w:rsidRPr="00A83A78">
              <w:rPr>
                <w:rFonts w:eastAsia="Times New Roman" w:cs="Times New Roman"/>
                <w:sz w:val="20"/>
                <w:szCs w:val="24"/>
              </w:rPr>
              <w:t>El Usuario Indirecto debe descargar e instalar la aplicación móvil en su celular</w:t>
            </w:r>
            <w:r w:rsidR="00247FA5" w:rsidRPr="00A83A78">
              <w:rPr>
                <w:rFonts w:eastAsia="Times New Roman" w:cs="Times New Roman"/>
                <w:sz w:val="20"/>
                <w:szCs w:val="24"/>
              </w:rPr>
              <w:t>.</w:t>
            </w:r>
          </w:p>
          <w:p w14:paraId="32C4F0C7" w14:textId="4894458D" w:rsidR="00247FA5" w:rsidRPr="00A83A78" w:rsidRDefault="00247FA5" w:rsidP="00A352B4">
            <w:pPr>
              <w:jc w:val="both"/>
              <w:rPr>
                <w:sz w:val="20"/>
              </w:rPr>
            </w:pPr>
            <w:r w:rsidRPr="00A83A78">
              <w:rPr>
                <w:rFonts w:eastAsia="Times New Roman" w:cs="Times New Roman"/>
                <w:sz w:val="20"/>
                <w:szCs w:val="24"/>
              </w:rPr>
              <w:t>Cada dato ingresado será evaluado por la aplicación móvil parte del Sistema Prototipo Software.</w:t>
            </w:r>
          </w:p>
        </w:tc>
      </w:tr>
      <w:tr w:rsidR="00F83ABC" w:rsidRPr="00A83A78" w14:paraId="6AA33A37"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D7B3D99" w14:textId="0D04FBAD"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1BF6EB07" w14:textId="6EF25CA3" w:rsidR="00F83ABC" w:rsidRPr="00A83A78" w:rsidRDefault="00A352B4" w:rsidP="00F83ABC">
            <w:pPr>
              <w:jc w:val="both"/>
              <w:rPr>
                <w:sz w:val="20"/>
              </w:rPr>
            </w:pPr>
            <w:r w:rsidRPr="00A83A78">
              <w:rPr>
                <w:rFonts w:eastAsia="Times New Roman" w:cs="Times New Roman"/>
                <w:sz w:val="20"/>
                <w:szCs w:val="24"/>
              </w:rPr>
              <w:t>Creación de credenciales para ingresar al sistema</w:t>
            </w:r>
            <w:r w:rsidR="00F83ABC" w:rsidRPr="00A83A78">
              <w:rPr>
                <w:rFonts w:eastAsia="Times New Roman" w:cs="Times New Roman"/>
                <w:sz w:val="20"/>
                <w:szCs w:val="24"/>
              </w:rPr>
              <w:t>.</w:t>
            </w:r>
          </w:p>
        </w:tc>
      </w:tr>
      <w:tr w:rsidR="00C879C2" w:rsidRPr="00A83A78" w14:paraId="55ED784D" w14:textId="77777777" w:rsidTr="00F83ABC">
        <w:trPr>
          <w:jc w:val="center"/>
        </w:trPr>
        <w:tc>
          <w:tcPr>
            <w:tcW w:w="2547" w:type="dxa"/>
          </w:tcPr>
          <w:p w14:paraId="12FD458C" w14:textId="2E8E9D1E" w:rsidR="00C879C2" w:rsidRPr="00A83A78" w:rsidRDefault="00C879C2" w:rsidP="00C879C2">
            <w:pPr>
              <w:jc w:val="both"/>
              <w:rPr>
                <w:sz w:val="20"/>
              </w:rPr>
            </w:pPr>
            <w:r w:rsidRPr="00A83A78">
              <w:rPr>
                <w:rFonts w:eastAsia="Times New Roman" w:cs="Times New Roman"/>
                <w:sz w:val="20"/>
                <w:szCs w:val="24"/>
              </w:rPr>
              <w:t>Prioridad:</w:t>
            </w:r>
          </w:p>
        </w:tc>
        <w:tc>
          <w:tcPr>
            <w:tcW w:w="6057" w:type="dxa"/>
          </w:tcPr>
          <w:p w14:paraId="1961BF1D" w14:textId="79D675F7" w:rsidR="00C879C2" w:rsidRPr="00A83A78" w:rsidRDefault="00C879C2" w:rsidP="00C879C2">
            <w:pPr>
              <w:jc w:val="both"/>
              <w:rPr>
                <w:sz w:val="20"/>
              </w:rPr>
            </w:pPr>
            <w:r w:rsidRPr="00A83A78">
              <w:rPr>
                <w:rFonts w:eastAsia="Times New Roman" w:cs="Times New Roman"/>
                <w:sz w:val="20"/>
                <w:szCs w:val="24"/>
              </w:rPr>
              <w:t>Alta.</w:t>
            </w:r>
          </w:p>
        </w:tc>
      </w:tr>
      <w:tr w:rsidR="00C879C2" w:rsidRPr="00A83A78" w14:paraId="3EFA97C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22D07BA" w14:textId="2FE449EB" w:rsidR="00C879C2" w:rsidRPr="00A83A78" w:rsidRDefault="00C879C2" w:rsidP="00C879C2">
            <w:pPr>
              <w:jc w:val="both"/>
              <w:rPr>
                <w:sz w:val="20"/>
              </w:rPr>
            </w:pPr>
            <w:r w:rsidRPr="00A83A78">
              <w:rPr>
                <w:rFonts w:eastAsia="Times New Roman" w:cs="Times New Roman"/>
                <w:sz w:val="20"/>
                <w:szCs w:val="24"/>
              </w:rPr>
              <w:t>Frecuencia de uso:</w:t>
            </w:r>
          </w:p>
        </w:tc>
        <w:tc>
          <w:tcPr>
            <w:tcW w:w="6057" w:type="dxa"/>
          </w:tcPr>
          <w:p w14:paraId="648E37AB" w14:textId="7030CDD3" w:rsidR="00C879C2" w:rsidRPr="00A83A78" w:rsidRDefault="00A352B4" w:rsidP="00C879C2">
            <w:pPr>
              <w:jc w:val="both"/>
              <w:rPr>
                <w:sz w:val="20"/>
              </w:rPr>
            </w:pPr>
            <w:r w:rsidRPr="00A83A78">
              <w:rPr>
                <w:rFonts w:eastAsia="Times New Roman" w:cs="Times New Roman"/>
                <w:sz w:val="20"/>
                <w:szCs w:val="24"/>
              </w:rPr>
              <w:t>Una vez.</w:t>
            </w:r>
          </w:p>
        </w:tc>
      </w:tr>
    </w:tbl>
    <w:p w14:paraId="28D162B1" w14:textId="3580FAB1" w:rsidR="00CF522E" w:rsidRPr="005A2429" w:rsidRDefault="007E4084">
      <w:pPr>
        <w:pStyle w:val="Descripcin"/>
        <w:rPr>
          <w:lang w:eastAsia="en-US"/>
        </w:rPr>
      </w:pPr>
      <w:bookmarkStart w:id="4227" w:name="_Toc482747490"/>
      <w:r w:rsidRPr="00DF2766">
        <w:t>Tabla 3</w:t>
      </w:r>
      <w:r w:rsidR="00047AB5" w:rsidRPr="0078193E">
        <w:t>.</w:t>
      </w:r>
      <w:del w:id="4228" w:author="Tanya Hernández" w:date="2017-05-17T00:37:00Z">
        <w:r w:rsidR="00047AB5" w:rsidRPr="006E1D2F" w:rsidDel="004E1E07">
          <w:delText xml:space="preserve"> </w:delText>
        </w:r>
      </w:del>
      <w:r w:rsidR="00047AB5" w:rsidRPr="005E6164">
        <w:fldChar w:fldCharType="begin"/>
      </w:r>
      <w:r w:rsidR="00047AB5" w:rsidRPr="004E1E07">
        <w:instrText xml:space="preserve"> SEQ Tabla_III. \* ROMAN </w:instrText>
      </w:r>
      <w:r w:rsidR="00047AB5" w:rsidRPr="005E6164">
        <w:rPr>
          <w:rPrChange w:id="4229" w:author="Tanya Hernández" w:date="2017-05-17T00:37:00Z">
            <w:rPr/>
          </w:rPrChange>
        </w:rPr>
        <w:fldChar w:fldCharType="separate"/>
      </w:r>
      <w:ins w:id="4230" w:author="Tanya Hernández" w:date="2017-05-21T21:21:00Z">
        <w:r w:rsidR="00604603">
          <w:t>VII</w:t>
        </w:r>
      </w:ins>
      <w:del w:id="4231" w:author="Tanya Hernández" w:date="2017-05-17T01:33:00Z">
        <w:r w:rsidR="005B2C04" w:rsidRPr="004E1E07" w:rsidDel="00262C61">
          <w:delText>VII</w:delText>
        </w:r>
      </w:del>
      <w:r w:rsidR="00047AB5" w:rsidRPr="005E6164">
        <w:fldChar w:fldCharType="end"/>
      </w:r>
      <w:r w:rsidR="00047AB5">
        <w:t xml:space="preserve"> </w:t>
      </w:r>
      <w:r w:rsidR="00047AB5" w:rsidRPr="001A27D8">
        <w:t>Caso de uso registrar usuario.</w:t>
      </w:r>
      <w:bookmarkEnd w:id="4227"/>
    </w:p>
    <w:p w14:paraId="03C3F81F" w14:textId="6ED459F3" w:rsidR="00CF522E" w:rsidRPr="00AC041A" w:rsidRDefault="007852D2" w:rsidP="00CF522E">
      <w:pPr>
        <w:rPr>
          <w:rFonts w:cs="Times New Roman"/>
          <w:szCs w:val="24"/>
        </w:rPr>
      </w:pPr>
      <w:r>
        <w:rPr>
          <w:rFonts w:cs="Times New Roman"/>
          <w:szCs w:val="24"/>
        </w:rPr>
        <w:t>Flujo de eventos:</w:t>
      </w:r>
    </w:p>
    <w:p w14:paraId="10126C3F" w14:textId="77777777" w:rsidR="00CF522E" w:rsidRPr="00AC041A" w:rsidRDefault="00CF522E" w:rsidP="00CF522E">
      <w:pPr>
        <w:rPr>
          <w:rFonts w:cs="Times New Roman"/>
          <w:szCs w:val="24"/>
        </w:rPr>
      </w:pPr>
      <w:r w:rsidRPr="00AC041A">
        <w:rPr>
          <w:rFonts w:cs="Times New Roman"/>
          <w:szCs w:val="24"/>
        </w:rPr>
        <w:t>Trayectoria Principal:</w:t>
      </w:r>
    </w:p>
    <w:p w14:paraId="2DCF5C18" w14:textId="5F8E709A" w:rsidR="00CF522E" w:rsidRPr="00AC041A" w:rsidRDefault="00CF522E" w:rsidP="00247FA5">
      <w:pPr>
        <w:ind w:left="284"/>
        <w:rPr>
          <w:rFonts w:cs="Times New Roman"/>
          <w:szCs w:val="24"/>
        </w:rPr>
      </w:pPr>
      <w:r>
        <w:rPr>
          <w:rFonts w:cs="Times New Roman"/>
          <w:szCs w:val="24"/>
        </w:rPr>
        <w:t>1.</w:t>
      </w:r>
      <w:r w:rsidR="00247FA5">
        <w:rPr>
          <w:rFonts w:cs="Times New Roman"/>
          <w:szCs w:val="24"/>
        </w:rPr>
        <w:t xml:space="preserve"> El Usuario Indirecto deberá registrarse por medio de la aplicación m</w:t>
      </w:r>
      <w:r w:rsidR="000346B5">
        <w:rPr>
          <w:rFonts w:cs="Times New Roman"/>
          <w:szCs w:val="24"/>
        </w:rPr>
        <w:t>óvil, la cual debió haber instalado previamente en su celular (dicha aplicación móvil forma parte del Sistema Prototipo Software).</w:t>
      </w:r>
    </w:p>
    <w:p w14:paraId="070CC8D5" w14:textId="34B0860C" w:rsidR="00CF522E" w:rsidRDefault="00CF522E" w:rsidP="00247FA5">
      <w:pPr>
        <w:ind w:left="284"/>
        <w:rPr>
          <w:rFonts w:cs="Times New Roman"/>
          <w:szCs w:val="24"/>
        </w:rPr>
      </w:pPr>
      <w:r>
        <w:rPr>
          <w:rFonts w:cs="Times New Roman"/>
          <w:szCs w:val="24"/>
        </w:rPr>
        <w:t>2.</w:t>
      </w:r>
      <w:r w:rsidR="000346B5">
        <w:rPr>
          <w:rFonts w:cs="Times New Roman"/>
          <w:szCs w:val="24"/>
        </w:rPr>
        <w:t xml:space="preserve"> La aplicación móvil valida cada uno de los datos ingresados por el usuario.</w:t>
      </w:r>
    </w:p>
    <w:p w14:paraId="61F5FB24" w14:textId="33D940C2" w:rsidR="000346B5" w:rsidRPr="00AC041A" w:rsidRDefault="000346B5" w:rsidP="00247FA5">
      <w:pPr>
        <w:ind w:left="284"/>
        <w:rPr>
          <w:rFonts w:cs="Times New Roman"/>
          <w:szCs w:val="24"/>
        </w:rPr>
      </w:pPr>
      <w:r>
        <w:rPr>
          <w:rFonts w:cs="Times New Roman"/>
          <w:szCs w:val="24"/>
        </w:rPr>
        <w:t>3. Si los datos ingresados son válidos se guardan en la base de datos y se registra correctamente al usuario.</w:t>
      </w:r>
    </w:p>
    <w:p w14:paraId="10814B21" w14:textId="77777777" w:rsidR="00CF522E" w:rsidRDefault="00CF522E" w:rsidP="00247FA5">
      <w:pPr>
        <w:ind w:left="284"/>
        <w:rPr>
          <w:rFonts w:cs="Times New Roman"/>
          <w:szCs w:val="24"/>
        </w:rPr>
      </w:pPr>
      <w:r w:rsidRPr="00AC041A">
        <w:rPr>
          <w:rFonts w:cs="Times New Roman"/>
          <w:szCs w:val="24"/>
        </w:rPr>
        <w:t>-Fin de Trayectoria.</w:t>
      </w:r>
    </w:p>
    <w:p w14:paraId="5C5097EF" w14:textId="5643EB66" w:rsidR="000346B5" w:rsidRPr="00AC041A" w:rsidRDefault="00604670" w:rsidP="000346B5">
      <w:pPr>
        <w:rPr>
          <w:rFonts w:cs="Times New Roman"/>
          <w:szCs w:val="24"/>
        </w:rPr>
      </w:pPr>
      <w:r>
        <w:rPr>
          <w:rFonts w:cs="Times New Roman"/>
          <w:szCs w:val="24"/>
        </w:rPr>
        <w:lastRenderedPageBreak/>
        <w:t>Trayectoria Alternativa</w:t>
      </w:r>
      <w:r w:rsidR="000346B5" w:rsidRPr="00AC041A">
        <w:rPr>
          <w:rFonts w:cs="Times New Roman"/>
          <w:szCs w:val="24"/>
        </w:rPr>
        <w:t>:</w:t>
      </w:r>
    </w:p>
    <w:p w14:paraId="5C0AA145" w14:textId="6AC11E59" w:rsidR="000346B5" w:rsidRDefault="000346B5" w:rsidP="000346B5">
      <w:pPr>
        <w:ind w:left="284"/>
        <w:rPr>
          <w:rFonts w:cs="Times New Roman"/>
          <w:szCs w:val="24"/>
        </w:rPr>
      </w:pPr>
      <w:r>
        <w:rPr>
          <w:rFonts w:cs="Times New Roman"/>
          <w:szCs w:val="24"/>
        </w:rPr>
        <w:t>3. Si los datos ingresados son inválidos, la aplicación móvil muestra un mensaje de error en los datos que son</w:t>
      </w:r>
      <w:r w:rsidR="00E80734">
        <w:rPr>
          <w:rFonts w:cs="Times New Roman"/>
          <w:szCs w:val="24"/>
        </w:rPr>
        <w:t xml:space="preserve"> incorrectos</w:t>
      </w:r>
      <w:r>
        <w:rPr>
          <w:rFonts w:cs="Times New Roman"/>
          <w:szCs w:val="24"/>
        </w:rPr>
        <w:t xml:space="preserve"> para que el usuario vuelva a ingresarlos</w:t>
      </w:r>
      <w:r w:rsidR="00E80734">
        <w:rPr>
          <w:rFonts w:cs="Times New Roman"/>
          <w:szCs w:val="24"/>
        </w:rPr>
        <w:t xml:space="preserve"> de manera correcta</w:t>
      </w:r>
      <w:r>
        <w:rPr>
          <w:rFonts w:cs="Times New Roman"/>
          <w:szCs w:val="24"/>
        </w:rPr>
        <w:t>.</w:t>
      </w:r>
    </w:p>
    <w:p w14:paraId="383A37D6" w14:textId="0DB62B61" w:rsidR="000346B5" w:rsidRDefault="000346B5" w:rsidP="000346B5">
      <w:pPr>
        <w:ind w:left="284"/>
        <w:rPr>
          <w:rFonts w:cs="Times New Roman"/>
          <w:szCs w:val="24"/>
        </w:rPr>
      </w:pPr>
      <w:r>
        <w:rPr>
          <w:rFonts w:cs="Times New Roman"/>
          <w:szCs w:val="24"/>
        </w:rPr>
        <w:t>4. Si los datos ingresados son válidos se guardan en la base de datos y se registra correctamente al usuario</w:t>
      </w:r>
      <w:r w:rsidR="00604670">
        <w:rPr>
          <w:rFonts w:cs="Times New Roman"/>
          <w:szCs w:val="24"/>
        </w:rPr>
        <w:t>, si no se regresa al punto 3 de la trayectoria alternativa</w:t>
      </w:r>
      <w:r w:rsidR="00E80734">
        <w:rPr>
          <w:rFonts w:cs="Times New Roman"/>
          <w:szCs w:val="24"/>
        </w:rPr>
        <w:t xml:space="preserve"> en este caso de uso</w:t>
      </w:r>
      <w:r>
        <w:rPr>
          <w:rFonts w:cs="Times New Roman"/>
          <w:szCs w:val="24"/>
        </w:rPr>
        <w:t>.</w:t>
      </w:r>
    </w:p>
    <w:p w14:paraId="45D1C2DA" w14:textId="2E21B686" w:rsidR="004A564F" w:rsidRDefault="00604670" w:rsidP="00565CC2">
      <w:pPr>
        <w:ind w:left="284"/>
        <w:rPr>
          <w:rFonts w:cs="Times New Roman"/>
          <w:szCs w:val="24"/>
        </w:rPr>
      </w:pPr>
      <w:r>
        <w:rPr>
          <w:rFonts w:cs="Times New Roman"/>
          <w:szCs w:val="24"/>
        </w:rPr>
        <w:t>-Fin de la Trayectoria.</w:t>
      </w:r>
    </w:p>
    <w:p w14:paraId="5E64095F" w14:textId="77777777" w:rsidR="00565CC2" w:rsidRPr="00860BC4" w:rsidRDefault="00565CC2" w:rsidP="00565CC2">
      <w:pPr>
        <w:ind w:firstLine="0"/>
        <w:rPr>
          <w:rFonts w:cs="Times New Roman"/>
          <w:szCs w:val="24"/>
        </w:rPr>
      </w:pPr>
    </w:p>
    <w:p w14:paraId="447BBC8A" w14:textId="2695809B" w:rsidR="0094003B" w:rsidRPr="00FD5936" w:rsidRDefault="007D1E69" w:rsidP="0094003B">
      <w:pPr>
        <w:pStyle w:val="Prrafodelista"/>
        <w:numPr>
          <w:ilvl w:val="0"/>
          <w:numId w:val="70"/>
        </w:numPr>
        <w:rPr>
          <w:rFonts w:cs="Times New Roman"/>
          <w:b/>
          <w:szCs w:val="24"/>
        </w:rPr>
      </w:pPr>
      <w:r w:rsidRPr="00FD5936">
        <w:rPr>
          <w:rFonts w:cs="Times New Roman"/>
          <w:b/>
          <w:szCs w:val="24"/>
        </w:rPr>
        <w:t>CU8</w:t>
      </w:r>
      <w:r w:rsidR="00891BF0" w:rsidRPr="00FD5936">
        <w:rPr>
          <w:rFonts w:cs="Times New Roman"/>
          <w:b/>
          <w:szCs w:val="24"/>
        </w:rPr>
        <w:t xml:space="preserve"> Ingresar</w:t>
      </w:r>
    </w:p>
    <w:p w14:paraId="6D0B7ACD" w14:textId="77777777" w:rsidR="00C879C2" w:rsidRPr="00C879C2" w:rsidRDefault="00C879C2" w:rsidP="00C879C2">
      <w:pPr>
        <w:ind w:firstLine="0"/>
        <w:rPr>
          <w:rFonts w:cs="Times New Roman"/>
          <w:szCs w:val="24"/>
        </w:rPr>
      </w:pPr>
    </w:p>
    <w:p w14:paraId="54C2F73D" w14:textId="7D4F5F78" w:rsidR="001D14F5" w:rsidRDefault="0053221B" w:rsidP="001D14F5">
      <w:pPr>
        <w:ind w:firstLine="0"/>
        <w:rPr>
          <w:rFonts w:cs="Times New Roman"/>
          <w:szCs w:val="24"/>
        </w:rPr>
      </w:pPr>
      <w:r w:rsidRPr="0053221B">
        <w:rPr>
          <w:rFonts w:cs="Times New Roman"/>
          <w:noProof/>
          <w:szCs w:val="24"/>
          <w:lang w:eastAsia="es-MX"/>
        </w:rPr>
        <w:drawing>
          <wp:inline distT="0" distB="0" distL="0" distR="0" wp14:anchorId="19DC368A" wp14:editId="45153217">
            <wp:extent cx="6692265" cy="2855857"/>
            <wp:effectExtent l="0" t="0" r="0" b="0"/>
            <wp:docPr id="1073741849" name="Imagen 1073741849" descr="C:\Users\dayan\Desktop\TrabajoTerminal2\ReporteTecnico\diagramas\DiagramaCasoDeUso8Ingres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yan\Desktop\TrabajoTerminal2\ReporteTecnico\diagramas\DiagramaCasoDeUso8Ingresa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92265" cy="2855857"/>
                    </a:xfrm>
                    <a:prstGeom prst="rect">
                      <a:avLst/>
                    </a:prstGeom>
                    <a:noFill/>
                    <a:ln>
                      <a:noFill/>
                    </a:ln>
                  </pic:spPr>
                </pic:pic>
              </a:graphicData>
            </a:graphic>
          </wp:inline>
        </w:drawing>
      </w:r>
    </w:p>
    <w:p w14:paraId="6EB77197" w14:textId="67BFF776" w:rsidR="00CF522E" w:rsidRPr="008C22E4" w:rsidRDefault="00B07404">
      <w:pPr>
        <w:pStyle w:val="Descripcin"/>
      </w:pPr>
      <w:bookmarkStart w:id="4232" w:name="_Toc483160586"/>
      <w:r w:rsidRPr="00DF2766">
        <w:t>Fig. 3</w:t>
      </w:r>
      <w:r w:rsidR="007852D2" w:rsidRPr="0078193E">
        <w:t>.</w:t>
      </w:r>
      <w:r w:rsidRPr="005E6164">
        <w:fldChar w:fldCharType="begin"/>
      </w:r>
      <w:r w:rsidRPr="004E1E07">
        <w:instrText xml:space="preserve"> SEQ Fig._3 \* ARABIC </w:instrText>
      </w:r>
      <w:r w:rsidRPr="005E6164">
        <w:rPr>
          <w:rPrChange w:id="4233" w:author="Tanya Hernández" w:date="2017-05-17T00:37:00Z">
            <w:rPr/>
          </w:rPrChange>
        </w:rPr>
        <w:fldChar w:fldCharType="separate"/>
      </w:r>
      <w:ins w:id="4234" w:author="Tanya Hernández" w:date="2017-05-21T21:21:00Z">
        <w:r w:rsidR="00604603">
          <w:t>10</w:t>
        </w:r>
      </w:ins>
      <w:del w:id="4235" w:author="Tanya Hernández" w:date="2017-05-17T01:33:00Z">
        <w:r w:rsidR="005B2C04" w:rsidRPr="00262C61" w:rsidDel="00262C61">
          <w:delText>10</w:delText>
        </w:r>
      </w:del>
      <w:r w:rsidRPr="005E6164">
        <w:fldChar w:fldCharType="end"/>
      </w:r>
      <w:r>
        <w:t xml:space="preserve"> </w:t>
      </w:r>
      <w:r w:rsidRPr="00471CE2">
        <w:t>Caso de uso ingresar.</w:t>
      </w:r>
      <w:bookmarkEnd w:id="4232"/>
    </w:p>
    <w:tbl>
      <w:tblPr>
        <w:tblStyle w:val="Tablaconcuadrcula4-nfasis1"/>
        <w:tblW w:w="8604" w:type="dxa"/>
        <w:jc w:val="center"/>
        <w:tblLayout w:type="fixed"/>
        <w:tblLook w:val="0420" w:firstRow="1" w:lastRow="0" w:firstColumn="0" w:lastColumn="0" w:noHBand="0" w:noVBand="1"/>
      </w:tblPr>
      <w:tblGrid>
        <w:gridCol w:w="2547"/>
        <w:gridCol w:w="6057"/>
      </w:tblGrid>
      <w:tr w:rsidR="00CF522E" w:rsidRPr="00A83A78" w14:paraId="77B52749"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0E8D9170"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68113899" w14:textId="0661DF55" w:rsidR="00CF522E" w:rsidRPr="00A83A78" w:rsidRDefault="00C879C2" w:rsidP="00C879C2">
            <w:pPr>
              <w:jc w:val="both"/>
              <w:rPr>
                <w:sz w:val="20"/>
              </w:rPr>
            </w:pPr>
            <w:r w:rsidRPr="00A83A78">
              <w:rPr>
                <w:rFonts w:eastAsia="Times New Roman" w:cs="Times New Roman"/>
                <w:sz w:val="20"/>
                <w:szCs w:val="24"/>
              </w:rPr>
              <w:t>CU8</w:t>
            </w:r>
            <w:r w:rsidR="00CF522E" w:rsidRPr="00A83A78">
              <w:rPr>
                <w:rFonts w:eastAsia="Times New Roman" w:cs="Times New Roman"/>
                <w:sz w:val="20"/>
                <w:szCs w:val="24"/>
              </w:rPr>
              <w:t xml:space="preserve"> </w:t>
            </w:r>
            <w:r w:rsidRPr="00A83A78">
              <w:rPr>
                <w:rFonts w:eastAsia="Times New Roman" w:cs="Times New Roman"/>
                <w:sz w:val="20"/>
                <w:szCs w:val="24"/>
              </w:rPr>
              <w:t>Ingresar</w:t>
            </w:r>
          </w:p>
        </w:tc>
      </w:tr>
      <w:tr w:rsidR="00CF522E" w:rsidRPr="00A83A78" w14:paraId="7D96FDF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BB11653"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53B26344"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3EE76AEB" w14:textId="77777777" w:rsidTr="00F83ABC">
        <w:trPr>
          <w:jc w:val="center"/>
        </w:trPr>
        <w:tc>
          <w:tcPr>
            <w:tcW w:w="2547" w:type="dxa"/>
          </w:tcPr>
          <w:p w14:paraId="439DB525" w14:textId="6D034DF2"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143B3831" w14:textId="32D2231E"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04380C7B"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B5C805C" w14:textId="429A0672"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56B54C2C" w14:textId="77777777" w:rsidR="00F83ABC" w:rsidRPr="00A83A78" w:rsidRDefault="00F83ABC" w:rsidP="00F83ABC">
            <w:pPr>
              <w:rPr>
                <w:rFonts w:eastAsia="Times New Roman" w:cs="Times New Roman"/>
                <w:sz w:val="20"/>
                <w:szCs w:val="24"/>
              </w:rPr>
            </w:pPr>
          </w:p>
        </w:tc>
      </w:tr>
      <w:tr w:rsidR="00F83ABC" w:rsidRPr="00A83A78" w14:paraId="6794BF99" w14:textId="77777777" w:rsidTr="00F83ABC">
        <w:trPr>
          <w:jc w:val="center"/>
        </w:trPr>
        <w:tc>
          <w:tcPr>
            <w:tcW w:w="2547" w:type="dxa"/>
          </w:tcPr>
          <w:p w14:paraId="0AB8FB3B" w14:textId="29F6275F"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758AC42C" w14:textId="635126D3"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6E9C915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4990961"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1E098769" w14:textId="710A01E2" w:rsidR="00F83ABC" w:rsidRPr="00A83A78" w:rsidRDefault="0053221B" w:rsidP="0053221B">
            <w:pPr>
              <w:jc w:val="both"/>
              <w:rPr>
                <w:sz w:val="20"/>
              </w:rPr>
            </w:pPr>
            <w:r w:rsidRPr="00A83A78">
              <w:rPr>
                <w:rFonts w:eastAsia="Times New Roman" w:cs="Times New Roman"/>
                <w:sz w:val="20"/>
                <w:szCs w:val="24"/>
              </w:rPr>
              <w:t>Usuario Ind</w:t>
            </w:r>
            <w:r w:rsidR="00F83ABC" w:rsidRPr="00A83A78">
              <w:rPr>
                <w:rFonts w:eastAsia="Times New Roman" w:cs="Times New Roman"/>
                <w:sz w:val="20"/>
                <w:szCs w:val="24"/>
              </w:rPr>
              <w:t>irecto / Sistema Prototipo</w:t>
            </w:r>
            <w:r w:rsidRPr="00A83A78">
              <w:rPr>
                <w:rFonts w:eastAsia="Times New Roman" w:cs="Times New Roman"/>
                <w:sz w:val="20"/>
                <w:szCs w:val="24"/>
              </w:rPr>
              <w:t xml:space="preserve"> Software</w:t>
            </w:r>
          </w:p>
        </w:tc>
      </w:tr>
      <w:tr w:rsidR="00F83ABC" w:rsidRPr="00A83A78" w14:paraId="2B6AA604" w14:textId="77777777" w:rsidTr="00F83ABC">
        <w:trPr>
          <w:jc w:val="center"/>
        </w:trPr>
        <w:tc>
          <w:tcPr>
            <w:tcW w:w="2547" w:type="dxa"/>
          </w:tcPr>
          <w:p w14:paraId="077FF040" w14:textId="3B70AF8D" w:rsidR="00F83ABC" w:rsidRPr="00A83A78" w:rsidRDefault="00C879C2"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52308BA9" w14:textId="30F5D74C" w:rsidR="00F83ABC" w:rsidRPr="00A83A78" w:rsidRDefault="0053221B" w:rsidP="0053221B">
            <w:pPr>
              <w:jc w:val="both"/>
              <w:rPr>
                <w:sz w:val="20"/>
              </w:rPr>
            </w:pPr>
            <w:r w:rsidRPr="00A83A78">
              <w:rPr>
                <w:rFonts w:eastAsia="Times New Roman" w:cs="Times New Roman"/>
                <w:sz w:val="20"/>
                <w:szCs w:val="24"/>
              </w:rPr>
              <w:t xml:space="preserve">El Usuario Indirecto </w:t>
            </w:r>
            <w:r w:rsidR="00DD3B05" w:rsidRPr="00A83A78">
              <w:rPr>
                <w:rFonts w:eastAsia="Times New Roman" w:cs="Times New Roman"/>
                <w:sz w:val="20"/>
                <w:szCs w:val="24"/>
              </w:rPr>
              <w:t>ingresará</w:t>
            </w:r>
            <w:r w:rsidRPr="00A83A78">
              <w:rPr>
                <w:rFonts w:eastAsia="Times New Roman" w:cs="Times New Roman"/>
                <w:sz w:val="20"/>
                <w:szCs w:val="24"/>
              </w:rPr>
              <w:t xml:space="preserve"> las credenciales: correo y contraseña, solicitados por el Sistema Prototipo Software, para poder ingresar al sistema.</w:t>
            </w:r>
          </w:p>
        </w:tc>
      </w:tr>
      <w:tr w:rsidR="00F83ABC" w:rsidRPr="00A83A78" w14:paraId="398777F1"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56FB634"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19ADBF10" w14:textId="21207C36" w:rsidR="00F83ABC" w:rsidRPr="00A83A78" w:rsidRDefault="0053221B" w:rsidP="00F83ABC">
            <w:pPr>
              <w:jc w:val="both"/>
              <w:rPr>
                <w:sz w:val="20"/>
              </w:rPr>
            </w:pPr>
            <w:r w:rsidRPr="00A83A78">
              <w:rPr>
                <w:rFonts w:eastAsia="Times New Roman" w:cs="Times New Roman"/>
                <w:sz w:val="20"/>
                <w:szCs w:val="24"/>
              </w:rPr>
              <w:t>Ingreso al sistema</w:t>
            </w:r>
            <w:r w:rsidR="00F83ABC" w:rsidRPr="00A83A78">
              <w:rPr>
                <w:rFonts w:eastAsia="Times New Roman" w:cs="Times New Roman"/>
                <w:sz w:val="20"/>
                <w:szCs w:val="24"/>
              </w:rPr>
              <w:t>.</w:t>
            </w:r>
          </w:p>
        </w:tc>
      </w:tr>
      <w:tr w:rsidR="00F83ABC" w:rsidRPr="00A83A78" w14:paraId="78A04D48" w14:textId="77777777" w:rsidTr="00F83ABC">
        <w:trPr>
          <w:jc w:val="center"/>
        </w:trPr>
        <w:tc>
          <w:tcPr>
            <w:tcW w:w="2547" w:type="dxa"/>
          </w:tcPr>
          <w:p w14:paraId="1D113C0F"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3939C751" w14:textId="17F275B9" w:rsidR="00F83ABC" w:rsidRPr="00A83A78" w:rsidRDefault="0053221B" w:rsidP="00F83ABC">
            <w:pPr>
              <w:jc w:val="both"/>
              <w:rPr>
                <w:sz w:val="20"/>
              </w:rPr>
            </w:pPr>
            <w:r w:rsidRPr="00A83A78">
              <w:rPr>
                <w:rFonts w:eastAsia="Times New Roman" w:cs="Times New Roman"/>
                <w:sz w:val="20"/>
                <w:szCs w:val="24"/>
              </w:rPr>
              <w:t>Credenciales: correo y contraseña.</w:t>
            </w:r>
          </w:p>
        </w:tc>
      </w:tr>
      <w:tr w:rsidR="00F83ABC" w:rsidRPr="00A83A78" w14:paraId="06CBA263"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8C1C1B6"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7C313503" w14:textId="09158F13" w:rsidR="00F83ABC" w:rsidRPr="00A83A78" w:rsidRDefault="00F83ABC" w:rsidP="00F83ABC">
            <w:pPr>
              <w:jc w:val="both"/>
              <w:rPr>
                <w:sz w:val="20"/>
              </w:rPr>
            </w:pPr>
          </w:p>
        </w:tc>
      </w:tr>
      <w:tr w:rsidR="00F83ABC" w:rsidRPr="00A83A78" w14:paraId="2694789B" w14:textId="77777777" w:rsidTr="00F83ABC">
        <w:trPr>
          <w:jc w:val="center"/>
        </w:trPr>
        <w:tc>
          <w:tcPr>
            <w:tcW w:w="2547" w:type="dxa"/>
          </w:tcPr>
          <w:p w14:paraId="4D2171D4"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17189EE5" w14:textId="2EE8ABE4" w:rsidR="00F83ABC" w:rsidRPr="00A83A78" w:rsidRDefault="0053221B" w:rsidP="0053221B">
            <w:pPr>
              <w:jc w:val="both"/>
              <w:rPr>
                <w:sz w:val="20"/>
              </w:rPr>
            </w:pPr>
            <w:r w:rsidRPr="00A83A78">
              <w:rPr>
                <w:rFonts w:eastAsia="Times New Roman" w:cs="Times New Roman"/>
                <w:sz w:val="20"/>
                <w:szCs w:val="24"/>
              </w:rPr>
              <w:t>El Usuario Indirecto debe haberse registrado previamente</w:t>
            </w:r>
            <w:r w:rsidR="00F83ABC" w:rsidRPr="00A83A78">
              <w:rPr>
                <w:rFonts w:eastAsia="Times New Roman" w:cs="Times New Roman"/>
                <w:sz w:val="20"/>
                <w:szCs w:val="24"/>
              </w:rPr>
              <w:t>.</w:t>
            </w:r>
          </w:p>
        </w:tc>
      </w:tr>
      <w:tr w:rsidR="00F83ABC" w:rsidRPr="00A83A78" w14:paraId="5ECC2EA7"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8E39BBD"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3EDA7BCD" w14:textId="25362F01" w:rsidR="00F83ABC" w:rsidRPr="00A83A78" w:rsidRDefault="00F83ABC" w:rsidP="00F83ABC">
            <w:pPr>
              <w:jc w:val="both"/>
              <w:rPr>
                <w:sz w:val="20"/>
              </w:rPr>
            </w:pPr>
          </w:p>
        </w:tc>
      </w:tr>
      <w:tr w:rsidR="00C879C2" w:rsidRPr="00A83A78" w14:paraId="22E6FFAD" w14:textId="77777777" w:rsidTr="00F83ABC">
        <w:trPr>
          <w:jc w:val="center"/>
        </w:trPr>
        <w:tc>
          <w:tcPr>
            <w:tcW w:w="2547" w:type="dxa"/>
          </w:tcPr>
          <w:p w14:paraId="5A26ABEF" w14:textId="2DC2C1EB" w:rsidR="00C879C2" w:rsidRPr="00A83A78" w:rsidRDefault="00C879C2" w:rsidP="00C879C2">
            <w:pPr>
              <w:jc w:val="both"/>
              <w:rPr>
                <w:sz w:val="20"/>
              </w:rPr>
            </w:pPr>
            <w:r w:rsidRPr="00A83A78">
              <w:rPr>
                <w:rFonts w:eastAsia="Times New Roman" w:cs="Times New Roman"/>
                <w:sz w:val="20"/>
                <w:szCs w:val="24"/>
              </w:rPr>
              <w:t>Prioridad:</w:t>
            </w:r>
          </w:p>
        </w:tc>
        <w:tc>
          <w:tcPr>
            <w:tcW w:w="6057" w:type="dxa"/>
          </w:tcPr>
          <w:p w14:paraId="189EE5EA" w14:textId="0A0702CF" w:rsidR="00C879C2" w:rsidRPr="00A83A78" w:rsidRDefault="0053221B" w:rsidP="00C879C2">
            <w:pPr>
              <w:jc w:val="both"/>
              <w:rPr>
                <w:sz w:val="20"/>
              </w:rPr>
            </w:pPr>
            <w:r w:rsidRPr="00A83A78">
              <w:rPr>
                <w:rFonts w:eastAsia="Times New Roman" w:cs="Times New Roman"/>
                <w:sz w:val="20"/>
                <w:szCs w:val="24"/>
              </w:rPr>
              <w:t>Alta</w:t>
            </w:r>
            <w:r w:rsidR="00C879C2" w:rsidRPr="00A83A78">
              <w:rPr>
                <w:rFonts w:eastAsia="Times New Roman" w:cs="Times New Roman"/>
                <w:sz w:val="20"/>
                <w:szCs w:val="24"/>
              </w:rPr>
              <w:t>.</w:t>
            </w:r>
          </w:p>
        </w:tc>
      </w:tr>
      <w:tr w:rsidR="00C879C2" w:rsidRPr="00A83A78" w14:paraId="5A378299"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2EB5622" w14:textId="628CEA15" w:rsidR="00C879C2" w:rsidRPr="00A83A78" w:rsidRDefault="00C879C2" w:rsidP="00C879C2">
            <w:pPr>
              <w:jc w:val="both"/>
              <w:rPr>
                <w:sz w:val="20"/>
              </w:rPr>
            </w:pPr>
            <w:r w:rsidRPr="00A83A78">
              <w:rPr>
                <w:rFonts w:eastAsia="Times New Roman" w:cs="Times New Roman"/>
                <w:sz w:val="20"/>
                <w:szCs w:val="24"/>
              </w:rPr>
              <w:t>Frecuencia de uso:</w:t>
            </w:r>
          </w:p>
        </w:tc>
        <w:tc>
          <w:tcPr>
            <w:tcW w:w="6057" w:type="dxa"/>
          </w:tcPr>
          <w:p w14:paraId="6954185C" w14:textId="006D32DF" w:rsidR="00C879C2" w:rsidRPr="00A83A78" w:rsidRDefault="0053221B" w:rsidP="00C879C2">
            <w:pPr>
              <w:jc w:val="both"/>
              <w:rPr>
                <w:sz w:val="20"/>
              </w:rPr>
            </w:pPr>
            <w:r w:rsidRPr="00A83A78">
              <w:rPr>
                <w:rFonts w:eastAsia="Times New Roman" w:cs="Times New Roman"/>
                <w:sz w:val="20"/>
                <w:szCs w:val="24"/>
              </w:rPr>
              <w:t>Siempre</w:t>
            </w:r>
            <w:r w:rsidR="00C879C2" w:rsidRPr="00A83A78">
              <w:rPr>
                <w:rFonts w:eastAsia="Times New Roman" w:cs="Times New Roman"/>
                <w:sz w:val="20"/>
                <w:szCs w:val="24"/>
              </w:rPr>
              <w:t>.</w:t>
            </w:r>
          </w:p>
        </w:tc>
      </w:tr>
    </w:tbl>
    <w:p w14:paraId="7847D65C" w14:textId="38BE5D46" w:rsidR="00CF522E" w:rsidRDefault="007852D2">
      <w:pPr>
        <w:pStyle w:val="Descripcin"/>
        <w:rPr>
          <w:ins w:id="4236" w:author="Tanya Hernández" w:date="2017-05-21T20:42:00Z"/>
        </w:rPr>
      </w:pPr>
      <w:bookmarkStart w:id="4237" w:name="_Toc482747491"/>
      <w:r w:rsidRPr="00DF2766">
        <w:t>Tabla 3</w:t>
      </w:r>
      <w:r w:rsidR="00047AB5" w:rsidRPr="0078193E">
        <w:t>.</w:t>
      </w:r>
      <w:del w:id="4238" w:author="Tanya Hernández" w:date="2017-05-17T00:37:00Z">
        <w:r w:rsidR="00047AB5" w:rsidRPr="006E1D2F" w:rsidDel="004E1E07">
          <w:delText xml:space="preserve"> </w:delText>
        </w:r>
      </w:del>
      <w:r w:rsidR="00047AB5" w:rsidRPr="005E6164">
        <w:fldChar w:fldCharType="begin"/>
      </w:r>
      <w:r w:rsidR="00047AB5" w:rsidRPr="004E1E07">
        <w:instrText xml:space="preserve"> SEQ Tabla_III. \* ROMAN </w:instrText>
      </w:r>
      <w:r w:rsidR="00047AB5" w:rsidRPr="005E6164">
        <w:rPr>
          <w:rPrChange w:id="4239" w:author="Tanya Hernández" w:date="2017-05-17T00:37:00Z">
            <w:rPr/>
          </w:rPrChange>
        </w:rPr>
        <w:fldChar w:fldCharType="separate"/>
      </w:r>
      <w:ins w:id="4240" w:author="Tanya Hernández" w:date="2017-05-21T21:21:00Z">
        <w:r w:rsidR="00604603">
          <w:t>VIII</w:t>
        </w:r>
      </w:ins>
      <w:del w:id="4241" w:author="Tanya Hernández" w:date="2017-05-17T01:33:00Z">
        <w:r w:rsidR="005B2C04" w:rsidRPr="004E1E07" w:rsidDel="00262C61">
          <w:delText>VIII</w:delText>
        </w:r>
      </w:del>
      <w:r w:rsidR="00047AB5" w:rsidRPr="005E6164">
        <w:fldChar w:fldCharType="end"/>
      </w:r>
      <w:r w:rsidR="00047AB5">
        <w:t xml:space="preserve"> </w:t>
      </w:r>
      <w:r w:rsidR="00047AB5" w:rsidRPr="00607575">
        <w:t>Caso de uso ingresar.</w:t>
      </w:r>
      <w:bookmarkEnd w:id="4237"/>
    </w:p>
    <w:p w14:paraId="5C72C089" w14:textId="1C171817" w:rsidR="003E2B1A" w:rsidRDefault="003E2B1A">
      <w:pPr>
        <w:rPr>
          <w:ins w:id="4242" w:author="Tanya Hernández" w:date="2017-05-21T20:42:00Z"/>
        </w:rPr>
        <w:pPrChange w:id="4243" w:author="Tanya Hernández" w:date="2017-05-21T20:42:00Z">
          <w:pPr>
            <w:pStyle w:val="Descripcin"/>
          </w:pPr>
        </w:pPrChange>
      </w:pPr>
    </w:p>
    <w:p w14:paraId="3D03DA9C" w14:textId="77777777" w:rsidR="003E2B1A" w:rsidRPr="003E2B1A" w:rsidRDefault="003E2B1A">
      <w:pPr>
        <w:rPr>
          <w:lang w:eastAsia="es-ES"/>
          <w:rPrChange w:id="4244" w:author="Tanya Hernández" w:date="2017-05-21T20:42:00Z">
            <w:rPr>
              <w:lang w:eastAsia="en-US"/>
            </w:rPr>
          </w:rPrChange>
        </w:rPr>
        <w:pPrChange w:id="4245" w:author="Tanya Hernández" w:date="2017-05-21T20:42:00Z">
          <w:pPr>
            <w:pStyle w:val="Descripcin"/>
          </w:pPr>
        </w:pPrChange>
      </w:pPr>
    </w:p>
    <w:p w14:paraId="76F7721E" w14:textId="77777777" w:rsidR="00CF522E" w:rsidRPr="00AC041A" w:rsidRDefault="00CF522E" w:rsidP="00CF522E">
      <w:pPr>
        <w:rPr>
          <w:rFonts w:cs="Times New Roman"/>
          <w:szCs w:val="24"/>
        </w:rPr>
      </w:pPr>
      <w:r w:rsidRPr="00AC041A">
        <w:rPr>
          <w:rFonts w:cs="Times New Roman"/>
          <w:szCs w:val="24"/>
        </w:rPr>
        <w:t>Flujo de eventos:</w:t>
      </w:r>
    </w:p>
    <w:p w14:paraId="0DE1DBEB" w14:textId="77777777" w:rsidR="00CF522E" w:rsidRPr="00AC041A" w:rsidRDefault="00CF522E" w:rsidP="00CF522E">
      <w:pPr>
        <w:rPr>
          <w:rFonts w:cs="Times New Roman"/>
          <w:szCs w:val="24"/>
        </w:rPr>
      </w:pPr>
      <w:r w:rsidRPr="00AC041A">
        <w:rPr>
          <w:rFonts w:cs="Times New Roman"/>
          <w:szCs w:val="24"/>
        </w:rPr>
        <w:t>Trayectoria Principal:</w:t>
      </w:r>
    </w:p>
    <w:p w14:paraId="2CBE72F4" w14:textId="070260E1" w:rsidR="00CF522E" w:rsidRPr="00AC041A" w:rsidRDefault="00CF522E" w:rsidP="002627B2">
      <w:pPr>
        <w:ind w:left="284"/>
        <w:rPr>
          <w:rFonts w:cs="Times New Roman"/>
          <w:szCs w:val="24"/>
        </w:rPr>
      </w:pPr>
      <w:r>
        <w:rPr>
          <w:rFonts w:cs="Times New Roman"/>
          <w:szCs w:val="24"/>
        </w:rPr>
        <w:lastRenderedPageBreak/>
        <w:t>1.</w:t>
      </w:r>
      <w:r w:rsidR="004A564F">
        <w:rPr>
          <w:rFonts w:cs="Times New Roman"/>
          <w:szCs w:val="24"/>
        </w:rPr>
        <w:t xml:space="preserve"> El Usuario Indirecto ingresa </w:t>
      </w:r>
      <w:r w:rsidR="00E33906">
        <w:rPr>
          <w:rFonts w:cs="Times New Roman"/>
          <w:szCs w:val="24"/>
        </w:rPr>
        <w:t xml:space="preserve">al sistema </w:t>
      </w:r>
      <w:r w:rsidR="004A564F">
        <w:rPr>
          <w:rFonts w:cs="Times New Roman"/>
          <w:szCs w:val="24"/>
        </w:rPr>
        <w:t>con las cre</w:t>
      </w:r>
      <w:r w:rsidR="00E33906">
        <w:rPr>
          <w:rFonts w:cs="Times New Roman"/>
          <w:szCs w:val="24"/>
        </w:rPr>
        <w:t>denciales: correo y contraseña</w:t>
      </w:r>
      <w:r w:rsidR="002627B2">
        <w:rPr>
          <w:rFonts w:cs="Times New Roman"/>
          <w:szCs w:val="24"/>
        </w:rPr>
        <w:t>, que ingreso previamente en su registro</w:t>
      </w:r>
      <w:r w:rsidRPr="00AC041A">
        <w:rPr>
          <w:rFonts w:cs="Times New Roman"/>
          <w:szCs w:val="24"/>
        </w:rPr>
        <w:t>.</w:t>
      </w:r>
    </w:p>
    <w:p w14:paraId="214CD767" w14:textId="321B2F16" w:rsidR="00CF522E" w:rsidRDefault="00CF522E" w:rsidP="002627B2">
      <w:pPr>
        <w:ind w:left="284"/>
        <w:rPr>
          <w:rFonts w:cs="Times New Roman"/>
          <w:szCs w:val="24"/>
        </w:rPr>
      </w:pPr>
      <w:r>
        <w:rPr>
          <w:rFonts w:cs="Times New Roman"/>
          <w:szCs w:val="24"/>
        </w:rPr>
        <w:t>2.</w:t>
      </w:r>
      <w:r w:rsidR="00E33906">
        <w:rPr>
          <w:rFonts w:cs="Times New Roman"/>
          <w:szCs w:val="24"/>
        </w:rPr>
        <w:t xml:space="preserve"> El Sistema Prototipo Software mediante consultas a la base de datos por medio de la aplicación móvil valida que los datos ingresados sean correctos</w:t>
      </w:r>
      <w:r w:rsidRPr="00AC041A">
        <w:rPr>
          <w:rFonts w:cs="Times New Roman"/>
          <w:szCs w:val="24"/>
        </w:rPr>
        <w:t>.</w:t>
      </w:r>
    </w:p>
    <w:p w14:paraId="0CC9CA4F" w14:textId="4866FD30" w:rsidR="00E33906" w:rsidRDefault="00E33906" w:rsidP="002627B2">
      <w:pPr>
        <w:ind w:left="284"/>
        <w:rPr>
          <w:rFonts w:cs="Times New Roman"/>
          <w:szCs w:val="24"/>
        </w:rPr>
      </w:pPr>
      <w:r>
        <w:rPr>
          <w:rFonts w:cs="Times New Roman"/>
          <w:szCs w:val="24"/>
        </w:rPr>
        <w:t>3. Si los datos ingresados son correctos, el Usuario Indirecto accede al sistema.</w:t>
      </w:r>
    </w:p>
    <w:p w14:paraId="1BF05F50" w14:textId="3462EDC0" w:rsidR="00CF522E" w:rsidRDefault="00CF522E" w:rsidP="002627B2">
      <w:pPr>
        <w:ind w:left="284"/>
        <w:rPr>
          <w:rFonts w:cs="Times New Roman"/>
          <w:szCs w:val="24"/>
        </w:rPr>
      </w:pPr>
      <w:r w:rsidRPr="00AC041A">
        <w:rPr>
          <w:rFonts w:cs="Times New Roman"/>
          <w:szCs w:val="24"/>
        </w:rPr>
        <w:t>-Fin de Trayectoria.</w:t>
      </w:r>
    </w:p>
    <w:p w14:paraId="3C1A2DE9" w14:textId="77777777" w:rsidR="002627B2" w:rsidRDefault="002627B2" w:rsidP="00CF522E">
      <w:pPr>
        <w:rPr>
          <w:rFonts w:cs="Times New Roman"/>
          <w:szCs w:val="24"/>
        </w:rPr>
      </w:pPr>
    </w:p>
    <w:p w14:paraId="665B23B3" w14:textId="51756BE2" w:rsidR="00E33906" w:rsidRDefault="00E33906" w:rsidP="00CF522E">
      <w:pPr>
        <w:rPr>
          <w:rFonts w:cs="Times New Roman"/>
          <w:szCs w:val="24"/>
        </w:rPr>
      </w:pPr>
      <w:r>
        <w:rPr>
          <w:rFonts w:cs="Times New Roman"/>
          <w:szCs w:val="24"/>
        </w:rPr>
        <w:t>Trayectoria Alternativa:</w:t>
      </w:r>
    </w:p>
    <w:p w14:paraId="3D707974" w14:textId="2670973E" w:rsidR="00E33906" w:rsidRDefault="00E33906" w:rsidP="00E33906">
      <w:pPr>
        <w:ind w:left="284"/>
        <w:rPr>
          <w:rFonts w:cs="Times New Roman"/>
          <w:szCs w:val="24"/>
        </w:rPr>
      </w:pPr>
      <w:r>
        <w:rPr>
          <w:rFonts w:cs="Times New Roman"/>
          <w:szCs w:val="24"/>
        </w:rPr>
        <w:t>3. Si los datos ingresados son incorrectos, la aplicación móvil muestra un mensaje de error en los datos que son incorrectos para que el usuario vuelva a ingresarlos de manera correcta.</w:t>
      </w:r>
    </w:p>
    <w:p w14:paraId="1EF02764" w14:textId="0CF8B3E6" w:rsidR="00E33906" w:rsidRDefault="00E33906" w:rsidP="00E33906">
      <w:pPr>
        <w:ind w:left="284"/>
        <w:rPr>
          <w:rFonts w:cs="Times New Roman"/>
          <w:szCs w:val="24"/>
        </w:rPr>
      </w:pPr>
      <w:r>
        <w:rPr>
          <w:rFonts w:cs="Times New Roman"/>
          <w:szCs w:val="24"/>
        </w:rPr>
        <w:t xml:space="preserve">4. Si los datos ingresados son </w:t>
      </w:r>
      <w:r w:rsidR="002627B2">
        <w:rPr>
          <w:rFonts w:cs="Times New Roman"/>
          <w:szCs w:val="24"/>
        </w:rPr>
        <w:t>correctos</w:t>
      </w:r>
      <w:r>
        <w:rPr>
          <w:rFonts w:cs="Times New Roman"/>
          <w:szCs w:val="24"/>
        </w:rPr>
        <w:t>,</w:t>
      </w:r>
      <w:r w:rsidR="002627B2">
        <w:rPr>
          <w:rFonts w:cs="Times New Roman"/>
          <w:szCs w:val="24"/>
        </w:rPr>
        <w:t xml:space="preserve"> el Usuario Indirecto accede al sistema,</w:t>
      </w:r>
      <w:r>
        <w:rPr>
          <w:rFonts w:cs="Times New Roman"/>
          <w:szCs w:val="24"/>
        </w:rPr>
        <w:t xml:space="preserve"> si no se regresa al punto 3 de la trayectoria alternativa en este caso de uso.</w:t>
      </w:r>
    </w:p>
    <w:p w14:paraId="7E026884" w14:textId="7E23EF68" w:rsidR="00E33906" w:rsidRPr="00AC041A" w:rsidRDefault="00E33906" w:rsidP="002627B2">
      <w:pPr>
        <w:ind w:firstLine="568"/>
        <w:rPr>
          <w:rFonts w:cs="Times New Roman"/>
          <w:szCs w:val="24"/>
        </w:rPr>
      </w:pPr>
      <w:r>
        <w:rPr>
          <w:rFonts w:cs="Times New Roman"/>
          <w:szCs w:val="24"/>
        </w:rPr>
        <w:t>-Fin de la Trayectoria.</w:t>
      </w:r>
    </w:p>
    <w:p w14:paraId="4B2BE9DC" w14:textId="77777777" w:rsidR="00CF522E" w:rsidRPr="001D14F5" w:rsidRDefault="00CF522E" w:rsidP="001D14F5">
      <w:pPr>
        <w:ind w:firstLine="0"/>
        <w:rPr>
          <w:rFonts w:cs="Times New Roman"/>
          <w:szCs w:val="24"/>
        </w:rPr>
      </w:pPr>
    </w:p>
    <w:p w14:paraId="4FCE8B2D" w14:textId="5AFFAF63" w:rsidR="00FD5936" w:rsidRPr="00817588" w:rsidRDefault="00FD5936" w:rsidP="0002009B">
      <w:pPr>
        <w:pStyle w:val="Prrafodelista"/>
        <w:numPr>
          <w:ilvl w:val="0"/>
          <w:numId w:val="70"/>
        </w:numPr>
        <w:rPr>
          <w:rFonts w:cs="Times New Roman"/>
          <w:b/>
          <w:szCs w:val="24"/>
        </w:rPr>
      </w:pPr>
      <w:r w:rsidRPr="00817588">
        <w:rPr>
          <w:rFonts w:cs="Times New Roman"/>
          <w:b/>
          <w:szCs w:val="24"/>
        </w:rPr>
        <w:t>CU9 Registrar usuario dir</w:t>
      </w:r>
      <w:r w:rsidR="00622AF3" w:rsidRPr="00817588">
        <w:rPr>
          <w:rFonts w:cs="Times New Roman"/>
          <w:b/>
          <w:szCs w:val="24"/>
        </w:rPr>
        <w:t>ecto</w:t>
      </w:r>
    </w:p>
    <w:p w14:paraId="4EB22944" w14:textId="77777777" w:rsidR="00622AF3" w:rsidRDefault="00622AF3" w:rsidP="00622AF3">
      <w:pPr>
        <w:ind w:firstLine="0"/>
        <w:rPr>
          <w:rFonts w:cs="Times New Roman"/>
          <w:szCs w:val="24"/>
        </w:rPr>
      </w:pPr>
    </w:p>
    <w:p w14:paraId="624762F9" w14:textId="60B70818" w:rsidR="00622AF3" w:rsidRPr="00E80734" w:rsidRDefault="004A02B3" w:rsidP="00622AF3">
      <w:pPr>
        <w:ind w:firstLine="0"/>
        <w:rPr>
          <w:rFonts w:cs="Times New Roman"/>
          <w:szCs w:val="24"/>
        </w:rPr>
      </w:pPr>
      <w:r w:rsidRPr="004A02B3">
        <w:rPr>
          <w:rFonts w:cs="Times New Roman"/>
          <w:noProof/>
          <w:szCs w:val="24"/>
          <w:lang w:eastAsia="es-MX"/>
        </w:rPr>
        <w:drawing>
          <wp:inline distT="0" distB="0" distL="0" distR="0" wp14:anchorId="19ED5E3B" wp14:editId="064002C6">
            <wp:extent cx="6692265" cy="3285432"/>
            <wp:effectExtent l="0" t="0" r="0" b="0"/>
            <wp:docPr id="1073741876" name="Imagen 1073741876" descr="C:\Users\dayan\Desktop\TrabajoTerminal2\ReporteTecnico\diagramas\DiagramaCasoDeUso9RegistrarUsuarioDir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yan\Desktop\TrabajoTerminal2\ReporteTecnico\diagramas\DiagramaCasoDeUso9RegistrarUsuarioDirecto.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92265" cy="3285432"/>
                    </a:xfrm>
                    <a:prstGeom prst="rect">
                      <a:avLst/>
                    </a:prstGeom>
                    <a:noFill/>
                    <a:ln>
                      <a:noFill/>
                    </a:ln>
                  </pic:spPr>
                </pic:pic>
              </a:graphicData>
            </a:graphic>
          </wp:inline>
        </w:drawing>
      </w:r>
    </w:p>
    <w:p w14:paraId="4217E7F5" w14:textId="44CCECE0" w:rsidR="007852D2" w:rsidRPr="00A83A78" w:rsidRDefault="00B07404">
      <w:pPr>
        <w:pStyle w:val="Descripcin"/>
      </w:pPr>
      <w:bookmarkStart w:id="4246" w:name="_Toc483160587"/>
      <w:r w:rsidRPr="00262C61">
        <w:t>Fig. 3</w:t>
      </w:r>
      <w:r w:rsidR="007852D2" w:rsidRPr="004E1E07">
        <w:t>.</w:t>
      </w:r>
      <w:del w:id="4247" w:author="Tanya Hernández" w:date="2017-05-17T00:37:00Z">
        <w:r w:rsidR="007852D2" w:rsidRPr="004E1E07" w:rsidDel="004E1E07">
          <w:delText xml:space="preserve"> </w:delText>
        </w:r>
      </w:del>
      <w:r w:rsidRPr="00803B69">
        <w:fldChar w:fldCharType="begin"/>
      </w:r>
      <w:r w:rsidRPr="004E1E07">
        <w:instrText xml:space="preserve"> SEQ Fig._3 \* ARABIC </w:instrText>
      </w:r>
      <w:r w:rsidRPr="00803B69">
        <w:rPr>
          <w:rPrChange w:id="4248" w:author="Tanya Hernández" w:date="2017-05-17T00:38:00Z">
            <w:rPr/>
          </w:rPrChange>
        </w:rPr>
        <w:fldChar w:fldCharType="separate"/>
      </w:r>
      <w:ins w:id="4249" w:author="Tanya Hernández" w:date="2017-05-21T21:21:00Z">
        <w:r w:rsidR="00604603">
          <w:t>11</w:t>
        </w:r>
      </w:ins>
      <w:del w:id="4250" w:author="Tanya Hernández" w:date="2017-05-17T01:33:00Z">
        <w:r w:rsidR="005B2C04" w:rsidRPr="004E1E07" w:rsidDel="00262C61">
          <w:delText>11</w:delText>
        </w:r>
      </w:del>
      <w:r w:rsidRPr="00803B69">
        <w:fldChar w:fldCharType="end"/>
      </w:r>
      <w:r>
        <w:t xml:space="preserve"> </w:t>
      </w:r>
      <w:r w:rsidRPr="006E7890">
        <w:t>Caso de uso registrar usuario directo.</w:t>
      </w:r>
      <w:bookmarkEnd w:id="4246"/>
    </w:p>
    <w:tbl>
      <w:tblPr>
        <w:tblStyle w:val="Tablaconcuadrcula4-nfasis1"/>
        <w:tblW w:w="8604" w:type="dxa"/>
        <w:jc w:val="center"/>
        <w:tblLayout w:type="fixed"/>
        <w:tblLook w:val="0420" w:firstRow="1" w:lastRow="0" w:firstColumn="0" w:lastColumn="0" w:noHBand="0" w:noVBand="1"/>
      </w:tblPr>
      <w:tblGrid>
        <w:gridCol w:w="2547"/>
        <w:gridCol w:w="6057"/>
      </w:tblGrid>
      <w:tr w:rsidR="00622AF3" w:rsidRPr="00A83A78" w14:paraId="6BBEDC25" w14:textId="77777777" w:rsidTr="00A67D6E">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6C54CDDD" w14:textId="77777777" w:rsidR="00622AF3" w:rsidRPr="00A83A78" w:rsidRDefault="00622AF3" w:rsidP="00A67D6E">
            <w:pPr>
              <w:jc w:val="both"/>
              <w:rPr>
                <w:sz w:val="20"/>
              </w:rPr>
            </w:pPr>
            <w:r w:rsidRPr="00A83A78">
              <w:rPr>
                <w:rFonts w:eastAsia="Times New Roman" w:cs="Times New Roman"/>
                <w:sz w:val="20"/>
                <w:szCs w:val="24"/>
              </w:rPr>
              <w:t>Caso de Uso:</w:t>
            </w:r>
          </w:p>
        </w:tc>
        <w:tc>
          <w:tcPr>
            <w:tcW w:w="6057" w:type="dxa"/>
          </w:tcPr>
          <w:p w14:paraId="0C6A795F" w14:textId="53EE099D" w:rsidR="00622AF3" w:rsidRPr="00A83A78" w:rsidRDefault="004A02B3" w:rsidP="00A67D6E">
            <w:pPr>
              <w:jc w:val="both"/>
              <w:rPr>
                <w:sz w:val="20"/>
              </w:rPr>
            </w:pPr>
            <w:r w:rsidRPr="00A83A78">
              <w:rPr>
                <w:rFonts w:eastAsia="Times New Roman" w:cs="Times New Roman"/>
                <w:sz w:val="20"/>
                <w:szCs w:val="24"/>
              </w:rPr>
              <w:t>CU9</w:t>
            </w:r>
            <w:r w:rsidR="00622AF3" w:rsidRPr="00A83A78">
              <w:rPr>
                <w:rFonts w:eastAsia="Times New Roman" w:cs="Times New Roman"/>
                <w:sz w:val="20"/>
                <w:szCs w:val="24"/>
              </w:rPr>
              <w:t xml:space="preserve"> Registrar usuario</w:t>
            </w:r>
            <w:r w:rsidRPr="00A83A78">
              <w:rPr>
                <w:rFonts w:eastAsia="Times New Roman" w:cs="Times New Roman"/>
                <w:sz w:val="20"/>
                <w:szCs w:val="24"/>
              </w:rPr>
              <w:t xml:space="preserve"> directo</w:t>
            </w:r>
          </w:p>
        </w:tc>
      </w:tr>
      <w:tr w:rsidR="00622AF3" w:rsidRPr="00A83A78" w14:paraId="2727649E"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4105ED8" w14:textId="77777777" w:rsidR="00622AF3" w:rsidRPr="00A83A78" w:rsidRDefault="00622AF3" w:rsidP="00A67D6E">
            <w:pPr>
              <w:jc w:val="both"/>
              <w:rPr>
                <w:sz w:val="20"/>
              </w:rPr>
            </w:pPr>
            <w:r w:rsidRPr="00A83A78">
              <w:rPr>
                <w:rFonts w:eastAsia="Times New Roman" w:cs="Times New Roman"/>
                <w:sz w:val="20"/>
                <w:szCs w:val="24"/>
              </w:rPr>
              <w:t>Versión:</w:t>
            </w:r>
          </w:p>
        </w:tc>
        <w:tc>
          <w:tcPr>
            <w:tcW w:w="6057" w:type="dxa"/>
          </w:tcPr>
          <w:p w14:paraId="5313516B" w14:textId="77777777" w:rsidR="00622AF3" w:rsidRPr="00A83A78" w:rsidRDefault="00622AF3" w:rsidP="00A67D6E">
            <w:pPr>
              <w:jc w:val="both"/>
              <w:rPr>
                <w:sz w:val="20"/>
              </w:rPr>
            </w:pPr>
            <w:r w:rsidRPr="00A83A78">
              <w:rPr>
                <w:rFonts w:eastAsia="Times New Roman" w:cs="Times New Roman"/>
                <w:sz w:val="20"/>
                <w:szCs w:val="24"/>
              </w:rPr>
              <w:t>1.0</w:t>
            </w:r>
          </w:p>
        </w:tc>
      </w:tr>
      <w:tr w:rsidR="00622AF3" w:rsidRPr="00A83A78" w14:paraId="236562BB" w14:textId="77777777" w:rsidTr="00A67D6E">
        <w:trPr>
          <w:jc w:val="center"/>
        </w:trPr>
        <w:tc>
          <w:tcPr>
            <w:tcW w:w="2547" w:type="dxa"/>
          </w:tcPr>
          <w:p w14:paraId="2D4BC6B5" w14:textId="77777777" w:rsidR="00622AF3" w:rsidRPr="00A83A78" w:rsidRDefault="00622AF3" w:rsidP="00A67D6E">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4F12E844" w14:textId="77777777" w:rsidR="00622AF3" w:rsidRPr="00A83A78" w:rsidRDefault="00622AF3" w:rsidP="00A67D6E">
            <w:pPr>
              <w:rPr>
                <w:rFonts w:eastAsia="Times New Roman" w:cs="Times New Roman"/>
                <w:sz w:val="20"/>
                <w:szCs w:val="24"/>
              </w:rPr>
            </w:pPr>
            <w:r w:rsidRPr="00A83A78">
              <w:rPr>
                <w:rFonts w:eastAsia="Times New Roman" w:cs="Times New Roman"/>
                <w:sz w:val="20"/>
                <w:szCs w:val="24"/>
              </w:rPr>
              <w:t>11 de Abril de 2017</w:t>
            </w:r>
          </w:p>
        </w:tc>
      </w:tr>
      <w:tr w:rsidR="00622AF3" w:rsidRPr="00A83A78" w14:paraId="04991C1E"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389543D" w14:textId="77777777" w:rsidR="00622AF3" w:rsidRPr="00A83A78" w:rsidRDefault="00622AF3" w:rsidP="00A67D6E">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46715365" w14:textId="77777777" w:rsidR="00622AF3" w:rsidRPr="00A83A78" w:rsidRDefault="00622AF3" w:rsidP="00A67D6E">
            <w:pPr>
              <w:rPr>
                <w:rFonts w:eastAsia="Times New Roman" w:cs="Times New Roman"/>
                <w:sz w:val="20"/>
                <w:szCs w:val="24"/>
              </w:rPr>
            </w:pPr>
          </w:p>
        </w:tc>
      </w:tr>
      <w:tr w:rsidR="00622AF3" w:rsidRPr="00A83A78" w14:paraId="7382292E" w14:textId="77777777" w:rsidTr="00A67D6E">
        <w:trPr>
          <w:jc w:val="center"/>
        </w:trPr>
        <w:tc>
          <w:tcPr>
            <w:tcW w:w="2547" w:type="dxa"/>
          </w:tcPr>
          <w:p w14:paraId="00D856E3" w14:textId="77777777" w:rsidR="00622AF3" w:rsidRPr="00A83A78" w:rsidRDefault="00622AF3" w:rsidP="00A67D6E">
            <w:pPr>
              <w:rPr>
                <w:rFonts w:eastAsia="Times New Roman" w:cs="Times New Roman"/>
                <w:sz w:val="20"/>
                <w:szCs w:val="24"/>
              </w:rPr>
            </w:pPr>
            <w:r w:rsidRPr="00A83A78">
              <w:rPr>
                <w:rFonts w:eastAsia="Times New Roman" w:cs="Times New Roman"/>
                <w:sz w:val="20"/>
                <w:szCs w:val="24"/>
              </w:rPr>
              <w:t>Creado por:</w:t>
            </w:r>
          </w:p>
        </w:tc>
        <w:tc>
          <w:tcPr>
            <w:tcW w:w="6057" w:type="dxa"/>
          </w:tcPr>
          <w:p w14:paraId="0689E77C" w14:textId="77777777" w:rsidR="00622AF3" w:rsidRPr="00A83A78" w:rsidRDefault="00622AF3" w:rsidP="00A67D6E">
            <w:pPr>
              <w:rPr>
                <w:rFonts w:eastAsia="Times New Roman" w:cs="Times New Roman"/>
                <w:sz w:val="20"/>
                <w:szCs w:val="24"/>
              </w:rPr>
            </w:pPr>
            <w:r w:rsidRPr="00A83A78">
              <w:rPr>
                <w:rFonts w:eastAsia="Times New Roman" w:cs="Times New Roman"/>
                <w:sz w:val="20"/>
                <w:szCs w:val="24"/>
              </w:rPr>
              <w:t>Diana Chávez.</w:t>
            </w:r>
          </w:p>
        </w:tc>
      </w:tr>
      <w:tr w:rsidR="00622AF3" w:rsidRPr="00A83A78" w14:paraId="609CAECB"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372CAB2" w14:textId="77777777" w:rsidR="00622AF3" w:rsidRPr="00A83A78" w:rsidRDefault="00622AF3" w:rsidP="00A67D6E">
            <w:pPr>
              <w:jc w:val="both"/>
              <w:rPr>
                <w:sz w:val="20"/>
              </w:rPr>
            </w:pPr>
            <w:r w:rsidRPr="00A83A78">
              <w:rPr>
                <w:rFonts w:eastAsia="Times New Roman" w:cs="Times New Roman"/>
                <w:sz w:val="20"/>
                <w:szCs w:val="24"/>
              </w:rPr>
              <w:t>Actor(es):</w:t>
            </w:r>
          </w:p>
        </w:tc>
        <w:tc>
          <w:tcPr>
            <w:tcW w:w="6057" w:type="dxa"/>
          </w:tcPr>
          <w:p w14:paraId="45D6E85A" w14:textId="77777777" w:rsidR="00622AF3" w:rsidRPr="00A83A78" w:rsidRDefault="00622AF3" w:rsidP="00A67D6E">
            <w:pPr>
              <w:jc w:val="both"/>
              <w:rPr>
                <w:sz w:val="20"/>
              </w:rPr>
            </w:pPr>
            <w:r w:rsidRPr="00A83A78">
              <w:rPr>
                <w:rFonts w:eastAsia="Times New Roman" w:cs="Times New Roman"/>
                <w:sz w:val="20"/>
                <w:szCs w:val="24"/>
              </w:rPr>
              <w:t>Usuario Indirecto / Sistema Prototipo Software</w:t>
            </w:r>
          </w:p>
        </w:tc>
      </w:tr>
      <w:tr w:rsidR="00622AF3" w:rsidRPr="00A83A78" w14:paraId="77B2586C" w14:textId="77777777" w:rsidTr="00A67D6E">
        <w:trPr>
          <w:jc w:val="center"/>
        </w:trPr>
        <w:tc>
          <w:tcPr>
            <w:tcW w:w="2547" w:type="dxa"/>
          </w:tcPr>
          <w:p w14:paraId="75EA8360" w14:textId="77777777" w:rsidR="00622AF3" w:rsidRPr="00A83A78" w:rsidRDefault="00622AF3" w:rsidP="00A67D6E">
            <w:pPr>
              <w:jc w:val="both"/>
              <w:rPr>
                <w:sz w:val="20"/>
              </w:rPr>
            </w:pPr>
            <w:r w:rsidRPr="00A83A78">
              <w:rPr>
                <w:rFonts w:eastAsia="Times New Roman" w:cs="Times New Roman"/>
                <w:sz w:val="20"/>
                <w:szCs w:val="24"/>
              </w:rPr>
              <w:t>Descripción:</w:t>
            </w:r>
          </w:p>
        </w:tc>
        <w:tc>
          <w:tcPr>
            <w:tcW w:w="6057" w:type="dxa"/>
          </w:tcPr>
          <w:p w14:paraId="40BEEDB7" w14:textId="5B1F699A" w:rsidR="00622AF3" w:rsidRPr="00A83A78" w:rsidRDefault="00622AF3" w:rsidP="00A67D6E">
            <w:pPr>
              <w:jc w:val="both"/>
              <w:rPr>
                <w:sz w:val="20"/>
              </w:rPr>
            </w:pPr>
            <w:r w:rsidRPr="00A83A78">
              <w:rPr>
                <w:rFonts w:eastAsia="Times New Roman" w:cs="Times New Roman"/>
                <w:sz w:val="20"/>
                <w:szCs w:val="24"/>
              </w:rPr>
              <w:t>El Usuario Indirecto</w:t>
            </w:r>
            <w:r w:rsidR="00DD3B05" w:rsidRPr="00A83A78">
              <w:rPr>
                <w:rFonts w:eastAsia="Times New Roman" w:cs="Times New Roman"/>
                <w:sz w:val="20"/>
                <w:szCs w:val="24"/>
              </w:rPr>
              <w:t xml:space="preserve"> </w:t>
            </w:r>
            <w:r w:rsidRPr="00A83A78">
              <w:rPr>
                <w:rFonts w:eastAsia="Times New Roman" w:cs="Times New Roman"/>
                <w:sz w:val="20"/>
                <w:szCs w:val="24"/>
              </w:rPr>
              <w:t>registrara</w:t>
            </w:r>
            <w:r w:rsidR="00DD3B05" w:rsidRPr="00A83A78">
              <w:rPr>
                <w:rFonts w:eastAsia="Times New Roman" w:cs="Times New Roman"/>
                <w:sz w:val="20"/>
                <w:szCs w:val="24"/>
              </w:rPr>
              <w:t xml:space="preserve"> al</w:t>
            </w:r>
            <w:r w:rsidR="00062A5A" w:rsidRPr="00A83A78">
              <w:rPr>
                <w:rFonts w:eastAsia="Times New Roman" w:cs="Times New Roman"/>
                <w:sz w:val="20"/>
                <w:szCs w:val="24"/>
              </w:rPr>
              <w:t xml:space="preserve"> Usuario Directo que monitoreará</w:t>
            </w:r>
            <w:r w:rsidR="00DD3B05" w:rsidRPr="00A83A78">
              <w:rPr>
                <w:rFonts w:eastAsia="Times New Roman" w:cs="Times New Roman"/>
                <w:sz w:val="20"/>
                <w:szCs w:val="24"/>
              </w:rPr>
              <w:t>, ingresando los</w:t>
            </w:r>
            <w:r w:rsidRPr="00A83A78">
              <w:rPr>
                <w:rFonts w:eastAsia="Times New Roman" w:cs="Times New Roman"/>
                <w:sz w:val="20"/>
                <w:szCs w:val="24"/>
              </w:rPr>
              <w:t xml:space="preserve"> datos personales solicitados por el Sistema Prototipo Software.</w:t>
            </w:r>
          </w:p>
        </w:tc>
      </w:tr>
      <w:tr w:rsidR="00622AF3" w:rsidRPr="00A83A78" w14:paraId="4050154A"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FF72A5D" w14:textId="77777777" w:rsidR="00622AF3" w:rsidRPr="00A83A78" w:rsidRDefault="00622AF3" w:rsidP="00A67D6E">
            <w:pPr>
              <w:jc w:val="both"/>
              <w:rPr>
                <w:sz w:val="20"/>
              </w:rPr>
            </w:pPr>
            <w:r w:rsidRPr="00A83A78">
              <w:rPr>
                <w:rFonts w:eastAsia="Times New Roman" w:cs="Times New Roman"/>
                <w:sz w:val="20"/>
                <w:szCs w:val="24"/>
              </w:rPr>
              <w:t>Resumen:</w:t>
            </w:r>
          </w:p>
        </w:tc>
        <w:tc>
          <w:tcPr>
            <w:tcW w:w="6057" w:type="dxa"/>
          </w:tcPr>
          <w:p w14:paraId="1820E078" w14:textId="5E5CBE19" w:rsidR="00622AF3" w:rsidRPr="00A83A78" w:rsidRDefault="00622AF3" w:rsidP="00A67D6E">
            <w:pPr>
              <w:jc w:val="both"/>
              <w:rPr>
                <w:sz w:val="20"/>
              </w:rPr>
            </w:pPr>
            <w:r w:rsidRPr="00A83A78">
              <w:rPr>
                <w:rFonts w:eastAsia="Times New Roman" w:cs="Times New Roman"/>
                <w:sz w:val="20"/>
                <w:szCs w:val="24"/>
              </w:rPr>
              <w:t>Registro de usuario</w:t>
            </w:r>
            <w:r w:rsidR="004A02B3" w:rsidRPr="00A83A78">
              <w:rPr>
                <w:rFonts w:eastAsia="Times New Roman" w:cs="Times New Roman"/>
                <w:sz w:val="20"/>
                <w:szCs w:val="24"/>
              </w:rPr>
              <w:t xml:space="preserve"> directo</w:t>
            </w:r>
            <w:r w:rsidRPr="00A83A78">
              <w:rPr>
                <w:rFonts w:eastAsia="Times New Roman" w:cs="Times New Roman"/>
                <w:sz w:val="20"/>
                <w:szCs w:val="24"/>
              </w:rPr>
              <w:t>.</w:t>
            </w:r>
          </w:p>
        </w:tc>
      </w:tr>
      <w:tr w:rsidR="00622AF3" w:rsidRPr="00A83A78" w14:paraId="791797C7" w14:textId="77777777" w:rsidTr="00A67D6E">
        <w:trPr>
          <w:jc w:val="center"/>
        </w:trPr>
        <w:tc>
          <w:tcPr>
            <w:tcW w:w="2547" w:type="dxa"/>
          </w:tcPr>
          <w:p w14:paraId="5B4D8C7A" w14:textId="77777777" w:rsidR="00622AF3" w:rsidRPr="00A83A78" w:rsidRDefault="00622AF3" w:rsidP="00A67D6E">
            <w:pPr>
              <w:jc w:val="both"/>
              <w:rPr>
                <w:sz w:val="20"/>
              </w:rPr>
            </w:pPr>
            <w:r w:rsidRPr="00A83A78">
              <w:rPr>
                <w:rFonts w:eastAsia="Times New Roman" w:cs="Times New Roman"/>
                <w:sz w:val="20"/>
                <w:szCs w:val="24"/>
              </w:rPr>
              <w:t>Entradas:</w:t>
            </w:r>
          </w:p>
        </w:tc>
        <w:tc>
          <w:tcPr>
            <w:tcW w:w="6057" w:type="dxa"/>
          </w:tcPr>
          <w:p w14:paraId="491300EE" w14:textId="18194A4E" w:rsidR="00622AF3" w:rsidRPr="00A83A78" w:rsidRDefault="00622AF3" w:rsidP="00A67D6E">
            <w:pPr>
              <w:jc w:val="both"/>
              <w:rPr>
                <w:sz w:val="20"/>
              </w:rPr>
            </w:pPr>
            <w:r w:rsidRPr="00A83A78">
              <w:rPr>
                <w:rFonts w:eastAsia="Times New Roman" w:cs="Times New Roman"/>
                <w:sz w:val="20"/>
                <w:szCs w:val="24"/>
              </w:rPr>
              <w:t xml:space="preserve">Datos personales: nombre, apellido paterno, apellido materno, fecha de nacimiento, domicilio, sexo, correo, celular y </w:t>
            </w:r>
            <w:r w:rsidR="004A02B3" w:rsidRPr="00A83A78">
              <w:rPr>
                <w:rFonts w:eastAsia="Times New Roman" w:cs="Times New Roman"/>
                <w:sz w:val="20"/>
                <w:szCs w:val="24"/>
              </w:rPr>
              <w:t>teléfono fijo</w:t>
            </w:r>
            <w:r w:rsidRPr="00A83A78">
              <w:rPr>
                <w:rFonts w:eastAsia="Times New Roman" w:cs="Times New Roman"/>
                <w:sz w:val="20"/>
                <w:szCs w:val="24"/>
              </w:rPr>
              <w:t>.</w:t>
            </w:r>
          </w:p>
        </w:tc>
      </w:tr>
      <w:tr w:rsidR="00622AF3" w:rsidRPr="00A83A78" w14:paraId="13FD2D91"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926AE06" w14:textId="77777777" w:rsidR="00622AF3" w:rsidRPr="00A83A78" w:rsidRDefault="00622AF3" w:rsidP="00A67D6E">
            <w:pPr>
              <w:jc w:val="both"/>
              <w:rPr>
                <w:sz w:val="20"/>
              </w:rPr>
            </w:pPr>
            <w:r w:rsidRPr="00A83A78">
              <w:rPr>
                <w:rFonts w:eastAsia="Times New Roman" w:cs="Times New Roman"/>
                <w:sz w:val="20"/>
                <w:szCs w:val="24"/>
              </w:rPr>
              <w:t>Salidas:</w:t>
            </w:r>
          </w:p>
        </w:tc>
        <w:tc>
          <w:tcPr>
            <w:tcW w:w="6057" w:type="dxa"/>
          </w:tcPr>
          <w:p w14:paraId="7BEED20D" w14:textId="77777777" w:rsidR="00622AF3" w:rsidRPr="00A83A78" w:rsidRDefault="00622AF3" w:rsidP="00A67D6E">
            <w:pPr>
              <w:jc w:val="both"/>
              <w:rPr>
                <w:sz w:val="20"/>
              </w:rPr>
            </w:pPr>
            <w:r w:rsidRPr="00A83A78">
              <w:rPr>
                <w:rFonts w:eastAsia="Times New Roman" w:cs="Times New Roman"/>
                <w:sz w:val="20"/>
                <w:szCs w:val="24"/>
              </w:rPr>
              <w:t>Actualización de la base de datos con los datos ingresados.</w:t>
            </w:r>
          </w:p>
        </w:tc>
      </w:tr>
      <w:tr w:rsidR="00622AF3" w:rsidRPr="00A83A78" w14:paraId="598850B0" w14:textId="77777777" w:rsidTr="00A67D6E">
        <w:trPr>
          <w:jc w:val="center"/>
        </w:trPr>
        <w:tc>
          <w:tcPr>
            <w:tcW w:w="2547" w:type="dxa"/>
          </w:tcPr>
          <w:p w14:paraId="72C9DC6E" w14:textId="77777777" w:rsidR="00622AF3" w:rsidRPr="00A83A78" w:rsidRDefault="00622AF3" w:rsidP="00A67D6E">
            <w:pPr>
              <w:jc w:val="both"/>
              <w:rPr>
                <w:sz w:val="20"/>
              </w:rPr>
            </w:pPr>
            <w:r w:rsidRPr="00A83A78">
              <w:rPr>
                <w:rFonts w:eastAsia="Times New Roman" w:cs="Times New Roman"/>
                <w:sz w:val="20"/>
                <w:szCs w:val="24"/>
              </w:rPr>
              <w:lastRenderedPageBreak/>
              <w:t>Precondiciones:</w:t>
            </w:r>
          </w:p>
        </w:tc>
        <w:tc>
          <w:tcPr>
            <w:tcW w:w="6057" w:type="dxa"/>
          </w:tcPr>
          <w:p w14:paraId="1D802E98" w14:textId="3D0D04B6" w:rsidR="00622AF3" w:rsidRPr="00A83A78" w:rsidRDefault="00622AF3" w:rsidP="00DD3B05">
            <w:pPr>
              <w:rPr>
                <w:rFonts w:eastAsia="Times New Roman" w:cs="Times New Roman"/>
                <w:sz w:val="20"/>
                <w:szCs w:val="24"/>
              </w:rPr>
            </w:pPr>
            <w:r w:rsidRPr="00A83A78">
              <w:rPr>
                <w:rFonts w:eastAsia="Times New Roman" w:cs="Times New Roman"/>
                <w:sz w:val="20"/>
                <w:szCs w:val="24"/>
              </w:rPr>
              <w:t>El Usuario Indirecto debe</w:t>
            </w:r>
            <w:r w:rsidR="00DD3B05" w:rsidRPr="00A83A78">
              <w:rPr>
                <w:rFonts w:eastAsia="Times New Roman" w:cs="Times New Roman"/>
                <w:sz w:val="20"/>
                <w:szCs w:val="24"/>
              </w:rPr>
              <w:t xml:space="preserve"> haber ingresado correctamente al sistema.</w:t>
            </w:r>
          </w:p>
        </w:tc>
      </w:tr>
      <w:tr w:rsidR="00622AF3" w:rsidRPr="00A83A78" w14:paraId="76E105A8"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D8C571D" w14:textId="77777777" w:rsidR="00622AF3" w:rsidRPr="00A83A78" w:rsidRDefault="00622AF3" w:rsidP="00A67D6E">
            <w:pPr>
              <w:jc w:val="both"/>
              <w:rPr>
                <w:sz w:val="20"/>
              </w:rPr>
            </w:pPr>
            <w:r w:rsidRPr="00A83A78">
              <w:rPr>
                <w:rFonts w:eastAsia="Times New Roman" w:cs="Times New Roman"/>
                <w:sz w:val="20"/>
                <w:szCs w:val="24"/>
              </w:rPr>
              <w:t>Poscondiciones:</w:t>
            </w:r>
          </w:p>
        </w:tc>
        <w:tc>
          <w:tcPr>
            <w:tcW w:w="6057" w:type="dxa"/>
          </w:tcPr>
          <w:p w14:paraId="6BF6D1F1" w14:textId="377A8845" w:rsidR="00622AF3" w:rsidRPr="00A83A78" w:rsidRDefault="00622AF3" w:rsidP="00A67D6E">
            <w:pPr>
              <w:jc w:val="both"/>
              <w:rPr>
                <w:sz w:val="20"/>
              </w:rPr>
            </w:pPr>
          </w:p>
        </w:tc>
      </w:tr>
      <w:tr w:rsidR="00622AF3" w:rsidRPr="00A83A78" w14:paraId="70103557" w14:textId="77777777" w:rsidTr="00A67D6E">
        <w:trPr>
          <w:jc w:val="center"/>
        </w:trPr>
        <w:tc>
          <w:tcPr>
            <w:tcW w:w="2547" w:type="dxa"/>
          </w:tcPr>
          <w:p w14:paraId="31A2E8A8" w14:textId="77777777" w:rsidR="00622AF3" w:rsidRPr="00A83A78" w:rsidRDefault="00622AF3" w:rsidP="00A67D6E">
            <w:pPr>
              <w:jc w:val="both"/>
              <w:rPr>
                <w:sz w:val="20"/>
              </w:rPr>
            </w:pPr>
            <w:r w:rsidRPr="00A83A78">
              <w:rPr>
                <w:rFonts w:eastAsia="Times New Roman" w:cs="Times New Roman"/>
                <w:sz w:val="20"/>
                <w:szCs w:val="24"/>
              </w:rPr>
              <w:t>Prioridad:</w:t>
            </w:r>
          </w:p>
        </w:tc>
        <w:tc>
          <w:tcPr>
            <w:tcW w:w="6057" w:type="dxa"/>
          </w:tcPr>
          <w:p w14:paraId="51C43ACA" w14:textId="77777777" w:rsidR="00622AF3" w:rsidRPr="00A83A78" w:rsidRDefault="00622AF3" w:rsidP="00A67D6E">
            <w:pPr>
              <w:jc w:val="both"/>
              <w:rPr>
                <w:sz w:val="20"/>
              </w:rPr>
            </w:pPr>
            <w:r w:rsidRPr="00A83A78">
              <w:rPr>
                <w:rFonts w:eastAsia="Times New Roman" w:cs="Times New Roman"/>
                <w:sz w:val="20"/>
                <w:szCs w:val="24"/>
              </w:rPr>
              <w:t>Alta.</w:t>
            </w:r>
          </w:p>
        </w:tc>
      </w:tr>
      <w:tr w:rsidR="00622AF3" w:rsidRPr="00A83A78" w14:paraId="2055D4BD" w14:textId="77777777" w:rsidTr="00A67D6E">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8DB4244" w14:textId="77777777" w:rsidR="00622AF3" w:rsidRPr="00A83A78" w:rsidRDefault="00622AF3" w:rsidP="00A67D6E">
            <w:pPr>
              <w:jc w:val="both"/>
              <w:rPr>
                <w:sz w:val="20"/>
              </w:rPr>
            </w:pPr>
            <w:r w:rsidRPr="00A83A78">
              <w:rPr>
                <w:rFonts w:eastAsia="Times New Roman" w:cs="Times New Roman"/>
                <w:sz w:val="20"/>
                <w:szCs w:val="24"/>
              </w:rPr>
              <w:t>Frecuencia de uso:</w:t>
            </w:r>
          </w:p>
        </w:tc>
        <w:tc>
          <w:tcPr>
            <w:tcW w:w="6057" w:type="dxa"/>
          </w:tcPr>
          <w:p w14:paraId="4E8A07B0" w14:textId="77777777" w:rsidR="00622AF3" w:rsidRPr="00A83A78" w:rsidRDefault="00622AF3" w:rsidP="00A67D6E">
            <w:pPr>
              <w:jc w:val="both"/>
              <w:rPr>
                <w:sz w:val="20"/>
              </w:rPr>
            </w:pPr>
            <w:r w:rsidRPr="00A83A78">
              <w:rPr>
                <w:rFonts w:eastAsia="Times New Roman" w:cs="Times New Roman"/>
                <w:sz w:val="20"/>
                <w:szCs w:val="24"/>
              </w:rPr>
              <w:t>Una vez.</w:t>
            </w:r>
          </w:p>
        </w:tc>
      </w:tr>
    </w:tbl>
    <w:p w14:paraId="3C1946AD" w14:textId="1ECF4F20" w:rsidR="00622AF3" w:rsidRPr="00A83A78" w:rsidRDefault="00047AB5">
      <w:pPr>
        <w:pStyle w:val="Descripcin"/>
        <w:rPr>
          <w:lang w:eastAsia="en-US"/>
        </w:rPr>
      </w:pPr>
      <w:bookmarkStart w:id="4251" w:name="_Toc482747492"/>
      <w:r w:rsidRPr="00262C61">
        <w:t>T</w:t>
      </w:r>
      <w:r w:rsidR="007852D2" w:rsidRPr="004E1E07">
        <w:t>abla 3</w:t>
      </w:r>
      <w:r w:rsidRPr="004E1E07">
        <w:t>.</w:t>
      </w:r>
      <w:del w:id="4252" w:author="Tanya Hernández" w:date="2017-05-17T00:38:00Z">
        <w:r w:rsidRPr="004E1E07" w:rsidDel="004E1E07">
          <w:delText xml:space="preserve"> </w:delText>
        </w:r>
      </w:del>
      <w:r w:rsidRPr="00803B69">
        <w:fldChar w:fldCharType="begin"/>
      </w:r>
      <w:r w:rsidRPr="004E1E07">
        <w:instrText xml:space="preserve"> SEQ Tabla_III. \* ROMAN </w:instrText>
      </w:r>
      <w:r w:rsidRPr="00803B69">
        <w:rPr>
          <w:rPrChange w:id="4253" w:author="Tanya Hernández" w:date="2017-05-17T00:38:00Z">
            <w:rPr/>
          </w:rPrChange>
        </w:rPr>
        <w:fldChar w:fldCharType="separate"/>
      </w:r>
      <w:ins w:id="4254" w:author="Tanya Hernández" w:date="2017-05-21T21:21:00Z">
        <w:r w:rsidR="00604603">
          <w:t>IX</w:t>
        </w:r>
      </w:ins>
      <w:del w:id="4255" w:author="Tanya Hernández" w:date="2017-05-17T01:33:00Z">
        <w:r w:rsidR="005B2C04" w:rsidRPr="004E1E07" w:rsidDel="00262C61">
          <w:delText>IX</w:delText>
        </w:r>
      </w:del>
      <w:r w:rsidRPr="00803B69">
        <w:fldChar w:fldCharType="end"/>
      </w:r>
      <w:r>
        <w:t xml:space="preserve"> </w:t>
      </w:r>
      <w:r w:rsidRPr="001C1AF6">
        <w:t>Caso de uso registrar usuario directo.</w:t>
      </w:r>
      <w:bookmarkEnd w:id="4251"/>
    </w:p>
    <w:p w14:paraId="30B937D6" w14:textId="77777777" w:rsidR="00622AF3" w:rsidRPr="00AC041A" w:rsidRDefault="00622AF3" w:rsidP="00622AF3">
      <w:pPr>
        <w:rPr>
          <w:rFonts w:cs="Times New Roman"/>
          <w:szCs w:val="24"/>
        </w:rPr>
      </w:pPr>
      <w:r w:rsidRPr="00AC041A">
        <w:rPr>
          <w:rFonts w:cs="Times New Roman"/>
          <w:szCs w:val="24"/>
        </w:rPr>
        <w:t>Flujo de eventos:</w:t>
      </w:r>
    </w:p>
    <w:p w14:paraId="4C9FD02D" w14:textId="77777777" w:rsidR="00622AF3" w:rsidRPr="00AC041A" w:rsidRDefault="00622AF3" w:rsidP="00622AF3">
      <w:pPr>
        <w:rPr>
          <w:rFonts w:cs="Times New Roman"/>
          <w:szCs w:val="24"/>
        </w:rPr>
      </w:pPr>
      <w:r w:rsidRPr="00AC041A">
        <w:rPr>
          <w:rFonts w:cs="Times New Roman"/>
          <w:szCs w:val="24"/>
        </w:rPr>
        <w:t>Trayectoria Principal:</w:t>
      </w:r>
    </w:p>
    <w:p w14:paraId="2A023A79" w14:textId="535C5546" w:rsidR="00622AF3" w:rsidRPr="00AC041A" w:rsidRDefault="00622AF3" w:rsidP="00622AF3">
      <w:pPr>
        <w:ind w:left="284"/>
        <w:rPr>
          <w:rFonts w:cs="Times New Roman"/>
          <w:szCs w:val="24"/>
        </w:rPr>
      </w:pPr>
      <w:r>
        <w:rPr>
          <w:rFonts w:cs="Times New Roman"/>
          <w:szCs w:val="24"/>
        </w:rPr>
        <w:t>1. El Usuario Indirecto deber</w:t>
      </w:r>
      <w:r w:rsidR="006A75B7">
        <w:rPr>
          <w:rFonts w:cs="Times New Roman"/>
          <w:szCs w:val="24"/>
        </w:rPr>
        <w:t>á registrar al Usuario Directo que monitoreará</w:t>
      </w:r>
      <w:r>
        <w:rPr>
          <w:rFonts w:cs="Times New Roman"/>
          <w:szCs w:val="24"/>
        </w:rPr>
        <w:t xml:space="preserve"> por medio de la aplicación móvil (dicha aplicación móvil forma parte del Sistema Prototipo Software).</w:t>
      </w:r>
    </w:p>
    <w:p w14:paraId="3289EB8E" w14:textId="77777777" w:rsidR="00622AF3" w:rsidRDefault="00622AF3" w:rsidP="00622AF3">
      <w:pPr>
        <w:ind w:left="284"/>
        <w:rPr>
          <w:rFonts w:cs="Times New Roman"/>
          <w:szCs w:val="24"/>
        </w:rPr>
      </w:pPr>
      <w:r>
        <w:rPr>
          <w:rFonts w:cs="Times New Roman"/>
          <w:szCs w:val="24"/>
        </w:rPr>
        <w:t>2. La aplicación móvil valida cada uno de los datos ingresados por el usuario.</w:t>
      </w:r>
    </w:p>
    <w:p w14:paraId="701E77E1" w14:textId="38442571" w:rsidR="00622AF3" w:rsidRPr="00AC041A" w:rsidRDefault="00622AF3" w:rsidP="00622AF3">
      <w:pPr>
        <w:ind w:left="284"/>
        <w:rPr>
          <w:rFonts w:cs="Times New Roman"/>
          <w:szCs w:val="24"/>
        </w:rPr>
      </w:pPr>
      <w:r>
        <w:rPr>
          <w:rFonts w:cs="Times New Roman"/>
          <w:szCs w:val="24"/>
        </w:rPr>
        <w:t xml:space="preserve">3. Si los datos ingresados son válidos se guardan en la base de datos </w:t>
      </w:r>
      <w:r w:rsidR="00817588">
        <w:rPr>
          <w:rFonts w:cs="Times New Roman"/>
          <w:szCs w:val="24"/>
        </w:rPr>
        <w:t>y se registra correctamente al U</w:t>
      </w:r>
      <w:r>
        <w:rPr>
          <w:rFonts w:cs="Times New Roman"/>
          <w:szCs w:val="24"/>
        </w:rPr>
        <w:t>suario</w:t>
      </w:r>
      <w:r w:rsidR="00817588">
        <w:rPr>
          <w:rFonts w:cs="Times New Roman"/>
          <w:szCs w:val="24"/>
        </w:rPr>
        <w:t xml:space="preserve"> Directo</w:t>
      </w:r>
      <w:r>
        <w:rPr>
          <w:rFonts w:cs="Times New Roman"/>
          <w:szCs w:val="24"/>
        </w:rPr>
        <w:t>.</w:t>
      </w:r>
    </w:p>
    <w:p w14:paraId="5BE9F603" w14:textId="77777777" w:rsidR="00622AF3" w:rsidRDefault="00622AF3" w:rsidP="00622AF3">
      <w:pPr>
        <w:ind w:left="284"/>
        <w:rPr>
          <w:rFonts w:cs="Times New Roman"/>
          <w:szCs w:val="24"/>
        </w:rPr>
      </w:pPr>
      <w:r w:rsidRPr="00AC041A">
        <w:rPr>
          <w:rFonts w:cs="Times New Roman"/>
          <w:szCs w:val="24"/>
        </w:rPr>
        <w:t>-Fin de Trayectoria.</w:t>
      </w:r>
    </w:p>
    <w:p w14:paraId="398FB3EC" w14:textId="77777777" w:rsidR="00622AF3" w:rsidRPr="00AC041A" w:rsidRDefault="00622AF3" w:rsidP="00622AF3">
      <w:pPr>
        <w:rPr>
          <w:rFonts w:cs="Times New Roman"/>
          <w:szCs w:val="24"/>
        </w:rPr>
      </w:pPr>
      <w:r>
        <w:rPr>
          <w:rFonts w:cs="Times New Roman"/>
          <w:szCs w:val="24"/>
        </w:rPr>
        <w:t>Trayectoria Alternativa</w:t>
      </w:r>
      <w:r w:rsidRPr="00AC041A">
        <w:rPr>
          <w:rFonts w:cs="Times New Roman"/>
          <w:szCs w:val="24"/>
        </w:rPr>
        <w:t>:</w:t>
      </w:r>
    </w:p>
    <w:p w14:paraId="58F62E9D" w14:textId="77777777" w:rsidR="00622AF3" w:rsidRDefault="00622AF3" w:rsidP="00622AF3">
      <w:pPr>
        <w:ind w:left="284"/>
        <w:rPr>
          <w:rFonts w:cs="Times New Roman"/>
          <w:szCs w:val="24"/>
        </w:rPr>
      </w:pPr>
      <w:r>
        <w:rPr>
          <w:rFonts w:cs="Times New Roman"/>
          <w:szCs w:val="24"/>
        </w:rPr>
        <w:t>3. Si los datos ingresados son inválidos, la aplicación móvil muestra un mensaje de error en los datos que son incorrectos para que el usuario vuelva a ingresarlos de manera correcta.</w:t>
      </w:r>
    </w:p>
    <w:p w14:paraId="77671A9E" w14:textId="45128CC3" w:rsidR="00622AF3" w:rsidRDefault="00622AF3" w:rsidP="00622AF3">
      <w:pPr>
        <w:ind w:left="284"/>
        <w:rPr>
          <w:rFonts w:cs="Times New Roman"/>
          <w:szCs w:val="24"/>
        </w:rPr>
      </w:pPr>
      <w:r>
        <w:rPr>
          <w:rFonts w:cs="Times New Roman"/>
          <w:szCs w:val="24"/>
        </w:rPr>
        <w:t xml:space="preserve">4. Si los datos ingresados son válidos se guardan en la base de datos </w:t>
      </w:r>
      <w:r w:rsidR="00817588">
        <w:rPr>
          <w:rFonts w:cs="Times New Roman"/>
          <w:szCs w:val="24"/>
        </w:rPr>
        <w:t>y se registra correctamente al U</w:t>
      </w:r>
      <w:r>
        <w:rPr>
          <w:rFonts w:cs="Times New Roman"/>
          <w:szCs w:val="24"/>
        </w:rPr>
        <w:t>suario</w:t>
      </w:r>
      <w:r w:rsidR="00817588">
        <w:rPr>
          <w:rFonts w:cs="Times New Roman"/>
          <w:szCs w:val="24"/>
        </w:rPr>
        <w:t xml:space="preserve"> Directo</w:t>
      </w:r>
      <w:r>
        <w:rPr>
          <w:rFonts w:cs="Times New Roman"/>
          <w:szCs w:val="24"/>
        </w:rPr>
        <w:t>, si no se regresa al punto 3 de la trayectoria alternativa en este caso de uso.</w:t>
      </w:r>
    </w:p>
    <w:p w14:paraId="09D4FA38" w14:textId="1A050086" w:rsidR="00D763C8" w:rsidRPr="00622AF3" w:rsidRDefault="00622AF3" w:rsidP="00A83A78">
      <w:pPr>
        <w:spacing w:after="240"/>
        <w:ind w:left="284"/>
        <w:rPr>
          <w:rFonts w:cs="Times New Roman"/>
          <w:szCs w:val="24"/>
        </w:rPr>
      </w:pPr>
      <w:r>
        <w:rPr>
          <w:rFonts w:cs="Times New Roman"/>
          <w:szCs w:val="24"/>
        </w:rPr>
        <w:t>-Fin de la Trayectoria.</w:t>
      </w:r>
    </w:p>
    <w:p w14:paraId="2CE45CF2" w14:textId="35B75D5D" w:rsidR="00FD5936" w:rsidRPr="00A031CC" w:rsidRDefault="007D1E69" w:rsidP="00FD5936">
      <w:pPr>
        <w:pStyle w:val="Prrafodelista"/>
        <w:numPr>
          <w:ilvl w:val="0"/>
          <w:numId w:val="70"/>
        </w:numPr>
        <w:rPr>
          <w:rFonts w:cs="Times New Roman"/>
          <w:b/>
          <w:szCs w:val="24"/>
        </w:rPr>
      </w:pPr>
      <w:r w:rsidRPr="00A031CC">
        <w:rPr>
          <w:rFonts w:cs="Times New Roman"/>
          <w:b/>
          <w:szCs w:val="24"/>
        </w:rPr>
        <w:t>C</w:t>
      </w:r>
      <w:r w:rsidR="00817588" w:rsidRPr="00A031CC">
        <w:rPr>
          <w:rFonts w:cs="Times New Roman"/>
          <w:b/>
          <w:szCs w:val="24"/>
        </w:rPr>
        <w:t>U10</w:t>
      </w:r>
      <w:r w:rsidR="00C879C2" w:rsidRPr="00A031CC">
        <w:rPr>
          <w:rFonts w:cs="Times New Roman"/>
          <w:b/>
          <w:szCs w:val="24"/>
        </w:rPr>
        <w:t xml:space="preserve"> Editar usuario</w:t>
      </w:r>
    </w:p>
    <w:p w14:paraId="73C17A8C" w14:textId="77777777" w:rsidR="00C879C2" w:rsidRPr="00C879C2" w:rsidRDefault="00C879C2" w:rsidP="00C879C2">
      <w:pPr>
        <w:ind w:firstLine="0"/>
        <w:rPr>
          <w:rFonts w:cs="Times New Roman"/>
          <w:szCs w:val="24"/>
        </w:rPr>
      </w:pPr>
    </w:p>
    <w:p w14:paraId="2F10582A" w14:textId="4BEC8827" w:rsidR="0002009B" w:rsidRDefault="00222A01" w:rsidP="0002009B">
      <w:pPr>
        <w:ind w:firstLine="0"/>
        <w:rPr>
          <w:rFonts w:cs="Times New Roman"/>
          <w:szCs w:val="24"/>
        </w:rPr>
      </w:pPr>
      <w:r w:rsidRPr="00222A01">
        <w:rPr>
          <w:rFonts w:cs="Times New Roman"/>
          <w:noProof/>
          <w:szCs w:val="24"/>
          <w:lang w:eastAsia="es-MX"/>
        </w:rPr>
        <w:drawing>
          <wp:inline distT="0" distB="0" distL="0" distR="0" wp14:anchorId="46884B94" wp14:editId="5B183D17">
            <wp:extent cx="6692265" cy="2821910"/>
            <wp:effectExtent l="0" t="0" r="0" b="0"/>
            <wp:docPr id="1073741878" name="Imagen 1073741878" descr="C:\Users\dayan\Desktop\TrabajoTerminal2\ReporteTecnico\diagramas\DiagramaCasoDeUso10Editar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yan\Desktop\TrabajoTerminal2\ReporteTecnico\diagramas\DiagramaCasoDeUso10EditarDato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92265" cy="2821910"/>
                    </a:xfrm>
                    <a:prstGeom prst="rect">
                      <a:avLst/>
                    </a:prstGeom>
                    <a:noFill/>
                    <a:ln>
                      <a:noFill/>
                    </a:ln>
                  </pic:spPr>
                </pic:pic>
              </a:graphicData>
            </a:graphic>
          </wp:inline>
        </w:drawing>
      </w:r>
    </w:p>
    <w:p w14:paraId="68AEB1E9" w14:textId="6616454B" w:rsidR="00CF522E" w:rsidRPr="008C22E4" w:rsidRDefault="0077047F">
      <w:pPr>
        <w:pStyle w:val="Descripcin"/>
      </w:pPr>
      <w:bookmarkStart w:id="4256" w:name="_Toc483160588"/>
      <w:r w:rsidRPr="00DF2766">
        <w:t>Fig. 3</w:t>
      </w:r>
      <w:r w:rsidR="007852D2" w:rsidRPr="0078193E">
        <w:t>.</w:t>
      </w:r>
      <w:del w:id="4257" w:author="Tanya Hernández" w:date="2017-05-17T00:38:00Z">
        <w:r w:rsidRPr="006E1D2F" w:rsidDel="004E1E07">
          <w:delText xml:space="preserve"> </w:delText>
        </w:r>
      </w:del>
      <w:r w:rsidRPr="005E6164">
        <w:fldChar w:fldCharType="begin"/>
      </w:r>
      <w:r w:rsidRPr="004E1E07">
        <w:instrText xml:space="preserve"> SEQ Fig._3 \* ARABIC </w:instrText>
      </w:r>
      <w:r w:rsidRPr="005E6164">
        <w:rPr>
          <w:rPrChange w:id="4258" w:author="Tanya Hernández" w:date="2017-05-17T00:38:00Z">
            <w:rPr/>
          </w:rPrChange>
        </w:rPr>
        <w:fldChar w:fldCharType="separate"/>
      </w:r>
      <w:ins w:id="4259" w:author="Tanya Hernández" w:date="2017-05-21T21:21:00Z">
        <w:r w:rsidR="00604603">
          <w:t>12</w:t>
        </w:r>
      </w:ins>
      <w:del w:id="4260" w:author="Tanya Hernández" w:date="2017-05-17T01:33:00Z">
        <w:r w:rsidR="005B2C04" w:rsidRPr="004E1E07" w:rsidDel="00262C61">
          <w:delText>12</w:delText>
        </w:r>
      </w:del>
      <w:r w:rsidRPr="005E6164">
        <w:fldChar w:fldCharType="end"/>
      </w:r>
      <w:r>
        <w:t xml:space="preserve"> </w:t>
      </w:r>
      <w:r w:rsidRPr="00712399">
        <w:t>Caso de uso editar datos.</w:t>
      </w:r>
      <w:bookmarkEnd w:id="4256"/>
    </w:p>
    <w:tbl>
      <w:tblPr>
        <w:tblStyle w:val="Tablaconcuadrcula4-nfasis1"/>
        <w:tblW w:w="8604" w:type="dxa"/>
        <w:jc w:val="center"/>
        <w:tblLayout w:type="fixed"/>
        <w:tblLook w:val="0420" w:firstRow="1" w:lastRow="0" w:firstColumn="0" w:lastColumn="0" w:noHBand="0" w:noVBand="1"/>
      </w:tblPr>
      <w:tblGrid>
        <w:gridCol w:w="2547"/>
        <w:gridCol w:w="6057"/>
      </w:tblGrid>
      <w:tr w:rsidR="00CF522E" w:rsidRPr="00A83A78" w14:paraId="6F4E682B"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0EC1396"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4BB81019" w14:textId="67CCD505" w:rsidR="00CF522E" w:rsidRPr="00A83A78" w:rsidRDefault="003D7AC7" w:rsidP="00C73383">
            <w:pPr>
              <w:jc w:val="both"/>
              <w:rPr>
                <w:sz w:val="20"/>
              </w:rPr>
            </w:pPr>
            <w:r w:rsidRPr="00A83A78">
              <w:rPr>
                <w:rFonts w:eastAsia="Times New Roman" w:cs="Times New Roman"/>
                <w:sz w:val="20"/>
                <w:szCs w:val="24"/>
              </w:rPr>
              <w:t>CU10</w:t>
            </w:r>
            <w:r w:rsidR="00C879C2" w:rsidRPr="00A83A78">
              <w:rPr>
                <w:rFonts w:eastAsia="Times New Roman" w:cs="Times New Roman"/>
                <w:sz w:val="20"/>
                <w:szCs w:val="24"/>
              </w:rPr>
              <w:t xml:space="preserve"> Editar datos</w:t>
            </w:r>
          </w:p>
        </w:tc>
      </w:tr>
      <w:tr w:rsidR="00CF522E" w:rsidRPr="00A83A78" w14:paraId="2E36862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DFF38B3"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332F0744"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70287F46" w14:textId="77777777" w:rsidTr="00F83ABC">
        <w:trPr>
          <w:jc w:val="center"/>
        </w:trPr>
        <w:tc>
          <w:tcPr>
            <w:tcW w:w="2547" w:type="dxa"/>
          </w:tcPr>
          <w:p w14:paraId="021B7633" w14:textId="65472E52"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72924330" w14:textId="76C8EBFC"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21D00DA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4D52DF9" w14:textId="1512077A"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3151950E" w14:textId="77777777" w:rsidR="00F83ABC" w:rsidRPr="00A83A78" w:rsidRDefault="00F83ABC" w:rsidP="00F83ABC">
            <w:pPr>
              <w:rPr>
                <w:rFonts w:eastAsia="Times New Roman" w:cs="Times New Roman"/>
                <w:sz w:val="20"/>
                <w:szCs w:val="24"/>
              </w:rPr>
            </w:pPr>
          </w:p>
        </w:tc>
      </w:tr>
      <w:tr w:rsidR="00F83ABC" w:rsidRPr="00A83A78" w14:paraId="608169EF" w14:textId="77777777" w:rsidTr="00F83ABC">
        <w:trPr>
          <w:jc w:val="center"/>
        </w:trPr>
        <w:tc>
          <w:tcPr>
            <w:tcW w:w="2547" w:type="dxa"/>
          </w:tcPr>
          <w:p w14:paraId="4E2E98AB" w14:textId="6FB5A092"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6CA3BC73" w14:textId="25DDE54C"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038785C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CC681AD"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6669CA6C" w14:textId="4BF9D330" w:rsidR="00F83ABC" w:rsidRPr="00A83A78" w:rsidRDefault="00F973D7" w:rsidP="00F83ABC">
            <w:pPr>
              <w:jc w:val="both"/>
              <w:rPr>
                <w:sz w:val="20"/>
              </w:rPr>
            </w:pPr>
            <w:r w:rsidRPr="00A83A78">
              <w:rPr>
                <w:rFonts w:eastAsia="Times New Roman" w:cs="Times New Roman"/>
                <w:sz w:val="20"/>
                <w:szCs w:val="24"/>
              </w:rPr>
              <w:t>Usuario Ind</w:t>
            </w:r>
            <w:r w:rsidR="00F83ABC" w:rsidRPr="00A83A78">
              <w:rPr>
                <w:rFonts w:eastAsia="Times New Roman" w:cs="Times New Roman"/>
                <w:sz w:val="20"/>
                <w:szCs w:val="24"/>
              </w:rPr>
              <w:t>ire</w:t>
            </w:r>
            <w:r w:rsidR="000D48EF" w:rsidRPr="00A83A78">
              <w:rPr>
                <w:rFonts w:eastAsia="Times New Roman" w:cs="Times New Roman"/>
                <w:sz w:val="20"/>
                <w:szCs w:val="24"/>
              </w:rPr>
              <w:t>cto / Sistema Prototipo Software</w:t>
            </w:r>
          </w:p>
        </w:tc>
      </w:tr>
      <w:tr w:rsidR="00F83ABC" w:rsidRPr="00A83A78" w14:paraId="6E41B328" w14:textId="77777777" w:rsidTr="00F83ABC">
        <w:trPr>
          <w:jc w:val="center"/>
        </w:trPr>
        <w:tc>
          <w:tcPr>
            <w:tcW w:w="2547" w:type="dxa"/>
          </w:tcPr>
          <w:p w14:paraId="0122DB8A" w14:textId="675D1BAF" w:rsidR="00F83ABC" w:rsidRPr="00A83A78" w:rsidRDefault="00D56FA5"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314CE6DE" w14:textId="4D504601" w:rsidR="00F83ABC" w:rsidRPr="00A83A78" w:rsidRDefault="00062A5A" w:rsidP="00062A5A">
            <w:pPr>
              <w:jc w:val="both"/>
              <w:rPr>
                <w:sz w:val="20"/>
              </w:rPr>
            </w:pPr>
            <w:r w:rsidRPr="00A83A78">
              <w:rPr>
                <w:rFonts w:eastAsia="Times New Roman" w:cs="Times New Roman"/>
                <w:sz w:val="20"/>
                <w:szCs w:val="24"/>
              </w:rPr>
              <w:t>El Usuario Indirecto podrá actualizar los datos del Usuario Directo que monitoreará, ingresando solo los datos que quiera modificar en el Sistema Prototipo Software.</w:t>
            </w:r>
          </w:p>
        </w:tc>
      </w:tr>
      <w:tr w:rsidR="00F83ABC" w:rsidRPr="00A83A78" w14:paraId="1802F21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982E912" w14:textId="77777777" w:rsidR="00F83ABC" w:rsidRPr="00A83A78" w:rsidRDefault="00F83ABC" w:rsidP="00F83ABC">
            <w:pPr>
              <w:jc w:val="both"/>
              <w:rPr>
                <w:sz w:val="20"/>
              </w:rPr>
            </w:pPr>
            <w:r w:rsidRPr="00A83A78">
              <w:rPr>
                <w:rFonts w:eastAsia="Times New Roman" w:cs="Times New Roman"/>
                <w:sz w:val="20"/>
                <w:szCs w:val="24"/>
              </w:rPr>
              <w:lastRenderedPageBreak/>
              <w:t>Resumen:</w:t>
            </w:r>
          </w:p>
        </w:tc>
        <w:tc>
          <w:tcPr>
            <w:tcW w:w="6057" w:type="dxa"/>
          </w:tcPr>
          <w:p w14:paraId="5E34508C" w14:textId="27DA5E78" w:rsidR="00F83ABC" w:rsidRPr="00A83A78" w:rsidRDefault="003D7AC7" w:rsidP="00F83ABC">
            <w:pPr>
              <w:jc w:val="both"/>
              <w:rPr>
                <w:sz w:val="20"/>
              </w:rPr>
            </w:pPr>
            <w:r w:rsidRPr="00A83A78">
              <w:rPr>
                <w:rFonts w:eastAsia="Times New Roman" w:cs="Times New Roman"/>
                <w:sz w:val="20"/>
                <w:szCs w:val="24"/>
              </w:rPr>
              <w:t>Edición de datos</w:t>
            </w:r>
            <w:r w:rsidR="00F83ABC" w:rsidRPr="00A83A78">
              <w:rPr>
                <w:rFonts w:eastAsia="Times New Roman" w:cs="Times New Roman"/>
                <w:sz w:val="20"/>
                <w:szCs w:val="24"/>
              </w:rPr>
              <w:t>.</w:t>
            </w:r>
          </w:p>
        </w:tc>
      </w:tr>
      <w:tr w:rsidR="00F83ABC" w:rsidRPr="00A83A78" w14:paraId="42CC9F64" w14:textId="77777777" w:rsidTr="00F83ABC">
        <w:trPr>
          <w:jc w:val="center"/>
        </w:trPr>
        <w:tc>
          <w:tcPr>
            <w:tcW w:w="2547" w:type="dxa"/>
          </w:tcPr>
          <w:p w14:paraId="440F018D"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0EBB4ED9" w14:textId="2D4BF821" w:rsidR="00F83ABC" w:rsidRPr="00A83A78" w:rsidRDefault="00062A5A" w:rsidP="00F83ABC">
            <w:pPr>
              <w:jc w:val="both"/>
              <w:rPr>
                <w:sz w:val="20"/>
              </w:rPr>
            </w:pPr>
            <w:r w:rsidRPr="00A83A78">
              <w:rPr>
                <w:rFonts w:eastAsia="Times New Roman" w:cs="Times New Roman"/>
                <w:sz w:val="20"/>
                <w:szCs w:val="24"/>
              </w:rPr>
              <w:t>Datos personales: nombre, apellido paterno, apellido materno, fecha de nacimiento, domicilio, sexo, correo, celular y teléfono fijo.</w:t>
            </w:r>
          </w:p>
        </w:tc>
      </w:tr>
      <w:tr w:rsidR="00F83ABC" w:rsidRPr="00A83A78" w14:paraId="626E295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F0BA0E3"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3C27EAF9" w14:textId="753D8AA5" w:rsidR="00F83ABC" w:rsidRPr="00A83A78" w:rsidRDefault="00062A5A" w:rsidP="00F83ABC">
            <w:pPr>
              <w:jc w:val="both"/>
              <w:rPr>
                <w:sz w:val="20"/>
              </w:rPr>
            </w:pPr>
            <w:r w:rsidRPr="00A83A78">
              <w:rPr>
                <w:rFonts w:eastAsia="Times New Roman" w:cs="Times New Roman"/>
                <w:sz w:val="20"/>
                <w:szCs w:val="24"/>
              </w:rPr>
              <w:t>Actualización de la base de datos con los datos ingresados.</w:t>
            </w:r>
          </w:p>
        </w:tc>
      </w:tr>
      <w:tr w:rsidR="00F83ABC" w:rsidRPr="00A83A78" w14:paraId="66F3412D" w14:textId="77777777" w:rsidTr="00F83ABC">
        <w:trPr>
          <w:jc w:val="center"/>
        </w:trPr>
        <w:tc>
          <w:tcPr>
            <w:tcW w:w="2547" w:type="dxa"/>
          </w:tcPr>
          <w:p w14:paraId="37361653"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31034ED0" w14:textId="7432B3BD" w:rsidR="00F83ABC" w:rsidRPr="00A83A78" w:rsidRDefault="00062A5A" w:rsidP="00062A5A">
            <w:pPr>
              <w:jc w:val="both"/>
              <w:rPr>
                <w:sz w:val="20"/>
              </w:rPr>
            </w:pPr>
            <w:r w:rsidRPr="00A83A78">
              <w:rPr>
                <w:rFonts w:eastAsia="Times New Roman" w:cs="Times New Roman"/>
                <w:sz w:val="20"/>
                <w:szCs w:val="24"/>
              </w:rPr>
              <w:t>El Usuario D</w:t>
            </w:r>
            <w:r w:rsidR="00F83ABC" w:rsidRPr="00A83A78">
              <w:rPr>
                <w:rFonts w:eastAsia="Times New Roman" w:cs="Times New Roman"/>
                <w:sz w:val="20"/>
                <w:szCs w:val="24"/>
              </w:rPr>
              <w:t>irecto</w:t>
            </w:r>
            <w:r w:rsidRPr="00A83A78">
              <w:rPr>
                <w:rFonts w:eastAsia="Times New Roman" w:cs="Times New Roman"/>
                <w:sz w:val="20"/>
                <w:szCs w:val="24"/>
              </w:rPr>
              <w:t xml:space="preserve"> deberá haber sido registrado previamente</w:t>
            </w:r>
            <w:r w:rsidR="00FB2C42" w:rsidRPr="00A83A78">
              <w:rPr>
                <w:rFonts w:eastAsia="Times New Roman" w:cs="Times New Roman"/>
                <w:sz w:val="20"/>
                <w:szCs w:val="24"/>
              </w:rPr>
              <w:t xml:space="preserve"> por el Usuario Indirecto</w:t>
            </w:r>
            <w:r w:rsidR="00F83ABC" w:rsidRPr="00A83A78">
              <w:rPr>
                <w:rFonts w:eastAsia="Times New Roman" w:cs="Times New Roman"/>
                <w:sz w:val="20"/>
                <w:szCs w:val="24"/>
              </w:rPr>
              <w:t>.</w:t>
            </w:r>
          </w:p>
        </w:tc>
      </w:tr>
      <w:tr w:rsidR="00F83ABC" w:rsidRPr="00A83A78" w14:paraId="1FE5D5A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D183D5B"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45F69603" w14:textId="5FFA3D7A" w:rsidR="00F83ABC" w:rsidRPr="00A83A78" w:rsidRDefault="00F83ABC" w:rsidP="00F83ABC">
            <w:pPr>
              <w:jc w:val="both"/>
              <w:rPr>
                <w:sz w:val="20"/>
              </w:rPr>
            </w:pPr>
          </w:p>
        </w:tc>
      </w:tr>
      <w:tr w:rsidR="00C879C2" w:rsidRPr="00A83A78" w14:paraId="3DFEEF3F" w14:textId="77777777" w:rsidTr="00F83ABC">
        <w:trPr>
          <w:jc w:val="center"/>
        </w:trPr>
        <w:tc>
          <w:tcPr>
            <w:tcW w:w="2547" w:type="dxa"/>
          </w:tcPr>
          <w:p w14:paraId="4F41EBA3" w14:textId="265CE14C" w:rsidR="00C879C2" w:rsidRPr="00A83A78" w:rsidRDefault="00C879C2" w:rsidP="00C879C2">
            <w:pPr>
              <w:jc w:val="both"/>
              <w:rPr>
                <w:sz w:val="20"/>
              </w:rPr>
            </w:pPr>
            <w:r w:rsidRPr="00A83A78">
              <w:rPr>
                <w:rFonts w:eastAsia="Times New Roman" w:cs="Times New Roman"/>
                <w:sz w:val="20"/>
                <w:szCs w:val="24"/>
              </w:rPr>
              <w:t>Prioridad:</w:t>
            </w:r>
          </w:p>
        </w:tc>
        <w:tc>
          <w:tcPr>
            <w:tcW w:w="6057" w:type="dxa"/>
          </w:tcPr>
          <w:p w14:paraId="2EF9BE1B" w14:textId="34301BB4" w:rsidR="00C879C2" w:rsidRPr="00A83A78" w:rsidRDefault="00062A5A" w:rsidP="00C879C2">
            <w:pPr>
              <w:jc w:val="both"/>
              <w:rPr>
                <w:sz w:val="20"/>
              </w:rPr>
            </w:pPr>
            <w:r w:rsidRPr="00A83A78">
              <w:rPr>
                <w:rFonts w:eastAsia="Times New Roman" w:cs="Times New Roman"/>
                <w:sz w:val="20"/>
                <w:szCs w:val="24"/>
              </w:rPr>
              <w:t>Baja</w:t>
            </w:r>
            <w:r w:rsidR="00C879C2" w:rsidRPr="00A83A78">
              <w:rPr>
                <w:rFonts w:eastAsia="Times New Roman" w:cs="Times New Roman"/>
                <w:sz w:val="20"/>
                <w:szCs w:val="24"/>
              </w:rPr>
              <w:t>.</w:t>
            </w:r>
          </w:p>
        </w:tc>
      </w:tr>
      <w:tr w:rsidR="00C879C2" w:rsidRPr="00A83A78" w14:paraId="54628FA6"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82D0AC4" w14:textId="09332789" w:rsidR="00C879C2" w:rsidRPr="00A83A78" w:rsidRDefault="00C879C2" w:rsidP="00C879C2">
            <w:pPr>
              <w:jc w:val="both"/>
              <w:rPr>
                <w:sz w:val="20"/>
              </w:rPr>
            </w:pPr>
            <w:r w:rsidRPr="00A83A78">
              <w:rPr>
                <w:rFonts w:eastAsia="Times New Roman" w:cs="Times New Roman"/>
                <w:sz w:val="20"/>
                <w:szCs w:val="24"/>
              </w:rPr>
              <w:t>Frecuencia de uso:</w:t>
            </w:r>
          </w:p>
        </w:tc>
        <w:tc>
          <w:tcPr>
            <w:tcW w:w="6057" w:type="dxa"/>
          </w:tcPr>
          <w:p w14:paraId="7302FAF5" w14:textId="0AEC3017" w:rsidR="00C879C2" w:rsidRPr="00A83A78" w:rsidRDefault="00225353" w:rsidP="00C879C2">
            <w:pPr>
              <w:jc w:val="both"/>
              <w:rPr>
                <w:sz w:val="20"/>
              </w:rPr>
            </w:pPr>
            <w:r w:rsidRPr="00A83A78">
              <w:rPr>
                <w:rFonts w:eastAsia="Times New Roman" w:cs="Times New Roman"/>
                <w:sz w:val="20"/>
                <w:szCs w:val="24"/>
              </w:rPr>
              <w:t>Rara vez</w:t>
            </w:r>
            <w:r w:rsidR="00C879C2" w:rsidRPr="00A83A78">
              <w:rPr>
                <w:rFonts w:eastAsia="Times New Roman" w:cs="Times New Roman"/>
                <w:sz w:val="20"/>
                <w:szCs w:val="24"/>
              </w:rPr>
              <w:t>.</w:t>
            </w:r>
          </w:p>
        </w:tc>
      </w:tr>
    </w:tbl>
    <w:p w14:paraId="13E3ACF8" w14:textId="45685B96" w:rsidR="00CF522E" w:rsidRPr="005A2429" w:rsidRDefault="007852D2">
      <w:pPr>
        <w:pStyle w:val="Descripcin"/>
        <w:rPr>
          <w:lang w:eastAsia="en-US"/>
        </w:rPr>
      </w:pPr>
      <w:bookmarkStart w:id="4261" w:name="_Toc482747493"/>
      <w:r w:rsidRPr="00DF2766">
        <w:t>Tabla 3</w:t>
      </w:r>
      <w:r w:rsidR="00951725" w:rsidRPr="0078193E">
        <w:t>.</w:t>
      </w:r>
      <w:del w:id="4262" w:author="Tanya Hernández" w:date="2017-05-17T00:38:00Z">
        <w:r w:rsidR="00951725" w:rsidRPr="006E1D2F" w:rsidDel="004E1E07">
          <w:delText xml:space="preserve"> </w:delText>
        </w:r>
      </w:del>
      <w:r w:rsidR="00951725" w:rsidRPr="005E6164">
        <w:fldChar w:fldCharType="begin"/>
      </w:r>
      <w:r w:rsidR="00951725" w:rsidRPr="004E1E07">
        <w:instrText xml:space="preserve"> SEQ Tabla_III. \* ROMAN </w:instrText>
      </w:r>
      <w:r w:rsidR="00951725" w:rsidRPr="005E6164">
        <w:rPr>
          <w:rPrChange w:id="4263" w:author="Tanya Hernández" w:date="2017-05-17T00:38:00Z">
            <w:rPr/>
          </w:rPrChange>
        </w:rPr>
        <w:fldChar w:fldCharType="separate"/>
      </w:r>
      <w:ins w:id="4264" w:author="Tanya Hernández" w:date="2017-05-21T21:21:00Z">
        <w:r w:rsidR="00604603">
          <w:t>X</w:t>
        </w:r>
      </w:ins>
      <w:del w:id="4265" w:author="Tanya Hernández" w:date="2017-05-17T01:33:00Z">
        <w:r w:rsidR="005B2C04" w:rsidRPr="004E1E07" w:rsidDel="00262C61">
          <w:delText>X</w:delText>
        </w:r>
      </w:del>
      <w:r w:rsidR="00951725" w:rsidRPr="005E6164">
        <w:fldChar w:fldCharType="end"/>
      </w:r>
      <w:r w:rsidR="00951725">
        <w:t xml:space="preserve"> </w:t>
      </w:r>
      <w:r w:rsidR="00951725" w:rsidRPr="00C75F3C">
        <w:t>Caso de uso  editar datos.</w:t>
      </w:r>
      <w:bookmarkEnd w:id="4261"/>
    </w:p>
    <w:p w14:paraId="284B972B" w14:textId="77777777" w:rsidR="00043C08" w:rsidRPr="00AC041A" w:rsidRDefault="00043C08" w:rsidP="00043C08">
      <w:pPr>
        <w:rPr>
          <w:rFonts w:cs="Times New Roman"/>
          <w:szCs w:val="24"/>
        </w:rPr>
      </w:pPr>
      <w:r w:rsidRPr="00AC041A">
        <w:rPr>
          <w:rFonts w:cs="Times New Roman"/>
          <w:szCs w:val="24"/>
        </w:rPr>
        <w:t>Flujo de eventos:</w:t>
      </w:r>
    </w:p>
    <w:p w14:paraId="76F30437" w14:textId="77777777" w:rsidR="00043C08" w:rsidRPr="00AC041A" w:rsidRDefault="00043C08" w:rsidP="00043C08">
      <w:pPr>
        <w:rPr>
          <w:rFonts w:cs="Times New Roman"/>
          <w:szCs w:val="24"/>
        </w:rPr>
      </w:pPr>
      <w:r w:rsidRPr="00AC041A">
        <w:rPr>
          <w:rFonts w:cs="Times New Roman"/>
          <w:szCs w:val="24"/>
        </w:rPr>
        <w:t>Trayectoria Principal:</w:t>
      </w:r>
    </w:p>
    <w:p w14:paraId="63F5A9A4" w14:textId="70D32E41" w:rsidR="00043C08" w:rsidRPr="00AC041A" w:rsidRDefault="00043C08" w:rsidP="00043C08">
      <w:pPr>
        <w:ind w:left="284"/>
        <w:rPr>
          <w:rFonts w:cs="Times New Roman"/>
          <w:szCs w:val="24"/>
        </w:rPr>
      </w:pPr>
      <w:r>
        <w:rPr>
          <w:rFonts w:cs="Times New Roman"/>
          <w:szCs w:val="24"/>
        </w:rPr>
        <w:t>1. El Usuario Indirecto podrá editar al Usuario Directo que monitoreará por medio de la aplicación móvil (dicha aplicación móvil forma parte del Sistema Prototipo Software).</w:t>
      </w:r>
    </w:p>
    <w:p w14:paraId="6279D590" w14:textId="24028216" w:rsidR="00043C08" w:rsidRDefault="00043C08" w:rsidP="00043C08">
      <w:pPr>
        <w:ind w:left="284"/>
        <w:rPr>
          <w:rFonts w:cs="Times New Roman"/>
          <w:szCs w:val="24"/>
        </w:rPr>
      </w:pPr>
      <w:r>
        <w:rPr>
          <w:rFonts w:cs="Times New Roman"/>
          <w:szCs w:val="24"/>
        </w:rPr>
        <w:t>2. La aplicación móvil valida cada uno de los datos que se pretenden modificar por el usuario.</w:t>
      </w:r>
    </w:p>
    <w:p w14:paraId="7702DF1C" w14:textId="6C719B80" w:rsidR="00043C08" w:rsidRPr="00AC041A" w:rsidRDefault="00043C08" w:rsidP="00043C08">
      <w:pPr>
        <w:ind w:left="284"/>
        <w:rPr>
          <w:rFonts w:cs="Times New Roman"/>
          <w:szCs w:val="24"/>
        </w:rPr>
      </w:pPr>
      <w:r>
        <w:rPr>
          <w:rFonts w:cs="Times New Roman"/>
          <w:szCs w:val="24"/>
        </w:rPr>
        <w:t>3. Si los datos ingresados son válidos se guardan y actualizan en la base de datos.</w:t>
      </w:r>
    </w:p>
    <w:p w14:paraId="4436214B" w14:textId="77777777" w:rsidR="00043C08" w:rsidRDefault="00043C08" w:rsidP="00043C08">
      <w:pPr>
        <w:ind w:left="284"/>
        <w:rPr>
          <w:rFonts w:cs="Times New Roman"/>
          <w:szCs w:val="24"/>
        </w:rPr>
      </w:pPr>
      <w:r w:rsidRPr="00AC041A">
        <w:rPr>
          <w:rFonts w:cs="Times New Roman"/>
          <w:szCs w:val="24"/>
        </w:rPr>
        <w:t>-Fin de Trayectoria.</w:t>
      </w:r>
    </w:p>
    <w:p w14:paraId="6BA81847" w14:textId="77777777" w:rsidR="00043C08" w:rsidRPr="00AC041A" w:rsidRDefault="00043C08" w:rsidP="00043C08">
      <w:pPr>
        <w:rPr>
          <w:rFonts w:cs="Times New Roman"/>
          <w:szCs w:val="24"/>
        </w:rPr>
      </w:pPr>
      <w:r>
        <w:rPr>
          <w:rFonts w:cs="Times New Roman"/>
          <w:szCs w:val="24"/>
        </w:rPr>
        <w:t>Trayectoria Alternativa</w:t>
      </w:r>
      <w:r w:rsidRPr="00AC041A">
        <w:rPr>
          <w:rFonts w:cs="Times New Roman"/>
          <w:szCs w:val="24"/>
        </w:rPr>
        <w:t>:</w:t>
      </w:r>
    </w:p>
    <w:p w14:paraId="2AB85A6C" w14:textId="77777777" w:rsidR="00043C08" w:rsidRDefault="00043C08" w:rsidP="00043C08">
      <w:pPr>
        <w:ind w:left="284"/>
        <w:rPr>
          <w:rFonts w:cs="Times New Roman"/>
          <w:szCs w:val="24"/>
        </w:rPr>
      </w:pPr>
      <w:r>
        <w:rPr>
          <w:rFonts w:cs="Times New Roman"/>
          <w:szCs w:val="24"/>
        </w:rPr>
        <w:t>3. Si los datos ingresados son inválidos, la aplicación móvil muestra un mensaje de error en los datos que son incorrectos para que el usuario vuelva a ingresarlos de manera correcta.</w:t>
      </w:r>
    </w:p>
    <w:p w14:paraId="7D71BA2C" w14:textId="66E0CD9D" w:rsidR="00043C08" w:rsidRDefault="00043C08" w:rsidP="00043C08">
      <w:pPr>
        <w:ind w:left="284"/>
        <w:rPr>
          <w:rFonts w:cs="Times New Roman"/>
          <w:szCs w:val="24"/>
        </w:rPr>
      </w:pPr>
      <w:r>
        <w:rPr>
          <w:rFonts w:cs="Times New Roman"/>
          <w:szCs w:val="24"/>
        </w:rPr>
        <w:t>4. Si los datos ingresados son válidos se actualizan en la base de datos, si no se regresa al punto 3 de la trayectoria alternativa en este caso de uso.</w:t>
      </w:r>
    </w:p>
    <w:p w14:paraId="0F001B21" w14:textId="77777777" w:rsidR="00043C08" w:rsidRPr="00AC041A" w:rsidRDefault="00043C08" w:rsidP="00043C08">
      <w:pPr>
        <w:ind w:left="284"/>
        <w:rPr>
          <w:rFonts w:cs="Times New Roman"/>
          <w:szCs w:val="24"/>
        </w:rPr>
      </w:pPr>
      <w:r>
        <w:rPr>
          <w:rFonts w:cs="Times New Roman"/>
          <w:szCs w:val="24"/>
        </w:rPr>
        <w:t>-Fin de la Trayectoria.</w:t>
      </w:r>
    </w:p>
    <w:p w14:paraId="6F85522E" w14:textId="77777777" w:rsidR="00CF522E" w:rsidRPr="0002009B" w:rsidRDefault="00CF522E" w:rsidP="0002009B">
      <w:pPr>
        <w:ind w:firstLine="0"/>
        <w:rPr>
          <w:rFonts w:cs="Times New Roman"/>
          <w:szCs w:val="24"/>
        </w:rPr>
      </w:pPr>
    </w:p>
    <w:p w14:paraId="295CAC52" w14:textId="343604B2" w:rsidR="0094003B" w:rsidRPr="00086980" w:rsidRDefault="009B75F3" w:rsidP="0094003B">
      <w:pPr>
        <w:pStyle w:val="Prrafodelista"/>
        <w:numPr>
          <w:ilvl w:val="0"/>
          <w:numId w:val="70"/>
        </w:numPr>
        <w:rPr>
          <w:rFonts w:cs="Times New Roman"/>
          <w:b/>
          <w:szCs w:val="24"/>
        </w:rPr>
      </w:pPr>
      <w:r w:rsidRPr="00086980">
        <w:rPr>
          <w:rFonts w:cs="Times New Roman"/>
          <w:b/>
          <w:szCs w:val="24"/>
        </w:rPr>
        <w:t>CU11</w:t>
      </w:r>
      <w:r w:rsidR="00C879C2" w:rsidRPr="00086980">
        <w:rPr>
          <w:rFonts w:cs="Times New Roman"/>
          <w:b/>
          <w:szCs w:val="24"/>
        </w:rPr>
        <w:t xml:space="preserve"> Visualizar magnitud</w:t>
      </w:r>
    </w:p>
    <w:p w14:paraId="54C6B799" w14:textId="77777777" w:rsidR="00C879C2" w:rsidRPr="00C879C2" w:rsidRDefault="00C879C2" w:rsidP="00C879C2">
      <w:pPr>
        <w:ind w:firstLine="0"/>
        <w:rPr>
          <w:rFonts w:cs="Times New Roman"/>
          <w:szCs w:val="24"/>
        </w:rPr>
      </w:pPr>
    </w:p>
    <w:p w14:paraId="6F4800EB" w14:textId="16785EAF" w:rsidR="002B1B11" w:rsidRDefault="0021083F" w:rsidP="002B1B11">
      <w:pPr>
        <w:ind w:firstLine="0"/>
        <w:rPr>
          <w:rFonts w:cs="Times New Roman"/>
          <w:szCs w:val="24"/>
        </w:rPr>
      </w:pPr>
      <w:r w:rsidRPr="0021083F">
        <w:rPr>
          <w:rFonts w:cs="Times New Roman"/>
          <w:noProof/>
          <w:szCs w:val="24"/>
          <w:lang w:eastAsia="es-MX"/>
        </w:rPr>
        <w:drawing>
          <wp:inline distT="0" distB="0" distL="0" distR="0" wp14:anchorId="6B3F0517" wp14:editId="63D7351A">
            <wp:extent cx="6690994" cy="2571750"/>
            <wp:effectExtent l="0" t="0" r="0" b="0"/>
            <wp:docPr id="1073741954" name="Imagen 1073741954" descr="C:\Users\dayan\Desktop\TrabajoTerminal2\ReporteTecnico\diagramas\DiagramaCasoDeUso9VisualizarMagni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ayan\Desktop\TrabajoTerminal2\ReporteTecnico\diagramas\DiagramaCasoDeUso9VisualizarMagnitu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99244" cy="2574921"/>
                    </a:xfrm>
                    <a:prstGeom prst="rect">
                      <a:avLst/>
                    </a:prstGeom>
                    <a:noFill/>
                    <a:ln>
                      <a:noFill/>
                    </a:ln>
                  </pic:spPr>
                </pic:pic>
              </a:graphicData>
            </a:graphic>
          </wp:inline>
        </w:drawing>
      </w:r>
    </w:p>
    <w:p w14:paraId="2AE45352" w14:textId="3E699FA7" w:rsidR="00CF522E" w:rsidRPr="008C22E4" w:rsidRDefault="0077047F">
      <w:pPr>
        <w:pStyle w:val="Descripcin"/>
      </w:pPr>
      <w:bookmarkStart w:id="4266" w:name="_Toc483160589"/>
      <w:r w:rsidRPr="00DF2766">
        <w:t>Fig. 3</w:t>
      </w:r>
      <w:r w:rsidR="007852D2" w:rsidRPr="0078193E">
        <w:t>.</w:t>
      </w:r>
      <w:del w:id="4267" w:author="Tanya Hernández" w:date="2017-05-17T00:38:00Z">
        <w:r w:rsidRPr="006E1D2F" w:rsidDel="004E1E07">
          <w:delText xml:space="preserve"> </w:delText>
        </w:r>
      </w:del>
      <w:r w:rsidRPr="005E6164">
        <w:fldChar w:fldCharType="begin"/>
      </w:r>
      <w:r w:rsidRPr="004E1E07">
        <w:instrText xml:space="preserve"> SEQ Fig._3 \* ARABIC </w:instrText>
      </w:r>
      <w:r w:rsidRPr="005E6164">
        <w:rPr>
          <w:rPrChange w:id="4268" w:author="Tanya Hernández" w:date="2017-05-17T00:38:00Z">
            <w:rPr/>
          </w:rPrChange>
        </w:rPr>
        <w:fldChar w:fldCharType="separate"/>
      </w:r>
      <w:ins w:id="4269" w:author="Tanya Hernández" w:date="2017-05-21T21:21:00Z">
        <w:r w:rsidR="00604603">
          <w:t>13</w:t>
        </w:r>
      </w:ins>
      <w:del w:id="4270" w:author="Tanya Hernández" w:date="2017-05-17T01:33:00Z">
        <w:r w:rsidR="005B2C04" w:rsidRPr="004E1E07" w:rsidDel="00262C61">
          <w:delText>13</w:delText>
        </w:r>
      </w:del>
      <w:r w:rsidRPr="005E6164">
        <w:fldChar w:fldCharType="end"/>
      </w:r>
      <w:r>
        <w:t xml:space="preserve"> </w:t>
      </w:r>
      <w:r w:rsidRPr="003A4561">
        <w:t>Caso de uso visualizar magnitud.</w:t>
      </w:r>
      <w:bookmarkEnd w:id="4266"/>
    </w:p>
    <w:tbl>
      <w:tblPr>
        <w:tblStyle w:val="Tablaconcuadrcula4-nfasis1"/>
        <w:tblW w:w="8604" w:type="dxa"/>
        <w:jc w:val="center"/>
        <w:tblLayout w:type="fixed"/>
        <w:tblLook w:val="0420" w:firstRow="1" w:lastRow="0" w:firstColumn="0" w:lastColumn="0" w:noHBand="0" w:noVBand="1"/>
      </w:tblPr>
      <w:tblGrid>
        <w:gridCol w:w="2547"/>
        <w:gridCol w:w="6057"/>
      </w:tblGrid>
      <w:tr w:rsidR="00CF522E" w:rsidRPr="00A83A78" w14:paraId="25F16660"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45D4516"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59301DBB" w14:textId="1B6ADD13" w:rsidR="00CF522E" w:rsidRPr="00A83A78" w:rsidRDefault="00CF522E" w:rsidP="00C879C2">
            <w:pPr>
              <w:jc w:val="both"/>
              <w:rPr>
                <w:sz w:val="20"/>
              </w:rPr>
            </w:pPr>
            <w:r w:rsidRPr="00A83A78">
              <w:rPr>
                <w:rFonts w:eastAsia="Times New Roman" w:cs="Times New Roman"/>
                <w:sz w:val="20"/>
                <w:szCs w:val="24"/>
              </w:rPr>
              <w:t>CU1</w:t>
            </w:r>
            <w:r w:rsidR="00B54C87" w:rsidRPr="00A83A78">
              <w:rPr>
                <w:rFonts w:eastAsia="Times New Roman" w:cs="Times New Roman"/>
                <w:sz w:val="20"/>
                <w:szCs w:val="24"/>
              </w:rPr>
              <w:t>1</w:t>
            </w:r>
            <w:r w:rsidR="00C879C2" w:rsidRPr="00A83A78">
              <w:rPr>
                <w:rFonts w:eastAsia="Times New Roman" w:cs="Times New Roman"/>
                <w:sz w:val="20"/>
                <w:szCs w:val="24"/>
              </w:rPr>
              <w:t xml:space="preserve"> Visualizar magnitud</w:t>
            </w:r>
          </w:p>
        </w:tc>
      </w:tr>
      <w:tr w:rsidR="00CF522E" w:rsidRPr="00A83A78" w14:paraId="6766F0F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8F149BE"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1BA6C1D6"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73C4445D" w14:textId="77777777" w:rsidTr="00F83ABC">
        <w:trPr>
          <w:jc w:val="center"/>
        </w:trPr>
        <w:tc>
          <w:tcPr>
            <w:tcW w:w="2547" w:type="dxa"/>
          </w:tcPr>
          <w:p w14:paraId="7650F211" w14:textId="0155FA76"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1A636FC9" w14:textId="5A7635EA"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5A55234C"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8F87F16" w14:textId="03FF42EE"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00305C64" w14:textId="77777777" w:rsidR="00F83ABC" w:rsidRPr="00A83A78" w:rsidRDefault="00F83ABC" w:rsidP="00F83ABC">
            <w:pPr>
              <w:rPr>
                <w:rFonts w:eastAsia="Times New Roman" w:cs="Times New Roman"/>
                <w:sz w:val="20"/>
                <w:szCs w:val="24"/>
              </w:rPr>
            </w:pPr>
          </w:p>
        </w:tc>
      </w:tr>
      <w:tr w:rsidR="00F83ABC" w:rsidRPr="00A83A78" w14:paraId="1D93A762" w14:textId="77777777" w:rsidTr="00F83ABC">
        <w:trPr>
          <w:jc w:val="center"/>
        </w:trPr>
        <w:tc>
          <w:tcPr>
            <w:tcW w:w="2547" w:type="dxa"/>
          </w:tcPr>
          <w:p w14:paraId="115B23A8" w14:textId="72B75922"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707397CE" w14:textId="7EE361C9"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59CD1EC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3379689"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3696FF4E" w14:textId="5247BFDB" w:rsidR="00F83ABC" w:rsidRPr="00A83A78" w:rsidRDefault="00F973D7" w:rsidP="00F83ABC">
            <w:pPr>
              <w:jc w:val="both"/>
              <w:rPr>
                <w:sz w:val="20"/>
              </w:rPr>
            </w:pPr>
            <w:r w:rsidRPr="00A83A78">
              <w:rPr>
                <w:rFonts w:eastAsia="Times New Roman" w:cs="Times New Roman"/>
                <w:sz w:val="20"/>
                <w:szCs w:val="24"/>
              </w:rPr>
              <w:t>Usuario Ind</w:t>
            </w:r>
            <w:r w:rsidR="00F83ABC" w:rsidRPr="00A83A78">
              <w:rPr>
                <w:rFonts w:eastAsia="Times New Roman" w:cs="Times New Roman"/>
                <w:sz w:val="20"/>
                <w:szCs w:val="24"/>
              </w:rPr>
              <w:t>ire</w:t>
            </w:r>
            <w:r w:rsidR="00094BDF" w:rsidRPr="00A83A78">
              <w:rPr>
                <w:rFonts w:eastAsia="Times New Roman" w:cs="Times New Roman"/>
                <w:sz w:val="20"/>
                <w:szCs w:val="24"/>
              </w:rPr>
              <w:t>cto / Sistema Prototipo Software</w:t>
            </w:r>
          </w:p>
        </w:tc>
      </w:tr>
      <w:tr w:rsidR="00F83ABC" w:rsidRPr="00A83A78" w14:paraId="41551E8C" w14:textId="77777777" w:rsidTr="00F83ABC">
        <w:trPr>
          <w:jc w:val="center"/>
        </w:trPr>
        <w:tc>
          <w:tcPr>
            <w:tcW w:w="2547" w:type="dxa"/>
          </w:tcPr>
          <w:p w14:paraId="2D2301DA" w14:textId="7E211123" w:rsidR="00F83ABC" w:rsidRPr="00A83A78" w:rsidRDefault="00D56FA5" w:rsidP="00F83ABC">
            <w:pPr>
              <w:jc w:val="both"/>
              <w:rPr>
                <w:sz w:val="20"/>
              </w:rPr>
            </w:pPr>
            <w:r w:rsidRPr="00A83A78">
              <w:rPr>
                <w:rFonts w:eastAsia="Times New Roman" w:cs="Times New Roman"/>
                <w:sz w:val="20"/>
                <w:szCs w:val="24"/>
              </w:rPr>
              <w:lastRenderedPageBreak/>
              <w:t>Descripción</w:t>
            </w:r>
            <w:r w:rsidR="00F83ABC" w:rsidRPr="00A83A78">
              <w:rPr>
                <w:rFonts w:eastAsia="Times New Roman" w:cs="Times New Roman"/>
                <w:sz w:val="20"/>
                <w:szCs w:val="24"/>
              </w:rPr>
              <w:t>:</w:t>
            </w:r>
          </w:p>
        </w:tc>
        <w:tc>
          <w:tcPr>
            <w:tcW w:w="6057" w:type="dxa"/>
          </w:tcPr>
          <w:p w14:paraId="330AD333" w14:textId="65390E69" w:rsidR="00F83ABC" w:rsidRPr="00A83A78" w:rsidRDefault="00F973D7" w:rsidP="00F83ABC">
            <w:pPr>
              <w:jc w:val="both"/>
              <w:rPr>
                <w:sz w:val="20"/>
              </w:rPr>
            </w:pPr>
            <w:r w:rsidRPr="00A83A78">
              <w:rPr>
                <w:rFonts w:eastAsia="Times New Roman" w:cs="Times New Roman"/>
                <w:sz w:val="20"/>
                <w:szCs w:val="24"/>
              </w:rPr>
              <w:t>El Usuario Indirecto podrá visualizar las variables (temperatura, aceleración y frecuencia cardíaca) a través de la aplicación móvil</w:t>
            </w:r>
            <w:r w:rsidR="00F83ABC" w:rsidRPr="00A83A78">
              <w:rPr>
                <w:rFonts w:eastAsia="Times New Roman" w:cs="Times New Roman"/>
                <w:sz w:val="20"/>
                <w:szCs w:val="24"/>
              </w:rPr>
              <w:t>.</w:t>
            </w:r>
          </w:p>
        </w:tc>
      </w:tr>
      <w:tr w:rsidR="00F83ABC" w:rsidRPr="00A83A78" w14:paraId="2A61E423"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981C496"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025FA5A2" w14:textId="6AEE299E" w:rsidR="00F83ABC" w:rsidRPr="00A83A78" w:rsidRDefault="00991942" w:rsidP="00F83ABC">
            <w:pPr>
              <w:jc w:val="both"/>
              <w:rPr>
                <w:sz w:val="20"/>
              </w:rPr>
            </w:pPr>
            <w:r w:rsidRPr="00A83A78">
              <w:rPr>
                <w:rFonts w:eastAsia="Times New Roman" w:cs="Times New Roman"/>
                <w:sz w:val="20"/>
                <w:szCs w:val="24"/>
              </w:rPr>
              <w:t>Visualización de magnitudes</w:t>
            </w:r>
            <w:r w:rsidR="00F83ABC" w:rsidRPr="00A83A78">
              <w:rPr>
                <w:rFonts w:eastAsia="Times New Roman" w:cs="Times New Roman"/>
                <w:sz w:val="20"/>
                <w:szCs w:val="24"/>
              </w:rPr>
              <w:t>.</w:t>
            </w:r>
          </w:p>
        </w:tc>
      </w:tr>
      <w:tr w:rsidR="00F83ABC" w:rsidRPr="00A83A78" w14:paraId="5700D912" w14:textId="77777777" w:rsidTr="00F83ABC">
        <w:trPr>
          <w:jc w:val="center"/>
        </w:trPr>
        <w:tc>
          <w:tcPr>
            <w:tcW w:w="2547" w:type="dxa"/>
          </w:tcPr>
          <w:p w14:paraId="0879D39C"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44B7B754" w14:textId="241C856F" w:rsidR="00F83ABC" w:rsidRPr="00A83A78" w:rsidRDefault="00230228" w:rsidP="00F83ABC">
            <w:pPr>
              <w:jc w:val="both"/>
              <w:rPr>
                <w:sz w:val="20"/>
              </w:rPr>
            </w:pPr>
            <w:r w:rsidRPr="00A83A78">
              <w:rPr>
                <w:rFonts w:eastAsia="Times New Roman" w:cs="Times New Roman"/>
                <w:sz w:val="20"/>
                <w:szCs w:val="24"/>
              </w:rPr>
              <w:t>Variables de temperatura, aceleración y frecuencia cardíaca recibidas por el Sistema Prototipo Software.</w:t>
            </w:r>
          </w:p>
        </w:tc>
      </w:tr>
      <w:tr w:rsidR="00F83ABC" w:rsidRPr="00A83A78" w14:paraId="5C557AE7"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6947349"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18179901" w14:textId="4A835D2B" w:rsidR="00F83ABC" w:rsidRPr="00A83A78" w:rsidRDefault="00991942" w:rsidP="00230228">
            <w:pPr>
              <w:jc w:val="both"/>
              <w:rPr>
                <w:sz w:val="20"/>
              </w:rPr>
            </w:pPr>
            <w:r w:rsidRPr="00A83A78">
              <w:rPr>
                <w:rFonts w:eastAsia="Times New Roman" w:cs="Times New Roman"/>
                <w:sz w:val="20"/>
                <w:szCs w:val="24"/>
              </w:rPr>
              <w:t>Visualización</w:t>
            </w:r>
            <w:r w:rsidR="00230228" w:rsidRPr="00A83A78">
              <w:rPr>
                <w:rFonts w:eastAsia="Times New Roman" w:cs="Times New Roman"/>
                <w:sz w:val="20"/>
                <w:szCs w:val="24"/>
              </w:rPr>
              <w:t xml:space="preserve"> de variables de temperatura, aceleración y frecuencia cardíaca mostradas por el Sistema Prototipo Software.</w:t>
            </w:r>
          </w:p>
        </w:tc>
      </w:tr>
      <w:tr w:rsidR="00F83ABC" w:rsidRPr="00A83A78" w14:paraId="64A3CE71" w14:textId="77777777" w:rsidTr="00F83ABC">
        <w:trPr>
          <w:jc w:val="center"/>
        </w:trPr>
        <w:tc>
          <w:tcPr>
            <w:tcW w:w="2547" w:type="dxa"/>
          </w:tcPr>
          <w:p w14:paraId="5658CAF4"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276EE715" w14:textId="7F37A64D" w:rsidR="00F83ABC" w:rsidRPr="00A83A78" w:rsidRDefault="00991942" w:rsidP="00F83ABC">
            <w:pPr>
              <w:jc w:val="both"/>
              <w:rPr>
                <w:sz w:val="20"/>
              </w:rPr>
            </w:pPr>
            <w:r w:rsidRPr="00A83A78">
              <w:rPr>
                <w:rFonts w:eastAsia="Times New Roman" w:cs="Times New Roman"/>
                <w:sz w:val="20"/>
                <w:szCs w:val="24"/>
              </w:rPr>
              <w:t>El Usuario Indirecto debe haber ingresado al sistema y haber registrado el Usuario Directo que monitoreará</w:t>
            </w:r>
            <w:r w:rsidR="00F83ABC" w:rsidRPr="00A83A78">
              <w:rPr>
                <w:rFonts w:eastAsia="Times New Roman" w:cs="Times New Roman"/>
                <w:sz w:val="20"/>
                <w:szCs w:val="24"/>
              </w:rPr>
              <w:t>.</w:t>
            </w:r>
          </w:p>
        </w:tc>
      </w:tr>
      <w:tr w:rsidR="00F83ABC" w:rsidRPr="00A83A78" w14:paraId="6BF9642F"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B33BFA1"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0B4B89FD" w14:textId="767A581F" w:rsidR="00F83ABC" w:rsidRPr="00A83A78" w:rsidRDefault="00991942" w:rsidP="00F83ABC">
            <w:pPr>
              <w:jc w:val="both"/>
              <w:rPr>
                <w:sz w:val="20"/>
              </w:rPr>
            </w:pPr>
            <w:r w:rsidRPr="00A83A78">
              <w:rPr>
                <w:rFonts w:eastAsia="Times New Roman" w:cs="Times New Roman"/>
                <w:sz w:val="20"/>
                <w:szCs w:val="24"/>
              </w:rPr>
              <w:t xml:space="preserve">Visualización </w:t>
            </w:r>
            <w:r w:rsidR="00F83ABC" w:rsidRPr="00A83A78">
              <w:rPr>
                <w:rFonts w:eastAsia="Times New Roman" w:cs="Times New Roman"/>
                <w:sz w:val="20"/>
                <w:szCs w:val="24"/>
              </w:rPr>
              <w:t>de variables.</w:t>
            </w:r>
          </w:p>
        </w:tc>
      </w:tr>
      <w:tr w:rsidR="00C879C2" w:rsidRPr="00A83A78" w14:paraId="51AFC424" w14:textId="77777777" w:rsidTr="00F83ABC">
        <w:trPr>
          <w:jc w:val="center"/>
        </w:trPr>
        <w:tc>
          <w:tcPr>
            <w:tcW w:w="2547" w:type="dxa"/>
          </w:tcPr>
          <w:p w14:paraId="59853E88" w14:textId="14306C03" w:rsidR="00C879C2" w:rsidRPr="00A83A78" w:rsidRDefault="00C879C2" w:rsidP="00C879C2">
            <w:pPr>
              <w:jc w:val="both"/>
              <w:rPr>
                <w:sz w:val="20"/>
              </w:rPr>
            </w:pPr>
            <w:r w:rsidRPr="00A83A78">
              <w:rPr>
                <w:rFonts w:eastAsia="Times New Roman" w:cs="Times New Roman"/>
                <w:sz w:val="20"/>
                <w:szCs w:val="24"/>
              </w:rPr>
              <w:t>Prioridad:</w:t>
            </w:r>
          </w:p>
        </w:tc>
        <w:tc>
          <w:tcPr>
            <w:tcW w:w="6057" w:type="dxa"/>
          </w:tcPr>
          <w:p w14:paraId="67BCD121" w14:textId="0F87CF46" w:rsidR="00C879C2" w:rsidRPr="00A83A78" w:rsidRDefault="00C879C2" w:rsidP="00C879C2">
            <w:pPr>
              <w:jc w:val="both"/>
              <w:rPr>
                <w:sz w:val="20"/>
              </w:rPr>
            </w:pPr>
            <w:r w:rsidRPr="00A83A78">
              <w:rPr>
                <w:rFonts w:eastAsia="Times New Roman" w:cs="Times New Roman"/>
                <w:sz w:val="20"/>
                <w:szCs w:val="24"/>
              </w:rPr>
              <w:t>Alta.</w:t>
            </w:r>
          </w:p>
        </w:tc>
      </w:tr>
      <w:tr w:rsidR="00C879C2" w:rsidRPr="00A83A78" w14:paraId="6FC0C65B"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F047B28" w14:textId="4C7DD271" w:rsidR="00C879C2" w:rsidRPr="00A83A78" w:rsidRDefault="00C879C2" w:rsidP="00C879C2">
            <w:pPr>
              <w:jc w:val="both"/>
              <w:rPr>
                <w:sz w:val="20"/>
              </w:rPr>
            </w:pPr>
            <w:r w:rsidRPr="00A83A78">
              <w:rPr>
                <w:rFonts w:eastAsia="Times New Roman" w:cs="Times New Roman"/>
                <w:sz w:val="20"/>
                <w:szCs w:val="24"/>
              </w:rPr>
              <w:t>Frecuencia de uso:</w:t>
            </w:r>
          </w:p>
        </w:tc>
        <w:tc>
          <w:tcPr>
            <w:tcW w:w="6057" w:type="dxa"/>
          </w:tcPr>
          <w:p w14:paraId="49F5A4D1" w14:textId="3BF7B2C5" w:rsidR="00C879C2" w:rsidRPr="00A83A78" w:rsidRDefault="00991942" w:rsidP="00C879C2">
            <w:pPr>
              <w:jc w:val="both"/>
              <w:rPr>
                <w:sz w:val="20"/>
              </w:rPr>
            </w:pPr>
            <w:r w:rsidRPr="00A83A78">
              <w:rPr>
                <w:rFonts w:eastAsia="Times New Roman" w:cs="Times New Roman"/>
                <w:sz w:val="20"/>
                <w:szCs w:val="24"/>
              </w:rPr>
              <w:t>Siempre</w:t>
            </w:r>
            <w:r w:rsidR="00C879C2" w:rsidRPr="00A83A78">
              <w:rPr>
                <w:rFonts w:eastAsia="Times New Roman" w:cs="Times New Roman"/>
                <w:sz w:val="20"/>
                <w:szCs w:val="24"/>
              </w:rPr>
              <w:t>.</w:t>
            </w:r>
          </w:p>
        </w:tc>
      </w:tr>
    </w:tbl>
    <w:p w14:paraId="7B8F6C02" w14:textId="57E01BEC" w:rsidR="00CF522E" w:rsidRPr="007852D2" w:rsidRDefault="00951725">
      <w:pPr>
        <w:pStyle w:val="Descripcin"/>
        <w:rPr>
          <w:lang w:eastAsia="en-US"/>
        </w:rPr>
      </w:pPr>
      <w:bookmarkStart w:id="4271" w:name="_Toc482747494"/>
      <w:r w:rsidRPr="00DF2766">
        <w:t>Tabla</w:t>
      </w:r>
      <w:r w:rsidR="007852D2" w:rsidRPr="0078193E">
        <w:t xml:space="preserve"> 3</w:t>
      </w:r>
      <w:r w:rsidRPr="006E1D2F">
        <w:t>.</w:t>
      </w:r>
      <w:del w:id="4272" w:author="Tanya Hernández" w:date="2017-05-17T00:38:00Z">
        <w:r w:rsidRPr="00262C61" w:rsidDel="004E1E07">
          <w:delText xml:space="preserve"> </w:delText>
        </w:r>
      </w:del>
      <w:r w:rsidRPr="00803B69">
        <w:fldChar w:fldCharType="begin"/>
      </w:r>
      <w:r w:rsidRPr="004E1E07">
        <w:instrText xml:space="preserve"> SEQ Tabla_III. \* ROMAN </w:instrText>
      </w:r>
      <w:r w:rsidRPr="00803B69">
        <w:rPr>
          <w:rPrChange w:id="4273" w:author="Tanya Hernández" w:date="2017-05-17T00:38:00Z">
            <w:rPr/>
          </w:rPrChange>
        </w:rPr>
        <w:fldChar w:fldCharType="separate"/>
      </w:r>
      <w:ins w:id="4274" w:author="Tanya Hernández" w:date="2017-05-21T21:21:00Z">
        <w:r w:rsidR="00604603">
          <w:t>XI</w:t>
        </w:r>
      </w:ins>
      <w:del w:id="4275" w:author="Tanya Hernández" w:date="2017-05-17T01:33:00Z">
        <w:r w:rsidR="005B2C04" w:rsidRPr="004E1E07" w:rsidDel="00262C61">
          <w:delText>XI</w:delText>
        </w:r>
      </w:del>
      <w:r w:rsidRPr="00803B69">
        <w:fldChar w:fldCharType="end"/>
      </w:r>
      <w:r>
        <w:t xml:space="preserve"> </w:t>
      </w:r>
      <w:r w:rsidRPr="000E46F9">
        <w:t>Caso de uso visualizar magnitud.</w:t>
      </w:r>
      <w:bookmarkEnd w:id="4271"/>
    </w:p>
    <w:p w14:paraId="1400BB89" w14:textId="77777777" w:rsidR="00230228" w:rsidRPr="00AC041A" w:rsidRDefault="00230228" w:rsidP="00230228">
      <w:pPr>
        <w:rPr>
          <w:rFonts w:cs="Times New Roman"/>
          <w:szCs w:val="24"/>
        </w:rPr>
      </w:pPr>
      <w:r w:rsidRPr="00AC041A">
        <w:rPr>
          <w:rFonts w:cs="Times New Roman"/>
          <w:szCs w:val="24"/>
        </w:rPr>
        <w:t>Flujo de eventos:</w:t>
      </w:r>
    </w:p>
    <w:p w14:paraId="7B2727D8" w14:textId="77777777" w:rsidR="00230228" w:rsidRPr="00AC041A" w:rsidRDefault="00230228" w:rsidP="00230228">
      <w:pPr>
        <w:rPr>
          <w:rFonts w:cs="Times New Roman"/>
          <w:szCs w:val="24"/>
        </w:rPr>
      </w:pPr>
      <w:r w:rsidRPr="00AC041A">
        <w:rPr>
          <w:rFonts w:cs="Times New Roman"/>
          <w:szCs w:val="24"/>
        </w:rPr>
        <w:t>Trayectoria Principal:</w:t>
      </w:r>
    </w:p>
    <w:p w14:paraId="283088B3" w14:textId="79485F91" w:rsidR="00230228" w:rsidRPr="00AC041A" w:rsidRDefault="00230228" w:rsidP="00230228">
      <w:pPr>
        <w:ind w:left="284"/>
        <w:rPr>
          <w:rFonts w:cs="Times New Roman"/>
          <w:szCs w:val="24"/>
        </w:rPr>
      </w:pPr>
      <w:r>
        <w:rPr>
          <w:rFonts w:cs="Times New Roman"/>
          <w:szCs w:val="24"/>
        </w:rPr>
        <w:t>1. El Usuario Indirecto podrá visualizar las variables de temperatura, aceleración y frecuencia cardíaca del Usuario Directo que monitoreará por medio de la aplicación móvil (dicha aplicación móvil forma parte del Sistema Prototipo Software).</w:t>
      </w:r>
    </w:p>
    <w:p w14:paraId="28C544D3" w14:textId="77777777" w:rsidR="00230228" w:rsidRPr="00AC041A" w:rsidRDefault="00230228" w:rsidP="00230228">
      <w:pPr>
        <w:ind w:left="284"/>
        <w:rPr>
          <w:rFonts w:cs="Times New Roman"/>
          <w:szCs w:val="24"/>
        </w:rPr>
      </w:pPr>
      <w:r>
        <w:rPr>
          <w:rFonts w:cs="Times New Roman"/>
          <w:szCs w:val="24"/>
        </w:rPr>
        <w:t>-Fin de la Trayectoria.</w:t>
      </w:r>
    </w:p>
    <w:p w14:paraId="21ED6264" w14:textId="77777777" w:rsidR="00CF522E" w:rsidRPr="002B1B11" w:rsidRDefault="00CF522E" w:rsidP="002B1B11">
      <w:pPr>
        <w:ind w:firstLine="0"/>
        <w:rPr>
          <w:rFonts w:cs="Times New Roman"/>
          <w:szCs w:val="24"/>
        </w:rPr>
      </w:pPr>
    </w:p>
    <w:p w14:paraId="4CEF8163" w14:textId="319D59F5" w:rsidR="0094003B" w:rsidRPr="00B54C87" w:rsidRDefault="009B75F3" w:rsidP="0094003B">
      <w:pPr>
        <w:pStyle w:val="Prrafodelista"/>
        <w:numPr>
          <w:ilvl w:val="0"/>
          <w:numId w:val="70"/>
        </w:numPr>
        <w:rPr>
          <w:rFonts w:cs="Times New Roman"/>
          <w:b/>
          <w:szCs w:val="24"/>
        </w:rPr>
      </w:pPr>
      <w:r w:rsidRPr="00B54C87">
        <w:rPr>
          <w:rFonts w:cs="Times New Roman"/>
          <w:b/>
          <w:szCs w:val="24"/>
        </w:rPr>
        <w:t>CU12</w:t>
      </w:r>
      <w:r w:rsidR="00D56FA5" w:rsidRPr="00B54C87">
        <w:rPr>
          <w:rFonts w:cs="Times New Roman"/>
          <w:b/>
          <w:szCs w:val="24"/>
        </w:rPr>
        <w:t xml:space="preserve"> Recibir alerta</w:t>
      </w:r>
    </w:p>
    <w:p w14:paraId="6BC08FE1" w14:textId="77777777" w:rsidR="00D56FA5" w:rsidRPr="00D56FA5" w:rsidRDefault="00D56FA5" w:rsidP="00D56FA5">
      <w:pPr>
        <w:ind w:firstLine="0"/>
        <w:rPr>
          <w:rFonts w:cs="Times New Roman"/>
          <w:szCs w:val="24"/>
        </w:rPr>
      </w:pPr>
    </w:p>
    <w:p w14:paraId="6EBA9461" w14:textId="33CBAE44" w:rsidR="00D56FA5" w:rsidRDefault="0021083F" w:rsidP="00A83A78">
      <w:pPr>
        <w:ind w:firstLine="0"/>
        <w:jc w:val="center"/>
        <w:rPr>
          <w:rFonts w:cs="Times New Roman"/>
          <w:szCs w:val="24"/>
        </w:rPr>
      </w:pPr>
      <w:r w:rsidRPr="0021083F">
        <w:rPr>
          <w:rFonts w:cs="Times New Roman"/>
          <w:noProof/>
          <w:szCs w:val="24"/>
          <w:lang w:eastAsia="es-MX"/>
        </w:rPr>
        <w:drawing>
          <wp:inline distT="0" distB="0" distL="0" distR="0" wp14:anchorId="361F6B8D" wp14:editId="2FC52833">
            <wp:extent cx="6336323" cy="2499011"/>
            <wp:effectExtent l="0" t="0" r="0" b="0"/>
            <wp:docPr id="1073741955" name="Imagen 1073741955" descr="C:\Users\dayan\Desktop\TrabajoTerminal2\ReporteTecnico\diagramas\DiagramaCasoDeUso10RecibirAle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ayan\Desktop\TrabajoTerminal2\ReporteTecnico\diagramas\DiagramaCasoDeUso10RecibirAlert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62031" cy="2509150"/>
                    </a:xfrm>
                    <a:prstGeom prst="rect">
                      <a:avLst/>
                    </a:prstGeom>
                    <a:noFill/>
                    <a:ln>
                      <a:noFill/>
                    </a:ln>
                  </pic:spPr>
                </pic:pic>
              </a:graphicData>
            </a:graphic>
          </wp:inline>
        </w:drawing>
      </w:r>
    </w:p>
    <w:p w14:paraId="27E936CE" w14:textId="3A8AA788" w:rsidR="00D56FA5" w:rsidRPr="00A83A78" w:rsidRDefault="0077047F">
      <w:pPr>
        <w:pStyle w:val="Descripcin"/>
      </w:pPr>
      <w:bookmarkStart w:id="4276" w:name="_Toc483160590"/>
      <w:r w:rsidRPr="00DF2766">
        <w:t>Fig. 3</w:t>
      </w:r>
      <w:r w:rsidR="007852D2" w:rsidRPr="0078193E">
        <w:t>.</w:t>
      </w:r>
      <w:del w:id="4277" w:author="Tanya Hernández" w:date="2017-05-17T00:38:00Z">
        <w:r w:rsidRPr="006E1D2F" w:rsidDel="004E1E07">
          <w:delText xml:space="preserve"> </w:delText>
        </w:r>
      </w:del>
      <w:r w:rsidRPr="005E6164">
        <w:fldChar w:fldCharType="begin"/>
      </w:r>
      <w:r w:rsidRPr="004E1E07">
        <w:instrText xml:space="preserve"> SEQ Fig._3 \* ARABIC </w:instrText>
      </w:r>
      <w:r w:rsidRPr="005E6164">
        <w:rPr>
          <w:rPrChange w:id="4278" w:author="Tanya Hernández" w:date="2017-05-17T00:38:00Z">
            <w:rPr/>
          </w:rPrChange>
        </w:rPr>
        <w:fldChar w:fldCharType="separate"/>
      </w:r>
      <w:ins w:id="4279" w:author="Tanya Hernández" w:date="2017-05-21T21:21:00Z">
        <w:r w:rsidR="00604603">
          <w:t>14</w:t>
        </w:r>
      </w:ins>
      <w:del w:id="4280" w:author="Tanya Hernández" w:date="2017-05-17T01:33:00Z">
        <w:r w:rsidR="005B2C04" w:rsidRPr="004E1E07" w:rsidDel="00262C61">
          <w:delText>14</w:delText>
        </w:r>
      </w:del>
      <w:r w:rsidRPr="005E6164">
        <w:fldChar w:fldCharType="end"/>
      </w:r>
      <w:r>
        <w:t xml:space="preserve"> </w:t>
      </w:r>
      <w:r w:rsidRPr="00D16CB2">
        <w:t>Caso de uso recibir alerta.</w:t>
      </w:r>
      <w:bookmarkEnd w:id="4276"/>
    </w:p>
    <w:tbl>
      <w:tblPr>
        <w:tblStyle w:val="Tablaconcuadrcula4-nfasis1"/>
        <w:tblW w:w="8604" w:type="dxa"/>
        <w:jc w:val="center"/>
        <w:tblLayout w:type="fixed"/>
        <w:tblLook w:val="0420" w:firstRow="1" w:lastRow="0" w:firstColumn="0" w:lastColumn="0" w:noHBand="0" w:noVBand="1"/>
      </w:tblPr>
      <w:tblGrid>
        <w:gridCol w:w="2547"/>
        <w:gridCol w:w="6057"/>
      </w:tblGrid>
      <w:tr w:rsidR="00CF522E" w:rsidRPr="00A83A78" w14:paraId="311D6168"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05D423B5"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366A8FDA" w14:textId="11D84B07" w:rsidR="00CF522E" w:rsidRPr="00A83A78" w:rsidRDefault="00CF522E" w:rsidP="00D56FA5">
            <w:pPr>
              <w:jc w:val="both"/>
              <w:rPr>
                <w:sz w:val="20"/>
              </w:rPr>
            </w:pPr>
            <w:r w:rsidRPr="00A83A78">
              <w:rPr>
                <w:rFonts w:eastAsia="Times New Roman" w:cs="Times New Roman"/>
                <w:sz w:val="20"/>
                <w:szCs w:val="24"/>
              </w:rPr>
              <w:t>CU1</w:t>
            </w:r>
            <w:r w:rsidR="00B54C87" w:rsidRPr="00A83A78">
              <w:rPr>
                <w:rFonts w:eastAsia="Times New Roman" w:cs="Times New Roman"/>
                <w:sz w:val="20"/>
                <w:szCs w:val="24"/>
              </w:rPr>
              <w:t>2</w:t>
            </w:r>
            <w:r w:rsidR="00D56FA5" w:rsidRPr="00A83A78">
              <w:rPr>
                <w:rFonts w:eastAsia="Times New Roman" w:cs="Times New Roman"/>
                <w:sz w:val="20"/>
                <w:szCs w:val="24"/>
              </w:rPr>
              <w:t xml:space="preserve"> Recibir alerta</w:t>
            </w:r>
          </w:p>
        </w:tc>
      </w:tr>
      <w:tr w:rsidR="00CF522E" w:rsidRPr="00A83A78" w14:paraId="48EBFE8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F2EA9FF"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4C3C85F6"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2125EDF8" w14:textId="77777777" w:rsidTr="00F83ABC">
        <w:trPr>
          <w:jc w:val="center"/>
        </w:trPr>
        <w:tc>
          <w:tcPr>
            <w:tcW w:w="2547" w:type="dxa"/>
          </w:tcPr>
          <w:p w14:paraId="52B0AEF9" w14:textId="11A8BB2C"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5F357713" w14:textId="112147F3"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4E5E523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5793836" w14:textId="44D1FB43"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066E3E72" w14:textId="77777777" w:rsidR="00F83ABC" w:rsidRPr="00A83A78" w:rsidRDefault="00F83ABC" w:rsidP="00F83ABC">
            <w:pPr>
              <w:rPr>
                <w:rFonts w:eastAsia="Times New Roman" w:cs="Times New Roman"/>
                <w:sz w:val="20"/>
                <w:szCs w:val="24"/>
              </w:rPr>
            </w:pPr>
          </w:p>
        </w:tc>
      </w:tr>
      <w:tr w:rsidR="00F83ABC" w:rsidRPr="00A83A78" w14:paraId="5BFFFD2E" w14:textId="77777777" w:rsidTr="00F83ABC">
        <w:trPr>
          <w:jc w:val="center"/>
        </w:trPr>
        <w:tc>
          <w:tcPr>
            <w:tcW w:w="2547" w:type="dxa"/>
          </w:tcPr>
          <w:p w14:paraId="00D1025E" w14:textId="46A105D7"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6D547456" w14:textId="2A69F468"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3F6D627B"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090DB9C"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7045C397" w14:textId="77FB61D7" w:rsidR="00F83ABC" w:rsidRPr="00A83A78" w:rsidRDefault="00094BDF" w:rsidP="00094BDF">
            <w:pPr>
              <w:jc w:val="both"/>
              <w:rPr>
                <w:sz w:val="20"/>
              </w:rPr>
            </w:pPr>
            <w:r w:rsidRPr="00A83A78">
              <w:rPr>
                <w:rFonts w:eastAsia="Times New Roman" w:cs="Times New Roman"/>
                <w:sz w:val="20"/>
                <w:szCs w:val="24"/>
              </w:rPr>
              <w:t>Usuario Indirecto</w:t>
            </w:r>
            <w:r w:rsidR="00F83ABC" w:rsidRPr="00A83A78">
              <w:rPr>
                <w:rFonts w:eastAsia="Times New Roman" w:cs="Times New Roman"/>
                <w:sz w:val="20"/>
                <w:szCs w:val="24"/>
              </w:rPr>
              <w:t xml:space="preserve"> / Sistema Prototipo </w:t>
            </w:r>
            <w:r w:rsidRPr="00A83A78">
              <w:rPr>
                <w:rFonts w:eastAsia="Times New Roman" w:cs="Times New Roman"/>
                <w:sz w:val="20"/>
                <w:szCs w:val="24"/>
              </w:rPr>
              <w:t>Software</w:t>
            </w:r>
          </w:p>
        </w:tc>
      </w:tr>
      <w:tr w:rsidR="00F83ABC" w:rsidRPr="00A83A78" w14:paraId="79E57B62" w14:textId="77777777" w:rsidTr="00F83ABC">
        <w:trPr>
          <w:jc w:val="center"/>
        </w:trPr>
        <w:tc>
          <w:tcPr>
            <w:tcW w:w="2547" w:type="dxa"/>
          </w:tcPr>
          <w:p w14:paraId="6267CE71" w14:textId="6FAB32FC" w:rsidR="00F83ABC" w:rsidRPr="00A83A78" w:rsidRDefault="00D56FA5"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4367A303" w14:textId="071FB3A1" w:rsidR="00F83ABC" w:rsidRPr="00A83A78" w:rsidRDefault="0039271F" w:rsidP="00A67D6E">
            <w:pPr>
              <w:jc w:val="both"/>
              <w:rPr>
                <w:sz w:val="20"/>
              </w:rPr>
            </w:pPr>
            <w:r w:rsidRPr="00A83A78">
              <w:rPr>
                <w:rFonts w:eastAsia="Times New Roman" w:cs="Times New Roman"/>
                <w:sz w:val="20"/>
                <w:szCs w:val="24"/>
              </w:rPr>
              <w:t>El u</w:t>
            </w:r>
            <w:r w:rsidR="00A67D6E" w:rsidRPr="00A83A78">
              <w:rPr>
                <w:rFonts w:eastAsia="Times New Roman" w:cs="Times New Roman"/>
                <w:sz w:val="20"/>
                <w:szCs w:val="24"/>
              </w:rPr>
              <w:t>suario recibirá una alerta por medio de la aplicación móvil, si alguna de las variables (temperatura, aceleración y frecuencia cardíaca) sobrepaso los niveles.</w:t>
            </w:r>
          </w:p>
        </w:tc>
      </w:tr>
      <w:tr w:rsidR="00F83ABC" w:rsidRPr="00A83A78" w14:paraId="73E9083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73BB61E0"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76A6B134" w14:textId="273FB7D9" w:rsidR="00F83ABC" w:rsidRPr="00A83A78" w:rsidRDefault="00A67D6E" w:rsidP="00F83ABC">
            <w:pPr>
              <w:jc w:val="both"/>
              <w:rPr>
                <w:sz w:val="20"/>
              </w:rPr>
            </w:pPr>
            <w:r w:rsidRPr="00A83A78">
              <w:rPr>
                <w:rFonts w:eastAsia="Times New Roman" w:cs="Times New Roman"/>
                <w:sz w:val="20"/>
                <w:szCs w:val="24"/>
              </w:rPr>
              <w:t>Recepción de alerta.</w:t>
            </w:r>
          </w:p>
        </w:tc>
      </w:tr>
      <w:tr w:rsidR="00F83ABC" w:rsidRPr="00A83A78" w14:paraId="636C52D8" w14:textId="77777777" w:rsidTr="00F83ABC">
        <w:trPr>
          <w:jc w:val="center"/>
        </w:trPr>
        <w:tc>
          <w:tcPr>
            <w:tcW w:w="2547" w:type="dxa"/>
          </w:tcPr>
          <w:p w14:paraId="4DECBDE2"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0E3D5ED9" w14:textId="75AD8FBD" w:rsidR="00F83ABC" w:rsidRPr="00A83A78" w:rsidRDefault="00094BDF" w:rsidP="00F83ABC">
            <w:pPr>
              <w:jc w:val="both"/>
              <w:rPr>
                <w:sz w:val="20"/>
              </w:rPr>
            </w:pPr>
            <w:r w:rsidRPr="00A83A78">
              <w:rPr>
                <w:rFonts w:eastAsia="Times New Roman" w:cs="Times New Roman"/>
                <w:sz w:val="20"/>
                <w:szCs w:val="24"/>
              </w:rPr>
              <w:t>Alerta.</w:t>
            </w:r>
          </w:p>
        </w:tc>
      </w:tr>
      <w:tr w:rsidR="00F83ABC" w:rsidRPr="00A83A78" w14:paraId="6779DC1E"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4DB30228"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6766A2A1" w14:textId="1E7041D2" w:rsidR="00F83ABC" w:rsidRPr="00A83A78" w:rsidRDefault="00F83ABC" w:rsidP="00F83ABC">
            <w:pPr>
              <w:jc w:val="both"/>
              <w:rPr>
                <w:sz w:val="20"/>
              </w:rPr>
            </w:pPr>
          </w:p>
        </w:tc>
      </w:tr>
      <w:tr w:rsidR="00F83ABC" w:rsidRPr="00A83A78" w14:paraId="51AC9654" w14:textId="77777777" w:rsidTr="00F83ABC">
        <w:trPr>
          <w:jc w:val="center"/>
        </w:trPr>
        <w:tc>
          <w:tcPr>
            <w:tcW w:w="2547" w:type="dxa"/>
          </w:tcPr>
          <w:p w14:paraId="48FE5EBD" w14:textId="77777777" w:rsidR="00F83ABC" w:rsidRPr="00A83A78" w:rsidRDefault="00F83ABC" w:rsidP="00F83ABC">
            <w:pPr>
              <w:jc w:val="both"/>
              <w:rPr>
                <w:sz w:val="20"/>
              </w:rPr>
            </w:pPr>
            <w:r w:rsidRPr="00A83A78">
              <w:rPr>
                <w:rFonts w:eastAsia="Times New Roman" w:cs="Times New Roman"/>
                <w:sz w:val="20"/>
                <w:szCs w:val="24"/>
              </w:rPr>
              <w:lastRenderedPageBreak/>
              <w:t>Precondiciones:</w:t>
            </w:r>
          </w:p>
        </w:tc>
        <w:tc>
          <w:tcPr>
            <w:tcW w:w="6057" w:type="dxa"/>
          </w:tcPr>
          <w:p w14:paraId="61854B74" w14:textId="2E18AEA9" w:rsidR="00F83ABC" w:rsidRPr="00A83A78" w:rsidRDefault="00707525" w:rsidP="00F83ABC">
            <w:pPr>
              <w:jc w:val="both"/>
              <w:rPr>
                <w:sz w:val="20"/>
              </w:rPr>
            </w:pPr>
            <w:r w:rsidRPr="00A83A78">
              <w:rPr>
                <w:rFonts w:eastAsia="Times New Roman" w:cs="Times New Roman"/>
                <w:sz w:val="20"/>
                <w:szCs w:val="24"/>
              </w:rPr>
              <w:t>Las variables deben haber sido previamente evaluadas y el Sistema Prototipo Software tendrá que haber enviado la alerta.</w:t>
            </w:r>
          </w:p>
        </w:tc>
      </w:tr>
      <w:tr w:rsidR="00F83ABC" w:rsidRPr="00A83A78" w14:paraId="034F1484"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650FF1A6"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2FB6650B" w14:textId="234F1C98" w:rsidR="00F83ABC" w:rsidRPr="00A83A78" w:rsidRDefault="00707525" w:rsidP="00F83ABC">
            <w:pPr>
              <w:jc w:val="both"/>
              <w:rPr>
                <w:sz w:val="20"/>
              </w:rPr>
            </w:pPr>
            <w:r w:rsidRPr="00A83A78">
              <w:rPr>
                <w:rFonts w:eastAsia="Times New Roman" w:cs="Times New Roman"/>
                <w:sz w:val="20"/>
                <w:szCs w:val="24"/>
              </w:rPr>
              <w:t>Recepción de alerta.</w:t>
            </w:r>
          </w:p>
        </w:tc>
      </w:tr>
      <w:tr w:rsidR="00D56FA5" w:rsidRPr="00A83A78" w14:paraId="2E940A21" w14:textId="77777777" w:rsidTr="00F83ABC">
        <w:trPr>
          <w:jc w:val="center"/>
        </w:trPr>
        <w:tc>
          <w:tcPr>
            <w:tcW w:w="2547" w:type="dxa"/>
          </w:tcPr>
          <w:p w14:paraId="0BD2C44D" w14:textId="6E4134C7" w:rsidR="00D56FA5" w:rsidRPr="00A83A78" w:rsidRDefault="00D56FA5" w:rsidP="00D56FA5">
            <w:pPr>
              <w:jc w:val="both"/>
              <w:rPr>
                <w:sz w:val="20"/>
              </w:rPr>
            </w:pPr>
            <w:r w:rsidRPr="00A83A78">
              <w:rPr>
                <w:rFonts w:eastAsia="Times New Roman" w:cs="Times New Roman"/>
                <w:sz w:val="20"/>
                <w:szCs w:val="24"/>
              </w:rPr>
              <w:t>Prioridad:</w:t>
            </w:r>
          </w:p>
        </w:tc>
        <w:tc>
          <w:tcPr>
            <w:tcW w:w="6057" w:type="dxa"/>
          </w:tcPr>
          <w:p w14:paraId="2FC1883B" w14:textId="53566FFE" w:rsidR="00D56FA5" w:rsidRPr="00A83A78" w:rsidRDefault="00D56FA5" w:rsidP="00D56FA5">
            <w:pPr>
              <w:jc w:val="both"/>
              <w:rPr>
                <w:sz w:val="20"/>
              </w:rPr>
            </w:pPr>
            <w:r w:rsidRPr="00A83A78">
              <w:rPr>
                <w:rFonts w:eastAsia="Times New Roman" w:cs="Times New Roman"/>
                <w:sz w:val="20"/>
                <w:szCs w:val="24"/>
              </w:rPr>
              <w:t>Alta.</w:t>
            </w:r>
          </w:p>
        </w:tc>
      </w:tr>
      <w:tr w:rsidR="00D56FA5" w:rsidRPr="00A83A78" w14:paraId="32AA6439"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0556241" w14:textId="1B8C6E2A" w:rsidR="00D56FA5" w:rsidRPr="00A83A78" w:rsidRDefault="00D56FA5" w:rsidP="00D56FA5">
            <w:pPr>
              <w:jc w:val="both"/>
              <w:rPr>
                <w:sz w:val="20"/>
              </w:rPr>
            </w:pPr>
            <w:r w:rsidRPr="00A83A78">
              <w:rPr>
                <w:rFonts w:eastAsia="Times New Roman" w:cs="Times New Roman"/>
                <w:sz w:val="20"/>
                <w:szCs w:val="24"/>
              </w:rPr>
              <w:t>Frecuencia de uso:</w:t>
            </w:r>
          </w:p>
        </w:tc>
        <w:tc>
          <w:tcPr>
            <w:tcW w:w="6057" w:type="dxa"/>
          </w:tcPr>
          <w:p w14:paraId="66A713AB" w14:textId="27D34D14" w:rsidR="00D56FA5" w:rsidRPr="00A83A78" w:rsidRDefault="00D56FA5" w:rsidP="00D56FA5">
            <w:pPr>
              <w:jc w:val="both"/>
              <w:rPr>
                <w:sz w:val="20"/>
              </w:rPr>
            </w:pPr>
            <w:r w:rsidRPr="00A83A78">
              <w:rPr>
                <w:rFonts w:eastAsia="Times New Roman" w:cs="Times New Roman"/>
                <w:sz w:val="20"/>
                <w:szCs w:val="24"/>
              </w:rPr>
              <w:t>A veces.</w:t>
            </w:r>
          </w:p>
        </w:tc>
      </w:tr>
    </w:tbl>
    <w:p w14:paraId="2F27274A" w14:textId="1805933D" w:rsidR="00CF522E" w:rsidRPr="005A2429" w:rsidRDefault="007852D2">
      <w:pPr>
        <w:pStyle w:val="Descripcin"/>
        <w:rPr>
          <w:lang w:eastAsia="en-US"/>
        </w:rPr>
      </w:pPr>
      <w:bookmarkStart w:id="4281" w:name="_Toc482747495"/>
      <w:r w:rsidRPr="00DF2766">
        <w:t>Tabla 3</w:t>
      </w:r>
      <w:r w:rsidR="00951725" w:rsidRPr="0078193E">
        <w:t>.</w:t>
      </w:r>
      <w:del w:id="4282" w:author="Tanya Hernández" w:date="2017-05-17T00:38:00Z">
        <w:r w:rsidR="00951725" w:rsidRPr="006E1D2F" w:rsidDel="004E1E07">
          <w:delText xml:space="preserve"> </w:delText>
        </w:r>
      </w:del>
      <w:r w:rsidR="00951725" w:rsidRPr="005E6164">
        <w:fldChar w:fldCharType="begin"/>
      </w:r>
      <w:r w:rsidR="00951725" w:rsidRPr="004E1E07">
        <w:instrText xml:space="preserve"> SEQ Tabla_III. \* ROMAN </w:instrText>
      </w:r>
      <w:r w:rsidR="00951725" w:rsidRPr="005E6164">
        <w:rPr>
          <w:rPrChange w:id="4283" w:author="Tanya Hernández" w:date="2017-05-17T00:38:00Z">
            <w:rPr/>
          </w:rPrChange>
        </w:rPr>
        <w:fldChar w:fldCharType="separate"/>
      </w:r>
      <w:ins w:id="4284" w:author="Tanya Hernández" w:date="2017-05-21T21:21:00Z">
        <w:r w:rsidR="00604603">
          <w:t>XII</w:t>
        </w:r>
      </w:ins>
      <w:del w:id="4285" w:author="Tanya Hernández" w:date="2017-05-17T01:33:00Z">
        <w:r w:rsidR="005B2C04" w:rsidRPr="004E1E07" w:rsidDel="00262C61">
          <w:delText>XII</w:delText>
        </w:r>
      </w:del>
      <w:r w:rsidR="00951725" w:rsidRPr="005E6164">
        <w:fldChar w:fldCharType="end"/>
      </w:r>
      <w:r w:rsidR="00951725">
        <w:t xml:space="preserve"> </w:t>
      </w:r>
      <w:r w:rsidR="00951725" w:rsidRPr="006C0D54">
        <w:t>Caso de uso recibir alerta</w:t>
      </w:r>
      <w:r w:rsidR="00951725">
        <w:t>.</w:t>
      </w:r>
      <w:bookmarkEnd w:id="4281"/>
    </w:p>
    <w:p w14:paraId="1C2075C6" w14:textId="77777777" w:rsidR="00094BDF" w:rsidRPr="00AC041A" w:rsidRDefault="00094BDF" w:rsidP="00094BDF">
      <w:pPr>
        <w:rPr>
          <w:rFonts w:cs="Times New Roman"/>
          <w:szCs w:val="24"/>
        </w:rPr>
      </w:pPr>
      <w:r w:rsidRPr="00AC041A">
        <w:rPr>
          <w:rFonts w:cs="Times New Roman"/>
          <w:szCs w:val="24"/>
        </w:rPr>
        <w:t>Flujo de eventos:</w:t>
      </w:r>
    </w:p>
    <w:p w14:paraId="2452E4D4" w14:textId="77777777" w:rsidR="00094BDF" w:rsidRPr="00AC041A" w:rsidRDefault="00094BDF" w:rsidP="00094BDF">
      <w:pPr>
        <w:rPr>
          <w:rFonts w:cs="Times New Roman"/>
          <w:szCs w:val="24"/>
        </w:rPr>
      </w:pPr>
      <w:r w:rsidRPr="00AC041A">
        <w:rPr>
          <w:rFonts w:cs="Times New Roman"/>
          <w:szCs w:val="24"/>
        </w:rPr>
        <w:t>Trayectoria Principal:</w:t>
      </w:r>
    </w:p>
    <w:p w14:paraId="1B215FD3" w14:textId="576405F9" w:rsidR="00094BDF" w:rsidRPr="00AC041A" w:rsidRDefault="00094BDF" w:rsidP="00094BDF">
      <w:pPr>
        <w:ind w:left="284"/>
        <w:rPr>
          <w:rFonts w:cs="Times New Roman"/>
          <w:szCs w:val="24"/>
        </w:rPr>
      </w:pPr>
      <w:r>
        <w:rPr>
          <w:rFonts w:cs="Times New Roman"/>
          <w:szCs w:val="24"/>
        </w:rPr>
        <w:t>1. El Usuario Indirecto por medio de la aplicación móvil recibe una alerta de notificación (de la variable que sobrepasa los niveles)</w:t>
      </w:r>
      <w:r w:rsidRPr="00AC041A">
        <w:rPr>
          <w:rFonts w:cs="Times New Roman"/>
          <w:szCs w:val="24"/>
        </w:rPr>
        <w:t>.</w:t>
      </w:r>
    </w:p>
    <w:p w14:paraId="6A65EE14" w14:textId="77777777" w:rsidR="00094BDF" w:rsidRPr="00AC041A" w:rsidRDefault="00094BDF" w:rsidP="00094BDF">
      <w:pPr>
        <w:ind w:left="284"/>
        <w:rPr>
          <w:rFonts w:cs="Times New Roman"/>
          <w:szCs w:val="24"/>
        </w:rPr>
      </w:pPr>
      <w:r w:rsidRPr="00AC041A">
        <w:rPr>
          <w:rFonts w:cs="Times New Roman"/>
          <w:szCs w:val="24"/>
        </w:rPr>
        <w:t>-Fin de Trayectoria.</w:t>
      </w:r>
    </w:p>
    <w:p w14:paraId="55D2D26E" w14:textId="77777777" w:rsidR="00CF522E" w:rsidRPr="00E57B97" w:rsidRDefault="00CF522E" w:rsidP="00E57B97">
      <w:pPr>
        <w:ind w:firstLine="0"/>
        <w:rPr>
          <w:rFonts w:cs="Times New Roman"/>
          <w:szCs w:val="24"/>
        </w:rPr>
      </w:pPr>
    </w:p>
    <w:p w14:paraId="332EE607" w14:textId="5EC875E3" w:rsidR="0094003B" w:rsidRPr="00D56FA5" w:rsidRDefault="009B75F3" w:rsidP="0094003B">
      <w:pPr>
        <w:pStyle w:val="Prrafodelista"/>
        <w:numPr>
          <w:ilvl w:val="0"/>
          <w:numId w:val="70"/>
        </w:numPr>
        <w:rPr>
          <w:rFonts w:cs="Times New Roman"/>
          <w:b/>
          <w:szCs w:val="24"/>
        </w:rPr>
      </w:pPr>
      <w:r>
        <w:rPr>
          <w:rFonts w:cs="Times New Roman"/>
          <w:b/>
          <w:szCs w:val="24"/>
        </w:rPr>
        <w:t>CU13</w:t>
      </w:r>
      <w:r w:rsidR="00D56FA5" w:rsidRPr="00D56FA5">
        <w:rPr>
          <w:rFonts w:cs="Times New Roman"/>
          <w:b/>
          <w:szCs w:val="24"/>
        </w:rPr>
        <w:t xml:space="preserve"> Finalizar sesión</w:t>
      </w:r>
    </w:p>
    <w:p w14:paraId="06DB4C8C" w14:textId="013ECFDB" w:rsidR="00D56FA5" w:rsidRPr="0077047F" w:rsidRDefault="0021083F" w:rsidP="00466B72">
      <w:pPr>
        <w:ind w:firstLine="0"/>
        <w:rPr>
          <w:rFonts w:cs="Times New Roman"/>
          <w:b/>
          <w:szCs w:val="24"/>
        </w:rPr>
      </w:pPr>
      <w:r w:rsidRPr="0077047F">
        <w:rPr>
          <w:rFonts w:cs="Times New Roman"/>
          <w:b/>
          <w:noProof/>
          <w:szCs w:val="24"/>
          <w:lang w:eastAsia="es-MX"/>
        </w:rPr>
        <w:drawing>
          <wp:inline distT="0" distB="0" distL="0" distR="0" wp14:anchorId="731D4624" wp14:editId="79F8BDEB">
            <wp:extent cx="6692265" cy="2046395"/>
            <wp:effectExtent l="0" t="0" r="0" b="0"/>
            <wp:docPr id="1073741956" name="Imagen 1073741956" descr="C:\Users\dayan\Desktop\TrabajoTerminal2\ReporteTecnico\diagramas\DiagramaCasoDeUso11Finaliz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ayan\Desktop\TrabajoTerminal2\ReporteTecnico\diagramas\DiagramaCasoDeUso11FinalizarSesi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92265" cy="2046395"/>
                    </a:xfrm>
                    <a:prstGeom prst="rect">
                      <a:avLst/>
                    </a:prstGeom>
                    <a:noFill/>
                    <a:ln>
                      <a:noFill/>
                    </a:ln>
                  </pic:spPr>
                </pic:pic>
              </a:graphicData>
            </a:graphic>
          </wp:inline>
        </w:drawing>
      </w:r>
    </w:p>
    <w:p w14:paraId="61B8B1BD" w14:textId="7EACDB6B" w:rsidR="00D56FA5" w:rsidRPr="00A83A78" w:rsidRDefault="0077047F">
      <w:pPr>
        <w:pStyle w:val="Descripcin"/>
      </w:pPr>
      <w:bookmarkStart w:id="4286" w:name="_Toc483160591"/>
      <w:r w:rsidRPr="00DF2766">
        <w:t>Fig. 3</w:t>
      </w:r>
      <w:r w:rsidR="007852D2" w:rsidRPr="0078193E">
        <w:t>.</w:t>
      </w:r>
      <w:del w:id="4287" w:author="Tanya Hernández" w:date="2017-05-17T00:38:00Z">
        <w:r w:rsidRPr="006E1D2F" w:rsidDel="004E1E07">
          <w:delText xml:space="preserve"> </w:delText>
        </w:r>
      </w:del>
      <w:r w:rsidRPr="005E6164">
        <w:fldChar w:fldCharType="begin"/>
      </w:r>
      <w:r w:rsidRPr="004E1E07">
        <w:instrText xml:space="preserve"> SEQ Fig._3 \* ARABIC </w:instrText>
      </w:r>
      <w:r w:rsidRPr="005E6164">
        <w:rPr>
          <w:rPrChange w:id="4288" w:author="Tanya Hernández" w:date="2017-05-17T00:38:00Z">
            <w:rPr/>
          </w:rPrChange>
        </w:rPr>
        <w:fldChar w:fldCharType="separate"/>
      </w:r>
      <w:ins w:id="4289" w:author="Tanya Hernández" w:date="2017-05-21T21:21:00Z">
        <w:r w:rsidR="00604603">
          <w:t>15</w:t>
        </w:r>
      </w:ins>
      <w:del w:id="4290" w:author="Tanya Hernández" w:date="2017-05-17T01:33:00Z">
        <w:r w:rsidR="005B2C04" w:rsidRPr="004E1E07" w:rsidDel="00262C61">
          <w:delText>15</w:delText>
        </w:r>
      </w:del>
      <w:r w:rsidRPr="005E6164">
        <w:fldChar w:fldCharType="end"/>
      </w:r>
      <w:r>
        <w:t xml:space="preserve"> </w:t>
      </w:r>
      <w:r w:rsidRPr="004F4C4C">
        <w:t>Caso de uso finalizar sesión.</w:t>
      </w:r>
      <w:bookmarkEnd w:id="4286"/>
    </w:p>
    <w:tbl>
      <w:tblPr>
        <w:tblStyle w:val="Tablaconcuadrcula4-nfasis1"/>
        <w:tblW w:w="8604" w:type="dxa"/>
        <w:jc w:val="center"/>
        <w:tblLayout w:type="fixed"/>
        <w:tblLook w:val="0420" w:firstRow="1" w:lastRow="0" w:firstColumn="0" w:lastColumn="0" w:noHBand="0" w:noVBand="1"/>
      </w:tblPr>
      <w:tblGrid>
        <w:gridCol w:w="2547"/>
        <w:gridCol w:w="6057"/>
      </w:tblGrid>
      <w:tr w:rsidR="00CF522E" w:rsidRPr="00A83A78" w14:paraId="34023AAE"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547" w:type="dxa"/>
          </w:tcPr>
          <w:p w14:paraId="1AD8FEE3"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6057" w:type="dxa"/>
          </w:tcPr>
          <w:p w14:paraId="11B6FC85" w14:textId="22F19B24" w:rsidR="00CF522E" w:rsidRPr="00A83A78" w:rsidRDefault="00CF522E" w:rsidP="00D56FA5">
            <w:pPr>
              <w:jc w:val="both"/>
              <w:rPr>
                <w:sz w:val="20"/>
              </w:rPr>
            </w:pPr>
            <w:r w:rsidRPr="00A83A78">
              <w:rPr>
                <w:rFonts w:eastAsia="Times New Roman" w:cs="Times New Roman"/>
                <w:sz w:val="20"/>
                <w:szCs w:val="24"/>
              </w:rPr>
              <w:t>CU1</w:t>
            </w:r>
            <w:r w:rsidR="00B54C87" w:rsidRPr="00A83A78">
              <w:rPr>
                <w:rFonts w:eastAsia="Times New Roman" w:cs="Times New Roman"/>
                <w:sz w:val="20"/>
                <w:szCs w:val="24"/>
              </w:rPr>
              <w:t>3</w:t>
            </w:r>
            <w:r w:rsidR="00D56FA5" w:rsidRPr="00A83A78">
              <w:rPr>
                <w:rFonts w:eastAsia="Times New Roman" w:cs="Times New Roman"/>
                <w:sz w:val="20"/>
                <w:szCs w:val="24"/>
              </w:rPr>
              <w:t xml:space="preserve"> Finalizar sesión</w:t>
            </w:r>
          </w:p>
        </w:tc>
      </w:tr>
      <w:tr w:rsidR="00CF522E" w:rsidRPr="00A83A78" w14:paraId="07959B72"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5492002C" w14:textId="77777777" w:rsidR="00CF522E" w:rsidRPr="00A83A78" w:rsidRDefault="00CF522E" w:rsidP="00C73383">
            <w:pPr>
              <w:jc w:val="both"/>
              <w:rPr>
                <w:sz w:val="20"/>
              </w:rPr>
            </w:pPr>
            <w:r w:rsidRPr="00A83A78">
              <w:rPr>
                <w:rFonts w:eastAsia="Times New Roman" w:cs="Times New Roman"/>
                <w:sz w:val="20"/>
                <w:szCs w:val="24"/>
              </w:rPr>
              <w:t>Versión:</w:t>
            </w:r>
          </w:p>
        </w:tc>
        <w:tc>
          <w:tcPr>
            <w:tcW w:w="6057" w:type="dxa"/>
          </w:tcPr>
          <w:p w14:paraId="001D8575"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0402B9FB" w14:textId="77777777" w:rsidTr="00F83ABC">
        <w:trPr>
          <w:jc w:val="center"/>
        </w:trPr>
        <w:tc>
          <w:tcPr>
            <w:tcW w:w="2547" w:type="dxa"/>
          </w:tcPr>
          <w:p w14:paraId="02D35A93" w14:textId="1385E221"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6057" w:type="dxa"/>
          </w:tcPr>
          <w:p w14:paraId="014660F8" w14:textId="1240B9B3"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31AE663E"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8034C4E" w14:textId="5820B3DC"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6057" w:type="dxa"/>
          </w:tcPr>
          <w:p w14:paraId="71930EDF" w14:textId="77777777" w:rsidR="00F83ABC" w:rsidRPr="00A83A78" w:rsidRDefault="00F83ABC" w:rsidP="00F83ABC">
            <w:pPr>
              <w:rPr>
                <w:rFonts w:eastAsia="Times New Roman" w:cs="Times New Roman"/>
                <w:sz w:val="20"/>
                <w:szCs w:val="24"/>
              </w:rPr>
            </w:pPr>
          </w:p>
        </w:tc>
      </w:tr>
      <w:tr w:rsidR="00F83ABC" w:rsidRPr="00A83A78" w14:paraId="111BD5E7" w14:textId="77777777" w:rsidTr="00F83ABC">
        <w:trPr>
          <w:jc w:val="center"/>
        </w:trPr>
        <w:tc>
          <w:tcPr>
            <w:tcW w:w="2547" w:type="dxa"/>
          </w:tcPr>
          <w:p w14:paraId="592C5903" w14:textId="79A0E2B9"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6057" w:type="dxa"/>
          </w:tcPr>
          <w:p w14:paraId="155FA3CE" w14:textId="2C26D150"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47CE16D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17911E6" w14:textId="77777777" w:rsidR="00F83ABC" w:rsidRPr="00A83A78" w:rsidRDefault="00F83ABC" w:rsidP="00F83ABC">
            <w:pPr>
              <w:jc w:val="both"/>
              <w:rPr>
                <w:sz w:val="20"/>
              </w:rPr>
            </w:pPr>
            <w:r w:rsidRPr="00A83A78">
              <w:rPr>
                <w:rFonts w:eastAsia="Times New Roman" w:cs="Times New Roman"/>
                <w:sz w:val="20"/>
                <w:szCs w:val="24"/>
              </w:rPr>
              <w:t>Actor(es):</w:t>
            </w:r>
          </w:p>
        </w:tc>
        <w:tc>
          <w:tcPr>
            <w:tcW w:w="6057" w:type="dxa"/>
          </w:tcPr>
          <w:p w14:paraId="6CB07038" w14:textId="48E68E61" w:rsidR="00F83ABC" w:rsidRPr="00A83A78" w:rsidRDefault="0039271F" w:rsidP="0039271F">
            <w:pPr>
              <w:jc w:val="both"/>
              <w:rPr>
                <w:sz w:val="20"/>
              </w:rPr>
            </w:pPr>
            <w:r w:rsidRPr="00A83A78">
              <w:rPr>
                <w:rFonts w:eastAsia="Times New Roman" w:cs="Times New Roman"/>
                <w:sz w:val="20"/>
                <w:szCs w:val="24"/>
              </w:rPr>
              <w:t>Usuario Ind</w:t>
            </w:r>
            <w:r w:rsidR="00F83ABC" w:rsidRPr="00A83A78">
              <w:rPr>
                <w:rFonts w:eastAsia="Times New Roman" w:cs="Times New Roman"/>
                <w:sz w:val="20"/>
                <w:szCs w:val="24"/>
              </w:rPr>
              <w:t xml:space="preserve">irecto / Sistema Prototipo </w:t>
            </w:r>
            <w:r w:rsidRPr="00A83A78">
              <w:rPr>
                <w:rFonts w:eastAsia="Times New Roman" w:cs="Times New Roman"/>
                <w:sz w:val="20"/>
                <w:szCs w:val="24"/>
              </w:rPr>
              <w:t>Software</w:t>
            </w:r>
          </w:p>
        </w:tc>
      </w:tr>
      <w:tr w:rsidR="00F83ABC" w:rsidRPr="00A83A78" w14:paraId="185FC578" w14:textId="77777777" w:rsidTr="00F83ABC">
        <w:trPr>
          <w:jc w:val="center"/>
        </w:trPr>
        <w:tc>
          <w:tcPr>
            <w:tcW w:w="2547" w:type="dxa"/>
          </w:tcPr>
          <w:p w14:paraId="484EBCA0" w14:textId="56D68EE2" w:rsidR="00F83ABC" w:rsidRPr="00A83A78" w:rsidRDefault="00D56FA5"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6057" w:type="dxa"/>
          </w:tcPr>
          <w:p w14:paraId="0FA71866" w14:textId="149F258C" w:rsidR="00F83ABC" w:rsidRPr="00A83A78" w:rsidRDefault="0039271F" w:rsidP="00F83ABC">
            <w:pPr>
              <w:jc w:val="both"/>
              <w:rPr>
                <w:sz w:val="20"/>
              </w:rPr>
            </w:pPr>
            <w:r w:rsidRPr="00A83A78">
              <w:rPr>
                <w:rFonts w:eastAsia="Times New Roman" w:cs="Times New Roman"/>
                <w:sz w:val="20"/>
                <w:szCs w:val="24"/>
              </w:rPr>
              <w:t>El usuario sale del sistema finalizando su sesión.</w:t>
            </w:r>
          </w:p>
        </w:tc>
      </w:tr>
      <w:tr w:rsidR="00F83ABC" w:rsidRPr="00A83A78" w14:paraId="2A8CD01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2D2739DA" w14:textId="77777777" w:rsidR="00F83ABC" w:rsidRPr="00A83A78" w:rsidRDefault="00F83ABC" w:rsidP="00F83ABC">
            <w:pPr>
              <w:jc w:val="both"/>
              <w:rPr>
                <w:sz w:val="20"/>
              </w:rPr>
            </w:pPr>
            <w:r w:rsidRPr="00A83A78">
              <w:rPr>
                <w:rFonts w:eastAsia="Times New Roman" w:cs="Times New Roman"/>
                <w:sz w:val="20"/>
                <w:szCs w:val="24"/>
              </w:rPr>
              <w:t>Resumen:</w:t>
            </w:r>
          </w:p>
        </w:tc>
        <w:tc>
          <w:tcPr>
            <w:tcW w:w="6057" w:type="dxa"/>
          </w:tcPr>
          <w:p w14:paraId="54E32EF2" w14:textId="082E8F52" w:rsidR="00F83ABC" w:rsidRPr="00A83A78" w:rsidRDefault="0039271F" w:rsidP="00F83ABC">
            <w:pPr>
              <w:jc w:val="both"/>
              <w:rPr>
                <w:sz w:val="20"/>
              </w:rPr>
            </w:pPr>
            <w:r w:rsidRPr="00A83A78">
              <w:rPr>
                <w:rFonts w:eastAsia="Times New Roman" w:cs="Times New Roman"/>
                <w:sz w:val="20"/>
                <w:szCs w:val="24"/>
              </w:rPr>
              <w:t>Finalizar sesión</w:t>
            </w:r>
            <w:r w:rsidR="00F83ABC" w:rsidRPr="00A83A78">
              <w:rPr>
                <w:rFonts w:eastAsia="Times New Roman" w:cs="Times New Roman"/>
                <w:sz w:val="20"/>
                <w:szCs w:val="24"/>
              </w:rPr>
              <w:t>.</w:t>
            </w:r>
          </w:p>
        </w:tc>
      </w:tr>
      <w:tr w:rsidR="00F83ABC" w:rsidRPr="00A83A78" w14:paraId="22D3CC70" w14:textId="77777777" w:rsidTr="00F83ABC">
        <w:trPr>
          <w:jc w:val="center"/>
        </w:trPr>
        <w:tc>
          <w:tcPr>
            <w:tcW w:w="2547" w:type="dxa"/>
          </w:tcPr>
          <w:p w14:paraId="77178B1E" w14:textId="77777777" w:rsidR="00F83ABC" w:rsidRPr="00A83A78" w:rsidRDefault="00F83ABC" w:rsidP="00F83ABC">
            <w:pPr>
              <w:jc w:val="both"/>
              <w:rPr>
                <w:sz w:val="20"/>
              </w:rPr>
            </w:pPr>
            <w:r w:rsidRPr="00A83A78">
              <w:rPr>
                <w:rFonts w:eastAsia="Times New Roman" w:cs="Times New Roman"/>
                <w:sz w:val="20"/>
                <w:szCs w:val="24"/>
              </w:rPr>
              <w:t>Entradas:</w:t>
            </w:r>
          </w:p>
        </w:tc>
        <w:tc>
          <w:tcPr>
            <w:tcW w:w="6057" w:type="dxa"/>
          </w:tcPr>
          <w:p w14:paraId="5D4107C4" w14:textId="7D3CE22D" w:rsidR="00F83ABC" w:rsidRPr="00A83A78" w:rsidRDefault="00F83ABC" w:rsidP="00F83ABC">
            <w:pPr>
              <w:jc w:val="both"/>
              <w:rPr>
                <w:sz w:val="20"/>
              </w:rPr>
            </w:pPr>
          </w:p>
        </w:tc>
      </w:tr>
      <w:tr w:rsidR="00F83ABC" w:rsidRPr="00A83A78" w14:paraId="7FECBE8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32569D2F" w14:textId="77777777" w:rsidR="00F83ABC" w:rsidRPr="00A83A78" w:rsidRDefault="00F83ABC" w:rsidP="00F83ABC">
            <w:pPr>
              <w:jc w:val="both"/>
              <w:rPr>
                <w:sz w:val="20"/>
              </w:rPr>
            </w:pPr>
            <w:r w:rsidRPr="00A83A78">
              <w:rPr>
                <w:rFonts w:eastAsia="Times New Roman" w:cs="Times New Roman"/>
                <w:sz w:val="20"/>
                <w:szCs w:val="24"/>
              </w:rPr>
              <w:t>Salidas:</w:t>
            </w:r>
          </w:p>
        </w:tc>
        <w:tc>
          <w:tcPr>
            <w:tcW w:w="6057" w:type="dxa"/>
          </w:tcPr>
          <w:p w14:paraId="3FD8EC44" w14:textId="23BDCAB1" w:rsidR="00F83ABC" w:rsidRPr="00A83A78" w:rsidRDefault="00F83ABC" w:rsidP="00F83ABC">
            <w:pPr>
              <w:jc w:val="both"/>
              <w:rPr>
                <w:sz w:val="20"/>
              </w:rPr>
            </w:pPr>
          </w:p>
        </w:tc>
      </w:tr>
      <w:tr w:rsidR="00F83ABC" w:rsidRPr="00A83A78" w14:paraId="18980E7E" w14:textId="77777777" w:rsidTr="00F83ABC">
        <w:trPr>
          <w:jc w:val="center"/>
        </w:trPr>
        <w:tc>
          <w:tcPr>
            <w:tcW w:w="2547" w:type="dxa"/>
          </w:tcPr>
          <w:p w14:paraId="38560202"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6057" w:type="dxa"/>
          </w:tcPr>
          <w:p w14:paraId="5697CCC9" w14:textId="7CEFD1F3" w:rsidR="00F83ABC" w:rsidRPr="00A83A78" w:rsidRDefault="00F83ABC" w:rsidP="0039271F">
            <w:pPr>
              <w:jc w:val="both"/>
              <w:rPr>
                <w:sz w:val="20"/>
              </w:rPr>
            </w:pPr>
            <w:r w:rsidRPr="00A83A78">
              <w:rPr>
                <w:rFonts w:eastAsia="Times New Roman" w:cs="Times New Roman"/>
                <w:sz w:val="20"/>
                <w:szCs w:val="24"/>
              </w:rPr>
              <w:t xml:space="preserve">El </w:t>
            </w:r>
            <w:r w:rsidR="0039271F" w:rsidRPr="00A83A78">
              <w:rPr>
                <w:rFonts w:eastAsia="Times New Roman" w:cs="Times New Roman"/>
                <w:sz w:val="20"/>
                <w:szCs w:val="24"/>
              </w:rPr>
              <w:t>Usuario Indirecto debe haber ingresado previamente a la aplicación móvil.</w:t>
            </w:r>
          </w:p>
        </w:tc>
      </w:tr>
      <w:tr w:rsidR="00F83ABC" w:rsidRPr="00A83A78" w14:paraId="0A6EE2AA"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1C70B897"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6057" w:type="dxa"/>
          </w:tcPr>
          <w:p w14:paraId="2B6630E7" w14:textId="71AEDD60" w:rsidR="00F83ABC" w:rsidRPr="00A83A78" w:rsidRDefault="0039271F" w:rsidP="00F83ABC">
            <w:pPr>
              <w:jc w:val="both"/>
              <w:rPr>
                <w:sz w:val="20"/>
              </w:rPr>
            </w:pPr>
            <w:r w:rsidRPr="00A83A78">
              <w:rPr>
                <w:rFonts w:eastAsia="Times New Roman" w:cs="Times New Roman"/>
                <w:sz w:val="20"/>
                <w:szCs w:val="24"/>
              </w:rPr>
              <w:t>El Usuario Indirecto no recibirá ninguna alerta hasta que vuelva a ingresar al sistema.</w:t>
            </w:r>
          </w:p>
        </w:tc>
      </w:tr>
      <w:tr w:rsidR="00D56FA5" w:rsidRPr="00A83A78" w14:paraId="6C080499" w14:textId="77777777" w:rsidTr="00F83ABC">
        <w:trPr>
          <w:jc w:val="center"/>
        </w:trPr>
        <w:tc>
          <w:tcPr>
            <w:tcW w:w="2547" w:type="dxa"/>
          </w:tcPr>
          <w:p w14:paraId="5AFA57F1" w14:textId="208CD795" w:rsidR="00D56FA5" w:rsidRPr="00A83A78" w:rsidRDefault="00D56FA5" w:rsidP="00D56FA5">
            <w:pPr>
              <w:jc w:val="both"/>
              <w:rPr>
                <w:sz w:val="20"/>
              </w:rPr>
            </w:pPr>
            <w:r w:rsidRPr="00A83A78">
              <w:rPr>
                <w:rFonts w:eastAsia="Times New Roman" w:cs="Times New Roman"/>
                <w:sz w:val="20"/>
                <w:szCs w:val="24"/>
              </w:rPr>
              <w:t>Prioridad:</w:t>
            </w:r>
          </w:p>
        </w:tc>
        <w:tc>
          <w:tcPr>
            <w:tcW w:w="6057" w:type="dxa"/>
          </w:tcPr>
          <w:p w14:paraId="510C9DA1" w14:textId="5E433AED" w:rsidR="00D56FA5" w:rsidRPr="00A83A78" w:rsidRDefault="0039271F" w:rsidP="00D56FA5">
            <w:pPr>
              <w:jc w:val="both"/>
              <w:rPr>
                <w:sz w:val="20"/>
              </w:rPr>
            </w:pPr>
            <w:r w:rsidRPr="00A83A78">
              <w:rPr>
                <w:rFonts w:eastAsia="Times New Roman" w:cs="Times New Roman"/>
                <w:sz w:val="20"/>
                <w:szCs w:val="24"/>
              </w:rPr>
              <w:t>Media.</w:t>
            </w:r>
          </w:p>
        </w:tc>
      </w:tr>
      <w:tr w:rsidR="00D56FA5" w:rsidRPr="00A83A78" w14:paraId="1B3F1F9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547" w:type="dxa"/>
          </w:tcPr>
          <w:p w14:paraId="0AA55CFE" w14:textId="5E9377C3" w:rsidR="00D56FA5" w:rsidRPr="00A83A78" w:rsidRDefault="00D56FA5" w:rsidP="00D56FA5">
            <w:pPr>
              <w:jc w:val="both"/>
              <w:rPr>
                <w:sz w:val="20"/>
              </w:rPr>
            </w:pPr>
            <w:r w:rsidRPr="00A83A78">
              <w:rPr>
                <w:rFonts w:eastAsia="Times New Roman" w:cs="Times New Roman"/>
                <w:sz w:val="20"/>
                <w:szCs w:val="24"/>
              </w:rPr>
              <w:t>Frecuencia de uso:</w:t>
            </w:r>
          </w:p>
        </w:tc>
        <w:tc>
          <w:tcPr>
            <w:tcW w:w="6057" w:type="dxa"/>
          </w:tcPr>
          <w:p w14:paraId="04ED360C" w14:textId="41632172" w:rsidR="00D56FA5" w:rsidRPr="00A83A78" w:rsidRDefault="0039271F" w:rsidP="00D56FA5">
            <w:pPr>
              <w:jc w:val="both"/>
              <w:rPr>
                <w:sz w:val="20"/>
              </w:rPr>
            </w:pPr>
            <w:r w:rsidRPr="00A83A78">
              <w:rPr>
                <w:rFonts w:eastAsia="Times New Roman" w:cs="Times New Roman"/>
                <w:sz w:val="20"/>
                <w:szCs w:val="24"/>
              </w:rPr>
              <w:t>Rara vez.</w:t>
            </w:r>
          </w:p>
        </w:tc>
      </w:tr>
    </w:tbl>
    <w:p w14:paraId="18F53572" w14:textId="05AB63FC" w:rsidR="00CF522E" w:rsidRPr="00A83A78" w:rsidRDefault="007852D2">
      <w:pPr>
        <w:pStyle w:val="Descripcin"/>
        <w:rPr>
          <w:lang w:eastAsia="en-US"/>
        </w:rPr>
      </w:pPr>
      <w:bookmarkStart w:id="4291" w:name="_Toc482747496"/>
      <w:r w:rsidRPr="00DF2766">
        <w:t xml:space="preserve">Tabla </w:t>
      </w:r>
      <w:r w:rsidRPr="0078193E">
        <w:t>3</w:t>
      </w:r>
      <w:r w:rsidR="00951725" w:rsidRPr="006E1D2F">
        <w:t>.</w:t>
      </w:r>
      <w:del w:id="4292" w:author="Tanya Hernández" w:date="2017-05-17T00:39:00Z">
        <w:r w:rsidR="00951725" w:rsidRPr="00262C61" w:rsidDel="004E1E07">
          <w:delText xml:space="preserve"> </w:delText>
        </w:r>
      </w:del>
      <w:r w:rsidR="00951725" w:rsidRPr="00803B69">
        <w:fldChar w:fldCharType="begin"/>
      </w:r>
      <w:r w:rsidR="00951725" w:rsidRPr="004E1E07">
        <w:instrText xml:space="preserve"> SEQ Tabla_III. \* ROMAN </w:instrText>
      </w:r>
      <w:r w:rsidR="00951725" w:rsidRPr="00803B69">
        <w:rPr>
          <w:rPrChange w:id="4293" w:author="Tanya Hernández" w:date="2017-05-17T00:39:00Z">
            <w:rPr/>
          </w:rPrChange>
        </w:rPr>
        <w:fldChar w:fldCharType="separate"/>
      </w:r>
      <w:ins w:id="4294" w:author="Tanya Hernández" w:date="2017-05-21T21:21:00Z">
        <w:r w:rsidR="00604603">
          <w:t>XIII</w:t>
        </w:r>
      </w:ins>
      <w:del w:id="4295" w:author="Tanya Hernández" w:date="2017-05-17T01:33:00Z">
        <w:r w:rsidR="005B2C04" w:rsidRPr="004E1E07" w:rsidDel="00262C61">
          <w:delText>XIII</w:delText>
        </w:r>
      </w:del>
      <w:r w:rsidR="00951725" w:rsidRPr="00803B69">
        <w:fldChar w:fldCharType="end"/>
      </w:r>
      <w:r w:rsidR="00951725">
        <w:t xml:space="preserve"> </w:t>
      </w:r>
      <w:r w:rsidR="00951725" w:rsidRPr="0097687E">
        <w:t>Caso de uso finalizar sesión.</w:t>
      </w:r>
      <w:bookmarkEnd w:id="4291"/>
    </w:p>
    <w:p w14:paraId="12101DE6" w14:textId="77777777" w:rsidR="00CF522E" w:rsidRPr="00AC041A" w:rsidRDefault="00CF522E" w:rsidP="00CF522E">
      <w:pPr>
        <w:rPr>
          <w:rFonts w:cs="Times New Roman"/>
          <w:szCs w:val="24"/>
        </w:rPr>
      </w:pPr>
      <w:r w:rsidRPr="00AC041A">
        <w:rPr>
          <w:rFonts w:cs="Times New Roman"/>
          <w:szCs w:val="24"/>
        </w:rPr>
        <w:t>Flujo de eventos:</w:t>
      </w:r>
    </w:p>
    <w:p w14:paraId="0F57BEF9" w14:textId="77777777" w:rsidR="00CF522E" w:rsidRPr="00AC041A" w:rsidRDefault="00CF522E" w:rsidP="00CF522E">
      <w:pPr>
        <w:rPr>
          <w:rFonts w:cs="Times New Roman"/>
          <w:szCs w:val="24"/>
        </w:rPr>
      </w:pPr>
      <w:r w:rsidRPr="00AC041A">
        <w:rPr>
          <w:rFonts w:cs="Times New Roman"/>
          <w:szCs w:val="24"/>
        </w:rPr>
        <w:t>Trayectoria Principal:</w:t>
      </w:r>
    </w:p>
    <w:p w14:paraId="4A24B5DE" w14:textId="27F845F2" w:rsidR="0039271F" w:rsidRDefault="00CF522E" w:rsidP="0039271F">
      <w:pPr>
        <w:ind w:left="284"/>
        <w:rPr>
          <w:rFonts w:cs="Times New Roman"/>
          <w:szCs w:val="24"/>
        </w:rPr>
      </w:pPr>
      <w:r>
        <w:rPr>
          <w:rFonts w:cs="Times New Roman"/>
          <w:szCs w:val="24"/>
        </w:rPr>
        <w:t xml:space="preserve">1. </w:t>
      </w:r>
      <w:r w:rsidR="0039271F">
        <w:rPr>
          <w:rFonts w:cs="Times New Roman"/>
          <w:szCs w:val="24"/>
        </w:rPr>
        <w:t>El Usuario Indirecto por medio de la aplicación móvil sale del sistema finalizando su sesión.</w:t>
      </w:r>
    </w:p>
    <w:p w14:paraId="4BA7BD5C" w14:textId="7D61ED1F" w:rsidR="00CF522E" w:rsidRPr="00AC041A" w:rsidRDefault="00CF522E" w:rsidP="0039271F">
      <w:pPr>
        <w:ind w:left="284"/>
        <w:rPr>
          <w:rFonts w:cs="Times New Roman"/>
          <w:szCs w:val="24"/>
        </w:rPr>
      </w:pPr>
      <w:r w:rsidRPr="00AC041A">
        <w:rPr>
          <w:rFonts w:cs="Times New Roman"/>
          <w:szCs w:val="24"/>
        </w:rPr>
        <w:t>-Fin de Trayectoria.</w:t>
      </w:r>
    </w:p>
    <w:p w14:paraId="4F4AE1C2" w14:textId="1B6C1558" w:rsidR="00CF522E" w:rsidRDefault="00CF522E" w:rsidP="00466B72">
      <w:pPr>
        <w:ind w:firstLine="0"/>
        <w:rPr>
          <w:rFonts w:cs="Times New Roman"/>
          <w:szCs w:val="24"/>
        </w:rPr>
      </w:pPr>
    </w:p>
    <w:p w14:paraId="0EC68504" w14:textId="672C30FA" w:rsidR="00565CC2" w:rsidRPr="00466B72" w:rsidRDefault="00565CC2" w:rsidP="00466B72">
      <w:pPr>
        <w:ind w:firstLine="0"/>
        <w:rPr>
          <w:rFonts w:cs="Times New Roman"/>
          <w:szCs w:val="24"/>
        </w:rPr>
      </w:pPr>
    </w:p>
    <w:p w14:paraId="07E52D18" w14:textId="288C9A55" w:rsidR="0094003B" w:rsidRPr="00D56FA5" w:rsidRDefault="009B75F3" w:rsidP="0094003B">
      <w:pPr>
        <w:pStyle w:val="Prrafodelista"/>
        <w:numPr>
          <w:ilvl w:val="0"/>
          <w:numId w:val="70"/>
        </w:numPr>
        <w:rPr>
          <w:rFonts w:cs="Times New Roman"/>
          <w:b/>
          <w:szCs w:val="24"/>
        </w:rPr>
      </w:pPr>
      <w:r>
        <w:rPr>
          <w:rFonts w:cs="Times New Roman"/>
          <w:b/>
          <w:szCs w:val="24"/>
        </w:rPr>
        <w:lastRenderedPageBreak/>
        <w:t>CU14</w:t>
      </w:r>
      <w:r w:rsidR="00D56FA5" w:rsidRPr="00D56FA5">
        <w:rPr>
          <w:rFonts w:cs="Times New Roman"/>
          <w:b/>
          <w:szCs w:val="24"/>
        </w:rPr>
        <w:t xml:space="preserve"> Solicitar credenciales</w:t>
      </w:r>
    </w:p>
    <w:p w14:paraId="519DD224" w14:textId="77777777" w:rsidR="00D56FA5" w:rsidRPr="00D56FA5" w:rsidRDefault="00D56FA5" w:rsidP="00D56FA5">
      <w:pPr>
        <w:ind w:firstLine="0"/>
        <w:rPr>
          <w:rFonts w:cs="Times New Roman"/>
          <w:szCs w:val="24"/>
        </w:rPr>
      </w:pPr>
    </w:p>
    <w:p w14:paraId="589DC966" w14:textId="1787F656" w:rsidR="00F91769" w:rsidRDefault="006B3307" w:rsidP="00F91769">
      <w:pPr>
        <w:ind w:firstLine="0"/>
        <w:rPr>
          <w:rFonts w:cs="Times New Roman"/>
          <w:szCs w:val="24"/>
        </w:rPr>
      </w:pPr>
      <w:r w:rsidRPr="006B3307">
        <w:rPr>
          <w:rFonts w:cs="Times New Roman"/>
          <w:noProof/>
          <w:szCs w:val="24"/>
          <w:lang w:eastAsia="es-MX"/>
        </w:rPr>
        <w:drawing>
          <wp:inline distT="0" distB="0" distL="0" distR="0" wp14:anchorId="7777CD3B" wp14:editId="09638B94">
            <wp:extent cx="6692265" cy="3443778"/>
            <wp:effectExtent l="0" t="0" r="0" b="0"/>
            <wp:docPr id="56" name="Imagen 56" descr="C:\Users\dayan\Desktop\TrabajoTerminal2\ReporteTecnico\diagramas\DiagramaCasoDeUso14SolicitarCredenc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yan\Desktop\TrabajoTerminal2\ReporteTecnico\diagramas\DiagramaCasoDeUso14SolicitarCredenciale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92265" cy="3443778"/>
                    </a:xfrm>
                    <a:prstGeom prst="rect">
                      <a:avLst/>
                    </a:prstGeom>
                    <a:noFill/>
                    <a:ln>
                      <a:noFill/>
                    </a:ln>
                  </pic:spPr>
                </pic:pic>
              </a:graphicData>
            </a:graphic>
          </wp:inline>
        </w:drawing>
      </w:r>
    </w:p>
    <w:p w14:paraId="298B687F" w14:textId="1E21190A" w:rsidR="00CF522E" w:rsidRPr="008C22E4" w:rsidRDefault="0077047F">
      <w:pPr>
        <w:pStyle w:val="Descripcin"/>
      </w:pPr>
      <w:bookmarkStart w:id="4296" w:name="_Toc483160592"/>
      <w:r w:rsidRPr="00262C61">
        <w:t>Fig. 3</w:t>
      </w:r>
      <w:r w:rsidR="007852D2" w:rsidRPr="004E1E07">
        <w:t>.</w:t>
      </w:r>
      <w:del w:id="4297" w:author="Tanya Hernández" w:date="2017-05-17T00:39:00Z">
        <w:r w:rsidRPr="004E1E07" w:rsidDel="004E1E07">
          <w:delText xml:space="preserve"> </w:delText>
        </w:r>
      </w:del>
      <w:r w:rsidRPr="00803B69">
        <w:fldChar w:fldCharType="begin"/>
      </w:r>
      <w:r w:rsidRPr="004E1E07">
        <w:instrText xml:space="preserve"> SEQ Fig._3 \* ARABIC </w:instrText>
      </w:r>
      <w:r w:rsidRPr="00803B69">
        <w:rPr>
          <w:rPrChange w:id="4298" w:author="Tanya Hernández" w:date="2017-05-17T00:39:00Z">
            <w:rPr/>
          </w:rPrChange>
        </w:rPr>
        <w:fldChar w:fldCharType="separate"/>
      </w:r>
      <w:ins w:id="4299" w:author="Tanya Hernández" w:date="2017-05-21T21:21:00Z">
        <w:r w:rsidR="00604603">
          <w:t>16</w:t>
        </w:r>
      </w:ins>
      <w:del w:id="4300" w:author="Tanya Hernández" w:date="2017-05-17T01:33:00Z">
        <w:r w:rsidR="005B2C04" w:rsidRPr="004E1E07" w:rsidDel="00262C61">
          <w:delText>16</w:delText>
        </w:r>
      </w:del>
      <w:r w:rsidRPr="00803B69">
        <w:fldChar w:fldCharType="end"/>
      </w:r>
      <w:r>
        <w:t xml:space="preserve"> </w:t>
      </w:r>
      <w:r w:rsidRPr="00CC2A6A">
        <w:t>Caso de uso solicitar credenciales.</w:t>
      </w:r>
      <w:bookmarkEnd w:id="4296"/>
    </w:p>
    <w:tbl>
      <w:tblPr>
        <w:tblStyle w:val="Tablaconcuadrcula4-nfasis1"/>
        <w:tblW w:w="8604" w:type="dxa"/>
        <w:jc w:val="center"/>
        <w:tblLayout w:type="fixed"/>
        <w:tblLook w:val="0420" w:firstRow="1" w:lastRow="0" w:firstColumn="0" w:lastColumn="0" w:noHBand="0" w:noVBand="1"/>
      </w:tblPr>
      <w:tblGrid>
        <w:gridCol w:w="2689"/>
        <w:gridCol w:w="5915"/>
      </w:tblGrid>
      <w:tr w:rsidR="00CF522E" w:rsidRPr="00A83A78" w14:paraId="71AB4E75" w14:textId="77777777" w:rsidTr="00F83ABC">
        <w:trPr>
          <w:cnfStyle w:val="100000000000" w:firstRow="1" w:lastRow="0" w:firstColumn="0" w:lastColumn="0" w:oddVBand="0" w:evenVBand="0" w:oddHBand="0" w:evenHBand="0" w:firstRowFirstColumn="0" w:firstRowLastColumn="0" w:lastRowFirstColumn="0" w:lastRowLastColumn="0"/>
          <w:jc w:val="center"/>
        </w:trPr>
        <w:tc>
          <w:tcPr>
            <w:tcW w:w="2689" w:type="dxa"/>
          </w:tcPr>
          <w:p w14:paraId="64348782" w14:textId="77777777" w:rsidR="00CF522E" w:rsidRPr="00A83A78" w:rsidRDefault="00CF522E" w:rsidP="00C73383">
            <w:pPr>
              <w:jc w:val="both"/>
              <w:rPr>
                <w:sz w:val="20"/>
              </w:rPr>
            </w:pPr>
            <w:r w:rsidRPr="00A83A78">
              <w:rPr>
                <w:rFonts w:eastAsia="Times New Roman" w:cs="Times New Roman"/>
                <w:sz w:val="20"/>
                <w:szCs w:val="24"/>
              </w:rPr>
              <w:t>Caso de Uso:</w:t>
            </w:r>
          </w:p>
        </w:tc>
        <w:tc>
          <w:tcPr>
            <w:tcW w:w="5915" w:type="dxa"/>
          </w:tcPr>
          <w:p w14:paraId="4E3F68FB" w14:textId="19C48671" w:rsidR="00CF522E" w:rsidRPr="00A83A78" w:rsidRDefault="00CF522E" w:rsidP="00D56FA5">
            <w:pPr>
              <w:jc w:val="both"/>
              <w:rPr>
                <w:sz w:val="20"/>
              </w:rPr>
            </w:pPr>
            <w:r w:rsidRPr="00A83A78">
              <w:rPr>
                <w:rFonts w:eastAsia="Times New Roman" w:cs="Times New Roman"/>
                <w:sz w:val="20"/>
                <w:szCs w:val="24"/>
              </w:rPr>
              <w:t>CU1</w:t>
            </w:r>
            <w:r w:rsidR="00B54C87" w:rsidRPr="00A83A78">
              <w:rPr>
                <w:rFonts w:eastAsia="Times New Roman" w:cs="Times New Roman"/>
                <w:sz w:val="20"/>
                <w:szCs w:val="24"/>
              </w:rPr>
              <w:t>4</w:t>
            </w:r>
            <w:r w:rsidR="00D56FA5" w:rsidRPr="00A83A78">
              <w:rPr>
                <w:rFonts w:eastAsia="Times New Roman" w:cs="Times New Roman"/>
                <w:sz w:val="20"/>
                <w:szCs w:val="24"/>
              </w:rPr>
              <w:t xml:space="preserve"> Solicitar credenciales</w:t>
            </w:r>
          </w:p>
        </w:tc>
      </w:tr>
      <w:tr w:rsidR="00CF522E" w:rsidRPr="00A83A78" w14:paraId="391CB07D"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53EDC036" w14:textId="77777777" w:rsidR="00CF522E" w:rsidRPr="00A83A78" w:rsidRDefault="00CF522E" w:rsidP="00C73383">
            <w:pPr>
              <w:jc w:val="both"/>
              <w:rPr>
                <w:sz w:val="20"/>
              </w:rPr>
            </w:pPr>
            <w:r w:rsidRPr="00A83A78">
              <w:rPr>
                <w:rFonts w:eastAsia="Times New Roman" w:cs="Times New Roman"/>
                <w:sz w:val="20"/>
                <w:szCs w:val="24"/>
              </w:rPr>
              <w:t>Versión:</w:t>
            </w:r>
          </w:p>
        </w:tc>
        <w:tc>
          <w:tcPr>
            <w:tcW w:w="5915" w:type="dxa"/>
          </w:tcPr>
          <w:p w14:paraId="62F3AC0F" w14:textId="77777777" w:rsidR="00CF522E" w:rsidRPr="00A83A78" w:rsidRDefault="00CF522E" w:rsidP="00C73383">
            <w:pPr>
              <w:jc w:val="both"/>
              <w:rPr>
                <w:sz w:val="20"/>
              </w:rPr>
            </w:pPr>
            <w:r w:rsidRPr="00A83A78">
              <w:rPr>
                <w:rFonts w:eastAsia="Times New Roman" w:cs="Times New Roman"/>
                <w:sz w:val="20"/>
                <w:szCs w:val="24"/>
              </w:rPr>
              <w:t>1.0</w:t>
            </w:r>
          </w:p>
        </w:tc>
      </w:tr>
      <w:tr w:rsidR="00F83ABC" w:rsidRPr="00A83A78" w14:paraId="1944C625" w14:textId="77777777" w:rsidTr="00F83ABC">
        <w:trPr>
          <w:jc w:val="center"/>
        </w:trPr>
        <w:tc>
          <w:tcPr>
            <w:tcW w:w="2689" w:type="dxa"/>
          </w:tcPr>
          <w:p w14:paraId="6A846E92" w14:textId="79D4BC9D"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creación:</w:t>
            </w:r>
          </w:p>
        </w:tc>
        <w:tc>
          <w:tcPr>
            <w:tcW w:w="5915" w:type="dxa"/>
          </w:tcPr>
          <w:p w14:paraId="7592BC0A" w14:textId="7154BCD5" w:rsidR="00F83ABC" w:rsidRPr="00A83A78" w:rsidRDefault="00F83ABC" w:rsidP="00F83ABC">
            <w:pPr>
              <w:rPr>
                <w:rFonts w:eastAsia="Times New Roman" w:cs="Times New Roman"/>
                <w:sz w:val="20"/>
                <w:szCs w:val="24"/>
              </w:rPr>
            </w:pPr>
            <w:r w:rsidRPr="00A83A78">
              <w:rPr>
                <w:rFonts w:eastAsia="Times New Roman" w:cs="Times New Roman"/>
                <w:sz w:val="20"/>
                <w:szCs w:val="24"/>
              </w:rPr>
              <w:t>11 de Abril de 2017</w:t>
            </w:r>
          </w:p>
        </w:tc>
      </w:tr>
      <w:tr w:rsidR="00F83ABC" w:rsidRPr="00A83A78" w14:paraId="644AFAA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C08E04E" w14:textId="5ADD2F0A" w:rsidR="00F83ABC" w:rsidRPr="00A83A78" w:rsidRDefault="00F83ABC" w:rsidP="00F83ABC">
            <w:pPr>
              <w:rPr>
                <w:rFonts w:eastAsia="Times New Roman" w:cs="Times New Roman"/>
                <w:sz w:val="20"/>
                <w:szCs w:val="24"/>
              </w:rPr>
            </w:pPr>
            <w:r w:rsidRPr="00A83A78">
              <w:rPr>
                <w:rFonts w:eastAsia="Times New Roman" w:cs="Times New Roman"/>
                <w:sz w:val="20"/>
                <w:szCs w:val="24"/>
              </w:rPr>
              <w:t>Fecha de actualización:</w:t>
            </w:r>
          </w:p>
        </w:tc>
        <w:tc>
          <w:tcPr>
            <w:tcW w:w="5915" w:type="dxa"/>
          </w:tcPr>
          <w:p w14:paraId="3B91D2A6" w14:textId="77777777" w:rsidR="00F83ABC" w:rsidRPr="00A83A78" w:rsidRDefault="00F83ABC" w:rsidP="00F83ABC">
            <w:pPr>
              <w:rPr>
                <w:rFonts w:eastAsia="Times New Roman" w:cs="Times New Roman"/>
                <w:sz w:val="20"/>
                <w:szCs w:val="24"/>
              </w:rPr>
            </w:pPr>
          </w:p>
        </w:tc>
      </w:tr>
      <w:tr w:rsidR="00F83ABC" w:rsidRPr="00A83A78" w14:paraId="7B28A2D7" w14:textId="77777777" w:rsidTr="00F83ABC">
        <w:trPr>
          <w:jc w:val="center"/>
        </w:trPr>
        <w:tc>
          <w:tcPr>
            <w:tcW w:w="2689" w:type="dxa"/>
          </w:tcPr>
          <w:p w14:paraId="3D2F7D66" w14:textId="72626F9E" w:rsidR="00F83ABC" w:rsidRPr="00A83A78" w:rsidRDefault="00F83ABC" w:rsidP="00F83ABC">
            <w:pPr>
              <w:rPr>
                <w:rFonts w:eastAsia="Times New Roman" w:cs="Times New Roman"/>
                <w:sz w:val="20"/>
                <w:szCs w:val="24"/>
              </w:rPr>
            </w:pPr>
            <w:r w:rsidRPr="00A83A78">
              <w:rPr>
                <w:rFonts w:eastAsia="Times New Roman" w:cs="Times New Roman"/>
                <w:sz w:val="20"/>
                <w:szCs w:val="24"/>
              </w:rPr>
              <w:t>Creado por:</w:t>
            </w:r>
          </w:p>
        </w:tc>
        <w:tc>
          <w:tcPr>
            <w:tcW w:w="5915" w:type="dxa"/>
          </w:tcPr>
          <w:p w14:paraId="61EA78C9" w14:textId="4560EA32" w:rsidR="00F83ABC" w:rsidRPr="00A83A78" w:rsidRDefault="00F83ABC" w:rsidP="00F83ABC">
            <w:pPr>
              <w:rPr>
                <w:rFonts w:eastAsia="Times New Roman" w:cs="Times New Roman"/>
                <w:sz w:val="20"/>
                <w:szCs w:val="24"/>
              </w:rPr>
            </w:pPr>
            <w:r w:rsidRPr="00A83A78">
              <w:rPr>
                <w:rFonts w:eastAsia="Times New Roman" w:cs="Times New Roman"/>
                <w:sz w:val="20"/>
                <w:szCs w:val="24"/>
              </w:rPr>
              <w:t>Diana Chávez.</w:t>
            </w:r>
          </w:p>
        </w:tc>
      </w:tr>
      <w:tr w:rsidR="00F83ABC" w:rsidRPr="00A83A78" w14:paraId="7991AFA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1CAB7A9D" w14:textId="77777777" w:rsidR="00F83ABC" w:rsidRPr="00A83A78" w:rsidRDefault="00F83ABC" w:rsidP="00F83ABC">
            <w:pPr>
              <w:jc w:val="both"/>
              <w:rPr>
                <w:sz w:val="20"/>
              </w:rPr>
            </w:pPr>
            <w:r w:rsidRPr="00A83A78">
              <w:rPr>
                <w:rFonts w:eastAsia="Times New Roman" w:cs="Times New Roman"/>
                <w:sz w:val="20"/>
                <w:szCs w:val="24"/>
              </w:rPr>
              <w:t>Actor(es):</w:t>
            </w:r>
          </w:p>
        </w:tc>
        <w:tc>
          <w:tcPr>
            <w:tcW w:w="5915" w:type="dxa"/>
          </w:tcPr>
          <w:p w14:paraId="798B8C48" w14:textId="5E56AA6D" w:rsidR="00F83ABC" w:rsidRPr="00A83A78" w:rsidRDefault="006B3307" w:rsidP="00F83ABC">
            <w:pPr>
              <w:jc w:val="both"/>
              <w:rPr>
                <w:sz w:val="20"/>
              </w:rPr>
            </w:pPr>
            <w:r w:rsidRPr="00A83A78">
              <w:rPr>
                <w:rFonts w:eastAsia="Times New Roman" w:cs="Times New Roman"/>
                <w:sz w:val="20"/>
                <w:szCs w:val="24"/>
              </w:rPr>
              <w:t>Usuario Indirecto</w:t>
            </w:r>
            <w:r w:rsidR="00F83ABC" w:rsidRPr="00A83A78">
              <w:rPr>
                <w:rFonts w:eastAsia="Times New Roman" w:cs="Times New Roman"/>
                <w:sz w:val="20"/>
                <w:szCs w:val="24"/>
              </w:rPr>
              <w:t xml:space="preserve"> / Sistema Prototip</w:t>
            </w:r>
            <w:r w:rsidRPr="00A83A78">
              <w:rPr>
                <w:rFonts w:eastAsia="Times New Roman" w:cs="Times New Roman"/>
                <w:sz w:val="20"/>
                <w:szCs w:val="24"/>
              </w:rPr>
              <w:t>o Software</w:t>
            </w:r>
          </w:p>
        </w:tc>
      </w:tr>
      <w:tr w:rsidR="00F83ABC" w:rsidRPr="00A83A78" w14:paraId="75117E4C" w14:textId="77777777" w:rsidTr="00F83ABC">
        <w:trPr>
          <w:jc w:val="center"/>
        </w:trPr>
        <w:tc>
          <w:tcPr>
            <w:tcW w:w="2689" w:type="dxa"/>
          </w:tcPr>
          <w:p w14:paraId="650C5921" w14:textId="682099C0" w:rsidR="00F83ABC" w:rsidRPr="00A83A78" w:rsidRDefault="00D56FA5" w:rsidP="00F83ABC">
            <w:pPr>
              <w:jc w:val="both"/>
              <w:rPr>
                <w:sz w:val="20"/>
              </w:rPr>
            </w:pPr>
            <w:r w:rsidRPr="00A83A78">
              <w:rPr>
                <w:rFonts w:eastAsia="Times New Roman" w:cs="Times New Roman"/>
                <w:sz w:val="20"/>
                <w:szCs w:val="24"/>
              </w:rPr>
              <w:t>Descripción</w:t>
            </w:r>
            <w:r w:rsidR="00F83ABC" w:rsidRPr="00A83A78">
              <w:rPr>
                <w:rFonts w:eastAsia="Times New Roman" w:cs="Times New Roman"/>
                <w:sz w:val="20"/>
                <w:szCs w:val="24"/>
              </w:rPr>
              <w:t>:</w:t>
            </w:r>
          </w:p>
        </w:tc>
        <w:tc>
          <w:tcPr>
            <w:tcW w:w="5915" w:type="dxa"/>
          </w:tcPr>
          <w:p w14:paraId="25C4417F" w14:textId="44FA5DFD" w:rsidR="00F83ABC" w:rsidRPr="00A83A78" w:rsidRDefault="00A26535" w:rsidP="00F83ABC">
            <w:pPr>
              <w:jc w:val="both"/>
              <w:rPr>
                <w:sz w:val="20"/>
              </w:rPr>
            </w:pPr>
            <w:r w:rsidRPr="00A83A78">
              <w:rPr>
                <w:rFonts w:eastAsia="Times New Roman" w:cs="Times New Roman"/>
                <w:sz w:val="20"/>
                <w:szCs w:val="24"/>
              </w:rPr>
              <w:t>El usuario solicita las credenciales de acceso al sistema por medio de la aplicación móvil</w:t>
            </w:r>
            <w:r w:rsidR="00F83ABC" w:rsidRPr="00A83A78">
              <w:rPr>
                <w:rFonts w:eastAsia="Times New Roman" w:cs="Times New Roman"/>
                <w:sz w:val="20"/>
                <w:szCs w:val="24"/>
              </w:rPr>
              <w:t>.</w:t>
            </w:r>
          </w:p>
        </w:tc>
      </w:tr>
      <w:tr w:rsidR="00F83ABC" w:rsidRPr="00A83A78" w14:paraId="0D1A1488"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3B272FA8" w14:textId="77777777" w:rsidR="00F83ABC" w:rsidRPr="00A83A78" w:rsidRDefault="00F83ABC" w:rsidP="00F83ABC">
            <w:pPr>
              <w:jc w:val="both"/>
              <w:rPr>
                <w:sz w:val="20"/>
              </w:rPr>
            </w:pPr>
            <w:r w:rsidRPr="00A83A78">
              <w:rPr>
                <w:rFonts w:eastAsia="Times New Roman" w:cs="Times New Roman"/>
                <w:sz w:val="20"/>
                <w:szCs w:val="24"/>
              </w:rPr>
              <w:t>Resumen:</w:t>
            </w:r>
          </w:p>
        </w:tc>
        <w:tc>
          <w:tcPr>
            <w:tcW w:w="5915" w:type="dxa"/>
          </w:tcPr>
          <w:p w14:paraId="695C1838" w14:textId="692CE362" w:rsidR="00F83ABC" w:rsidRPr="00A83A78" w:rsidRDefault="00A26535" w:rsidP="00F83ABC">
            <w:pPr>
              <w:jc w:val="both"/>
              <w:rPr>
                <w:sz w:val="20"/>
              </w:rPr>
            </w:pPr>
            <w:r w:rsidRPr="00A83A78">
              <w:rPr>
                <w:rFonts w:eastAsia="Times New Roman" w:cs="Times New Roman"/>
                <w:sz w:val="20"/>
                <w:szCs w:val="24"/>
              </w:rPr>
              <w:t>Solicitud de credenciales</w:t>
            </w:r>
            <w:r w:rsidR="00F83ABC" w:rsidRPr="00A83A78">
              <w:rPr>
                <w:rFonts w:eastAsia="Times New Roman" w:cs="Times New Roman"/>
                <w:sz w:val="20"/>
                <w:szCs w:val="24"/>
              </w:rPr>
              <w:t>.</w:t>
            </w:r>
          </w:p>
        </w:tc>
      </w:tr>
      <w:tr w:rsidR="00F83ABC" w:rsidRPr="00A83A78" w14:paraId="347BA4A4" w14:textId="77777777" w:rsidTr="00F83ABC">
        <w:trPr>
          <w:jc w:val="center"/>
        </w:trPr>
        <w:tc>
          <w:tcPr>
            <w:tcW w:w="2689" w:type="dxa"/>
          </w:tcPr>
          <w:p w14:paraId="3C92665F" w14:textId="77777777" w:rsidR="00F83ABC" w:rsidRPr="00A83A78" w:rsidRDefault="00F83ABC" w:rsidP="00F83ABC">
            <w:pPr>
              <w:jc w:val="both"/>
              <w:rPr>
                <w:sz w:val="20"/>
              </w:rPr>
            </w:pPr>
            <w:r w:rsidRPr="00A83A78">
              <w:rPr>
                <w:rFonts w:eastAsia="Times New Roman" w:cs="Times New Roman"/>
                <w:sz w:val="20"/>
                <w:szCs w:val="24"/>
              </w:rPr>
              <w:t>Entradas:</w:t>
            </w:r>
          </w:p>
        </w:tc>
        <w:tc>
          <w:tcPr>
            <w:tcW w:w="5915" w:type="dxa"/>
          </w:tcPr>
          <w:p w14:paraId="576E107E" w14:textId="01F86666" w:rsidR="00F83ABC" w:rsidRPr="00A83A78" w:rsidRDefault="0027534E" w:rsidP="00F83ABC">
            <w:pPr>
              <w:jc w:val="both"/>
              <w:rPr>
                <w:sz w:val="20"/>
              </w:rPr>
            </w:pPr>
            <w:r w:rsidRPr="00A83A78">
              <w:rPr>
                <w:rFonts w:eastAsia="Times New Roman" w:cs="Times New Roman"/>
                <w:sz w:val="20"/>
                <w:szCs w:val="24"/>
              </w:rPr>
              <w:t>Correo registrado por el usuario.</w:t>
            </w:r>
          </w:p>
        </w:tc>
      </w:tr>
      <w:tr w:rsidR="00F83ABC" w:rsidRPr="00A83A78" w14:paraId="1DA14165"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0667EC84" w14:textId="77777777" w:rsidR="00F83ABC" w:rsidRPr="00A83A78" w:rsidRDefault="00F83ABC" w:rsidP="00F83ABC">
            <w:pPr>
              <w:jc w:val="both"/>
              <w:rPr>
                <w:sz w:val="20"/>
              </w:rPr>
            </w:pPr>
            <w:r w:rsidRPr="00A83A78">
              <w:rPr>
                <w:rFonts w:eastAsia="Times New Roman" w:cs="Times New Roman"/>
                <w:sz w:val="20"/>
                <w:szCs w:val="24"/>
              </w:rPr>
              <w:t>Salidas:</w:t>
            </w:r>
          </w:p>
        </w:tc>
        <w:tc>
          <w:tcPr>
            <w:tcW w:w="5915" w:type="dxa"/>
          </w:tcPr>
          <w:p w14:paraId="5BE93BA0" w14:textId="30FE827D" w:rsidR="00F83ABC" w:rsidRPr="00A83A78" w:rsidRDefault="0027534E" w:rsidP="00F83ABC">
            <w:pPr>
              <w:jc w:val="both"/>
              <w:rPr>
                <w:sz w:val="20"/>
              </w:rPr>
            </w:pPr>
            <w:r w:rsidRPr="00A83A78">
              <w:rPr>
                <w:rFonts w:eastAsia="Times New Roman" w:cs="Times New Roman"/>
                <w:sz w:val="20"/>
                <w:szCs w:val="24"/>
              </w:rPr>
              <w:t>Email con credenciales</w:t>
            </w:r>
            <w:r w:rsidR="00F83ABC" w:rsidRPr="00A83A78">
              <w:rPr>
                <w:rFonts w:eastAsia="Times New Roman" w:cs="Times New Roman"/>
                <w:sz w:val="20"/>
                <w:szCs w:val="24"/>
              </w:rPr>
              <w:t>.</w:t>
            </w:r>
          </w:p>
        </w:tc>
      </w:tr>
      <w:tr w:rsidR="00F83ABC" w:rsidRPr="00A83A78" w14:paraId="66F6EE2A" w14:textId="77777777" w:rsidTr="00F83ABC">
        <w:trPr>
          <w:jc w:val="center"/>
        </w:trPr>
        <w:tc>
          <w:tcPr>
            <w:tcW w:w="2689" w:type="dxa"/>
          </w:tcPr>
          <w:p w14:paraId="4E56721E" w14:textId="77777777" w:rsidR="00F83ABC" w:rsidRPr="00A83A78" w:rsidRDefault="00F83ABC" w:rsidP="00F83ABC">
            <w:pPr>
              <w:jc w:val="both"/>
              <w:rPr>
                <w:sz w:val="20"/>
              </w:rPr>
            </w:pPr>
            <w:r w:rsidRPr="00A83A78">
              <w:rPr>
                <w:rFonts w:eastAsia="Times New Roman" w:cs="Times New Roman"/>
                <w:sz w:val="20"/>
                <w:szCs w:val="24"/>
              </w:rPr>
              <w:t>Precondiciones:</w:t>
            </w:r>
          </w:p>
        </w:tc>
        <w:tc>
          <w:tcPr>
            <w:tcW w:w="5915" w:type="dxa"/>
          </w:tcPr>
          <w:p w14:paraId="6564CC1A" w14:textId="02619194" w:rsidR="00F83ABC" w:rsidRPr="00A83A78" w:rsidRDefault="00F83ABC" w:rsidP="00F83ABC">
            <w:pPr>
              <w:jc w:val="both"/>
              <w:rPr>
                <w:sz w:val="20"/>
              </w:rPr>
            </w:pPr>
            <w:r w:rsidRPr="00A83A78">
              <w:rPr>
                <w:rFonts w:eastAsia="Times New Roman" w:cs="Times New Roman"/>
                <w:sz w:val="20"/>
                <w:szCs w:val="24"/>
              </w:rPr>
              <w:t>El usuario directo debe</w:t>
            </w:r>
            <w:r w:rsidR="0027534E" w:rsidRPr="00A83A78">
              <w:rPr>
                <w:rFonts w:eastAsia="Times New Roman" w:cs="Times New Roman"/>
                <w:sz w:val="20"/>
                <w:szCs w:val="24"/>
              </w:rPr>
              <w:t xml:space="preserve"> estar registrado en el sistema</w:t>
            </w:r>
            <w:r w:rsidRPr="00A83A78">
              <w:rPr>
                <w:rFonts w:eastAsia="Times New Roman" w:cs="Times New Roman"/>
                <w:sz w:val="20"/>
                <w:szCs w:val="24"/>
              </w:rPr>
              <w:t>.</w:t>
            </w:r>
          </w:p>
        </w:tc>
      </w:tr>
      <w:tr w:rsidR="00F83ABC" w:rsidRPr="00A83A78" w14:paraId="1C9A7F20"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2A1BB09A" w14:textId="77777777" w:rsidR="00F83ABC" w:rsidRPr="00A83A78" w:rsidRDefault="00F83ABC" w:rsidP="00F83ABC">
            <w:pPr>
              <w:jc w:val="both"/>
              <w:rPr>
                <w:sz w:val="20"/>
              </w:rPr>
            </w:pPr>
            <w:r w:rsidRPr="00A83A78">
              <w:rPr>
                <w:rFonts w:eastAsia="Times New Roman" w:cs="Times New Roman"/>
                <w:sz w:val="20"/>
                <w:szCs w:val="24"/>
              </w:rPr>
              <w:t>Poscondiciones:</w:t>
            </w:r>
          </w:p>
        </w:tc>
        <w:tc>
          <w:tcPr>
            <w:tcW w:w="5915" w:type="dxa"/>
          </w:tcPr>
          <w:p w14:paraId="0352DAA4" w14:textId="1C9913F1" w:rsidR="00F83ABC" w:rsidRPr="00A83A78" w:rsidRDefault="0027534E" w:rsidP="00F83ABC">
            <w:pPr>
              <w:jc w:val="both"/>
              <w:rPr>
                <w:sz w:val="20"/>
              </w:rPr>
            </w:pPr>
            <w:r w:rsidRPr="00A83A78">
              <w:rPr>
                <w:rFonts w:eastAsia="Times New Roman" w:cs="Times New Roman"/>
                <w:sz w:val="20"/>
                <w:szCs w:val="24"/>
              </w:rPr>
              <w:t>Notificación mediante email con credenciales de acceso, al correo registrado</w:t>
            </w:r>
            <w:r w:rsidR="00F83ABC" w:rsidRPr="00A83A78">
              <w:rPr>
                <w:rFonts w:eastAsia="Times New Roman" w:cs="Times New Roman"/>
                <w:sz w:val="20"/>
                <w:szCs w:val="24"/>
              </w:rPr>
              <w:t>.</w:t>
            </w:r>
          </w:p>
        </w:tc>
      </w:tr>
      <w:tr w:rsidR="00D56FA5" w:rsidRPr="00A83A78" w14:paraId="10E661AC" w14:textId="77777777" w:rsidTr="00F83ABC">
        <w:trPr>
          <w:jc w:val="center"/>
        </w:trPr>
        <w:tc>
          <w:tcPr>
            <w:tcW w:w="2689" w:type="dxa"/>
          </w:tcPr>
          <w:p w14:paraId="6E0BB548" w14:textId="5BAB2070" w:rsidR="00D56FA5" w:rsidRPr="00A83A78" w:rsidRDefault="00D56FA5" w:rsidP="00D56FA5">
            <w:pPr>
              <w:jc w:val="both"/>
              <w:rPr>
                <w:sz w:val="20"/>
              </w:rPr>
            </w:pPr>
            <w:r w:rsidRPr="00A83A78">
              <w:rPr>
                <w:rFonts w:eastAsia="Times New Roman" w:cs="Times New Roman"/>
                <w:sz w:val="20"/>
                <w:szCs w:val="24"/>
              </w:rPr>
              <w:t>Prioridad:</w:t>
            </w:r>
          </w:p>
        </w:tc>
        <w:tc>
          <w:tcPr>
            <w:tcW w:w="5915" w:type="dxa"/>
          </w:tcPr>
          <w:p w14:paraId="52368703" w14:textId="0161B5FB" w:rsidR="00D56FA5" w:rsidRPr="00A83A78" w:rsidRDefault="001C083F" w:rsidP="00D56FA5">
            <w:pPr>
              <w:jc w:val="both"/>
              <w:rPr>
                <w:sz w:val="20"/>
              </w:rPr>
            </w:pPr>
            <w:r w:rsidRPr="00A83A78">
              <w:rPr>
                <w:rFonts w:eastAsia="Times New Roman" w:cs="Times New Roman"/>
                <w:sz w:val="20"/>
                <w:szCs w:val="24"/>
              </w:rPr>
              <w:t>Alta</w:t>
            </w:r>
            <w:r w:rsidR="00D56FA5" w:rsidRPr="00A83A78">
              <w:rPr>
                <w:rFonts w:eastAsia="Times New Roman" w:cs="Times New Roman"/>
                <w:sz w:val="20"/>
                <w:szCs w:val="24"/>
              </w:rPr>
              <w:t>.</w:t>
            </w:r>
          </w:p>
        </w:tc>
      </w:tr>
      <w:tr w:rsidR="00D56FA5" w:rsidRPr="00A83A78" w14:paraId="6D499DAE" w14:textId="77777777" w:rsidTr="00F83ABC">
        <w:trPr>
          <w:cnfStyle w:val="000000100000" w:firstRow="0" w:lastRow="0" w:firstColumn="0" w:lastColumn="0" w:oddVBand="0" w:evenVBand="0" w:oddHBand="1" w:evenHBand="0" w:firstRowFirstColumn="0" w:firstRowLastColumn="0" w:lastRowFirstColumn="0" w:lastRowLastColumn="0"/>
          <w:jc w:val="center"/>
        </w:trPr>
        <w:tc>
          <w:tcPr>
            <w:tcW w:w="2689" w:type="dxa"/>
          </w:tcPr>
          <w:p w14:paraId="713DC651" w14:textId="6BE0562C" w:rsidR="00D56FA5" w:rsidRPr="00A83A78" w:rsidRDefault="00D56FA5" w:rsidP="00D56FA5">
            <w:pPr>
              <w:jc w:val="both"/>
              <w:rPr>
                <w:sz w:val="20"/>
              </w:rPr>
            </w:pPr>
            <w:r w:rsidRPr="00A83A78">
              <w:rPr>
                <w:rFonts w:eastAsia="Times New Roman" w:cs="Times New Roman"/>
                <w:sz w:val="20"/>
                <w:szCs w:val="24"/>
              </w:rPr>
              <w:t>Frecuencia de uso:</w:t>
            </w:r>
          </w:p>
        </w:tc>
        <w:tc>
          <w:tcPr>
            <w:tcW w:w="5915" w:type="dxa"/>
          </w:tcPr>
          <w:p w14:paraId="69EE1286" w14:textId="2A27AB28" w:rsidR="00D56FA5" w:rsidRPr="00A83A78" w:rsidRDefault="00A26535" w:rsidP="00D56FA5">
            <w:pPr>
              <w:jc w:val="both"/>
              <w:rPr>
                <w:sz w:val="20"/>
              </w:rPr>
            </w:pPr>
            <w:r w:rsidRPr="00A83A78">
              <w:rPr>
                <w:rFonts w:eastAsia="Times New Roman" w:cs="Times New Roman"/>
                <w:sz w:val="20"/>
                <w:szCs w:val="24"/>
              </w:rPr>
              <w:t>Rara vez</w:t>
            </w:r>
            <w:r w:rsidR="00D56FA5" w:rsidRPr="00A83A78">
              <w:rPr>
                <w:rFonts w:eastAsia="Times New Roman" w:cs="Times New Roman"/>
                <w:sz w:val="20"/>
                <w:szCs w:val="24"/>
              </w:rPr>
              <w:t>.</w:t>
            </w:r>
          </w:p>
        </w:tc>
      </w:tr>
    </w:tbl>
    <w:p w14:paraId="5444A283" w14:textId="2E9BB87D" w:rsidR="00CF522E" w:rsidRPr="00A83A78" w:rsidRDefault="007852D2">
      <w:pPr>
        <w:pStyle w:val="Descripcin"/>
        <w:rPr>
          <w:lang w:eastAsia="en-US"/>
        </w:rPr>
      </w:pPr>
      <w:bookmarkStart w:id="4301" w:name="_Toc482747497"/>
      <w:r w:rsidRPr="00DF2766">
        <w:t>Tabla 3</w:t>
      </w:r>
      <w:r w:rsidR="00951725" w:rsidRPr="0078193E">
        <w:t>.</w:t>
      </w:r>
      <w:del w:id="4302" w:author="Tanya Hernández" w:date="2017-05-17T00:39:00Z">
        <w:r w:rsidR="00951725" w:rsidRPr="006E1D2F" w:rsidDel="004E1E07">
          <w:delText xml:space="preserve"> </w:delText>
        </w:r>
      </w:del>
      <w:r w:rsidR="00951725" w:rsidRPr="005E6164">
        <w:fldChar w:fldCharType="begin"/>
      </w:r>
      <w:r w:rsidR="00951725" w:rsidRPr="004E1E07">
        <w:instrText xml:space="preserve"> SEQ Tabla_III. \* ROMAN </w:instrText>
      </w:r>
      <w:r w:rsidR="00951725" w:rsidRPr="005E6164">
        <w:rPr>
          <w:rPrChange w:id="4303" w:author="Tanya Hernández" w:date="2017-05-17T00:39:00Z">
            <w:rPr/>
          </w:rPrChange>
        </w:rPr>
        <w:fldChar w:fldCharType="separate"/>
      </w:r>
      <w:ins w:id="4304" w:author="Tanya Hernández" w:date="2017-05-21T21:21:00Z">
        <w:r w:rsidR="00604603">
          <w:t>XIV</w:t>
        </w:r>
      </w:ins>
      <w:del w:id="4305" w:author="Tanya Hernández" w:date="2017-05-17T01:33:00Z">
        <w:r w:rsidR="005B2C04" w:rsidRPr="004E1E07" w:rsidDel="00262C61">
          <w:delText>XIV</w:delText>
        </w:r>
      </w:del>
      <w:r w:rsidR="00951725" w:rsidRPr="005E6164">
        <w:fldChar w:fldCharType="end"/>
      </w:r>
      <w:r w:rsidR="00951725">
        <w:t xml:space="preserve"> </w:t>
      </w:r>
      <w:r w:rsidR="00951725" w:rsidRPr="008728E8">
        <w:t>Caso de uso solicitar credenciales.</w:t>
      </w:r>
      <w:bookmarkEnd w:id="4301"/>
    </w:p>
    <w:p w14:paraId="681B5115" w14:textId="77777777" w:rsidR="00CF522E" w:rsidRPr="00AC041A" w:rsidRDefault="00CF522E" w:rsidP="00CF522E">
      <w:pPr>
        <w:rPr>
          <w:rFonts w:cs="Times New Roman"/>
          <w:szCs w:val="24"/>
        </w:rPr>
      </w:pPr>
      <w:r w:rsidRPr="00AC041A">
        <w:rPr>
          <w:rFonts w:cs="Times New Roman"/>
          <w:szCs w:val="24"/>
        </w:rPr>
        <w:t>Flujo de eventos:</w:t>
      </w:r>
    </w:p>
    <w:p w14:paraId="7B027621" w14:textId="77777777" w:rsidR="00CF522E" w:rsidRPr="00AC041A" w:rsidRDefault="00CF522E" w:rsidP="00CF522E">
      <w:pPr>
        <w:rPr>
          <w:rFonts w:cs="Times New Roman"/>
          <w:szCs w:val="24"/>
        </w:rPr>
      </w:pPr>
      <w:r w:rsidRPr="00AC041A">
        <w:rPr>
          <w:rFonts w:cs="Times New Roman"/>
          <w:szCs w:val="24"/>
        </w:rPr>
        <w:t>Trayectoria Principal:</w:t>
      </w:r>
    </w:p>
    <w:p w14:paraId="287AD896" w14:textId="539D3036" w:rsidR="00CF522E" w:rsidRPr="00AC041A" w:rsidRDefault="00CF522E" w:rsidP="001C083F">
      <w:pPr>
        <w:ind w:left="284"/>
        <w:rPr>
          <w:rFonts w:cs="Times New Roman"/>
          <w:szCs w:val="24"/>
        </w:rPr>
      </w:pPr>
      <w:r>
        <w:rPr>
          <w:rFonts w:cs="Times New Roman"/>
          <w:szCs w:val="24"/>
        </w:rPr>
        <w:t>1.</w:t>
      </w:r>
      <w:r w:rsidR="001C083F">
        <w:rPr>
          <w:rFonts w:cs="Times New Roman"/>
          <w:szCs w:val="24"/>
        </w:rPr>
        <w:t xml:space="preserve"> El Usuario Indirecto solicita las credenciales de acceso a través de la aplicación móvil</w:t>
      </w:r>
      <w:r w:rsidRPr="00AC041A">
        <w:rPr>
          <w:rFonts w:cs="Times New Roman"/>
          <w:szCs w:val="24"/>
        </w:rPr>
        <w:t>.</w:t>
      </w:r>
    </w:p>
    <w:p w14:paraId="0BD3AB11" w14:textId="785AB321" w:rsidR="00CF522E" w:rsidRDefault="00CF522E" w:rsidP="001C083F">
      <w:pPr>
        <w:ind w:left="284"/>
        <w:rPr>
          <w:rFonts w:cs="Times New Roman"/>
          <w:szCs w:val="24"/>
        </w:rPr>
      </w:pPr>
      <w:r>
        <w:rPr>
          <w:rFonts w:cs="Times New Roman"/>
          <w:szCs w:val="24"/>
        </w:rPr>
        <w:t>2.</w:t>
      </w:r>
      <w:r w:rsidR="001C083F">
        <w:rPr>
          <w:rFonts w:cs="Times New Roman"/>
          <w:szCs w:val="24"/>
        </w:rPr>
        <w:t xml:space="preserve"> El Usuario Indirecto ingresa su correo que registro, el sistema lo válida con consultas en la base de datos</w:t>
      </w:r>
      <w:r w:rsidRPr="00AC041A">
        <w:rPr>
          <w:rFonts w:cs="Times New Roman"/>
          <w:szCs w:val="24"/>
        </w:rPr>
        <w:t>.</w:t>
      </w:r>
    </w:p>
    <w:p w14:paraId="71A8D419" w14:textId="1AE8B550" w:rsidR="001C083F" w:rsidRPr="00AC041A" w:rsidRDefault="001C083F" w:rsidP="001C083F">
      <w:pPr>
        <w:ind w:left="284"/>
        <w:rPr>
          <w:rFonts w:cs="Times New Roman"/>
          <w:szCs w:val="24"/>
        </w:rPr>
      </w:pPr>
      <w:r>
        <w:rPr>
          <w:rFonts w:cs="Times New Roman"/>
          <w:szCs w:val="24"/>
        </w:rPr>
        <w:t>3. Si el sistema encuentra el correo ingresado le envía las credenciales de acceso: correo y contraseña mediante un email.</w:t>
      </w:r>
    </w:p>
    <w:p w14:paraId="525663F8" w14:textId="3D6C9126" w:rsidR="00CF522E" w:rsidRDefault="00CF522E" w:rsidP="00DC70C4">
      <w:pPr>
        <w:tabs>
          <w:tab w:val="left" w:pos="6312"/>
        </w:tabs>
        <w:ind w:firstLine="568"/>
        <w:rPr>
          <w:rFonts w:cs="Times New Roman"/>
          <w:szCs w:val="24"/>
        </w:rPr>
      </w:pPr>
      <w:r w:rsidRPr="00AC041A">
        <w:rPr>
          <w:rFonts w:cs="Times New Roman"/>
          <w:szCs w:val="24"/>
        </w:rPr>
        <w:t>-Fin de Trayectoria.</w:t>
      </w:r>
      <w:r w:rsidR="00DC70C4">
        <w:rPr>
          <w:rFonts w:cs="Times New Roman"/>
          <w:szCs w:val="24"/>
        </w:rPr>
        <w:tab/>
      </w:r>
    </w:p>
    <w:p w14:paraId="6C807475" w14:textId="0F30B60A" w:rsidR="001C083F" w:rsidRDefault="001C083F" w:rsidP="00CF522E">
      <w:pPr>
        <w:rPr>
          <w:rFonts w:cs="Times New Roman"/>
          <w:szCs w:val="24"/>
        </w:rPr>
      </w:pPr>
      <w:r>
        <w:rPr>
          <w:rFonts w:cs="Times New Roman"/>
          <w:szCs w:val="24"/>
        </w:rPr>
        <w:t>Trayectoria Alternativa:</w:t>
      </w:r>
    </w:p>
    <w:p w14:paraId="601C6BD1" w14:textId="4DE67508" w:rsidR="00531823" w:rsidRDefault="001C083F" w:rsidP="001C083F">
      <w:pPr>
        <w:ind w:left="284"/>
        <w:rPr>
          <w:rFonts w:cs="Times New Roman"/>
          <w:szCs w:val="24"/>
        </w:rPr>
      </w:pPr>
      <w:r>
        <w:rPr>
          <w:rFonts w:cs="Times New Roman"/>
          <w:szCs w:val="24"/>
        </w:rPr>
        <w:lastRenderedPageBreak/>
        <w:t>3. Si el sistema no encuentra el correo ingresado muestra un mensaje de error y se regresa al paso 2 de la Trayectoria Principal de este caso de uso.</w:t>
      </w:r>
    </w:p>
    <w:p w14:paraId="0AD417DD" w14:textId="5EF48638" w:rsidR="001C083F" w:rsidRDefault="001C083F" w:rsidP="001C083F">
      <w:pPr>
        <w:ind w:left="284"/>
        <w:rPr>
          <w:rFonts w:cs="Times New Roman"/>
          <w:szCs w:val="24"/>
        </w:rPr>
      </w:pPr>
      <w:r>
        <w:rPr>
          <w:rFonts w:cs="Times New Roman"/>
          <w:szCs w:val="24"/>
        </w:rPr>
        <w:t>-Fin de Trayectoria.</w:t>
      </w:r>
    </w:p>
    <w:p w14:paraId="51D1606E" w14:textId="77777777" w:rsidR="006302FA" w:rsidRDefault="006302FA" w:rsidP="006302FA">
      <w:pPr>
        <w:ind w:firstLine="0"/>
        <w:rPr>
          <w:rFonts w:cs="Times New Roman"/>
          <w:szCs w:val="24"/>
        </w:rPr>
      </w:pPr>
    </w:p>
    <w:p w14:paraId="0F7FEA02" w14:textId="0CC98C74" w:rsidR="00D465AE" w:rsidRDefault="00D465AE" w:rsidP="00803B69">
      <w:pPr>
        <w:pStyle w:val="Ttulo2"/>
      </w:pPr>
      <w:bookmarkStart w:id="4306" w:name="_Toc480316161"/>
      <w:bookmarkStart w:id="4307" w:name="_Toc483160390"/>
      <w:bookmarkStart w:id="4308" w:name="_Toc479115554"/>
      <w:r>
        <w:t>3.3 Diagrama de clases</w:t>
      </w:r>
      <w:bookmarkEnd w:id="4306"/>
      <w:bookmarkEnd w:id="4307"/>
    </w:p>
    <w:p w14:paraId="01C37C19" w14:textId="3901677D" w:rsidR="00E85A23" w:rsidRDefault="00E85A23" w:rsidP="00D45977">
      <w:r>
        <w:t xml:space="preserve">En el diseño de un sistema </w:t>
      </w:r>
      <w:r w:rsidRPr="00E85A23">
        <w:t xml:space="preserve">se identifican una serie de clases </w:t>
      </w:r>
      <w:r>
        <w:t xml:space="preserve">que representan los elementos principales </w:t>
      </w:r>
      <w:r w:rsidRPr="00E85A23">
        <w:t>y se agrupan juntos en un diagrama de clases que ayuda a determinar las relaciones estáticas entre ellos</w:t>
      </w:r>
      <w:r w:rsidR="00A83A78">
        <w:t xml:space="preserve"> y las interacciones </w:t>
      </w:r>
      <w:r>
        <w:t>que tienen en el sistema</w:t>
      </w:r>
      <w:r w:rsidRPr="00E85A23">
        <w:t>.</w:t>
      </w:r>
    </w:p>
    <w:p w14:paraId="15EB6C67" w14:textId="77777777" w:rsidR="00E85A23" w:rsidRDefault="00E85A23" w:rsidP="00E85A23">
      <w:r>
        <w:t>En la figura 3.17 se muestra el diagrama de clases del sistema de monitoreo, en el cual, una clase se representa mediante una caja subdividida en tres partes: en la superior se muestra el nombre de la clase, en la media los atributos y en la inferior las operaciones.</w:t>
      </w:r>
    </w:p>
    <w:p w14:paraId="19636A22" w14:textId="77777777" w:rsidR="00E85A23" w:rsidRDefault="00E85A23" w:rsidP="00D45977"/>
    <w:p w14:paraId="7D955194" w14:textId="739B6E4F" w:rsidR="00E415DD" w:rsidRPr="00DC70C4" w:rsidRDefault="00643BFE">
      <w:pPr>
        <w:jc w:val="center"/>
        <w:rPr>
          <w:rFonts w:cs="Times New Roman"/>
          <w:sz w:val="16"/>
          <w:szCs w:val="16"/>
        </w:rPr>
        <w:pPrChange w:id="4309" w:author="Tanya Hernández" w:date="2017-05-28T00:22:00Z">
          <w:pPr>
            <w:spacing w:after="200"/>
            <w:jc w:val="center"/>
          </w:pPr>
        </w:pPrChange>
      </w:pPr>
      <w:r w:rsidRPr="00643BFE">
        <w:rPr>
          <w:rFonts w:cs="Times New Roman"/>
          <w:noProof/>
          <w:sz w:val="16"/>
          <w:szCs w:val="16"/>
          <w:lang w:eastAsia="es-MX"/>
        </w:rPr>
        <w:drawing>
          <wp:inline distT="0" distB="0" distL="0" distR="0" wp14:anchorId="077A3602" wp14:editId="24E296EB">
            <wp:extent cx="4363244" cy="5148943"/>
            <wp:effectExtent l="0" t="0" r="0" b="0"/>
            <wp:docPr id="1073741846" name="Imagen 1073741846" descr="C:\Users\dayan\Desktop\TrabajoTerminal2\ReporteTecnico\diagramas\DiagramaDeCl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ayan\Desktop\TrabajoTerminal2\ReporteTecnico\diagramas\DiagramaDeClase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96790" cy="5188530"/>
                    </a:xfrm>
                    <a:prstGeom prst="rect">
                      <a:avLst/>
                    </a:prstGeom>
                    <a:noFill/>
                    <a:ln>
                      <a:noFill/>
                    </a:ln>
                  </pic:spPr>
                </pic:pic>
              </a:graphicData>
            </a:graphic>
          </wp:inline>
        </w:drawing>
      </w:r>
    </w:p>
    <w:p w14:paraId="146547D3" w14:textId="180E8333" w:rsidR="00DC70C4" w:rsidRPr="008C22E4" w:rsidRDefault="0077047F">
      <w:pPr>
        <w:pStyle w:val="Descripcin"/>
      </w:pPr>
      <w:bookmarkStart w:id="4310" w:name="_Toc483160593"/>
      <w:r w:rsidRPr="00262C61">
        <w:t>Fig. 3</w:t>
      </w:r>
      <w:r w:rsidR="007852D2" w:rsidRPr="004E1E07">
        <w:t>.</w:t>
      </w:r>
      <w:del w:id="4311" w:author="Tanya Hernández" w:date="2017-05-17T00:39:00Z">
        <w:r w:rsidRPr="004E1E07" w:rsidDel="004E1E07">
          <w:delText xml:space="preserve"> </w:delText>
        </w:r>
      </w:del>
      <w:r w:rsidRPr="00803B69">
        <w:fldChar w:fldCharType="begin"/>
      </w:r>
      <w:r w:rsidRPr="004E1E07">
        <w:instrText xml:space="preserve"> SEQ Fig._3 \* ARABIC </w:instrText>
      </w:r>
      <w:r w:rsidRPr="00803B69">
        <w:rPr>
          <w:rPrChange w:id="4312" w:author="Tanya Hernández" w:date="2017-05-17T00:39:00Z">
            <w:rPr/>
          </w:rPrChange>
        </w:rPr>
        <w:fldChar w:fldCharType="separate"/>
      </w:r>
      <w:ins w:id="4313" w:author="Tanya Hernández" w:date="2017-05-21T21:21:00Z">
        <w:r w:rsidR="00604603">
          <w:t>17</w:t>
        </w:r>
      </w:ins>
      <w:del w:id="4314" w:author="Tanya Hernández" w:date="2017-05-17T01:33:00Z">
        <w:r w:rsidR="005B2C04" w:rsidRPr="004E1E07" w:rsidDel="00262C61">
          <w:delText>17</w:delText>
        </w:r>
      </w:del>
      <w:r w:rsidRPr="00803B69">
        <w:fldChar w:fldCharType="end"/>
      </w:r>
      <w:r>
        <w:t xml:space="preserve"> </w:t>
      </w:r>
      <w:r w:rsidRPr="00512E58">
        <w:t>Diagrama de clases del Sistema de Monitoreo.</w:t>
      </w:r>
      <w:bookmarkEnd w:id="4310"/>
    </w:p>
    <w:p w14:paraId="2CF43EC7" w14:textId="455FD16C" w:rsidR="00177584" w:rsidRDefault="00424C25" w:rsidP="00424C25">
      <w:r>
        <w:t xml:space="preserve">Los actores se describen </w:t>
      </w:r>
      <w:r w:rsidR="001323E7">
        <w:t xml:space="preserve">en la sección 3.2 </w:t>
      </w:r>
      <w:ins w:id="4315" w:author="Tanya Hernández" w:date="2017-05-17T00:39:00Z">
        <w:r w:rsidR="004E1E07">
          <w:t>d</w:t>
        </w:r>
      </w:ins>
      <w:del w:id="4316" w:author="Tanya Hernández" w:date="2017-05-17T00:39:00Z">
        <w:r w:rsidR="001323E7" w:rsidDel="004E1E07">
          <w:delText>D</w:delText>
        </w:r>
      </w:del>
      <w:r w:rsidR="001323E7">
        <w:t>iagrama de casos de uso, quienes se utilizan nuevamente en esta sección</w:t>
      </w:r>
      <w:r w:rsidR="00177584">
        <w:t xml:space="preserve"> como clases</w:t>
      </w:r>
      <w:r w:rsidR="001323E7">
        <w:t xml:space="preserve"> ya que son parte fundamental del sistema, en la figura 3.17 </w:t>
      </w:r>
      <w:r w:rsidR="00177584">
        <w:t>se modelan las clases</w:t>
      </w:r>
      <w:r w:rsidR="001323E7">
        <w:t xml:space="preserve"> del sistema</w:t>
      </w:r>
      <w:r w:rsidR="00177584">
        <w:t xml:space="preserve"> y las relaciones siguientes</w:t>
      </w:r>
      <w:r w:rsidR="001323E7">
        <w:t xml:space="preserve">: </w:t>
      </w:r>
    </w:p>
    <w:p w14:paraId="34E541ED" w14:textId="209FD31C" w:rsidR="00D465AE" w:rsidRDefault="00177584" w:rsidP="00177584">
      <w:pPr>
        <w:pStyle w:val="Prrafodelista"/>
        <w:numPr>
          <w:ilvl w:val="0"/>
          <w:numId w:val="70"/>
        </w:numPr>
      </w:pPr>
      <w:r>
        <w:lastRenderedPageBreak/>
        <w:t>La clase Usuario Directo tiene una r</w:t>
      </w:r>
      <w:r w:rsidR="001323E7">
        <w:t xml:space="preserve">elación </w:t>
      </w:r>
      <w:r>
        <w:t>de agregación 1 a 1 con la clase Sistema Prototipo Hardware, esto se debe a que un usuario directo va a usar solo un dispositivo prototipo, además el funcionamiento de la clase Sistema Prototipo de Hardware depende de que el Usuario Directo porte el dispositivo prototipo.</w:t>
      </w:r>
    </w:p>
    <w:p w14:paraId="5B32FBDD" w14:textId="3F44CB78" w:rsidR="00177584" w:rsidRDefault="00177584" w:rsidP="00E91253">
      <w:pPr>
        <w:pStyle w:val="Prrafodelista"/>
        <w:numPr>
          <w:ilvl w:val="0"/>
          <w:numId w:val="70"/>
        </w:numPr>
      </w:pPr>
      <w:r>
        <w:t>La clase</w:t>
      </w:r>
      <w:r w:rsidR="00E91253">
        <w:t xml:space="preserve"> Usuario Indirecto</w:t>
      </w:r>
      <w:r>
        <w:t xml:space="preserve"> tiene una relación de dependencia con la clase</w:t>
      </w:r>
      <w:r w:rsidR="00E91253">
        <w:t xml:space="preserve"> Sistema Prototipo Software, </w:t>
      </w:r>
      <w:r>
        <w:t>ya que la clase Usuario Indirecto utiliza la clase Sistema Prototipo Software</w:t>
      </w:r>
      <w:r w:rsidR="00E91253">
        <w:t xml:space="preserve"> (mediante la aplicación móvil), y si esta última se altera</w:t>
      </w:r>
      <w:r w:rsidR="00E91253" w:rsidRPr="00E91253">
        <w:t xml:space="preserve"> la anterior se puede ver afectada.</w:t>
      </w:r>
    </w:p>
    <w:p w14:paraId="76A00A19" w14:textId="06DDD99A" w:rsidR="00CA1ED5" w:rsidRDefault="00CA1ED5" w:rsidP="00E91253">
      <w:pPr>
        <w:pStyle w:val="Prrafodelista"/>
        <w:numPr>
          <w:ilvl w:val="0"/>
          <w:numId w:val="70"/>
        </w:numPr>
      </w:pPr>
      <w:r>
        <w:t xml:space="preserve">La clase Sistema Prototipo Hardware tiene una relación de asociación con la clase Sistema Prototipo Software ya que colaboran entre si enviándose </w:t>
      </w:r>
      <w:r w:rsidR="00A83A78">
        <w:t>datos,</w:t>
      </w:r>
      <w:r>
        <w:t xml:space="preserve"> pero no dependen la una de la otra.</w:t>
      </w:r>
    </w:p>
    <w:p w14:paraId="12F27DD7" w14:textId="77777777" w:rsidR="00D762D0" w:rsidRPr="00D762D0" w:rsidRDefault="00D762D0" w:rsidP="00D762D0"/>
    <w:p w14:paraId="26809550" w14:textId="7217FADD" w:rsidR="00C0690C" w:rsidRDefault="00E63910" w:rsidP="00803B69">
      <w:pPr>
        <w:pStyle w:val="Ttulo2"/>
      </w:pPr>
      <w:bookmarkStart w:id="4317" w:name="_Toc480316162"/>
      <w:bookmarkStart w:id="4318" w:name="_Toc483160391"/>
      <w:r>
        <w:t xml:space="preserve">3.4 </w:t>
      </w:r>
      <w:r w:rsidR="00C0690C">
        <w:t>Diagrama de secuencias</w:t>
      </w:r>
      <w:bookmarkEnd w:id="4308"/>
      <w:bookmarkEnd w:id="4317"/>
      <w:bookmarkEnd w:id="4318"/>
    </w:p>
    <w:p w14:paraId="2B94759D" w14:textId="62626338" w:rsidR="00531823" w:rsidRDefault="00C0690C" w:rsidP="00531823">
      <w:r w:rsidRPr="00CE32A2">
        <w:t xml:space="preserve">En </w:t>
      </w:r>
      <w:r w:rsidR="00A453B3">
        <w:t>la fig</w:t>
      </w:r>
      <w:ins w:id="4319" w:author="Tanya Hernández" w:date="2017-05-17T00:40:00Z">
        <w:r w:rsidR="004E1E07">
          <w:t>ura</w:t>
        </w:r>
      </w:ins>
      <w:del w:id="4320" w:author="Tanya Hernández" w:date="2017-05-17T00:40:00Z">
        <w:r w:rsidR="00A453B3" w:rsidDel="004E1E07">
          <w:delText>.</w:delText>
        </w:r>
      </w:del>
      <w:r w:rsidR="00A453B3">
        <w:t xml:space="preserve"> 3.18 se muestra el</w:t>
      </w:r>
      <w:r w:rsidRPr="00CE32A2">
        <w:t xml:space="preserve"> diagrama de secuencias </w:t>
      </w:r>
      <w:r w:rsidR="00A453B3">
        <w:t xml:space="preserve">donde se </w:t>
      </w:r>
      <w:r w:rsidRPr="00CE32A2">
        <w:t>observa</w:t>
      </w:r>
      <w:ins w:id="4321" w:author="Maria del Rosario Rocha Bernabe" w:date="2017-05-14T23:25:00Z">
        <w:r w:rsidR="00A453B3">
          <w:t>n</w:t>
        </w:r>
      </w:ins>
      <w:r w:rsidRPr="00CE32A2">
        <w:t xml:space="preserve"> las int</w:t>
      </w:r>
      <w:r w:rsidR="00531823">
        <w:t>eracciones que hay entre cada una de las</w:t>
      </w:r>
      <w:r>
        <w:t xml:space="preserve"> en</w:t>
      </w:r>
      <w:r w:rsidRPr="00CE32A2">
        <w:t xml:space="preserve">tidades </w:t>
      </w:r>
      <w:r w:rsidR="00531823">
        <w:t xml:space="preserve">del sistema general, además muestran el orden de las acciones que se llevan a cabo en el sistema y la relación que hay con los actores. Los diagramas de secuencias se dividen de acuerdo a cada caso de uso, los cuales se establecieron </w:t>
      </w:r>
      <w:r w:rsidR="0023792B">
        <w:t xml:space="preserve">anteriormente y </w:t>
      </w:r>
      <w:r w:rsidR="00531823">
        <w:t xml:space="preserve">podemos observar en la figura </w:t>
      </w:r>
      <w:r w:rsidR="00A83A78">
        <w:t>3.18</w:t>
      </w:r>
      <w:r w:rsidR="0023792B">
        <w:t>.</w:t>
      </w:r>
    </w:p>
    <w:p w14:paraId="5C0D9F5A" w14:textId="77777777" w:rsidR="0023792B" w:rsidRDefault="0023792B" w:rsidP="00531823">
      <w:pPr>
        <w:rPr>
          <w:rFonts w:cs="Times New Roman"/>
          <w:szCs w:val="24"/>
        </w:rPr>
      </w:pPr>
    </w:p>
    <w:p w14:paraId="7E38B464" w14:textId="15D7C1BB" w:rsidR="00531823" w:rsidRDefault="00531823" w:rsidP="0023792B">
      <w:r>
        <w:rPr>
          <w:noProof/>
          <w:lang w:eastAsia="es-MX"/>
        </w:rPr>
        <w:drawing>
          <wp:inline distT="0" distB="0" distL="0" distR="0" wp14:anchorId="40AC6CC3" wp14:editId="31D5398D">
            <wp:extent cx="6163310" cy="3489960"/>
            <wp:effectExtent l="0" t="0" r="8890" b="0"/>
            <wp:docPr id="1073741939" name="officeArt object"/>
            <wp:cNvGraphicFramePr/>
            <a:graphic xmlns:a="http://schemas.openxmlformats.org/drawingml/2006/main">
              <a:graphicData uri="http://schemas.openxmlformats.org/drawingml/2006/picture">
                <pic:pic xmlns:pic="http://schemas.openxmlformats.org/drawingml/2006/picture">
                  <pic:nvPicPr>
                    <pic:cNvPr id="1073741826" name="DiagramaSecuencias.png"/>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163310" cy="3489960"/>
                    </a:xfrm>
                    <a:prstGeom prst="rect">
                      <a:avLst/>
                    </a:prstGeom>
                    <a:ln w="12700" cap="flat">
                      <a:noFill/>
                      <a:miter lim="400000"/>
                    </a:ln>
                    <a:effectLst/>
                  </pic:spPr>
                </pic:pic>
              </a:graphicData>
            </a:graphic>
          </wp:inline>
        </w:drawing>
      </w:r>
    </w:p>
    <w:p w14:paraId="435A068C" w14:textId="0E6A61AF" w:rsidR="003874BA" w:rsidRPr="00D31B45" w:rsidRDefault="00D21409">
      <w:pPr>
        <w:pStyle w:val="Descripcin"/>
        <w:pPrChange w:id="4322" w:author="Tanya Hernández" w:date="2017-05-28T00:21:00Z">
          <w:pPr>
            <w:spacing w:after="200"/>
            <w:jc w:val="center"/>
          </w:pPr>
        </w:pPrChange>
      </w:pPr>
      <w:r>
        <w:t>Fig. 3.</w:t>
      </w:r>
      <w:del w:id="4323" w:author="Tanya Hernández" w:date="2017-05-17T00:40:00Z">
        <w:r w:rsidR="007852D2" w:rsidDel="004E1E07">
          <w:delText xml:space="preserve"> </w:delText>
        </w:r>
      </w:del>
      <w:r>
        <w:t>18</w:t>
      </w:r>
      <w:r w:rsidR="00C0690C">
        <w:t xml:space="preserve"> </w:t>
      </w:r>
      <w:r w:rsidR="00C0690C" w:rsidRPr="009276B1">
        <w:t>Diagrama General de Secuencias.</w:t>
      </w:r>
    </w:p>
    <w:p w14:paraId="5D9DD15A" w14:textId="52DB42F8" w:rsidR="00676FF4" w:rsidRDefault="00E63910" w:rsidP="00803B69">
      <w:pPr>
        <w:pStyle w:val="Ttulo2"/>
      </w:pPr>
      <w:bookmarkStart w:id="4324" w:name="_Toc480316163"/>
      <w:bookmarkStart w:id="4325" w:name="_Toc483160392"/>
      <w:commentRangeStart w:id="4326"/>
      <w:r>
        <w:t xml:space="preserve">3.5 </w:t>
      </w:r>
      <w:r w:rsidR="00676FF4">
        <w:t>Diagrama de actividades</w:t>
      </w:r>
      <w:bookmarkEnd w:id="4324"/>
      <w:bookmarkEnd w:id="4325"/>
    </w:p>
    <w:p w14:paraId="39B5BACA" w14:textId="6B23F06E" w:rsidR="004C385F" w:rsidRDefault="004C385F" w:rsidP="004C385F">
      <w:r>
        <w:t xml:space="preserve">Los diagramas de actividades se utilizan para describir los casos de uso, indicando cada acción que se debe realizar. </w:t>
      </w:r>
      <w:r w:rsidR="007852D2">
        <w:t xml:space="preserve">Se clasifican de acuerdo </w:t>
      </w:r>
      <w:r w:rsidR="00E42942">
        <w:t>a cada caso de uso.</w:t>
      </w:r>
      <w:commentRangeEnd w:id="4326"/>
      <w:r w:rsidR="00A453B3">
        <w:rPr>
          <w:rStyle w:val="Refdecomentario"/>
        </w:rPr>
        <w:commentReference w:id="4326"/>
      </w:r>
    </w:p>
    <w:p w14:paraId="5AD91BBD" w14:textId="77777777" w:rsidR="00E42942" w:rsidRDefault="00E42942" w:rsidP="004C385F"/>
    <w:p w14:paraId="7D2589B7" w14:textId="1788AAA6" w:rsidR="00531823" w:rsidRDefault="00E63910" w:rsidP="00803B69">
      <w:pPr>
        <w:pStyle w:val="Ttulo2"/>
      </w:pPr>
      <w:bookmarkStart w:id="4327" w:name="_Toc476706110"/>
      <w:bookmarkStart w:id="4328" w:name="_Toc479115553"/>
      <w:bookmarkStart w:id="4329" w:name="_Toc480316164"/>
      <w:bookmarkStart w:id="4330" w:name="_Toc483160393"/>
      <w:r>
        <w:lastRenderedPageBreak/>
        <w:t>3.6</w:t>
      </w:r>
      <w:r w:rsidR="00531823">
        <w:t xml:space="preserve"> Diagrama</w:t>
      </w:r>
      <w:bookmarkEnd w:id="4327"/>
      <w:r w:rsidR="00531823">
        <w:t xml:space="preserve"> Entidad-Relación</w:t>
      </w:r>
      <w:bookmarkEnd w:id="4328"/>
      <w:bookmarkEnd w:id="4329"/>
      <w:bookmarkEnd w:id="4330"/>
    </w:p>
    <w:p w14:paraId="242137C1" w14:textId="270E233C" w:rsidR="00531823" w:rsidRDefault="00531823" w:rsidP="00531823">
      <w:pPr>
        <w:ind w:firstLine="420"/>
      </w:pPr>
      <w:r>
        <w:t>Para el diseño de software utilizaremos un</w:t>
      </w:r>
      <w:r w:rsidR="003874BA">
        <w:t xml:space="preserve"> diagrama Entidad-Relación que </w:t>
      </w:r>
      <w:r>
        <w:t>nos permita modelar los datos o atributos y la interacción o relación que tienen con las entidades del sistema, que en este caso son: usuario directo, usuario indirecto, aplicación móvil y circuito prototipo (microcontrolador, módulo Wi-Fi y sensores).</w:t>
      </w:r>
    </w:p>
    <w:p w14:paraId="2964ADC6" w14:textId="77777777" w:rsidR="00531823" w:rsidRPr="002346C5" w:rsidRDefault="00531823" w:rsidP="00531823">
      <w:pPr>
        <w:ind w:firstLine="0"/>
        <w:rPr>
          <w:u w:val="single"/>
        </w:rPr>
      </w:pPr>
    </w:p>
    <w:p w14:paraId="3FDC1BF9" w14:textId="2D45D86A" w:rsidR="00D21409" w:rsidRDefault="00531823" w:rsidP="00D21409">
      <w:pPr>
        <w:ind w:firstLine="420"/>
      </w:pPr>
      <w:r>
        <w:t xml:space="preserve">En </w:t>
      </w:r>
      <w:ins w:id="4331" w:author="Tanya Hernández" w:date="2017-05-16T02:09:00Z">
        <w:r w:rsidR="004E1E07">
          <w:t>la figura 3.</w:t>
        </w:r>
        <w:r w:rsidR="00AF638E">
          <w:t xml:space="preserve">19 de </w:t>
        </w:r>
      </w:ins>
      <w:del w:id="4332" w:author="Tanya Hernández" w:date="2017-05-16T02:09:00Z">
        <w:r w:rsidDel="00AF638E">
          <w:delText xml:space="preserve">el </w:delText>
        </w:r>
        <w:commentRangeStart w:id="4333"/>
        <w:r w:rsidDel="00AF638E">
          <w:delText xml:space="preserve">siguiente diagrama </w:delText>
        </w:r>
        <w:commentRangeEnd w:id="4333"/>
        <w:r w:rsidR="00A453B3" w:rsidDel="00AF638E">
          <w:rPr>
            <w:rStyle w:val="Refdecomentario"/>
          </w:rPr>
          <w:commentReference w:id="4333"/>
        </w:r>
      </w:del>
      <w:r>
        <w:t>Entidad-Relación se modelan 5 tablas las cual</w:t>
      </w:r>
      <w:r w:rsidR="00842BF0">
        <w:t xml:space="preserve">es representan la base de datos </w:t>
      </w:r>
      <w:r w:rsidR="00D21409">
        <w:t>general del sistema.</w:t>
      </w:r>
    </w:p>
    <w:p w14:paraId="539A3AA0" w14:textId="77777777" w:rsidR="00D21409" w:rsidRDefault="00D21409" w:rsidP="00531823">
      <w:pPr>
        <w:ind w:firstLine="0"/>
      </w:pPr>
    </w:p>
    <w:p w14:paraId="166B436C" w14:textId="387D077F" w:rsidR="00531823" w:rsidRDefault="00531823" w:rsidP="00D21409">
      <w:pPr>
        <w:ind w:firstLine="0"/>
        <w:jc w:val="center"/>
      </w:pPr>
      <w:r>
        <w:rPr>
          <w:noProof/>
          <w:lang w:eastAsia="es-MX"/>
        </w:rPr>
        <w:drawing>
          <wp:inline distT="0" distB="0" distL="0" distR="0" wp14:anchorId="3FAB1308" wp14:editId="7F743787">
            <wp:extent cx="5825836" cy="4516582"/>
            <wp:effectExtent l="0" t="0" r="3810" b="0"/>
            <wp:docPr id="1073741938"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858681" cy="4542046"/>
                    </a:xfrm>
                    <a:prstGeom prst="rect">
                      <a:avLst/>
                    </a:prstGeom>
                    <a:ln w="12700" cap="flat">
                      <a:noFill/>
                      <a:miter lim="400000"/>
                    </a:ln>
                    <a:effectLst/>
                  </pic:spPr>
                </pic:pic>
              </a:graphicData>
            </a:graphic>
          </wp:inline>
        </w:drawing>
      </w:r>
    </w:p>
    <w:p w14:paraId="12A97197" w14:textId="43D30F04" w:rsidR="00D21409" w:rsidRPr="00D31B45" w:rsidRDefault="00D21409">
      <w:pPr>
        <w:pStyle w:val="Descripcin"/>
        <w:pPrChange w:id="4334" w:author="Tanya Hernández" w:date="2017-05-28T00:21:00Z">
          <w:pPr>
            <w:spacing w:after="200"/>
            <w:jc w:val="center"/>
          </w:pPr>
        </w:pPrChange>
      </w:pPr>
      <w:r>
        <w:t>Fig. 3.</w:t>
      </w:r>
      <w:del w:id="4335" w:author="Tanya Hernández" w:date="2017-05-17T00:40:00Z">
        <w:r w:rsidR="007852D2" w:rsidDel="004E1E07">
          <w:delText xml:space="preserve"> </w:delText>
        </w:r>
      </w:del>
      <w:r>
        <w:t>19</w:t>
      </w:r>
      <w:r w:rsidR="00531823">
        <w:t xml:space="preserve"> Diagrama Entidad-Relación</w:t>
      </w:r>
      <w:r w:rsidR="00531823" w:rsidRPr="008C22E4">
        <w:t>.</w:t>
      </w:r>
    </w:p>
    <w:tbl>
      <w:tblPr>
        <w:tblStyle w:val="Tablaconcuadrcula4-nfasis1"/>
        <w:tblW w:w="9843" w:type="dxa"/>
        <w:tblInd w:w="279" w:type="dxa"/>
        <w:tblLayout w:type="fixed"/>
        <w:tblLook w:val="04A0" w:firstRow="1" w:lastRow="0" w:firstColumn="1" w:lastColumn="0" w:noHBand="0" w:noVBand="1"/>
      </w:tblPr>
      <w:tblGrid>
        <w:gridCol w:w="2159"/>
        <w:gridCol w:w="7684"/>
      </w:tblGrid>
      <w:tr w:rsidR="00531823" w:rsidRPr="003874BA" w14:paraId="3090F21D" w14:textId="77777777" w:rsidTr="003874BA">
        <w:trPr>
          <w:cnfStyle w:val="100000000000" w:firstRow="1" w:lastRow="0" w:firstColumn="0" w:lastColumn="0" w:oddVBand="0" w:evenVBand="0" w:oddHBand="0"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5512611B"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TABLA</w:t>
            </w:r>
          </w:p>
        </w:tc>
        <w:tc>
          <w:tcPr>
            <w:tcW w:w="7684" w:type="dxa"/>
            <w:vAlign w:val="center"/>
          </w:tcPr>
          <w:p w14:paraId="3D2431A2" w14:textId="77777777" w:rsidR="00531823" w:rsidRPr="003874BA" w:rsidRDefault="00531823" w:rsidP="003874BA">
            <w:pPr>
              <w:ind w:right="454"/>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DESCRIPCIÓN</w:t>
            </w:r>
          </w:p>
        </w:tc>
      </w:tr>
      <w:tr w:rsidR="00531823" w:rsidRPr="003874BA" w14:paraId="7A2DA404" w14:textId="77777777" w:rsidTr="003874BA">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43A50958"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usuario</w:t>
            </w:r>
          </w:p>
        </w:tc>
        <w:tc>
          <w:tcPr>
            <w:tcW w:w="7684" w:type="dxa"/>
            <w:vAlign w:val="center"/>
          </w:tcPr>
          <w:p w14:paraId="2D644166" w14:textId="77777777" w:rsidR="00531823" w:rsidRPr="003874BA" w:rsidRDefault="00531823" w:rsidP="003874BA">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En esta tabla se almacena la información personal del usuario indirecto (persona que monitoreara al usuario directo), dicha información debe ser recabada por medio de la aplicación móvil.</w:t>
            </w:r>
          </w:p>
        </w:tc>
      </w:tr>
      <w:tr w:rsidR="00531823" w:rsidRPr="003874BA" w14:paraId="11DD1763" w14:textId="77777777" w:rsidTr="003874BA">
        <w:trPr>
          <w:trHeight w:val="543"/>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43FA35F9"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paciente</w:t>
            </w:r>
          </w:p>
        </w:tc>
        <w:tc>
          <w:tcPr>
            <w:tcW w:w="7684" w:type="dxa"/>
            <w:vAlign w:val="center"/>
          </w:tcPr>
          <w:p w14:paraId="70F5697F" w14:textId="77777777" w:rsidR="00531823" w:rsidRPr="003874BA" w:rsidRDefault="00531823" w:rsidP="003874BA">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En esta tabla se almacena la información personal del usuario directo (persona que portara el circuito prototipo), dicha información debe ser recopilada a través de la aplicación móvil.</w:t>
            </w:r>
          </w:p>
        </w:tc>
      </w:tr>
      <w:tr w:rsidR="00531823" w:rsidRPr="003874BA" w14:paraId="03D51EAD" w14:textId="77777777" w:rsidTr="003874BA">
        <w:trPr>
          <w:cnfStyle w:val="000000100000" w:firstRow="0" w:lastRow="0" w:firstColumn="0" w:lastColumn="0" w:oddVBand="0" w:evenVBand="0" w:oddHBand="1"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69D6FA51"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signos_vitales</w:t>
            </w:r>
          </w:p>
        </w:tc>
        <w:tc>
          <w:tcPr>
            <w:tcW w:w="7684" w:type="dxa"/>
            <w:vAlign w:val="center"/>
          </w:tcPr>
          <w:p w14:paraId="774DEEF5" w14:textId="04BC295F" w:rsidR="00531823" w:rsidRPr="003874BA" w:rsidRDefault="00531823" w:rsidP="003874BA">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En esta tabla se almacenan todos los datos que son enviados del circuito prototipo a la aplicación móvil, los cuales pueden ser: temperatura, caídas o frecuencia cardiaca del usuario directo.</w:t>
            </w:r>
          </w:p>
        </w:tc>
      </w:tr>
      <w:tr w:rsidR="00531823" w:rsidRPr="003874BA" w14:paraId="21C92831" w14:textId="77777777" w:rsidTr="003874BA">
        <w:trPr>
          <w:trHeight w:val="409"/>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22067518"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domicilio</w:t>
            </w:r>
          </w:p>
        </w:tc>
        <w:tc>
          <w:tcPr>
            <w:tcW w:w="7684" w:type="dxa"/>
            <w:vAlign w:val="center"/>
          </w:tcPr>
          <w:p w14:paraId="6CC6CD91" w14:textId="418BE639" w:rsidR="00531823" w:rsidRPr="003874BA" w:rsidRDefault="00531823" w:rsidP="003874BA">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En esta tabla se almacenan las direcciones tanto del usuario directo como del usuario indirecto y se pueda saber la ubicación de los usuarios en caso de alguna emergencia.</w:t>
            </w:r>
          </w:p>
        </w:tc>
      </w:tr>
      <w:tr w:rsidR="00531823" w:rsidRPr="003874BA" w14:paraId="69DB9140" w14:textId="77777777" w:rsidTr="003874B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3D17A4A9"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t>estado</w:t>
            </w:r>
          </w:p>
        </w:tc>
        <w:tc>
          <w:tcPr>
            <w:tcW w:w="7684" w:type="dxa"/>
            <w:vAlign w:val="center"/>
          </w:tcPr>
          <w:p w14:paraId="4F14BE76" w14:textId="77777777" w:rsidR="00531823" w:rsidRPr="003874BA" w:rsidRDefault="00531823" w:rsidP="003874BA">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Se almacenan los estados de México para hacer referencia a ellos en la dirección.</w:t>
            </w:r>
          </w:p>
        </w:tc>
      </w:tr>
      <w:tr w:rsidR="00531823" w:rsidRPr="003874BA" w14:paraId="7A461407" w14:textId="77777777" w:rsidTr="003874BA">
        <w:trPr>
          <w:trHeight w:val="275"/>
        </w:trPr>
        <w:tc>
          <w:tcPr>
            <w:cnfStyle w:val="001000000000" w:firstRow="0" w:lastRow="0" w:firstColumn="1" w:lastColumn="0" w:oddVBand="0" w:evenVBand="0" w:oddHBand="0" w:evenHBand="0" w:firstRowFirstColumn="0" w:firstRowLastColumn="0" w:lastRowFirstColumn="0" w:lastRowLastColumn="0"/>
            <w:tcW w:w="2159" w:type="dxa"/>
            <w:vAlign w:val="center"/>
          </w:tcPr>
          <w:p w14:paraId="27604308" w14:textId="77777777" w:rsidR="00531823" w:rsidRPr="003874BA" w:rsidRDefault="00531823" w:rsidP="003874BA">
            <w:pPr>
              <w:jc w:val="center"/>
              <w:rPr>
                <w:rFonts w:eastAsia="Times New Roman" w:cs="Times New Roman"/>
                <w:sz w:val="20"/>
                <w:szCs w:val="24"/>
              </w:rPr>
            </w:pPr>
            <w:r w:rsidRPr="003874BA">
              <w:rPr>
                <w:rFonts w:eastAsia="Times New Roman" w:cs="Times New Roman"/>
                <w:sz w:val="20"/>
                <w:szCs w:val="24"/>
              </w:rPr>
              <w:lastRenderedPageBreak/>
              <w:t>municipio</w:t>
            </w:r>
          </w:p>
        </w:tc>
        <w:tc>
          <w:tcPr>
            <w:tcW w:w="7684" w:type="dxa"/>
            <w:vAlign w:val="center"/>
          </w:tcPr>
          <w:p w14:paraId="32F84A45" w14:textId="77777777" w:rsidR="00531823" w:rsidRPr="003874BA" w:rsidRDefault="00531823" w:rsidP="003874BA">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4"/>
              </w:rPr>
            </w:pPr>
            <w:r w:rsidRPr="003874BA">
              <w:rPr>
                <w:rFonts w:eastAsia="Times New Roman" w:cs="Times New Roman"/>
                <w:sz w:val="20"/>
                <w:szCs w:val="24"/>
              </w:rPr>
              <w:t>Se almacenan los municipios de México para hacer referencia a ellos en la dirección.</w:t>
            </w:r>
          </w:p>
        </w:tc>
      </w:tr>
    </w:tbl>
    <w:p w14:paraId="50150B17" w14:textId="21689916" w:rsidR="00531823" w:rsidRPr="003E2B1A" w:rsidRDefault="007852D2" w:rsidP="003874BA">
      <w:pPr>
        <w:pStyle w:val="Prrafodelista"/>
        <w:spacing w:after="240"/>
        <w:ind w:left="930" w:firstLine="0"/>
        <w:jc w:val="center"/>
        <w:rPr>
          <w:b/>
          <w:sz w:val="16"/>
          <w:lang w:eastAsia="en-US"/>
          <w:rPrChange w:id="4336" w:author="Tanya Hernández" w:date="2017-05-21T20:43:00Z">
            <w:rPr>
              <w:sz w:val="16"/>
              <w:lang w:eastAsia="en-US"/>
            </w:rPr>
          </w:rPrChange>
        </w:rPr>
      </w:pPr>
      <w:r w:rsidRPr="003E2B1A">
        <w:rPr>
          <w:b/>
          <w:sz w:val="16"/>
          <w:lang w:eastAsia="en-US"/>
        </w:rPr>
        <w:t>Tabla 3</w:t>
      </w:r>
      <w:r w:rsidR="00D21409" w:rsidRPr="003E2B1A">
        <w:rPr>
          <w:b/>
          <w:sz w:val="16"/>
          <w:lang w:eastAsia="en-US"/>
        </w:rPr>
        <w:t>.</w:t>
      </w:r>
      <w:del w:id="4337" w:author="Tanya Hernández" w:date="2017-05-17T00:40:00Z">
        <w:r w:rsidRPr="003E2B1A" w:rsidDel="004E1E07">
          <w:rPr>
            <w:b/>
            <w:sz w:val="16"/>
            <w:lang w:eastAsia="en-US"/>
          </w:rPr>
          <w:delText xml:space="preserve"> </w:delText>
        </w:r>
      </w:del>
      <w:r w:rsidR="00D21409" w:rsidRPr="003E2B1A">
        <w:rPr>
          <w:b/>
          <w:sz w:val="16"/>
          <w:lang w:eastAsia="en-US"/>
        </w:rPr>
        <w:t xml:space="preserve">XV </w:t>
      </w:r>
      <w:r w:rsidR="00D21409" w:rsidRPr="003E2B1A">
        <w:rPr>
          <w:rFonts w:cs="Times New Roman"/>
          <w:b/>
          <w:sz w:val="16"/>
          <w:szCs w:val="16"/>
          <w:rPrChange w:id="4338" w:author="Tanya Hernández" w:date="2017-05-21T20:43:00Z">
            <w:rPr>
              <w:rFonts w:cs="Times New Roman"/>
              <w:sz w:val="16"/>
              <w:szCs w:val="16"/>
            </w:rPr>
          </w:rPrChange>
        </w:rPr>
        <w:t>Descripción de la base de datos.</w:t>
      </w:r>
    </w:p>
    <w:p w14:paraId="535CF19C" w14:textId="40CEC606" w:rsidR="00A36EE8" w:rsidRDefault="00D21409" w:rsidP="00803B69">
      <w:pPr>
        <w:pStyle w:val="Ttulo2"/>
      </w:pPr>
      <w:bookmarkStart w:id="4339" w:name="_Toc480316165"/>
      <w:bookmarkStart w:id="4340" w:name="_Toc483160394"/>
      <w:r>
        <w:t>3.7</w:t>
      </w:r>
      <w:r w:rsidR="00676FF4">
        <w:t xml:space="preserve"> Diagrama de arquitectura</w:t>
      </w:r>
      <w:bookmarkEnd w:id="4339"/>
      <w:bookmarkEnd w:id="4340"/>
    </w:p>
    <w:p w14:paraId="54236B96" w14:textId="0480EF9A" w:rsidR="00196D4E" w:rsidRDefault="00196D4E" w:rsidP="00D31B45">
      <w:r>
        <w:t xml:space="preserve">En este proyecto y debido a que se utilizará la plataforma de Android, la arquitectura se basará en la arquitectura para esta plataforma, la cual se muestra en </w:t>
      </w:r>
      <w:ins w:id="4341" w:author="Tanya Hernández" w:date="2017-05-16T02:09:00Z">
        <w:r w:rsidR="00AF638E">
          <w:t xml:space="preserve">la </w:t>
        </w:r>
      </w:ins>
      <w:ins w:id="4342" w:author="Tanya Hernández" w:date="2017-05-16T02:10:00Z">
        <w:r w:rsidR="00AF638E">
          <w:t>f</w:t>
        </w:r>
      </w:ins>
      <w:ins w:id="4343" w:author="Tanya Hernández" w:date="2017-05-16T02:09:00Z">
        <w:r w:rsidR="004E1E07">
          <w:t>igura 3.</w:t>
        </w:r>
        <w:r w:rsidR="00AF638E">
          <w:t>20.</w:t>
        </w:r>
      </w:ins>
      <w:del w:id="4344" w:author="Tanya Hernández" w:date="2017-05-16T02:10:00Z">
        <w:r w:rsidRPr="00A453B3" w:rsidDel="00AF638E">
          <w:rPr>
            <w:highlight w:val="yellow"/>
            <w:rPrChange w:id="4345" w:author="Maria del Rosario Rocha Bernabe" w:date="2017-05-14T23:33:00Z">
              <w:rPr/>
            </w:rPrChange>
          </w:rPr>
          <w:delText>la siguiente figura.</w:delText>
        </w:r>
      </w:del>
    </w:p>
    <w:p w14:paraId="069435BA" w14:textId="77777777" w:rsidR="00196D4E" w:rsidRDefault="00196D4E" w:rsidP="00196D4E">
      <w:pPr>
        <w:ind w:firstLine="0"/>
      </w:pPr>
    </w:p>
    <w:p w14:paraId="423F6641" w14:textId="77777777" w:rsidR="00196D4E" w:rsidRDefault="00196D4E" w:rsidP="00D21409">
      <w:pPr>
        <w:jc w:val="center"/>
      </w:pPr>
      <w:r w:rsidRPr="00196D4E">
        <w:rPr>
          <w:noProof/>
          <w:lang w:eastAsia="es-MX"/>
        </w:rPr>
        <w:drawing>
          <wp:inline distT="0" distB="0" distL="0" distR="0" wp14:anchorId="3000E7BE" wp14:editId="367EA429">
            <wp:extent cx="4987636" cy="3341816"/>
            <wp:effectExtent l="0" t="0" r="0" b="0"/>
            <wp:docPr id="1073741879" name="Imagen 1073741879" descr="C:\Users\dayan\Desktop\DiagramasCasosDeUso\DiagramaDeArquitectura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yan\Desktop\DiagramasCasosDeUso\DiagramaDeArquitecturaAndroi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9589" cy="3363225"/>
                    </a:xfrm>
                    <a:prstGeom prst="rect">
                      <a:avLst/>
                    </a:prstGeom>
                    <a:noFill/>
                    <a:ln>
                      <a:noFill/>
                    </a:ln>
                  </pic:spPr>
                </pic:pic>
              </a:graphicData>
            </a:graphic>
          </wp:inline>
        </w:drawing>
      </w:r>
    </w:p>
    <w:p w14:paraId="29FFAB1D" w14:textId="1C86E383" w:rsidR="007852D2" w:rsidRDefault="00D21409">
      <w:pPr>
        <w:pStyle w:val="Descripcin"/>
        <w:rPr>
          <w:lang w:eastAsia="es-MX"/>
        </w:rPr>
        <w:pPrChange w:id="4346" w:author="Tanya Hernández" w:date="2017-05-28T00:21:00Z">
          <w:pPr>
            <w:spacing w:after="240"/>
            <w:ind w:firstLine="0"/>
            <w:jc w:val="center"/>
          </w:pPr>
        </w:pPrChange>
      </w:pPr>
      <w:r>
        <w:t>Fig. 3.</w:t>
      </w:r>
      <w:del w:id="4347" w:author="Tanya Hernández" w:date="2017-05-17T00:40:00Z">
        <w:r w:rsidR="007852D2" w:rsidDel="004E1E07">
          <w:delText xml:space="preserve"> </w:delText>
        </w:r>
      </w:del>
      <w:r>
        <w:t>20</w:t>
      </w:r>
      <w:r w:rsidR="00196D4E">
        <w:t xml:space="preserve"> Diagrama de arquitectura.</w:t>
      </w:r>
    </w:p>
    <w:p w14:paraId="0E674347" w14:textId="4A0474DC" w:rsidR="00196D4E" w:rsidRDefault="00196D4E" w:rsidP="00196D4E">
      <w:pPr>
        <w:ind w:firstLine="0"/>
      </w:pPr>
      <w:commentRangeStart w:id="4348"/>
      <w:r>
        <w:t xml:space="preserve">Las características de este diagrama se </w:t>
      </w:r>
      <w:r w:rsidR="007852D2">
        <w:t>enlistarán</w:t>
      </w:r>
      <w:r>
        <w:t xml:space="preserve"> a continuación:</w:t>
      </w:r>
    </w:p>
    <w:commentRangeEnd w:id="4348"/>
    <w:p w14:paraId="110ADEC5" w14:textId="77777777" w:rsidR="00196D4E" w:rsidRDefault="001215A1" w:rsidP="00196D4E">
      <w:pPr>
        <w:ind w:firstLine="0"/>
      </w:pPr>
      <w:r>
        <w:rPr>
          <w:rStyle w:val="Refdecomentario"/>
        </w:rPr>
        <w:commentReference w:id="4348"/>
      </w:r>
    </w:p>
    <w:p w14:paraId="4965E25B" w14:textId="4C828AE7" w:rsidR="00196D4E" w:rsidRDefault="00196D4E" w:rsidP="00846A3F">
      <w:pPr>
        <w:pStyle w:val="Prrafodelista"/>
        <w:numPr>
          <w:ilvl w:val="0"/>
          <w:numId w:val="70"/>
        </w:numPr>
      </w:pPr>
      <w:r>
        <w:t>El núcleo de Android está formado por el sistema operativo Linux versión 2.6, esta capa proporciona servicios como: la seguridad, el manejo de memoria, el multiproceso, la pila de protocolos y el soporte de drivers para dispositivos.</w:t>
      </w:r>
    </w:p>
    <w:p w14:paraId="560D04EB" w14:textId="6A22D1AE" w:rsidR="00196D4E" w:rsidRDefault="00196D4E" w:rsidP="00846A3F">
      <w:pPr>
        <w:pStyle w:val="Prrafodelista"/>
        <w:numPr>
          <w:ilvl w:val="0"/>
          <w:numId w:val="70"/>
        </w:numPr>
      </w:pPr>
      <w:r>
        <w:t xml:space="preserve">Runtime de Android basado en el concepto de máquina virtual utilizado en Java, pero dadas las limitaciones de los dispositivos </w:t>
      </w:r>
      <w:r w:rsidR="00635A96">
        <w:t>donde se corre Android, Google tom</w:t>
      </w:r>
      <w:del w:id="4349" w:author="Maria del Rosario Rocha Bernabe" w:date="2017-05-14T23:35:00Z">
        <w:r w:rsidR="00635A96" w:rsidDel="001215A1">
          <w:delText>o</w:delText>
        </w:r>
      </w:del>
      <w:ins w:id="4350" w:author="Maria del Rosario Rocha Bernabe" w:date="2017-05-14T23:35:00Z">
        <w:r w:rsidR="001215A1">
          <w:t>ó</w:t>
        </w:r>
      </w:ins>
      <w:r w:rsidR="00635A96">
        <w:t xml:space="preserve"> la decisión de crear una nueva máquina virtual Dalvik, la cual responde mejor a las limitaciones como la optimización de recursos</w:t>
      </w:r>
      <w:r w:rsidR="001567E1">
        <w:t>.</w:t>
      </w:r>
    </w:p>
    <w:p w14:paraId="250DE54C" w14:textId="162F787D" w:rsidR="00635A96" w:rsidRDefault="001567E1" w:rsidP="00846A3F">
      <w:pPr>
        <w:pStyle w:val="Prrafodelista"/>
        <w:numPr>
          <w:ilvl w:val="0"/>
          <w:numId w:val="70"/>
        </w:numPr>
      </w:pPr>
      <w:r>
        <w:t>Librerias nativas, las cuales incluyen un conjunto de librerias en C/C++ usadas en varios componentes de Android. Están compiladas en código nativo del procesador y son proyectos de código abierto.</w:t>
      </w:r>
    </w:p>
    <w:p w14:paraId="4931CA6C" w14:textId="2143FD68" w:rsidR="001567E1" w:rsidRDefault="001567E1" w:rsidP="00846A3F">
      <w:pPr>
        <w:pStyle w:val="Prrafodelista"/>
        <w:numPr>
          <w:ilvl w:val="0"/>
          <w:numId w:val="70"/>
        </w:numPr>
      </w:pPr>
      <w:r>
        <w:t xml:space="preserve">Entorno de aplicación lo que proporciona una plataforma de desarrollo libre </w:t>
      </w:r>
      <w:r w:rsidR="001705DF">
        <w:t>para aplicaciones con gran riqueza e innovaciones (sensores, localización, servicios, barra de notificaciones). Simplifica la reutilización de componentes y estas aplicaciones pueden publicarse para hacer uso de las mismas (sujetas a restricciones de seguridad).</w:t>
      </w:r>
    </w:p>
    <w:p w14:paraId="370A2A59" w14:textId="60B66AC8" w:rsidR="001705DF" w:rsidRDefault="001705DF" w:rsidP="00846A3F">
      <w:pPr>
        <w:pStyle w:val="Prrafodelista"/>
        <w:numPr>
          <w:ilvl w:val="0"/>
          <w:numId w:val="70"/>
        </w:numPr>
      </w:pPr>
      <w:r>
        <w:t xml:space="preserve">Aplicaciones, este nivel </w:t>
      </w:r>
      <w:r w:rsidR="0023379A">
        <w:t>está</w:t>
      </w:r>
      <w:r>
        <w:t xml:space="preserve"> formado por el conjunto de aplicaciones instaladas en una máquina Android, para desarrollar estas aplicaciones podemos utilizar Android SDK o Android NDK.</w:t>
      </w:r>
    </w:p>
    <w:p w14:paraId="74C7C5A9" w14:textId="0B8B21CE" w:rsidR="00196D4E" w:rsidDel="003E2B1A" w:rsidRDefault="00196D4E" w:rsidP="0023379A">
      <w:pPr>
        <w:ind w:firstLine="0"/>
        <w:rPr>
          <w:del w:id="4351" w:author="Tanya Hernández" w:date="2017-05-21T20:44:00Z"/>
        </w:rPr>
      </w:pPr>
    </w:p>
    <w:p w14:paraId="77417A3F" w14:textId="6C1D6861" w:rsidR="003874BA" w:rsidRDefault="003874BA" w:rsidP="0023379A">
      <w:pPr>
        <w:ind w:firstLine="0"/>
      </w:pPr>
    </w:p>
    <w:p w14:paraId="4B0F68B1" w14:textId="09D7DEFE" w:rsidR="008157FF" w:rsidRDefault="008157FF" w:rsidP="00803B69">
      <w:pPr>
        <w:pStyle w:val="Ttulo1"/>
      </w:pPr>
      <w:bookmarkStart w:id="4352" w:name="_Toc479115557"/>
      <w:bookmarkStart w:id="4353" w:name="_Toc480316166"/>
      <w:bookmarkStart w:id="4354" w:name="_Toc483160395"/>
      <w:commentRangeStart w:id="4355"/>
      <w:r>
        <w:lastRenderedPageBreak/>
        <w:t>Capítulo 4 Desarrollo</w:t>
      </w:r>
      <w:bookmarkEnd w:id="4352"/>
      <w:bookmarkEnd w:id="4353"/>
      <w:commentRangeEnd w:id="4355"/>
      <w:r w:rsidR="00113963">
        <w:rPr>
          <w:rStyle w:val="Refdecomentario"/>
          <w:rFonts w:eastAsiaTheme="minorEastAsia" w:cstheme="minorBidi"/>
          <w:b w:val="0"/>
        </w:rPr>
        <w:commentReference w:id="4355"/>
      </w:r>
      <w:bookmarkEnd w:id="4354"/>
    </w:p>
    <w:p w14:paraId="2930242C" w14:textId="77777777" w:rsidR="008157FF" w:rsidRDefault="008157FF" w:rsidP="00904827">
      <w:pPr>
        <w:pStyle w:val="Ttulo2"/>
      </w:pPr>
      <w:bookmarkStart w:id="4356" w:name="_Toc479115558"/>
      <w:bookmarkStart w:id="4357" w:name="_Toc480316167"/>
      <w:bookmarkStart w:id="4358" w:name="_Toc483160396"/>
      <w:r>
        <w:t>4.1 Desarrollo de prototipo parte hardware</w:t>
      </w:r>
      <w:bookmarkEnd w:id="4356"/>
      <w:bookmarkEnd w:id="4357"/>
      <w:bookmarkEnd w:id="4358"/>
    </w:p>
    <w:p w14:paraId="36E8659B" w14:textId="77777777" w:rsidR="008157FF" w:rsidRDefault="008157FF">
      <w:pPr>
        <w:spacing w:after="240"/>
        <w:pPrChange w:id="4359" w:author="Tanya Hernández" w:date="2017-05-16T02:39:00Z">
          <w:pPr/>
        </w:pPrChange>
      </w:pPr>
      <w:r>
        <w:t>Se pretende desarrollar e implementar el prototipo uno que cuente con los objetivos ya mencionados en el capítulo 1.3 Objetivos específicos, el cual, consta de un microcontrolador, que controla la recepción de datos por parte de los sensores y el envío de los mismos mediante un módulo Wifi.</w:t>
      </w:r>
    </w:p>
    <w:p w14:paraId="0C8EB8F0" w14:textId="77777777" w:rsidR="008157FF" w:rsidRDefault="008157FF">
      <w:pPr>
        <w:pStyle w:val="Ttulo3"/>
        <w:pPrChange w:id="4360" w:author="Tanya Hernández" w:date="2017-05-21T20:44:00Z">
          <w:pPr>
            <w:spacing w:before="240" w:after="160" w:line="256" w:lineRule="auto"/>
            <w:ind w:right="0"/>
          </w:pPr>
        </w:pPrChange>
      </w:pPr>
      <w:bookmarkStart w:id="4361" w:name="_Toc483160397"/>
      <w:r>
        <w:t xml:space="preserve">4.1.1 Módulo de comunicación </w:t>
      </w:r>
      <w:r w:rsidRPr="00C93306">
        <w:t>USART</w:t>
      </w:r>
      <w:r>
        <w:t xml:space="preserve"> (Receptor y Transmisor Asíncrono Síncrono Universal)</w:t>
      </w:r>
      <w:bookmarkEnd w:id="4361"/>
    </w:p>
    <w:p w14:paraId="5A59898E" w14:textId="6F3172AF" w:rsidR="008157FF" w:rsidRDefault="008157FF" w:rsidP="008157FF">
      <w:pPr>
        <w:rPr>
          <w:rFonts w:cs="Times New Roman"/>
          <w:szCs w:val="24"/>
        </w:rPr>
      </w:pPr>
      <w:r>
        <w:rPr>
          <w:rFonts w:cs="Times New Roman"/>
          <w:szCs w:val="24"/>
        </w:rPr>
        <w:t xml:space="preserve">En este apartado explicamos para </w:t>
      </w:r>
      <w:r w:rsidR="00113963">
        <w:rPr>
          <w:rFonts w:cs="Times New Roman"/>
          <w:szCs w:val="24"/>
        </w:rPr>
        <w:t xml:space="preserve">que </w:t>
      </w:r>
      <w:r>
        <w:rPr>
          <w:rFonts w:cs="Times New Roman"/>
          <w:szCs w:val="24"/>
        </w:rPr>
        <w:t xml:space="preserve">se utiliza el módulo de comunicación USART y cómo es que funciona. Este módulo permite la comunicación serial entre dispositivos periféricos y él microcontrolador, se puede configurar de modo asíncrono y síncrono, los datos son transmitidos mediante dos canales, el transmisor y el receptor (tx y rx). Su función es convertir los datos serie a paralelos cuando se trata de recibir datos, y de convertir los datos de paralelo a serie cuando se transmiten los datos. </w:t>
      </w:r>
    </w:p>
    <w:p w14:paraId="37FEF988" w14:textId="77777777" w:rsidR="008157FF" w:rsidRDefault="008157FF" w:rsidP="008157FF">
      <w:pPr>
        <w:ind w:firstLine="0"/>
      </w:pPr>
    </w:p>
    <w:p w14:paraId="4BB7B44A" w14:textId="77777777" w:rsidR="008157FF" w:rsidRDefault="008157FF" w:rsidP="00D31B45">
      <w:r>
        <w:t xml:space="preserve">El módulo USART es compatible con el protocolo </w:t>
      </w:r>
      <w:r w:rsidRPr="00C93306">
        <w:rPr>
          <w:b/>
          <w:rPrChange w:id="4362" w:author="Tanya Hernández" w:date="2017-05-16T02:11:00Z">
            <w:rPr/>
          </w:rPrChange>
        </w:rPr>
        <w:t>RS232</w:t>
      </w:r>
      <w:r>
        <w:t xml:space="preserve"> el cual es utilizado por la mayoría de las computadoras personales, a través de los puertos COM, es por ello que se utilizó para ver los datos procesados por el microcontrolador, asegurando que las etapas de los protocolos de comunicación inalámbricos se lleven de la forma correcta. </w:t>
      </w:r>
    </w:p>
    <w:p w14:paraId="618C6B93" w14:textId="77777777" w:rsidR="008157FF" w:rsidRDefault="008157FF" w:rsidP="008157FF">
      <w:pPr>
        <w:ind w:firstLine="0"/>
      </w:pPr>
    </w:p>
    <w:p w14:paraId="6307C76F" w14:textId="5EB3A9F3" w:rsidR="008157FF" w:rsidRDefault="008157FF">
      <w:pPr>
        <w:spacing w:after="240"/>
        <w:pPrChange w:id="4363" w:author="Tanya Hernández" w:date="2017-05-16T02:13:00Z">
          <w:pPr>
            <w:spacing w:after="240"/>
            <w:ind w:firstLine="0"/>
          </w:pPr>
        </w:pPrChange>
      </w:pPr>
      <w:r>
        <w:t>En la figura</w:t>
      </w:r>
      <w:r w:rsidR="00D2713A">
        <w:t xml:space="preserve"> 4.1</w:t>
      </w:r>
      <w:r>
        <w:t xml:space="preserve"> se muestra el diagrama a bloques del módulo USART que está integrado en el microcontrolador ATMEL328P.</w:t>
      </w:r>
    </w:p>
    <w:p w14:paraId="3C7ACFC8" w14:textId="77FE1879" w:rsidR="008157FF" w:rsidRDefault="008157FF" w:rsidP="008157FF">
      <w:pPr>
        <w:jc w:val="center"/>
        <w:rPr>
          <w:rFonts w:ascii="Arial" w:hAnsi="Arial" w:cs="Arial"/>
          <w:szCs w:val="24"/>
        </w:rPr>
      </w:pPr>
      <w:r>
        <w:rPr>
          <w:noProof/>
          <w:lang w:eastAsia="es-MX"/>
        </w:rPr>
        <w:lastRenderedPageBreak/>
        <w:drawing>
          <wp:inline distT="0" distB="0" distL="0" distR="0" wp14:anchorId="5D339AE5" wp14:editId="217AE41E">
            <wp:extent cx="3916680" cy="3869988"/>
            <wp:effectExtent l="0" t="0" r="7620" b="0"/>
            <wp:docPr id="1073741964" name="Imagen 10737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81576" cy="3934111"/>
                    </a:xfrm>
                    <a:prstGeom prst="rect">
                      <a:avLst/>
                    </a:prstGeom>
                    <a:noFill/>
                    <a:ln>
                      <a:noFill/>
                    </a:ln>
                  </pic:spPr>
                </pic:pic>
              </a:graphicData>
            </a:graphic>
          </wp:inline>
        </w:drawing>
      </w:r>
    </w:p>
    <w:p w14:paraId="4E81F90E" w14:textId="4227604D" w:rsidR="008157FF" w:rsidRDefault="005A03A6">
      <w:pPr>
        <w:pStyle w:val="Descripcin"/>
        <w:rPr>
          <w:lang w:eastAsia="es-MX"/>
        </w:rPr>
      </w:pPr>
      <w:bookmarkStart w:id="4364" w:name="_Toc483693204"/>
      <w:r w:rsidRPr="00DF2766">
        <w:t>Fig. 4.</w:t>
      </w:r>
      <w:del w:id="4365" w:author="Tanya Hernández" w:date="2017-05-17T00:41:00Z">
        <w:r w:rsidRPr="00DF2766" w:rsidDel="004E1E07">
          <w:delText xml:space="preserve"> </w:delText>
        </w:r>
      </w:del>
      <w:r w:rsidRPr="005E6164">
        <w:fldChar w:fldCharType="begin"/>
      </w:r>
      <w:r w:rsidRPr="004E1E07">
        <w:instrText xml:space="preserve"> SEQ Fig._4. \* ARABIC </w:instrText>
      </w:r>
      <w:r w:rsidRPr="005E6164">
        <w:rPr>
          <w:rPrChange w:id="4366" w:author="Tanya Hernández" w:date="2017-05-17T00:41:00Z">
            <w:rPr/>
          </w:rPrChange>
        </w:rPr>
        <w:fldChar w:fldCharType="separate"/>
      </w:r>
      <w:ins w:id="4367" w:author="Tanya Hernández" w:date="2017-05-28T00:02:00Z">
        <w:r w:rsidR="005C425D">
          <w:rPr>
            <w:noProof/>
          </w:rPr>
          <w:t>1</w:t>
        </w:r>
      </w:ins>
      <w:del w:id="4368" w:author="Tanya Hernández" w:date="2017-05-17T01:33:00Z">
        <w:r w:rsidR="005B2C04" w:rsidRPr="00262C61" w:rsidDel="00262C61">
          <w:rPr>
            <w:noProof/>
          </w:rPr>
          <w:delText>1</w:delText>
        </w:r>
      </w:del>
      <w:r w:rsidRPr="005E6164">
        <w:fldChar w:fldCharType="end"/>
      </w:r>
      <w:r w:rsidR="008157FF">
        <w:t xml:space="preserve"> </w:t>
      </w:r>
      <w:r w:rsidR="00D2713A">
        <w:t>Módulo de USART</w:t>
      </w:r>
      <w:r w:rsidR="008157FF">
        <w:t xml:space="preserve"> [60].</w:t>
      </w:r>
      <w:bookmarkEnd w:id="4364"/>
    </w:p>
    <w:p w14:paraId="6B3C8046" w14:textId="77777777" w:rsidR="008157FF" w:rsidRDefault="008157FF">
      <w:pPr>
        <w:pPrChange w:id="4369" w:author="Tanya Hernández" w:date="2017-05-16T02:13:00Z">
          <w:pPr>
            <w:ind w:firstLine="0"/>
          </w:pPr>
        </w:pPrChange>
      </w:pPr>
      <w:r>
        <w:t>El módulo USART está constituido por 3 submódulos principales: El generador de reloj, el trasmisor y el receptor.</w:t>
      </w:r>
    </w:p>
    <w:p w14:paraId="0B11F6BE" w14:textId="77777777" w:rsidR="008157FF" w:rsidRDefault="008157FF">
      <w:pPr>
        <w:pPrChange w:id="4370" w:author="Tanya Hernández" w:date="2017-05-16T02:13:00Z">
          <w:pPr>
            <w:ind w:firstLine="0"/>
          </w:pPr>
        </w:pPrChange>
      </w:pPr>
      <w:r>
        <w:t xml:space="preserve">El generador de reloj se encarga de crear la señal, que permite sincronizar al trasmisor y al receptor, las configuraciones de los submódulos se llevan a cabo por registros. El registro </w:t>
      </w:r>
      <w:r w:rsidRPr="00C93306">
        <w:rPr>
          <w:b/>
          <w:rPrChange w:id="4371" w:author="Tanya Hernández" w:date="2017-05-16T02:12:00Z">
            <w:rPr/>
          </w:rPrChange>
        </w:rPr>
        <w:t>UBRR</w:t>
      </w:r>
      <w:r>
        <w:t xml:space="preserve"> permite ajustar la frecuencia de la señal de reloj y el pin xCkn nos indica si la comunicación será asíncrona o síncrona.</w:t>
      </w:r>
    </w:p>
    <w:p w14:paraId="4B338D7F" w14:textId="73A98531" w:rsidR="008157FF" w:rsidRDefault="008157FF" w:rsidP="008157FF">
      <w:pPr>
        <w:jc w:val="center"/>
        <w:rPr>
          <w:rFonts w:ascii="Arial" w:hAnsi="Arial" w:cs="Arial"/>
          <w:szCs w:val="24"/>
        </w:rPr>
      </w:pPr>
      <w:r>
        <w:rPr>
          <w:rFonts w:ascii="Arial" w:hAnsi="Arial" w:cs="Arial"/>
          <w:noProof/>
          <w:szCs w:val="24"/>
          <w:lang w:eastAsia="es-MX"/>
        </w:rPr>
        <w:drawing>
          <wp:inline distT="0" distB="0" distL="0" distR="0" wp14:anchorId="1FCA33BC" wp14:editId="34D06359">
            <wp:extent cx="5465445" cy="1738630"/>
            <wp:effectExtent l="0" t="0" r="1905" b="0"/>
            <wp:docPr id="1073741963" name="Imagen 107374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5445" cy="1738630"/>
                    </a:xfrm>
                    <a:prstGeom prst="rect">
                      <a:avLst/>
                    </a:prstGeom>
                    <a:noFill/>
                    <a:ln>
                      <a:noFill/>
                    </a:ln>
                  </pic:spPr>
                </pic:pic>
              </a:graphicData>
            </a:graphic>
          </wp:inline>
        </w:drawing>
      </w:r>
    </w:p>
    <w:p w14:paraId="13C81D00" w14:textId="6D531052" w:rsidR="008157FF" w:rsidDel="003E2B1A" w:rsidRDefault="005A03A6">
      <w:pPr>
        <w:pStyle w:val="Descripcin"/>
        <w:rPr>
          <w:del w:id="4372" w:author="Tanya Hernández" w:date="2017-05-21T20:45:00Z"/>
        </w:rPr>
      </w:pPr>
      <w:bookmarkStart w:id="4373" w:name="_Toc483693205"/>
      <w:r w:rsidRPr="00262C61">
        <w:t>Fig. 4.</w:t>
      </w:r>
      <w:del w:id="4374" w:author="Tanya Hernández" w:date="2017-05-17T00:41:00Z">
        <w:r w:rsidRPr="004E1E07" w:rsidDel="004E1E07">
          <w:delText xml:space="preserve"> </w:delText>
        </w:r>
      </w:del>
      <w:r w:rsidRPr="00803B69">
        <w:rPr>
          <w:b w:val="0"/>
        </w:rPr>
        <w:fldChar w:fldCharType="begin"/>
      </w:r>
      <w:r w:rsidRPr="004E1E07">
        <w:instrText xml:space="preserve"> SEQ Fig._4. \* ARABIC </w:instrText>
      </w:r>
      <w:r w:rsidRPr="00803B69">
        <w:rPr>
          <w:b w:val="0"/>
          <w:rPrChange w:id="4375" w:author="Tanya Hernández" w:date="2017-05-17T00:41:00Z">
            <w:rPr>
              <w:b w:val="0"/>
            </w:rPr>
          </w:rPrChange>
        </w:rPr>
        <w:fldChar w:fldCharType="separate"/>
      </w:r>
      <w:ins w:id="4376" w:author="Tanya Hernández" w:date="2017-05-28T00:02:00Z">
        <w:r w:rsidR="005C425D">
          <w:rPr>
            <w:noProof/>
          </w:rPr>
          <w:t>2</w:t>
        </w:r>
      </w:ins>
      <w:del w:id="4377" w:author="Tanya Hernández" w:date="2017-05-17T01:33:00Z">
        <w:r w:rsidR="005B2C04" w:rsidRPr="004E1E07" w:rsidDel="00262C61">
          <w:rPr>
            <w:noProof/>
          </w:rPr>
          <w:delText>2</w:delText>
        </w:r>
      </w:del>
      <w:r w:rsidRPr="00803B69">
        <w:rPr>
          <w:b w:val="0"/>
        </w:rPr>
        <w:fldChar w:fldCharType="end"/>
      </w:r>
      <w:r>
        <w:t xml:space="preserve"> </w:t>
      </w:r>
      <w:r w:rsidR="008157FF">
        <w:t>Registro UBRR parte baja del microcontrolador ATMEL328P.</w:t>
      </w:r>
      <w:bookmarkEnd w:id="4373"/>
    </w:p>
    <w:p w14:paraId="7F0D56FF" w14:textId="77777777" w:rsidR="008157FF" w:rsidRDefault="008157FF">
      <w:pPr>
        <w:pStyle w:val="Descripcin"/>
        <w:pPrChange w:id="4378" w:author="Tanya Hernández" w:date="2017-05-28T00:21:00Z">
          <w:pPr>
            <w:ind w:firstLine="0"/>
          </w:pPr>
        </w:pPrChange>
      </w:pPr>
    </w:p>
    <w:p w14:paraId="3DCF7836" w14:textId="69790601" w:rsidR="008157FF" w:rsidRDefault="008157FF">
      <w:pPr>
        <w:pPrChange w:id="4379" w:author="Tanya Hernández" w:date="2017-05-16T02:13:00Z">
          <w:pPr>
            <w:ind w:firstLine="0"/>
          </w:pPr>
        </w:pPrChange>
      </w:pPr>
      <w:r>
        <w:t xml:space="preserve">El submódulo transmisor contiene un registro de 8 bits llamado </w:t>
      </w:r>
      <w:r w:rsidRPr="00C93306">
        <w:rPr>
          <w:b/>
          <w:rPrChange w:id="4380" w:author="Tanya Hernández" w:date="2017-05-16T02:12:00Z">
            <w:rPr/>
          </w:rPrChange>
        </w:rPr>
        <w:t>UDR</w:t>
      </w:r>
      <w:r>
        <w:t xml:space="preserve">, en esté se almacenan los datos que se van a transmitir, una vez que el pin tx-control este en alto, se inicia la transmisión y </w:t>
      </w:r>
      <w:ins w:id="4381" w:author="Maria del Rosario Rocha Bernabe" w:date="2017-05-15T12:38:00Z">
        <w:r w:rsidR="00A96A5E">
          <w:t>é</w:t>
        </w:r>
      </w:ins>
      <w:del w:id="4382" w:author="Maria del Rosario Rocha Bernabe" w:date="2017-05-15T12:38:00Z">
        <w:r w:rsidDel="00A96A5E">
          <w:delText>e</w:delText>
        </w:r>
      </w:del>
      <w:r>
        <w:t>st</w:t>
      </w:r>
      <w:ins w:id="4383" w:author="Maria del Rosario Rocha Bernabe" w:date="2017-05-15T12:38:00Z">
        <w:r w:rsidR="00A96A5E">
          <w:t>a</w:t>
        </w:r>
      </w:ins>
      <w:del w:id="4384" w:author="Maria del Rosario Rocha Bernabe" w:date="2017-05-15T12:38:00Z">
        <w:r w:rsidDel="00A96A5E">
          <w:delText>á</w:delText>
        </w:r>
      </w:del>
      <w:r>
        <w:t xml:space="preserve"> termina cuando el pin-control se encuentre en alto.</w:t>
      </w:r>
    </w:p>
    <w:p w14:paraId="5B4387F5" w14:textId="77777777" w:rsidR="008157FF" w:rsidRDefault="008157FF" w:rsidP="008157FF">
      <w:pPr>
        <w:ind w:firstLine="0"/>
      </w:pPr>
    </w:p>
    <w:p w14:paraId="48C3A1C3" w14:textId="3BB99DF8" w:rsidR="008157FF" w:rsidRDefault="008157FF" w:rsidP="008157FF">
      <w:pPr>
        <w:ind w:firstLine="0"/>
      </w:pPr>
      <w:r>
        <w:rPr>
          <w:noProof/>
          <w:lang w:eastAsia="es-MX"/>
        </w:rPr>
        <w:lastRenderedPageBreak/>
        <w:drawing>
          <wp:anchor distT="0" distB="0" distL="114300" distR="114300" simplePos="0" relativeHeight="251726848" behindDoc="0" locked="0" layoutInCell="1" allowOverlap="1" wp14:anchorId="399BBF0B" wp14:editId="3F625DEA">
            <wp:simplePos x="0" y="0"/>
            <wp:positionH relativeFrom="column">
              <wp:posOffset>835660</wp:posOffset>
            </wp:positionH>
            <wp:positionV relativeFrom="paragraph">
              <wp:posOffset>56515</wp:posOffset>
            </wp:positionV>
            <wp:extent cx="5617210" cy="1472565"/>
            <wp:effectExtent l="0" t="0" r="2540" b="0"/>
            <wp:wrapTopAndBottom/>
            <wp:docPr id="1073741972" name="Imagen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7210" cy="1472565"/>
                    </a:xfrm>
                    <a:prstGeom prst="rect">
                      <a:avLst/>
                    </a:prstGeom>
                    <a:noFill/>
                  </pic:spPr>
                </pic:pic>
              </a:graphicData>
            </a:graphic>
            <wp14:sizeRelH relativeFrom="page">
              <wp14:pctWidth>0</wp14:pctWidth>
            </wp14:sizeRelH>
            <wp14:sizeRelV relativeFrom="page">
              <wp14:pctHeight>0</wp14:pctHeight>
            </wp14:sizeRelV>
          </wp:anchor>
        </w:drawing>
      </w:r>
    </w:p>
    <w:p w14:paraId="142194ED" w14:textId="1FF17899" w:rsidR="008157FF" w:rsidDel="003E2B1A" w:rsidRDefault="00D2713A">
      <w:pPr>
        <w:pStyle w:val="Descripcin"/>
        <w:rPr>
          <w:del w:id="4385" w:author="Tanya Hernández" w:date="2017-05-21T20:45:00Z"/>
        </w:rPr>
      </w:pPr>
      <w:bookmarkStart w:id="4386" w:name="_Toc483693206"/>
      <w:r w:rsidRPr="00262C61">
        <w:t>Fig. 4.</w:t>
      </w:r>
      <w:del w:id="4387" w:author="Tanya Hernández" w:date="2017-05-17T00:41:00Z">
        <w:r w:rsidRPr="004E1E07" w:rsidDel="004E1E07">
          <w:delText xml:space="preserve"> </w:delText>
        </w:r>
      </w:del>
      <w:r w:rsidRPr="00803B69">
        <w:rPr>
          <w:b w:val="0"/>
        </w:rPr>
        <w:fldChar w:fldCharType="begin"/>
      </w:r>
      <w:r w:rsidRPr="004E1E07">
        <w:instrText xml:space="preserve"> SEQ Fig._4. \* ARABIC </w:instrText>
      </w:r>
      <w:r w:rsidRPr="00803B69">
        <w:rPr>
          <w:b w:val="0"/>
          <w:rPrChange w:id="4388" w:author="Tanya Hernández" w:date="2017-05-17T00:41:00Z">
            <w:rPr>
              <w:b w:val="0"/>
            </w:rPr>
          </w:rPrChange>
        </w:rPr>
        <w:fldChar w:fldCharType="separate"/>
      </w:r>
      <w:ins w:id="4389" w:author="Tanya Hernández" w:date="2017-05-28T00:02:00Z">
        <w:r w:rsidR="005C425D">
          <w:rPr>
            <w:noProof/>
          </w:rPr>
          <w:t>3</w:t>
        </w:r>
      </w:ins>
      <w:del w:id="4390" w:author="Tanya Hernández" w:date="2017-05-17T01:33:00Z">
        <w:r w:rsidR="005B2C04" w:rsidRPr="004E1E07" w:rsidDel="00262C61">
          <w:rPr>
            <w:noProof/>
          </w:rPr>
          <w:delText>3</w:delText>
        </w:r>
      </w:del>
      <w:r w:rsidRPr="00803B69">
        <w:rPr>
          <w:b w:val="0"/>
        </w:rPr>
        <w:fldChar w:fldCharType="end"/>
      </w:r>
      <w:r>
        <w:t xml:space="preserve"> </w:t>
      </w:r>
      <w:r w:rsidR="008157FF">
        <w:t>Registro UDR del microcontrolador ATMEL328P.</w:t>
      </w:r>
      <w:bookmarkEnd w:id="4386"/>
    </w:p>
    <w:p w14:paraId="675B0ED4" w14:textId="77777777" w:rsidR="008157FF" w:rsidRDefault="008157FF">
      <w:pPr>
        <w:pStyle w:val="Descripcin"/>
        <w:pPrChange w:id="4391" w:author="Tanya Hernández" w:date="2017-05-28T00:21:00Z">
          <w:pPr>
            <w:jc w:val="center"/>
          </w:pPr>
        </w:pPrChange>
      </w:pPr>
    </w:p>
    <w:p w14:paraId="7D448194" w14:textId="46E80D6B" w:rsidR="008157FF" w:rsidRDefault="008157FF">
      <w:pPr>
        <w:pPrChange w:id="4392" w:author="Tanya Hernández" w:date="2017-05-16T02:13:00Z">
          <w:pPr>
            <w:ind w:firstLine="0"/>
          </w:pPr>
        </w:pPrChange>
      </w:pPr>
      <w:r>
        <w:t xml:space="preserve">El submódulo receptor utiliza el pin rx-control para activar la recepción de datos, una vez que </w:t>
      </w:r>
      <w:r w:rsidR="00A96A5E">
        <w:t>é</w:t>
      </w:r>
      <w:r>
        <w:t>st</w:t>
      </w:r>
      <w:r w:rsidR="00A96A5E">
        <w:t>e</w:t>
      </w:r>
      <w:r>
        <w:t xml:space="preserve"> se encuentre en alto y el pin-control, se almacena el dato en el registro UDR, para posteriormente poderlo leer</w:t>
      </w:r>
      <w:r w:rsidR="00D2713A">
        <w:t xml:space="preserve">. </w:t>
      </w:r>
      <w:r>
        <w:t xml:space="preserve">Los registros de control nos permiten identificar en que estados del protocolo de comunicación se encuentra la comunicación entre el transmisor y el receptor, </w:t>
      </w:r>
      <w:r w:rsidRPr="00C93306">
        <w:rPr>
          <w:b/>
          <w:rPrChange w:id="4393" w:author="Tanya Hernández" w:date="2017-05-16T02:12:00Z">
            <w:rPr/>
          </w:rPrChange>
        </w:rPr>
        <w:t>UCSRA</w:t>
      </w:r>
      <w:r>
        <w:t xml:space="preserve">, </w:t>
      </w:r>
      <w:r w:rsidRPr="00C93306">
        <w:rPr>
          <w:b/>
          <w:rPrChange w:id="4394" w:author="Tanya Hernández" w:date="2017-05-16T02:12:00Z">
            <w:rPr/>
          </w:rPrChange>
        </w:rPr>
        <w:t>UCSRB</w:t>
      </w:r>
      <w:r>
        <w:t xml:space="preserve"> y </w:t>
      </w:r>
      <w:r w:rsidRPr="00C93306">
        <w:rPr>
          <w:b/>
          <w:rPrChange w:id="4395" w:author="Tanya Hernández" w:date="2017-05-16T02:12:00Z">
            <w:rPr/>
          </w:rPrChange>
        </w:rPr>
        <w:t>UCSRC</w:t>
      </w:r>
      <w:r>
        <w:t>.</w:t>
      </w:r>
    </w:p>
    <w:p w14:paraId="482C0C9E" w14:textId="09F18AF1" w:rsidR="008157FF" w:rsidRDefault="008157FF" w:rsidP="008157FF">
      <w:pPr>
        <w:tabs>
          <w:tab w:val="left" w:pos="3348"/>
        </w:tabs>
        <w:jc w:val="center"/>
        <w:rPr>
          <w:rFonts w:ascii="Arial" w:hAnsi="Arial" w:cs="Arial"/>
          <w:szCs w:val="24"/>
        </w:rPr>
      </w:pPr>
      <w:r>
        <w:rPr>
          <w:rFonts w:ascii="Arial" w:hAnsi="Arial" w:cs="Arial"/>
          <w:noProof/>
          <w:szCs w:val="24"/>
          <w:lang w:eastAsia="es-MX"/>
        </w:rPr>
        <w:drawing>
          <wp:inline distT="0" distB="0" distL="0" distR="0" wp14:anchorId="2B2F8665" wp14:editId="32127A7B">
            <wp:extent cx="5603875" cy="1579245"/>
            <wp:effectExtent l="0" t="0" r="0" b="1905"/>
            <wp:docPr id="1073741962" name="Imagen 107374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3875" cy="1579245"/>
                    </a:xfrm>
                    <a:prstGeom prst="rect">
                      <a:avLst/>
                    </a:prstGeom>
                    <a:noFill/>
                    <a:ln>
                      <a:noFill/>
                    </a:ln>
                  </pic:spPr>
                </pic:pic>
              </a:graphicData>
            </a:graphic>
          </wp:inline>
        </w:drawing>
      </w:r>
    </w:p>
    <w:p w14:paraId="059A3B10" w14:textId="0AAF0B3D" w:rsidR="008157FF" w:rsidRDefault="00D2713A">
      <w:pPr>
        <w:pStyle w:val="Descripcin"/>
        <w:rPr>
          <w:rFonts w:ascii="Arial" w:hAnsi="Arial"/>
        </w:rPr>
      </w:pPr>
      <w:bookmarkStart w:id="4396" w:name="_Toc483693207"/>
      <w:r w:rsidRPr="00262C61">
        <w:t>Fig. 4.</w:t>
      </w:r>
      <w:del w:id="4397" w:author="Tanya Hernández" w:date="2017-05-17T00:41:00Z">
        <w:r w:rsidRPr="004E1E07" w:rsidDel="004E1E07">
          <w:delText xml:space="preserve"> </w:delText>
        </w:r>
      </w:del>
      <w:r w:rsidRPr="00803B69">
        <w:fldChar w:fldCharType="begin"/>
      </w:r>
      <w:r w:rsidRPr="004E1E07">
        <w:instrText xml:space="preserve"> SEQ Fig._4. \* ARABIC </w:instrText>
      </w:r>
      <w:r w:rsidRPr="00803B69">
        <w:rPr>
          <w:rPrChange w:id="4398" w:author="Tanya Hernández" w:date="2017-05-17T00:41:00Z">
            <w:rPr/>
          </w:rPrChange>
        </w:rPr>
        <w:fldChar w:fldCharType="separate"/>
      </w:r>
      <w:ins w:id="4399" w:author="Tanya Hernández" w:date="2017-05-28T00:02:00Z">
        <w:r w:rsidR="005C425D">
          <w:rPr>
            <w:noProof/>
          </w:rPr>
          <w:t>4</w:t>
        </w:r>
      </w:ins>
      <w:del w:id="4400" w:author="Tanya Hernández" w:date="2017-05-17T01:33:00Z">
        <w:r w:rsidR="005B2C04" w:rsidRPr="004E1E07" w:rsidDel="00262C61">
          <w:rPr>
            <w:noProof/>
          </w:rPr>
          <w:delText>4</w:delText>
        </w:r>
      </w:del>
      <w:r w:rsidRPr="00803B69">
        <w:fldChar w:fldCharType="end"/>
      </w:r>
      <w:r>
        <w:rPr>
          <w:rFonts w:ascii="Arial" w:hAnsi="Arial"/>
        </w:rPr>
        <w:t xml:space="preserve"> </w:t>
      </w:r>
      <w:r w:rsidR="008157FF">
        <w:t>Registro UCSRA del microcontrolador ATMEL328P P.</w:t>
      </w:r>
      <w:bookmarkEnd w:id="4396"/>
    </w:p>
    <w:p w14:paraId="08D880CD" w14:textId="04A975AD" w:rsidR="008157FF" w:rsidRDefault="008157FF" w:rsidP="008157FF">
      <w:pPr>
        <w:jc w:val="center"/>
        <w:rPr>
          <w:rFonts w:ascii="Arial" w:hAnsi="Arial" w:cs="Arial"/>
          <w:szCs w:val="24"/>
        </w:rPr>
      </w:pPr>
      <w:r>
        <w:rPr>
          <w:rFonts w:ascii="Arial" w:hAnsi="Arial" w:cs="Arial"/>
          <w:noProof/>
          <w:szCs w:val="24"/>
          <w:lang w:eastAsia="es-MX"/>
        </w:rPr>
        <w:drawing>
          <wp:inline distT="0" distB="0" distL="0" distR="0" wp14:anchorId="59439506" wp14:editId="2FDB21B9">
            <wp:extent cx="5603875" cy="1461770"/>
            <wp:effectExtent l="0" t="0" r="0" b="5080"/>
            <wp:docPr id="1073741961" name="Imagen 107374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03875" cy="1461770"/>
                    </a:xfrm>
                    <a:prstGeom prst="rect">
                      <a:avLst/>
                    </a:prstGeom>
                    <a:noFill/>
                    <a:ln>
                      <a:noFill/>
                    </a:ln>
                  </pic:spPr>
                </pic:pic>
              </a:graphicData>
            </a:graphic>
          </wp:inline>
        </w:drawing>
      </w:r>
    </w:p>
    <w:p w14:paraId="74D1DD7C" w14:textId="014ECF97" w:rsidR="008157FF" w:rsidDel="003E2B1A" w:rsidRDefault="00D2713A">
      <w:pPr>
        <w:pStyle w:val="Descripcin"/>
        <w:rPr>
          <w:del w:id="4401" w:author="Tanya Hernández" w:date="2017-05-21T20:45:00Z"/>
          <w:rFonts w:ascii="Arial" w:hAnsi="Arial"/>
        </w:rPr>
      </w:pPr>
      <w:bookmarkStart w:id="4402" w:name="_Toc483693208"/>
      <w:r w:rsidRPr="00262C61">
        <w:t>Fig. 4.</w:t>
      </w:r>
      <w:del w:id="4403" w:author="Tanya Hernández" w:date="2017-05-17T00:41:00Z">
        <w:r w:rsidRPr="004E1E07" w:rsidDel="004E1E07">
          <w:delText xml:space="preserve"> </w:delText>
        </w:r>
      </w:del>
      <w:r w:rsidRPr="00803B69">
        <w:rPr>
          <w:b w:val="0"/>
        </w:rPr>
        <w:fldChar w:fldCharType="begin"/>
      </w:r>
      <w:r w:rsidRPr="004E1E07">
        <w:instrText xml:space="preserve"> SEQ Fig._4. \* ARABIC </w:instrText>
      </w:r>
      <w:r w:rsidRPr="00803B69">
        <w:rPr>
          <w:b w:val="0"/>
          <w:rPrChange w:id="4404" w:author="Tanya Hernández" w:date="2017-05-17T00:42:00Z">
            <w:rPr>
              <w:b w:val="0"/>
            </w:rPr>
          </w:rPrChange>
        </w:rPr>
        <w:fldChar w:fldCharType="separate"/>
      </w:r>
      <w:ins w:id="4405" w:author="Tanya Hernández" w:date="2017-05-28T00:02:00Z">
        <w:r w:rsidR="005C425D">
          <w:rPr>
            <w:noProof/>
          </w:rPr>
          <w:t>5</w:t>
        </w:r>
      </w:ins>
      <w:del w:id="4406" w:author="Tanya Hernández" w:date="2017-05-17T01:33:00Z">
        <w:r w:rsidR="005B2C04" w:rsidRPr="004E1E07" w:rsidDel="00262C61">
          <w:rPr>
            <w:noProof/>
          </w:rPr>
          <w:delText>5</w:delText>
        </w:r>
      </w:del>
      <w:r w:rsidRPr="00803B69">
        <w:rPr>
          <w:b w:val="0"/>
        </w:rPr>
        <w:fldChar w:fldCharType="end"/>
      </w:r>
      <w:r>
        <w:t xml:space="preserve"> </w:t>
      </w:r>
      <w:r w:rsidR="008157FF">
        <w:t>Registro UCSRB del microcontrolador ATMEL328P.</w:t>
      </w:r>
      <w:bookmarkEnd w:id="4402"/>
    </w:p>
    <w:p w14:paraId="322AD3E9" w14:textId="77777777" w:rsidR="008157FF" w:rsidRDefault="008157FF">
      <w:pPr>
        <w:pStyle w:val="Descripcin"/>
        <w:pPrChange w:id="4407" w:author="Tanya Hernández" w:date="2017-05-28T00:21:00Z">
          <w:pPr>
            <w:tabs>
              <w:tab w:val="left" w:pos="3348"/>
            </w:tabs>
            <w:jc w:val="center"/>
          </w:pPr>
        </w:pPrChange>
      </w:pPr>
    </w:p>
    <w:p w14:paraId="301060D8" w14:textId="2A49548C" w:rsidR="008157FF" w:rsidDel="003E2B1A" w:rsidRDefault="008157FF">
      <w:pPr>
        <w:rPr>
          <w:del w:id="4408" w:author="Tanya Hernández" w:date="2017-05-21T20:46:00Z"/>
        </w:rPr>
        <w:pPrChange w:id="4409" w:author="Tanya Hernández" w:date="2017-05-21T20:46:00Z">
          <w:pPr>
            <w:ind w:firstLine="0"/>
          </w:pPr>
        </w:pPrChange>
      </w:pPr>
      <w:r>
        <w:t>El módulo USART se configuro de manera asíncrona y se utilizó para ver los valores de los registros de configuración de los protocolos de comunicación, a continuación, se muestra la transmisión de un dato de 8 bits, de la computadora al microcontrolador, utilizando un microcontrolador ATMEL328P, un FTDI (Dispositivos Semiconductores especializados en tecnología universal de bus serial) y una hiperterminal.</w:t>
      </w:r>
    </w:p>
    <w:p w14:paraId="2488C0C3" w14:textId="5A5D1AA3" w:rsidR="008157FF" w:rsidRDefault="008157FF">
      <w:pPr>
        <w:ind w:firstLine="0"/>
        <w:rPr>
          <w:ins w:id="4410" w:author="Tanya Hernández" w:date="2017-05-21T20:46:00Z"/>
        </w:rPr>
      </w:pPr>
    </w:p>
    <w:p w14:paraId="40D3D6E0" w14:textId="77777777" w:rsidR="003E2B1A" w:rsidRDefault="003E2B1A">
      <w:pPr>
        <w:ind w:firstLine="0"/>
      </w:pPr>
    </w:p>
    <w:p w14:paraId="2D57B84E" w14:textId="1A37E2E1" w:rsidR="008157FF" w:rsidRDefault="008157FF">
      <w:pPr>
        <w:pPrChange w:id="4411" w:author="Tanya Hernández" w:date="2017-05-16T02:14:00Z">
          <w:pPr>
            <w:ind w:firstLine="0"/>
          </w:pPr>
        </w:pPrChange>
      </w:pPr>
      <w:r>
        <w:t xml:space="preserve">En la figura </w:t>
      </w:r>
      <w:r w:rsidR="00D2713A">
        <w:t xml:space="preserve">4.6 </w:t>
      </w:r>
      <w:r>
        <w:t>se muestra el microcontrolador ATMEL328P el cual es utilizado para las pruebas, las interfaces del módulo USART se encuentran en los pines 2 y 3, (transmisor y receptor).</w:t>
      </w:r>
    </w:p>
    <w:p w14:paraId="19465C68" w14:textId="28CCF487" w:rsidR="008157FF" w:rsidRDefault="008157FF" w:rsidP="008157FF">
      <w:pPr>
        <w:ind w:firstLine="0"/>
      </w:pPr>
    </w:p>
    <w:p w14:paraId="3B53D3FA" w14:textId="57F3C085" w:rsidR="008157FF" w:rsidRDefault="008157FF" w:rsidP="008157FF">
      <w:pPr>
        <w:jc w:val="center"/>
        <w:rPr>
          <w:rFonts w:ascii="Arial" w:hAnsi="Arial" w:cs="Arial"/>
          <w:szCs w:val="24"/>
        </w:rPr>
      </w:pPr>
      <w:r>
        <w:rPr>
          <w:noProof/>
          <w:lang w:eastAsia="es-MX"/>
        </w:rPr>
        <w:lastRenderedPageBreak/>
        <w:drawing>
          <wp:inline distT="0" distB="0" distL="0" distR="0" wp14:anchorId="10B8FA33" wp14:editId="7CEA2504">
            <wp:extent cx="3359785" cy="2258060"/>
            <wp:effectExtent l="0" t="0" r="0" b="8890"/>
            <wp:docPr id="1073741960" name="Imagen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59785" cy="2258060"/>
                    </a:xfrm>
                    <a:prstGeom prst="rect">
                      <a:avLst/>
                    </a:prstGeom>
                    <a:noFill/>
                    <a:ln>
                      <a:noFill/>
                    </a:ln>
                  </pic:spPr>
                </pic:pic>
              </a:graphicData>
            </a:graphic>
          </wp:inline>
        </w:drawing>
      </w:r>
    </w:p>
    <w:p w14:paraId="5A632EDD" w14:textId="633E7011" w:rsidR="008157FF" w:rsidRPr="003874BA" w:rsidRDefault="00D2713A">
      <w:pPr>
        <w:pStyle w:val="Descripcin"/>
        <w:rPr>
          <w:rFonts w:ascii="Arial" w:hAnsi="Arial"/>
        </w:rPr>
      </w:pPr>
      <w:bookmarkStart w:id="4412" w:name="_Toc483693209"/>
      <w:r w:rsidRPr="00DF2766">
        <w:t>Fig. 4.</w:t>
      </w:r>
      <w:del w:id="4413" w:author="Tanya Hernández" w:date="2017-05-17T00:42:00Z">
        <w:r w:rsidRPr="00DF2766" w:rsidDel="004E1E07">
          <w:delText xml:space="preserve"> </w:delText>
        </w:r>
      </w:del>
      <w:r w:rsidRPr="005E6164">
        <w:fldChar w:fldCharType="begin"/>
      </w:r>
      <w:r w:rsidRPr="004E1E07">
        <w:instrText xml:space="preserve"> SEQ Fig._4. \* ARABIC </w:instrText>
      </w:r>
      <w:r w:rsidRPr="005E6164">
        <w:rPr>
          <w:rPrChange w:id="4414" w:author="Tanya Hernández" w:date="2017-05-17T00:42:00Z">
            <w:rPr/>
          </w:rPrChange>
        </w:rPr>
        <w:fldChar w:fldCharType="separate"/>
      </w:r>
      <w:ins w:id="4415" w:author="Tanya Hernández" w:date="2017-05-28T00:02:00Z">
        <w:r w:rsidR="005C425D">
          <w:rPr>
            <w:noProof/>
          </w:rPr>
          <w:t>6</w:t>
        </w:r>
      </w:ins>
      <w:del w:id="4416" w:author="Tanya Hernández" w:date="2017-05-17T01:33:00Z">
        <w:r w:rsidR="005B2C04" w:rsidRPr="00262C61" w:rsidDel="00262C61">
          <w:rPr>
            <w:noProof/>
          </w:rPr>
          <w:delText>6</w:delText>
        </w:r>
      </w:del>
      <w:r w:rsidRPr="005E6164">
        <w:fldChar w:fldCharType="end"/>
      </w:r>
      <w:r w:rsidR="008157FF">
        <w:rPr>
          <w:rFonts w:ascii="Arial" w:hAnsi="Arial"/>
        </w:rPr>
        <w:t xml:space="preserve"> </w:t>
      </w:r>
      <w:r w:rsidR="008157FF">
        <w:t>Microcontrolador ATMEL328P</w:t>
      </w:r>
      <w:r>
        <w:t>.</w:t>
      </w:r>
      <w:bookmarkEnd w:id="4412"/>
    </w:p>
    <w:p w14:paraId="2A09C906" w14:textId="39C650EC" w:rsidR="008157FF" w:rsidRDefault="008157FF">
      <w:pPr>
        <w:pPrChange w:id="4417" w:author="Tanya Hernández" w:date="2017-05-16T02:14:00Z">
          <w:pPr>
            <w:ind w:firstLine="0"/>
          </w:pPr>
        </w:pPrChange>
      </w:pPr>
      <w:r>
        <w:t>El FTDI es un dispositivo universal de comunicación serial por puerto USB que nos permite comunicar al microcontrolador y la computadora, utilizando el módulo USART del microcontrolador.</w:t>
      </w:r>
    </w:p>
    <w:p w14:paraId="5471C4DE" w14:textId="37F682EA" w:rsidR="008157FF" w:rsidRDefault="008157FF" w:rsidP="008157FF">
      <w:pPr>
        <w:ind w:firstLine="0"/>
      </w:pPr>
    </w:p>
    <w:p w14:paraId="2B9A62C0" w14:textId="05E522F9" w:rsidR="008157FF" w:rsidRDefault="008157FF" w:rsidP="008157FF">
      <w:pPr>
        <w:ind w:left="1416"/>
        <w:jc w:val="center"/>
        <w:rPr>
          <w:rFonts w:ascii="Arial" w:hAnsi="Arial" w:cs="Arial"/>
          <w:szCs w:val="24"/>
        </w:rPr>
      </w:pPr>
      <w:r>
        <w:rPr>
          <w:rFonts w:ascii="Arial" w:hAnsi="Arial" w:cs="Arial"/>
          <w:noProof/>
          <w:szCs w:val="24"/>
          <w:lang w:eastAsia="es-MX"/>
        </w:rPr>
        <w:drawing>
          <wp:inline distT="0" distB="0" distL="0" distR="0" wp14:anchorId="23632309" wp14:editId="02EC368F">
            <wp:extent cx="2689412" cy="1892572"/>
            <wp:effectExtent l="0" t="0" r="0" b="0"/>
            <wp:docPr id="1073741959" name="Imagen 107374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1768" cy="1894230"/>
                    </a:xfrm>
                    <a:prstGeom prst="rect">
                      <a:avLst/>
                    </a:prstGeom>
                    <a:noFill/>
                    <a:ln>
                      <a:noFill/>
                    </a:ln>
                  </pic:spPr>
                </pic:pic>
              </a:graphicData>
            </a:graphic>
          </wp:inline>
        </w:drawing>
      </w:r>
    </w:p>
    <w:p w14:paraId="76D85C4A" w14:textId="59E27945" w:rsidR="008157FF" w:rsidRDefault="00D2713A">
      <w:pPr>
        <w:pStyle w:val="Descripcin"/>
        <w:rPr>
          <w:rFonts w:ascii="Arial" w:hAnsi="Arial"/>
        </w:rPr>
      </w:pPr>
      <w:bookmarkStart w:id="4418" w:name="_Toc483693210"/>
      <w:r w:rsidRPr="00262C61">
        <w:t>Fig. 4.</w:t>
      </w:r>
      <w:del w:id="4419" w:author="Tanya Hernández" w:date="2017-05-17T00:42:00Z">
        <w:r w:rsidRPr="004E1E07" w:rsidDel="004E1E07">
          <w:delText xml:space="preserve"> </w:delText>
        </w:r>
      </w:del>
      <w:r w:rsidRPr="00803B69">
        <w:fldChar w:fldCharType="begin"/>
      </w:r>
      <w:r w:rsidRPr="004E1E07">
        <w:instrText xml:space="preserve"> SEQ Fig._4. \* ARABIC </w:instrText>
      </w:r>
      <w:r w:rsidRPr="00803B69">
        <w:rPr>
          <w:rPrChange w:id="4420" w:author="Tanya Hernández" w:date="2017-05-17T00:42:00Z">
            <w:rPr/>
          </w:rPrChange>
        </w:rPr>
        <w:fldChar w:fldCharType="separate"/>
      </w:r>
      <w:ins w:id="4421" w:author="Tanya Hernández" w:date="2017-05-28T00:02:00Z">
        <w:r w:rsidR="005C425D">
          <w:rPr>
            <w:noProof/>
          </w:rPr>
          <w:t>7</w:t>
        </w:r>
      </w:ins>
      <w:del w:id="4422" w:author="Tanya Hernández" w:date="2017-05-17T01:33:00Z">
        <w:r w:rsidR="005B2C04" w:rsidRPr="004E1E07" w:rsidDel="00262C61">
          <w:rPr>
            <w:noProof/>
          </w:rPr>
          <w:delText>7</w:delText>
        </w:r>
      </w:del>
      <w:r w:rsidRPr="00803B69">
        <w:fldChar w:fldCharType="end"/>
      </w:r>
      <w:r w:rsidR="008157FF">
        <w:rPr>
          <w:rFonts w:ascii="Arial" w:hAnsi="Arial"/>
        </w:rPr>
        <w:t xml:space="preserve"> </w:t>
      </w:r>
      <w:r w:rsidR="008157FF">
        <w:t>Imagen de FTDI para comunicación serial.</w:t>
      </w:r>
      <w:bookmarkEnd w:id="4418"/>
    </w:p>
    <w:p w14:paraId="65597C0A" w14:textId="77777777" w:rsidR="008157FF" w:rsidDel="003E2B1A" w:rsidRDefault="008157FF">
      <w:pPr>
        <w:rPr>
          <w:del w:id="4423" w:author="Tanya Hernández" w:date="2017-05-21T20:46:00Z"/>
        </w:rPr>
        <w:pPrChange w:id="4424" w:author="Tanya Hernández" w:date="2017-05-16T02:14:00Z">
          <w:pPr>
            <w:ind w:firstLine="0"/>
          </w:pPr>
        </w:pPrChange>
      </w:pPr>
      <w:r>
        <w:t>Para mostrar los datos transmitidos y recibidos de manera gráfica, se empleó la hiperterminal X-CTU, siendo los datos rojos los transmitidos por el microcontrolador y los azules los recibidos.</w:t>
      </w:r>
    </w:p>
    <w:p w14:paraId="34F880E6" w14:textId="77777777" w:rsidR="008157FF" w:rsidRDefault="008157FF">
      <w:pPr>
        <w:rPr>
          <w:rFonts w:ascii="Arial" w:hAnsi="Arial" w:cs="Arial"/>
          <w:szCs w:val="24"/>
        </w:rPr>
        <w:pPrChange w:id="4425" w:author="Tanya Hernández" w:date="2017-05-21T20:46:00Z">
          <w:pPr>
            <w:jc w:val="center"/>
          </w:pPr>
        </w:pPrChange>
      </w:pPr>
    </w:p>
    <w:p w14:paraId="3C75B54C" w14:textId="77777777" w:rsidR="008157FF" w:rsidRDefault="008157FF" w:rsidP="008157FF">
      <w:pPr>
        <w:tabs>
          <w:tab w:val="left" w:pos="6078"/>
        </w:tabs>
        <w:rPr>
          <w:rFonts w:ascii="Arial" w:hAnsi="Arial" w:cs="Arial"/>
          <w:szCs w:val="24"/>
        </w:rPr>
      </w:pPr>
    </w:p>
    <w:p w14:paraId="0AB8F1DD" w14:textId="01E9C120" w:rsidR="008157FF" w:rsidRDefault="008157FF" w:rsidP="008157FF">
      <w:pPr>
        <w:jc w:val="center"/>
        <w:rPr>
          <w:rFonts w:ascii="Arial" w:hAnsi="Arial" w:cs="Arial"/>
          <w:szCs w:val="24"/>
        </w:rPr>
      </w:pPr>
      <w:r>
        <w:rPr>
          <w:rFonts w:ascii="Arial" w:hAnsi="Arial" w:cs="Arial"/>
          <w:noProof/>
          <w:szCs w:val="24"/>
          <w:lang w:eastAsia="es-MX"/>
        </w:rPr>
        <w:drawing>
          <wp:inline distT="0" distB="0" distL="0" distR="0" wp14:anchorId="2D43E610" wp14:editId="5F600697">
            <wp:extent cx="4322445" cy="1953260"/>
            <wp:effectExtent l="19050" t="0" r="20955" b="27940"/>
            <wp:docPr id="1073741958" name="Imagen 1073741958"/>
            <wp:cNvGraphicFramePr/>
            <a:graphic xmlns:a="http://schemas.openxmlformats.org/drawingml/2006/main">
              <a:graphicData uri="http://schemas.openxmlformats.org/drawingml/2006/picture">
                <pic:pic xmlns:pic="http://schemas.openxmlformats.org/drawingml/2006/picture">
                  <pic:nvPicPr>
                    <pic:cNvPr id="1073741908" name="Imagen 1073741908"/>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86885" cy="15201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23692C" w14:textId="44B32779" w:rsidR="008157FF" w:rsidDel="003E2B1A" w:rsidRDefault="00D2713A">
      <w:pPr>
        <w:pStyle w:val="Descripcin"/>
        <w:rPr>
          <w:del w:id="4426" w:author="Tanya Hernández" w:date="2017-05-21T20:46:00Z"/>
        </w:rPr>
      </w:pPr>
      <w:bookmarkStart w:id="4427" w:name="_Toc483693211"/>
      <w:r w:rsidRPr="00262C61">
        <w:t>Fig. 4.</w:t>
      </w:r>
      <w:del w:id="4428" w:author="Tanya Hernández" w:date="2017-05-17T00:42:00Z">
        <w:r w:rsidRPr="004E1E07" w:rsidDel="004E1E07">
          <w:delText xml:space="preserve"> </w:delText>
        </w:r>
      </w:del>
      <w:r w:rsidRPr="00803B69">
        <w:rPr>
          <w:b w:val="0"/>
        </w:rPr>
        <w:fldChar w:fldCharType="begin"/>
      </w:r>
      <w:r w:rsidRPr="004E1E07">
        <w:instrText xml:space="preserve"> SEQ Fig._4. \* ARABIC </w:instrText>
      </w:r>
      <w:r w:rsidRPr="00803B69">
        <w:rPr>
          <w:b w:val="0"/>
          <w:rPrChange w:id="4429" w:author="Tanya Hernández" w:date="2017-05-17T00:42:00Z">
            <w:rPr>
              <w:b w:val="0"/>
            </w:rPr>
          </w:rPrChange>
        </w:rPr>
        <w:fldChar w:fldCharType="separate"/>
      </w:r>
      <w:ins w:id="4430" w:author="Tanya Hernández" w:date="2017-05-28T00:02:00Z">
        <w:r w:rsidR="005C425D">
          <w:rPr>
            <w:noProof/>
          </w:rPr>
          <w:t>8</w:t>
        </w:r>
      </w:ins>
      <w:del w:id="4431" w:author="Tanya Hernández" w:date="2017-05-17T01:33:00Z">
        <w:r w:rsidR="005B2C04" w:rsidRPr="004E1E07" w:rsidDel="00262C61">
          <w:rPr>
            <w:noProof/>
          </w:rPr>
          <w:delText>8</w:delText>
        </w:r>
      </w:del>
      <w:r w:rsidRPr="00803B69">
        <w:rPr>
          <w:b w:val="0"/>
        </w:rPr>
        <w:fldChar w:fldCharType="end"/>
      </w:r>
      <w:r w:rsidR="008157FF">
        <w:rPr>
          <w:rFonts w:ascii="Arial" w:hAnsi="Arial"/>
        </w:rPr>
        <w:t xml:space="preserve"> </w:t>
      </w:r>
      <w:r w:rsidR="008157FF">
        <w:t>Datos enviados del microcontrolador ATMEL328P a la computadora.</w:t>
      </w:r>
      <w:bookmarkEnd w:id="4427"/>
    </w:p>
    <w:p w14:paraId="054869DC" w14:textId="65A76CFB" w:rsidR="008157FF" w:rsidRDefault="008157FF">
      <w:pPr>
        <w:pStyle w:val="Descripcin"/>
        <w:pPrChange w:id="4432" w:author="Tanya Hernández" w:date="2017-05-28T00:21:00Z">
          <w:pPr>
            <w:ind w:firstLine="0"/>
          </w:pPr>
        </w:pPrChange>
      </w:pPr>
    </w:p>
    <w:p w14:paraId="4611D977" w14:textId="32C7EE97" w:rsidR="008157FF" w:rsidDel="003E2B1A" w:rsidRDefault="00C14598">
      <w:pPr>
        <w:pStyle w:val="Ttulo3"/>
        <w:rPr>
          <w:del w:id="4433" w:author="Tanya Hernández" w:date="2017-05-21T20:46:00Z"/>
          <w:rFonts w:ascii="Arial" w:hAnsi="Arial" w:cs="Arial"/>
        </w:rPr>
        <w:pPrChange w:id="4434" w:author="Tanya Hernández" w:date="2017-05-21T12:51:00Z">
          <w:pPr>
            <w:pStyle w:val="Ttulo2"/>
          </w:pPr>
        </w:pPrChange>
      </w:pPr>
      <w:bookmarkStart w:id="4435" w:name="_Toc479115559"/>
      <w:bookmarkStart w:id="4436" w:name="_Toc480316168"/>
      <w:bookmarkStart w:id="4437" w:name="_Toc483160398"/>
      <w:ins w:id="4438" w:author="Tanya Hernández" w:date="2017-05-16T02:39:00Z">
        <w:r>
          <w:lastRenderedPageBreak/>
          <w:t xml:space="preserve">4.1.2 </w:t>
        </w:r>
      </w:ins>
      <w:r w:rsidR="008157FF">
        <w:t xml:space="preserve">Configuración de </w:t>
      </w:r>
      <w:r w:rsidR="008157FF" w:rsidRPr="00C14598">
        <w:t>emisivilidad</w:t>
      </w:r>
      <w:r w:rsidR="008157FF">
        <w:t xml:space="preserve"> y rangos de temperatura</w:t>
      </w:r>
      <w:bookmarkEnd w:id="4435"/>
      <w:bookmarkEnd w:id="4436"/>
      <w:bookmarkEnd w:id="4437"/>
    </w:p>
    <w:p w14:paraId="35D07B14" w14:textId="77777777" w:rsidR="008157FF" w:rsidRPr="009276B1" w:rsidRDefault="008157FF">
      <w:pPr>
        <w:pStyle w:val="Ttulo3"/>
        <w:rPr>
          <w:rFonts w:cs="Times New Roman"/>
        </w:rPr>
        <w:pPrChange w:id="4439" w:author="Tanya Hernández" w:date="2017-05-21T20:46:00Z">
          <w:pPr/>
        </w:pPrChange>
      </w:pPr>
    </w:p>
    <w:p w14:paraId="1A0E87BC" w14:textId="126D28BE" w:rsidR="008157FF" w:rsidRDefault="008157FF" w:rsidP="008157FF">
      <w:pPr>
        <w:rPr>
          <w:rFonts w:cs="Times New Roman"/>
          <w:szCs w:val="24"/>
        </w:rPr>
      </w:pPr>
      <w:r>
        <w:rPr>
          <w:rFonts w:cs="Times New Roman"/>
          <w:szCs w:val="24"/>
        </w:rPr>
        <w:t xml:space="preserve">En la tabla </w:t>
      </w:r>
      <w:r w:rsidR="00D2713A">
        <w:rPr>
          <w:rFonts w:cs="Times New Roman"/>
          <w:szCs w:val="24"/>
        </w:rPr>
        <w:t xml:space="preserve">4.I </w:t>
      </w:r>
      <w:r>
        <w:rPr>
          <w:rFonts w:cs="Times New Roman"/>
          <w:szCs w:val="24"/>
        </w:rPr>
        <w:t xml:space="preserve">se muestran los registros de la memoria EEROM que se tienen que modificar. </w:t>
      </w:r>
    </w:p>
    <w:p w14:paraId="3A79E621" w14:textId="77777777" w:rsidR="008157FF" w:rsidRDefault="008157FF" w:rsidP="008157FF">
      <w:pPr>
        <w:rPr>
          <w:rFonts w:ascii="Arial" w:hAnsi="Arial" w:cs="Arial"/>
          <w:szCs w:val="24"/>
        </w:rPr>
      </w:pPr>
    </w:p>
    <w:p w14:paraId="717E479E" w14:textId="669C262C" w:rsidR="008157FF" w:rsidRDefault="008157FF" w:rsidP="008157FF">
      <w:pPr>
        <w:jc w:val="center"/>
        <w:rPr>
          <w:rFonts w:ascii="Arial" w:hAnsi="Arial" w:cs="Arial"/>
          <w:szCs w:val="24"/>
        </w:rPr>
      </w:pPr>
      <w:r>
        <w:rPr>
          <w:noProof/>
          <w:lang w:eastAsia="es-MX"/>
        </w:rPr>
        <w:drawing>
          <wp:inline distT="0" distB="0" distL="0" distR="0" wp14:anchorId="20DDCCD4" wp14:editId="767E4EA6">
            <wp:extent cx="5493385" cy="1191260"/>
            <wp:effectExtent l="0" t="0" r="0" b="8890"/>
            <wp:docPr id="1073741957" name="Imagen 107374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93385" cy="1191260"/>
                    </a:xfrm>
                    <a:prstGeom prst="rect">
                      <a:avLst/>
                    </a:prstGeom>
                    <a:noFill/>
                    <a:ln>
                      <a:noFill/>
                    </a:ln>
                  </pic:spPr>
                </pic:pic>
              </a:graphicData>
            </a:graphic>
          </wp:inline>
        </w:drawing>
      </w:r>
    </w:p>
    <w:p w14:paraId="36B014F9" w14:textId="4277480A" w:rsidR="008157FF" w:rsidRDefault="00D2713A">
      <w:pPr>
        <w:pStyle w:val="Descripcin"/>
      </w:pPr>
      <w:bookmarkStart w:id="4440" w:name="_Toc482747457"/>
      <w:r w:rsidRPr="00DF2766">
        <w:t>Tabla 4.</w:t>
      </w:r>
      <w:del w:id="4441" w:author="Tanya Hernández" w:date="2017-05-17T00:42:00Z">
        <w:r w:rsidRPr="00DF2766" w:rsidDel="004E1E07">
          <w:delText xml:space="preserve"> </w:delText>
        </w:r>
      </w:del>
      <w:r w:rsidRPr="005E6164">
        <w:fldChar w:fldCharType="begin"/>
      </w:r>
      <w:r w:rsidRPr="004E1E07">
        <w:instrText xml:space="preserve"> SEQ Tabla_4. \* ROMAN </w:instrText>
      </w:r>
      <w:r w:rsidRPr="005E6164">
        <w:rPr>
          <w:rPrChange w:id="4442" w:author="Tanya Hernández" w:date="2017-05-17T00:42:00Z">
            <w:rPr/>
          </w:rPrChange>
        </w:rPr>
        <w:fldChar w:fldCharType="separate"/>
      </w:r>
      <w:ins w:id="4443" w:author="Tanya Hernández" w:date="2017-05-27T23:21:00Z">
        <w:r w:rsidR="00777661">
          <w:rPr>
            <w:noProof/>
          </w:rPr>
          <w:t>I</w:t>
        </w:r>
      </w:ins>
      <w:del w:id="4444" w:author="Tanya Hernández" w:date="2017-05-17T01:33:00Z">
        <w:r w:rsidR="005B2C04" w:rsidRPr="00262C61" w:rsidDel="00262C61">
          <w:rPr>
            <w:noProof/>
          </w:rPr>
          <w:delText>I</w:delText>
        </w:r>
      </w:del>
      <w:r w:rsidRPr="005E6164">
        <w:fldChar w:fldCharType="end"/>
      </w:r>
      <w:r w:rsidR="008157FF">
        <w:t xml:space="preserve"> Registros configuración.</w:t>
      </w:r>
      <w:bookmarkEnd w:id="4440"/>
    </w:p>
    <w:p w14:paraId="1C215B57" w14:textId="6380B92A" w:rsidR="008157FF" w:rsidRDefault="008157FF">
      <w:pPr>
        <w:spacing w:after="240"/>
        <w:pPrChange w:id="4445" w:author="Tanya Hernández" w:date="2017-05-16T02:14:00Z">
          <w:pPr>
            <w:spacing w:after="240"/>
            <w:ind w:firstLine="0"/>
          </w:pPr>
        </w:pPrChange>
      </w:pPr>
      <w:r>
        <w:t xml:space="preserve">Los registros se configuran a través del protocolo </w:t>
      </w:r>
      <w:r w:rsidRPr="00C93306">
        <w:rPr>
          <w:b/>
          <w:rPrChange w:id="4446" w:author="Tanya Hernández" w:date="2017-05-16T02:18:00Z">
            <w:rPr/>
          </w:rPrChange>
        </w:rPr>
        <w:t>TWI</w:t>
      </w:r>
      <w:r>
        <w:t>, emitido por el microcontrolador, los valores de los registro</w:t>
      </w:r>
      <w:r w:rsidR="00D2713A">
        <w:t>s</w:t>
      </w:r>
      <w:r>
        <w:t xml:space="preserve"> son de 16 bits por lo que tienen 65536 valores diferentes, siendo su conversión en hexadecimal 0xFFFF.</w:t>
      </w:r>
    </w:p>
    <w:p w14:paraId="46B9EC00" w14:textId="0E8A600D" w:rsidR="008157FF" w:rsidRDefault="008157FF" w:rsidP="008157FF">
      <w:pPr>
        <w:jc w:val="center"/>
        <w:rPr>
          <w:rFonts w:ascii="Arial" w:hAnsi="Arial" w:cs="Arial"/>
          <w:szCs w:val="24"/>
        </w:rPr>
      </w:pPr>
      <w:r>
        <w:rPr>
          <w:rFonts w:ascii="Arial" w:hAnsi="Arial" w:cs="Arial"/>
          <w:noProof/>
          <w:szCs w:val="24"/>
          <w:lang w:eastAsia="es-MX"/>
        </w:rPr>
        <w:drawing>
          <wp:inline distT="0" distB="0" distL="0" distR="0" wp14:anchorId="7807B2C2" wp14:editId="5398232D">
            <wp:extent cx="5784215" cy="2161540"/>
            <wp:effectExtent l="0" t="0" r="6985" b="0"/>
            <wp:docPr id="1073741953" name="Imagen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4215" cy="2161540"/>
                    </a:xfrm>
                    <a:prstGeom prst="rect">
                      <a:avLst/>
                    </a:prstGeom>
                    <a:noFill/>
                    <a:ln>
                      <a:noFill/>
                    </a:ln>
                  </pic:spPr>
                </pic:pic>
              </a:graphicData>
            </a:graphic>
          </wp:inline>
        </w:drawing>
      </w:r>
    </w:p>
    <w:p w14:paraId="659F9C35" w14:textId="3D04C554" w:rsidR="008157FF" w:rsidRDefault="00D2713A">
      <w:pPr>
        <w:pStyle w:val="Descripcin"/>
      </w:pPr>
      <w:bookmarkStart w:id="4447" w:name="_Toc483693212"/>
      <w:r w:rsidRPr="00262C61">
        <w:t>Fig. 4.</w:t>
      </w:r>
      <w:del w:id="4448" w:author="Tanya Hernández" w:date="2017-05-17T00:42:00Z">
        <w:r w:rsidRPr="004E1E07" w:rsidDel="004E1E07">
          <w:delText xml:space="preserve"> </w:delText>
        </w:r>
      </w:del>
      <w:r w:rsidRPr="00803B69">
        <w:fldChar w:fldCharType="begin"/>
      </w:r>
      <w:r w:rsidRPr="004E1E07">
        <w:instrText xml:space="preserve"> SEQ Fig._4. \* ARABIC </w:instrText>
      </w:r>
      <w:r w:rsidRPr="00803B69">
        <w:rPr>
          <w:rPrChange w:id="4449" w:author="Tanya Hernández" w:date="2017-05-17T00:42:00Z">
            <w:rPr/>
          </w:rPrChange>
        </w:rPr>
        <w:fldChar w:fldCharType="separate"/>
      </w:r>
      <w:ins w:id="4450" w:author="Tanya Hernández" w:date="2017-05-28T00:02:00Z">
        <w:r w:rsidR="005C425D">
          <w:rPr>
            <w:noProof/>
          </w:rPr>
          <w:t>9</w:t>
        </w:r>
      </w:ins>
      <w:del w:id="4451" w:author="Tanya Hernández" w:date="2017-05-17T01:33:00Z">
        <w:r w:rsidR="005B2C04" w:rsidRPr="004E1E07" w:rsidDel="00262C61">
          <w:rPr>
            <w:noProof/>
          </w:rPr>
          <w:delText>9</w:delText>
        </w:r>
      </w:del>
      <w:r w:rsidRPr="00803B69">
        <w:fldChar w:fldCharType="end"/>
      </w:r>
      <w:r>
        <w:t xml:space="preserve"> </w:t>
      </w:r>
      <w:r w:rsidR="008157FF">
        <w:t>Trama de comunicación TWI para configurar los registros.</w:t>
      </w:r>
      <w:bookmarkEnd w:id="4447"/>
    </w:p>
    <w:p w14:paraId="37387FC9" w14:textId="77777777" w:rsidR="008157FF" w:rsidRDefault="008157FF" w:rsidP="008157FF">
      <w:pPr>
        <w:jc w:val="center"/>
        <w:rPr>
          <w:sz w:val="16"/>
          <w:szCs w:val="16"/>
        </w:rPr>
      </w:pPr>
    </w:p>
    <w:p w14:paraId="2BE6C209" w14:textId="75061FD2" w:rsidR="008157FF" w:rsidRPr="003874BA" w:rsidRDefault="003874BA">
      <w:pPr>
        <w:spacing w:after="240"/>
        <w:pPrChange w:id="4452" w:author="Tanya Hernández" w:date="2017-05-16T02:14:00Z">
          <w:pPr>
            <w:spacing w:after="240"/>
            <w:ind w:firstLine="0"/>
          </w:pPr>
        </w:pPrChange>
      </w:pPr>
      <w:r>
        <w:t>En la figura 4.9</w:t>
      </w:r>
      <w:r w:rsidR="008157FF">
        <w:t xml:space="preserve"> se puede apreciar la trama que se debe enviar para configurar los registros del sensor de temperatura, el primer bit corresponde a la condición de inicio , posteriormente se envía la dirección del sensor (0x5A) y el bit de escritura, el sensor responde con un bit de reconocimiento, indicando al microcontrolador que puede enviar la siguiente trama, a continuación se envía la dirección de la EEROM que se quiere escribir, en nuestro caso serían (0x00,0x01,0x02,0x03,0x04) y finalmente enviamos el valor del registro parte alta y parte baja.</w:t>
      </w:r>
    </w:p>
    <w:p w14:paraId="1D39C819" w14:textId="7C2FDC3D" w:rsidR="008157FF" w:rsidRPr="003874BA" w:rsidRDefault="00C14598">
      <w:pPr>
        <w:pStyle w:val="Ttulo3"/>
        <w:pPrChange w:id="4453" w:author="Tanya Hernández" w:date="2017-05-21T12:51:00Z">
          <w:pPr>
            <w:pStyle w:val="Ttulo2"/>
          </w:pPr>
        </w:pPrChange>
      </w:pPr>
      <w:bookmarkStart w:id="4454" w:name="_Toc479115560"/>
      <w:bookmarkStart w:id="4455" w:name="_Toc480316169"/>
      <w:bookmarkStart w:id="4456" w:name="_Toc483160399"/>
      <w:ins w:id="4457" w:author="Tanya Hernández" w:date="2017-05-16T02:40:00Z">
        <w:r>
          <w:t xml:space="preserve">4.1.3 </w:t>
        </w:r>
      </w:ins>
      <w:r w:rsidR="008157FF">
        <w:t>Emisivilidad</w:t>
      </w:r>
      <w:bookmarkEnd w:id="4454"/>
      <w:bookmarkEnd w:id="4455"/>
      <w:bookmarkEnd w:id="4456"/>
    </w:p>
    <w:p w14:paraId="35F93B82" w14:textId="7C917F80" w:rsidR="008157FF" w:rsidRPr="003874BA" w:rsidRDefault="008157FF" w:rsidP="003874BA">
      <w:pPr>
        <w:spacing w:after="240"/>
        <w:rPr>
          <w:rFonts w:cs="Times New Roman"/>
          <w:szCs w:val="24"/>
        </w:rPr>
      </w:pPr>
      <w:r>
        <w:rPr>
          <w:rFonts w:cs="Times New Roman"/>
          <w:szCs w:val="24"/>
        </w:rPr>
        <w:t>La emisivilidad (emitancia) es la proporción de radiación térmica emitida por una superficie u objeto de acuerdo a su temperatura. Se calibra para disminuir el factor de error de la temperatura, cada piel humana tiene diferente emisividad acorde a su tono de piel, es por ello que se debe caracterizar el sensor de temperatura debido a que la forma en que capta la temperatura es por medio un led infrarrojo. La proporción que se tiene entre la emisivilidad y el valor del registro es 0xFFFF para piel oscura y 0x0000 para piel blanca.</w:t>
      </w:r>
    </w:p>
    <w:p w14:paraId="267A0B11" w14:textId="26658086" w:rsidR="008157FF" w:rsidRDefault="00C14598">
      <w:pPr>
        <w:pStyle w:val="Ttulo3"/>
        <w:pPrChange w:id="4458" w:author="Tanya Hernández" w:date="2017-05-21T12:51:00Z">
          <w:pPr>
            <w:pStyle w:val="Ttulo2"/>
            <w:ind w:left="0"/>
          </w:pPr>
        </w:pPrChange>
      </w:pPr>
      <w:bookmarkStart w:id="4459" w:name="_Toc479115561"/>
      <w:bookmarkStart w:id="4460" w:name="_Toc480316170"/>
      <w:bookmarkStart w:id="4461" w:name="_Toc483160400"/>
      <w:ins w:id="4462" w:author="Tanya Hernández" w:date="2017-05-16T02:40:00Z">
        <w:r>
          <w:lastRenderedPageBreak/>
          <w:t xml:space="preserve">4.1.4 </w:t>
        </w:r>
      </w:ins>
      <w:commentRangeStart w:id="4463"/>
      <w:r w:rsidR="008157FF">
        <w:t>Límites de temperatura</w:t>
      </w:r>
      <w:bookmarkEnd w:id="4459"/>
      <w:bookmarkEnd w:id="4460"/>
      <w:commentRangeEnd w:id="4463"/>
      <w:r w:rsidR="00B854D6">
        <w:rPr>
          <w:rStyle w:val="Refdecomentario"/>
          <w:rFonts w:eastAsiaTheme="minorEastAsia" w:cstheme="minorBidi"/>
          <w:b w:val="0"/>
        </w:rPr>
        <w:commentReference w:id="4463"/>
      </w:r>
      <w:bookmarkEnd w:id="4461"/>
    </w:p>
    <w:p w14:paraId="0B488BE5" w14:textId="6AEA8AEC" w:rsidR="003874BA" w:rsidRDefault="008157FF" w:rsidP="003874BA">
      <w:pPr>
        <w:spacing w:after="240"/>
        <w:rPr>
          <w:rFonts w:cs="Times New Roman"/>
          <w:szCs w:val="24"/>
        </w:rPr>
      </w:pPr>
      <w:r>
        <w:rPr>
          <w:rFonts w:cs="Times New Roman"/>
          <w:szCs w:val="24"/>
        </w:rPr>
        <w:t>Los límites de temperatura que se configuran en el sensor de temperatura son necesarios para disminuir el grado de error del sensor, debido a que disminuye el número de valores de temperatura posibles que puede percibir el sensor, aumentando su exactitud.</w:t>
      </w:r>
    </w:p>
    <w:p w14:paraId="21B2FDFD" w14:textId="5EDA1F5A" w:rsidR="008157FF" w:rsidRPr="003874BA" w:rsidRDefault="008157FF" w:rsidP="003874BA">
      <w:pPr>
        <w:spacing w:after="240"/>
        <w:rPr>
          <w:rFonts w:cs="Times New Roman"/>
          <w:szCs w:val="24"/>
        </w:rPr>
      </w:pPr>
      <w:r w:rsidRPr="003874BA">
        <w:rPr>
          <w:rFonts w:cs="Times New Roman"/>
          <w:szCs w:val="24"/>
        </w:rPr>
        <w:t>Los límites de la temperatura se configuran en los registros 0x00 y 0x01, en los primeros dos se configura la temperatura máxima del objeto y la temperatura mínima del objeto, sabiendo que para nuestra aplicación es de 0°C a 60°C.</w:t>
      </w:r>
    </w:p>
    <w:p w14:paraId="60ECC9CB" w14:textId="0B41E4BC" w:rsidR="008157FF" w:rsidRPr="003874BA" w:rsidRDefault="008157FF" w:rsidP="003874BA">
      <w:pPr>
        <w:spacing w:after="240"/>
        <w:rPr>
          <w:rFonts w:cs="Times New Roman"/>
          <w:szCs w:val="24"/>
        </w:rPr>
      </w:pPr>
      <w:r w:rsidRPr="003874BA">
        <w:rPr>
          <w:rFonts w:cs="Times New Roman"/>
          <w:szCs w:val="24"/>
        </w:rPr>
        <w:t>En cuanto a la temperatura del ambiente se configura en el registro 0x003, siendo los bits más significativos la temperatura máxima de 50°C y la mínima de 0°C. Convirtiendo su valor en hexadecimal queda de la siguiente manera:</w:t>
      </w:r>
    </w:p>
    <w:tbl>
      <w:tblPr>
        <w:tblStyle w:val="Tablaconcuadrcula"/>
        <w:tblW w:w="0" w:type="auto"/>
        <w:jc w:val="center"/>
        <w:tblLook w:val="04A0" w:firstRow="1" w:lastRow="0" w:firstColumn="1" w:lastColumn="0" w:noHBand="0" w:noVBand="1"/>
      </w:tblPr>
      <w:tblGrid>
        <w:gridCol w:w="4414"/>
        <w:gridCol w:w="4414"/>
      </w:tblGrid>
      <w:tr w:rsidR="008157FF" w:rsidRPr="003874BA" w14:paraId="279D7681" w14:textId="77777777" w:rsidTr="003874BA">
        <w:trPr>
          <w:jc w:val="center"/>
        </w:trPr>
        <w:tc>
          <w:tcPr>
            <w:tcW w:w="4414" w:type="dxa"/>
            <w:hideMark/>
          </w:tcPr>
          <w:p w14:paraId="7706609C" w14:textId="77777777" w:rsidR="008157FF" w:rsidRPr="003874BA" w:rsidRDefault="008157FF">
            <w:pPr>
              <w:jc w:val="center"/>
              <w:rPr>
                <w:rFonts w:cs="Times New Roman"/>
                <w:sz w:val="20"/>
                <w:szCs w:val="24"/>
              </w:rPr>
            </w:pPr>
            <w:r w:rsidRPr="003874BA">
              <w:rPr>
                <w:rFonts w:cs="Times New Roman"/>
                <w:sz w:val="20"/>
                <w:szCs w:val="24"/>
              </w:rPr>
              <w:t>Temperatura</w:t>
            </w:r>
          </w:p>
        </w:tc>
        <w:tc>
          <w:tcPr>
            <w:tcW w:w="4414" w:type="dxa"/>
            <w:hideMark/>
          </w:tcPr>
          <w:p w14:paraId="4AB54824" w14:textId="77777777" w:rsidR="008157FF" w:rsidRPr="003874BA" w:rsidRDefault="008157FF">
            <w:pPr>
              <w:jc w:val="center"/>
              <w:rPr>
                <w:rFonts w:cs="Times New Roman"/>
                <w:sz w:val="20"/>
                <w:szCs w:val="24"/>
              </w:rPr>
            </w:pPr>
            <w:r w:rsidRPr="003874BA">
              <w:rPr>
                <w:rFonts w:cs="Times New Roman"/>
                <w:sz w:val="20"/>
                <w:szCs w:val="24"/>
              </w:rPr>
              <w:t>Valor Hexadecimal 0x</w:t>
            </w:r>
          </w:p>
        </w:tc>
      </w:tr>
      <w:tr w:rsidR="008157FF" w:rsidRPr="003874BA" w14:paraId="1A5A005E" w14:textId="77777777" w:rsidTr="003874BA">
        <w:trPr>
          <w:jc w:val="center"/>
        </w:trPr>
        <w:tc>
          <w:tcPr>
            <w:tcW w:w="4414" w:type="dxa"/>
            <w:hideMark/>
          </w:tcPr>
          <w:p w14:paraId="5ED7FC24" w14:textId="77777777" w:rsidR="008157FF" w:rsidRPr="003874BA" w:rsidRDefault="008157FF">
            <w:pPr>
              <w:rPr>
                <w:rFonts w:cs="Times New Roman"/>
                <w:sz w:val="20"/>
                <w:szCs w:val="24"/>
              </w:rPr>
            </w:pPr>
            <w:r w:rsidRPr="003874BA">
              <w:rPr>
                <w:rFonts w:cs="Times New Roman"/>
                <w:sz w:val="20"/>
                <w:szCs w:val="24"/>
              </w:rPr>
              <w:t>Temperatura máxima del objeto</w:t>
            </w:r>
          </w:p>
        </w:tc>
        <w:tc>
          <w:tcPr>
            <w:tcW w:w="4414" w:type="dxa"/>
            <w:hideMark/>
          </w:tcPr>
          <w:p w14:paraId="1EF0E3A5" w14:textId="77777777" w:rsidR="008157FF" w:rsidRPr="003874BA" w:rsidRDefault="008157FF">
            <w:pPr>
              <w:jc w:val="center"/>
              <w:rPr>
                <w:rFonts w:cs="Times New Roman"/>
                <w:sz w:val="20"/>
                <w:szCs w:val="24"/>
              </w:rPr>
            </w:pPr>
            <w:r w:rsidRPr="003874BA">
              <w:rPr>
                <w:rFonts w:cs="Times New Roman"/>
                <w:sz w:val="20"/>
                <w:szCs w:val="24"/>
              </w:rPr>
              <w:t>7E3B</w:t>
            </w:r>
          </w:p>
        </w:tc>
      </w:tr>
      <w:tr w:rsidR="008157FF" w:rsidRPr="003874BA" w14:paraId="2AC42553" w14:textId="77777777" w:rsidTr="003874BA">
        <w:trPr>
          <w:jc w:val="center"/>
        </w:trPr>
        <w:tc>
          <w:tcPr>
            <w:tcW w:w="4414" w:type="dxa"/>
            <w:hideMark/>
          </w:tcPr>
          <w:p w14:paraId="09CCDE4F" w14:textId="77777777" w:rsidR="008157FF" w:rsidRPr="003874BA" w:rsidRDefault="008157FF">
            <w:pPr>
              <w:rPr>
                <w:rFonts w:cs="Times New Roman"/>
                <w:sz w:val="20"/>
                <w:szCs w:val="24"/>
              </w:rPr>
            </w:pPr>
            <w:r w:rsidRPr="003874BA">
              <w:rPr>
                <w:rFonts w:cs="Times New Roman"/>
                <w:sz w:val="20"/>
                <w:szCs w:val="24"/>
              </w:rPr>
              <w:t>Temperatura mínima del objeto</w:t>
            </w:r>
          </w:p>
        </w:tc>
        <w:tc>
          <w:tcPr>
            <w:tcW w:w="4414" w:type="dxa"/>
            <w:hideMark/>
          </w:tcPr>
          <w:p w14:paraId="13792D1B" w14:textId="77777777" w:rsidR="008157FF" w:rsidRPr="003874BA" w:rsidRDefault="008157FF">
            <w:pPr>
              <w:jc w:val="center"/>
              <w:rPr>
                <w:rFonts w:cs="Times New Roman"/>
                <w:sz w:val="20"/>
                <w:szCs w:val="24"/>
              </w:rPr>
            </w:pPr>
            <w:r w:rsidRPr="003874BA">
              <w:rPr>
                <w:rFonts w:cs="Times New Roman"/>
                <w:sz w:val="20"/>
                <w:szCs w:val="24"/>
              </w:rPr>
              <w:t>6AB3</w:t>
            </w:r>
          </w:p>
        </w:tc>
      </w:tr>
      <w:tr w:rsidR="008157FF" w:rsidRPr="003874BA" w14:paraId="0D044050" w14:textId="77777777" w:rsidTr="003874BA">
        <w:trPr>
          <w:jc w:val="center"/>
        </w:trPr>
        <w:tc>
          <w:tcPr>
            <w:tcW w:w="4414" w:type="dxa"/>
            <w:hideMark/>
          </w:tcPr>
          <w:p w14:paraId="41D8A3B0" w14:textId="77777777" w:rsidR="008157FF" w:rsidRPr="003874BA" w:rsidRDefault="008157FF">
            <w:pPr>
              <w:rPr>
                <w:rFonts w:cs="Times New Roman"/>
                <w:sz w:val="20"/>
                <w:szCs w:val="24"/>
              </w:rPr>
            </w:pPr>
            <w:r w:rsidRPr="003874BA">
              <w:rPr>
                <w:rFonts w:cs="Times New Roman"/>
                <w:sz w:val="20"/>
                <w:szCs w:val="24"/>
              </w:rPr>
              <w:t>Temperatura del ambiente</w:t>
            </w:r>
          </w:p>
        </w:tc>
        <w:tc>
          <w:tcPr>
            <w:tcW w:w="4414" w:type="dxa"/>
            <w:hideMark/>
          </w:tcPr>
          <w:p w14:paraId="2F0C7C2B" w14:textId="77777777" w:rsidR="008157FF" w:rsidRPr="003874BA" w:rsidRDefault="008157FF">
            <w:pPr>
              <w:jc w:val="center"/>
              <w:rPr>
                <w:rFonts w:cs="Times New Roman"/>
                <w:sz w:val="20"/>
                <w:szCs w:val="24"/>
              </w:rPr>
            </w:pPr>
            <w:r w:rsidRPr="003874BA">
              <w:rPr>
                <w:rFonts w:cs="Times New Roman"/>
                <w:sz w:val="20"/>
                <w:szCs w:val="24"/>
              </w:rPr>
              <w:t>0x993C</w:t>
            </w:r>
          </w:p>
        </w:tc>
      </w:tr>
    </w:tbl>
    <w:p w14:paraId="36DB864F" w14:textId="6AF6553F" w:rsidR="008157FF" w:rsidRDefault="00D2713A">
      <w:pPr>
        <w:pStyle w:val="Descripcin"/>
      </w:pPr>
      <w:bookmarkStart w:id="4464" w:name="_Toc482747458"/>
      <w:r w:rsidRPr="00262C61">
        <w:t>Tabla 4.</w:t>
      </w:r>
      <w:del w:id="4465" w:author="Tanya Hernández" w:date="2017-05-17T00:42:00Z">
        <w:r w:rsidRPr="004E1E07" w:rsidDel="004E1E07">
          <w:delText xml:space="preserve"> </w:delText>
        </w:r>
      </w:del>
      <w:r w:rsidRPr="00803B69">
        <w:fldChar w:fldCharType="begin"/>
      </w:r>
      <w:r w:rsidRPr="004E1E07">
        <w:instrText xml:space="preserve"> SEQ Tabla_4. \* ROMAN </w:instrText>
      </w:r>
      <w:r w:rsidRPr="00803B69">
        <w:rPr>
          <w:rPrChange w:id="4466" w:author="Tanya Hernández" w:date="2017-05-17T00:42:00Z">
            <w:rPr/>
          </w:rPrChange>
        </w:rPr>
        <w:fldChar w:fldCharType="separate"/>
      </w:r>
      <w:ins w:id="4467" w:author="Tanya Hernández" w:date="2017-05-27T23:21:00Z">
        <w:r w:rsidR="00777661">
          <w:rPr>
            <w:noProof/>
          </w:rPr>
          <w:t>II</w:t>
        </w:r>
      </w:ins>
      <w:del w:id="4468" w:author="Tanya Hernández" w:date="2017-05-17T01:33:00Z">
        <w:r w:rsidR="005B2C04" w:rsidRPr="004E1E07" w:rsidDel="00262C61">
          <w:rPr>
            <w:noProof/>
          </w:rPr>
          <w:delText>II</w:delText>
        </w:r>
      </w:del>
      <w:r w:rsidRPr="00803B69">
        <w:fldChar w:fldCharType="end"/>
      </w:r>
      <w:r w:rsidR="008157FF">
        <w:rPr>
          <w:rFonts w:ascii="Arial" w:hAnsi="Arial"/>
        </w:rPr>
        <w:t xml:space="preserve"> </w:t>
      </w:r>
      <w:r w:rsidR="008157FF">
        <w:t>Valores de límites de temperatura hexadecimal</w:t>
      </w:r>
      <w:bookmarkEnd w:id="4464"/>
    </w:p>
    <w:p w14:paraId="1EBC5241" w14:textId="71A538A8" w:rsidR="008157FF" w:rsidRDefault="008157FF" w:rsidP="008157FF">
      <w:pPr>
        <w:ind w:firstLine="0"/>
      </w:pPr>
      <w:r>
        <w:t>De acuerdo al sensor la aproximación de la temperatura se muestra en la figura</w:t>
      </w:r>
      <w:r w:rsidR="00D2713A">
        <w:t xml:space="preserve"> 4.10</w:t>
      </w:r>
      <w:r>
        <w:t>.</w:t>
      </w:r>
    </w:p>
    <w:p w14:paraId="39AC3B04" w14:textId="77777777" w:rsidR="008157FF" w:rsidRDefault="008157FF" w:rsidP="008157FF">
      <w:pPr>
        <w:ind w:firstLine="0"/>
      </w:pPr>
    </w:p>
    <w:p w14:paraId="1F60D329" w14:textId="0373ED5F" w:rsidR="008157FF" w:rsidRDefault="008157FF" w:rsidP="008157FF">
      <w:pPr>
        <w:jc w:val="center"/>
        <w:rPr>
          <w:rFonts w:ascii="Arial" w:hAnsi="Arial" w:cs="Arial"/>
          <w:szCs w:val="24"/>
        </w:rPr>
      </w:pPr>
      <w:r>
        <w:rPr>
          <w:rFonts w:ascii="Arial" w:hAnsi="Arial" w:cs="Arial"/>
          <w:noProof/>
          <w:szCs w:val="24"/>
          <w:lang w:eastAsia="es-MX"/>
        </w:rPr>
        <w:drawing>
          <wp:inline distT="0" distB="0" distL="0" distR="0" wp14:anchorId="5A61C332" wp14:editId="6F5B9742">
            <wp:extent cx="4267200" cy="1867356"/>
            <wp:effectExtent l="0" t="0" r="0" b="0"/>
            <wp:docPr id="1073741952" name="Imagen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8594" cy="1889846"/>
                    </a:xfrm>
                    <a:prstGeom prst="rect">
                      <a:avLst/>
                    </a:prstGeom>
                    <a:noFill/>
                    <a:ln>
                      <a:noFill/>
                    </a:ln>
                  </pic:spPr>
                </pic:pic>
              </a:graphicData>
            </a:graphic>
          </wp:inline>
        </w:drawing>
      </w:r>
    </w:p>
    <w:p w14:paraId="495D0AD9" w14:textId="19C874D0" w:rsidR="008157FF" w:rsidRPr="00D2713A" w:rsidRDefault="00D2713A">
      <w:pPr>
        <w:pStyle w:val="Descripcin"/>
      </w:pPr>
      <w:bookmarkStart w:id="4469" w:name="_Toc483693213"/>
      <w:r w:rsidRPr="00262C61">
        <w:t>Fig. 4.</w:t>
      </w:r>
      <w:del w:id="4470" w:author="Tanya Hernández" w:date="2017-05-17T00:43:00Z">
        <w:r w:rsidRPr="004E1E07" w:rsidDel="004E1E07">
          <w:delText xml:space="preserve"> </w:delText>
        </w:r>
      </w:del>
      <w:r w:rsidRPr="00803B69">
        <w:fldChar w:fldCharType="begin"/>
      </w:r>
      <w:r w:rsidRPr="004E1E07">
        <w:instrText xml:space="preserve"> SEQ Fig._4. \* ARABIC </w:instrText>
      </w:r>
      <w:r w:rsidRPr="00803B69">
        <w:rPr>
          <w:rPrChange w:id="4471" w:author="Tanya Hernández" w:date="2017-05-17T00:43:00Z">
            <w:rPr/>
          </w:rPrChange>
        </w:rPr>
        <w:fldChar w:fldCharType="separate"/>
      </w:r>
      <w:ins w:id="4472" w:author="Tanya Hernández" w:date="2017-05-28T00:02:00Z">
        <w:r w:rsidR="005C425D">
          <w:rPr>
            <w:noProof/>
          </w:rPr>
          <w:t>10</w:t>
        </w:r>
      </w:ins>
      <w:del w:id="4473" w:author="Tanya Hernández" w:date="2017-05-17T01:33:00Z">
        <w:r w:rsidR="005B2C04" w:rsidRPr="004E1E07" w:rsidDel="00262C61">
          <w:rPr>
            <w:noProof/>
          </w:rPr>
          <w:delText>10</w:delText>
        </w:r>
      </w:del>
      <w:r w:rsidRPr="00803B69">
        <w:fldChar w:fldCharType="end"/>
      </w:r>
      <w:r w:rsidR="008157FF">
        <w:rPr>
          <w:rFonts w:ascii="Arial" w:hAnsi="Arial"/>
        </w:rPr>
        <w:t xml:space="preserve"> </w:t>
      </w:r>
      <w:r w:rsidR="008157FF">
        <w:t>Aproximación acorde a los rangos de temperatura.</w:t>
      </w:r>
      <w:bookmarkEnd w:id="4469"/>
    </w:p>
    <w:p w14:paraId="756F4A63" w14:textId="42867D99" w:rsidR="008157FF" w:rsidRPr="003874BA" w:rsidRDefault="008157FF" w:rsidP="003874BA">
      <w:pPr>
        <w:spacing w:after="240"/>
      </w:pPr>
      <w:r>
        <w:t>Una vez que se confi</w:t>
      </w:r>
      <w:r w:rsidR="00A96A5E">
        <w:t>guran</w:t>
      </w:r>
      <w:r>
        <w:t xml:space="preserve"> los límites de la temperatura del objeto y del ambiente, para disminuir el error de la temperatura del objeto, solo resta configurar la emisividad de la piel humana. Quedando los valores de los parámetros con el siguiente valor. </w:t>
      </w:r>
    </w:p>
    <w:tbl>
      <w:tblPr>
        <w:tblStyle w:val="Tablaconcuadrcula"/>
        <w:tblW w:w="0" w:type="auto"/>
        <w:jc w:val="center"/>
        <w:tblLook w:val="04A0" w:firstRow="1" w:lastRow="0" w:firstColumn="1" w:lastColumn="0" w:noHBand="0" w:noVBand="1"/>
      </w:tblPr>
      <w:tblGrid>
        <w:gridCol w:w="4414"/>
        <w:gridCol w:w="4414"/>
      </w:tblGrid>
      <w:tr w:rsidR="008157FF" w:rsidRPr="003874BA" w14:paraId="40D97017" w14:textId="77777777" w:rsidTr="003874BA">
        <w:trPr>
          <w:jc w:val="center"/>
        </w:trPr>
        <w:tc>
          <w:tcPr>
            <w:tcW w:w="4414" w:type="dxa"/>
            <w:hideMark/>
          </w:tcPr>
          <w:p w14:paraId="4985BD56" w14:textId="77777777" w:rsidR="008157FF" w:rsidRPr="003874BA" w:rsidRDefault="008157FF" w:rsidP="003874BA">
            <w:pPr>
              <w:jc w:val="center"/>
              <w:rPr>
                <w:rFonts w:cs="Times New Roman"/>
                <w:sz w:val="20"/>
                <w:szCs w:val="24"/>
              </w:rPr>
            </w:pPr>
            <w:r w:rsidRPr="003874BA">
              <w:rPr>
                <w:rFonts w:cs="Times New Roman"/>
                <w:sz w:val="20"/>
                <w:szCs w:val="24"/>
              </w:rPr>
              <w:t>Parámetros</w:t>
            </w:r>
          </w:p>
        </w:tc>
        <w:tc>
          <w:tcPr>
            <w:tcW w:w="4414" w:type="dxa"/>
            <w:hideMark/>
          </w:tcPr>
          <w:p w14:paraId="2ABD725F" w14:textId="77777777" w:rsidR="008157FF" w:rsidRPr="003874BA" w:rsidRDefault="008157FF" w:rsidP="003874BA">
            <w:pPr>
              <w:jc w:val="center"/>
              <w:rPr>
                <w:rFonts w:cs="Times New Roman"/>
                <w:sz w:val="20"/>
                <w:szCs w:val="24"/>
              </w:rPr>
            </w:pPr>
            <w:r w:rsidRPr="003874BA">
              <w:rPr>
                <w:rFonts w:cs="Times New Roman"/>
                <w:sz w:val="20"/>
                <w:szCs w:val="24"/>
              </w:rPr>
              <w:t>Valor</w:t>
            </w:r>
          </w:p>
        </w:tc>
      </w:tr>
      <w:tr w:rsidR="008157FF" w:rsidRPr="003874BA" w14:paraId="3D31115C" w14:textId="77777777" w:rsidTr="003874BA">
        <w:trPr>
          <w:jc w:val="center"/>
        </w:trPr>
        <w:tc>
          <w:tcPr>
            <w:tcW w:w="4414" w:type="dxa"/>
            <w:hideMark/>
          </w:tcPr>
          <w:p w14:paraId="70AE0A6E" w14:textId="77777777" w:rsidR="008157FF" w:rsidRPr="003874BA" w:rsidRDefault="008157FF" w:rsidP="003874BA">
            <w:pPr>
              <w:jc w:val="center"/>
              <w:rPr>
                <w:rFonts w:cs="Times New Roman"/>
                <w:sz w:val="20"/>
                <w:szCs w:val="24"/>
              </w:rPr>
            </w:pPr>
            <w:r w:rsidRPr="003874BA">
              <w:rPr>
                <w:rFonts w:cs="Times New Roman"/>
                <w:sz w:val="20"/>
                <w:szCs w:val="24"/>
              </w:rPr>
              <w:t>Temperatura del objeto máxima</w:t>
            </w:r>
          </w:p>
        </w:tc>
        <w:tc>
          <w:tcPr>
            <w:tcW w:w="4414" w:type="dxa"/>
            <w:hideMark/>
          </w:tcPr>
          <w:p w14:paraId="5FD30343" w14:textId="77777777" w:rsidR="008157FF" w:rsidRPr="003874BA" w:rsidRDefault="008157FF" w:rsidP="003874BA">
            <w:pPr>
              <w:jc w:val="center"/>
              <w:rPr>
                <w:rFonts w:cs="Times New Roman"/>
                <w:sz w:val="20"/>
                <w:szCs w:val="24"/>
              </w:rPr>
            </w:pPr>
            <w:r w:rsidRPr="003874BA">
              <w:rPr>
                <w:rFonts w:cs="Times New Roman"/>
                <w:sz w:val="20"/>
                <w:szCs w:val="24"/>
              </w:rPr>
              <w:t>60°C</w:t>
            </w:r>
          </w:p>
        </w:tc>
      </w:tr>
      <w:tr w:rsidR="008157FF" w:rsidRPr="003874BA" w14:paraId="4B84CF84" w14:textId="77777777" w:rsidTr="003874BA">
        <w:trPr>
          <w:jc w:val="center"/>
        </w:trPr>
        <w:tc>
          <w:tcPr>
            <w:tcW w:w="4414" w:type="dxa"/>
            <w:hideMark/>
          </w:tcPr>
          <w:p w14:paraId="1E73BF1B" w14:textId="77777777" w:rsidR="008157FF" w:rsidRPr="003874BA" w:rsidRDefault="008157FF" w:rsidP="003874BA">
            <w:pPr>
              <w:jc w:val="center"/>
              <w:rPr>
                <w:rFonts w:cs="Times New Roman"/>
                <w:sz w:val="20"/>
                <w:szCs w:val="24"/>
              </w:rPr>
            </w:pPr>
            <w:r w:rsidRPr="003874BA">
              <w:rPr>
                <w:rFonts w:cs="Times New Roman"/>
                <w:sz w:val="20"/>
                <w:szCs w:val="24"/>
              </w:rPr>
              <w:t>Temperatura del objeto mínima</w:t>
            </w:r>
          </w:p>
        </w:tc>
        <w:tc>
          <w:tcPr>
            <w:tcW w:w="4414" w:type="dxa"/>
            <w:hideMark/>
          </w:tcPr>
          <w:p w14:paraId="597729A0" w14:textId="77777777" w:rsidR="008157FF" w:rsidRPr="003874BA" w:rsidRDefault="008157FF" w:rsidP="003874BA">
            <w:pPr>
              <w:jc w:val="center"/>
              <w:rPr>
                <w:rFonts w:cs="Times New Roman"/>
                <w:sz w:val="20"/>
                <w:szCs w:val="24"/>
              </w:rPr>
            </w:pPr>
            <w:r w:rsidRPr="003874BA">
              <w:rPr>
                <w:rFonts w:cs="Times New Roman"/>
                <w:sz w:val="20"/>
                <w:szCs w:val="24"/>
              </w:rPr>
              <w:t>0°C</w:t>
            </w:r>
          </w:p>
        </w:tc>
      </w:tr>
      <w:tr w:rsidR="008157FF" w:rsidRPr="003874BA" w14:paraId="68951D74" w14:textId="77777777" w:rsidTr="003874BA">
        <w:trPr>
          <w:jc w:val="center"/>
        </w:trPr>
        <w:tc>
          <w:tcPr>
            <w:tcW w:w="4414" w:type="dxa"/>
            <w:hideMark/>
          </w:tcPr>
          <w:p w14:paraId="4119E67A" w14:textId="77777777" w:rsidR="008157FF" w:rsidRPr="003874BA" w:rsidRDefault="008157FF" w:rsidP="003874BA">
            <w:pPr>
              <w:jc w:val="center"/>
              <w:rPr>
                <w:rFonts w:cs="Times New Roman"/>
                <w:sz w:val="20"/>
                <w:szCs w:val="24"/>
              </w:rPr>
            </w:pPr>
            <w:r w:rsidRPr="003874BA">
              <w:rPr>
                <w:rFonts w:cs="Times New Roman"/>
                <w:sz w:val="20"/>
                <w:szCs w:val="24"/>
              </w:rPr>
              <w:t>Temperatura del ambiente máxima</w:t>
            </w:r>
          </w:p>
        </w:tc>
        <w:tc>
          <w:tcPr>
            <w:tcW w:w="4414" w:type="dxa"/>
            <w:hideMark/>
          </w:tcPr>
          <w:p w14:paraId="19ABA2E6" w14:textId="77777777" w:rsidR="008157FF" w:rsidRPr="003874BA" w:rsidRDefault="008157FF" w:rsidP="003874BA">
            <w:pPr>
              <w:jc w:val="center"/>
              <w:rPr>
                <w:rFonts w:cs="Times New Roman"/>
                <w:sz w:val="20"/>
                <w:szCs w:val="24"/>
              </w:rPr>
            </w:pPr>
            <w:r w:rsidRPr="003874BA">
              <w:rPr>
                <w:rFonts w:cs="Times New Roman"/>
                <w:sz w:val="20"/>
                <w:szCs w:val="24"/>
              </w:rPr>
              <w:t>50°C</w:t>
            </w:r>
          </w:p>
        </w:tc>
      </w:tr>
      <w:tr w:rsidR="008157FF" w:rsidRPr="003874BA" w14:paraId="05CAB6DD" w14:textId="77777777" w:rsidTr="003874BA">
        <w:trPr>
          <w:jc w:val="center"/>
        </w:trPr>
        <w:tc>
          <w:tcPr>
            <w:tcW w:w="4414" w:type="dxa"/>
            <w:hideMark/>
          </w:tcPr>
          <w:p w14:paraId="3B97EB6B" w14:textId="77777777" w:rsidR="008157FF" w:rsidRPr="003874BA" w:rsidRDefault="008157FF" w:rsidP="003874BA">
            <w:pPr>
              <w:jc w:val="center"/>
              <w:rPr>
                <w:rFonts w:cs="Times New Roman"/>
                <w:sz w:val="20"/>
                <w:szCs w:val="24"/>
              </w:rPr>
            </w:pPr>
            <w:r w:rsidRPr="003874BA">
              <w:rPr>
                <w:rFonts w:cs="Times New Roman"/>
                <w:sz w:val="20"/>
                <w:szCs w:val="24"/>
              </w:rPr>
              <w:t>Temperatura del ambiente mínima</w:t>
            </w:r>
          </w:p>
        </w:tc>
        <w:tc>
          <w:tcPr>
            <w:tcW w:w="4414" w:type="dxa"/>
            <w:hideMark/>
          </w:tcPr>
          <w:p w14:paraId="4E2F4083" w14:textId="77777777" w:rsidR="008157FF" w:rsidRPr="003874BA" w:rsidRDefault="008157FF" w:rsidP="003874BA">
            <w:pPr>
              <w:jc w:val="center"/>
              <w:rPr>
                <w:rFonts w:cs="Times New Roman"/>
                <w:sz w:val="20"/>
                <w:szCs w:val="24"/>
              </w:rPr>
            </w:pPr>
            <w:r w:rsidRPr="003874BA">
              <w:rPr>
                <w:rFonts w:cs="Times New Roman"/>
                <w:sz w:val="20"/>
                <w:szCs w:val="24"/>
              </w:rPr>
              <w:t>0°C</w:t>
            </w:r>
          </w:p>
        </w:tc>
      </w:tr>
      <w:tr w:rsidR="008157FF" w:rsidRPr="003874BA" w14:paraId="300BB862" w14:textId="77777777" w:rsidTr="003874BA">
        <w:trPr>
          <w:jc w:val="center"/>
        </w:trPr>
        <w:tc>
          <w:tcPr>
            <w:tcW w:w="4414" w:type="dxa"/>
            <w:hideMark/>
          </w:tcPr>
          <w:p w14:paraId="4CD5E485" w14:textId="77777777" w:rsidR="008157FF" w:rsidRPr="003874BA" w:rsidRDefault="008157FF" w:rsidP="003874BA">
            <w:pPr>
              <w:jc w:val="center"/>
              <w:rPr>
                <w:rFonts w:cs="Times New Roman"/>
                <w:sz w:val="20"/>
                <w:szCs w:val="24"/>
              </w:rPr>
            </w:pPr>
            <w:r w:rsidRPr="003874BA">
              <w:rPr>
                <w:rFonts w:cs="Times New Roman"/>
                <w:sz w:val="20"/>
                <w:szCs w:val="24"/>
              </w:rPr>
              <w:t>Emisivilidad</w:t>
            </w:r>
          </w:p>
        </w:tc>
        <w:tc>
          <w:tcPr>
            <w:tcW w:w="4414" w:type="dxa"/>
            <w:hideMark/>
          </w:tcPr>
          <w:p w14:paraId="44ACB0E9" w14:textId="77777777" w:rsidR="008157FF" w:rsidRPr="003874BA" w:rsidRDefault="008157FF" w:rsidP="003874BA">
            <w:pPr>
              <w:jc w:val="center"/>
              <w:rPr>
                <w:rFonts w:cs="Times New Roman"/>
                <w:sz w:val="20"/>
                <w:szCs w:val="24"/>
              </w:rPr>
            </w:pPr>
            <w:r w:rsidRPr="003874BA">
              <w:rPr>
                <w:rFonts w:cs="Times New Roman"/>
                <w:sz w:val="20"/>
                <w:szCs w:val="24"/>
              </w:rPr>
              <w:t>acorde a la piel</w:t>
            </w:r>
          </w:p>
        </w:tc>
      </w:tr>
    </w:tbl>
    <w:p w14:paraId="2E16508D" w14:textId="55403309" w:rsidR="008157FF" w:rsidRDefault="00D2713A">
      <w:pPr>
        <w:pStyle w:val="Descripcin"/>
        <w:rPr>
          <w:rFonts w:ascii="Arial" w:hAnsi="Arial"/>
        </w:rPr>
      </w:pPr>
      <w:bookmarkStart w:id="4474" w:name="_Toc482747459"/>
      <w:r w:rsidRPr="00262C61">
        <w:t>Tabla 4.</w:t>
      </w:r>
      <w:del w:id="4475" w:author="Tanya Hernández" w:date="2017-05-17T00:43:00Z">
        <w:r w:rsidRPr="004E1E07" w:rsidDel="004E1E07">
          <w:delText xml:space="preserve"> </w:delText>
        </w:r>
      </w:del>
      <w:r w:rsidRPr="00803B69">
        <w:fldChar w:fldCharType="begin"/>
      </w:r>
      <w:r w:rsidRPr="004E1E07">
        <w:instrText xml:space="preserve"> SEQ Tabla_4. \* ROMAN </w:instrText>
      </w:r>
      <w:r w:rsidRPr="00803B69">
        <w:rPr>
          <w:rPrChange w:id="4476" w:author="Tanya Hernández" w:date="2017-05-17T00:43:00Z">
            <w:rPr/>
          </w:rPrChange>
        </w:rPr>
        <w:fldChar w:fldCharType="separate"/>
      </w:r>
      <w:ins w:id="4477" w:author="Tanya Hernández" w:date="2017-05-27T23:21:00Z">
        <w:r w:rsidR="00777661">
          <w:rPr>
            <w:noProof/>
          </w:rPr>
          <w:t>III</w:t>
        </w:r>
      </w:ins>
      <w:del w:id="4478" w:author="Tanya Hernández" w:date="2017-05-17T01:33:00Z">
        <w:r w:rsidR="005B2C04" w:rsidRPr="004E1E07" w:rsidDel="00262C61">
          <w:rPr>
            <w:noProof/>
          </w:rPr>
          <w:delText>III</w:delText>
        </w:r>
      </w:del>
      <w:r w:rsidRPr="00803B69">
        <w:fldChar w:fldCharType="end"/>
      </w:r>
      <w:r>
        <w:rPr>
          <w:rFonts w:ascii="Arial" w:hAnsi="Arial"/>
        </w:rPr>
        <w:t xml:space="preserve"> </w:t>
      </w:r>
      <w:r>
        <w:t>Configuraciones</w:t>
      </w:r>
      <w:r w:rsidR="008157FF">
        <w:t xml:space="preserve"> de parámetros del sensor</w:t>
      </w:r>
      <w:r w:rsidR="008157FF">
        <w:rPr>
          <w:rFonts w:ascii="Arial" w:hAnsi="Arial"/>
        </w:rPr>
        <w:t xml:space="preserve"> </w:t>
      </w:r>
      <w:r w:rsidR="008157FF">
        <w:t>MLX90614</w:t>
      </w:r>
      <w:r>
        <w:t>.</w:t>
      </w:r>
      <w:bookmarkEnd w:id="4474"/>
    </w:p>
    <w:p w14:paraId="55AC4B1E" w14:textId="52311ADC" w:rsidR="008157FF" w:rsidRPr="003874BA" w:rsidRDefault="00C14598">
      <w:pPr>
        <w:pStyle w:val="Ttulo3"/>
        <w:pPrChange w:id="4479" w:author="Tanya Hernández" w:date="2017-05-21T12:51:00Z">
          <w:pPr>
            <w:pStyle w:val="Ttulo2"/>
          </w:pPr>
        </w:pPrChange>
      </w:pPr>
      <w:bookmarkStart w:id="4480" w:name="_Toc479115562"/>
      <w:bookmarkStart w:id="4481" w:name="_Toc480316171"/>
      <w:bookmarkStart w:id="4482" w:name="_Toc483160401"/>
      <w:ins w:id="4483" w:author="Tanya Hernández" w:date="2017-05-16T02:40:00Z">
        <w:r>
          <w:t xml:space="preserve">4.1.5 </w:t>
        </w:r>
      </w:ins>
      <w:commentRangeStart w:id="4484"/>
      <w:r w:rsidR="008157FF">
        <w:t>Pruebas sensor de temperatura MLX90614</w:t>
      </w:r>
      <w:bookmarkEnd w:id="4480"/>
      <w:bookmarkEnd w:id="4481"/>
      <w:commentRangeEnd w:id="4484"/>
      <w:r w:rsidR="00B854D6">
        <w:rPr>
          <w:rStyle w:val="Refdecomentario"/>
          <w:rFonts w:eastAsiaTheme="minorEastAsia" w:cstheme="minorBidi"/>
          <w:b w:val="0"/>
        </w:rPr>
        <w:commentReference w:id="4484"/>
      </w:r>
      <w:bookmarkEnd w:id="4482"/>
    </w:p>
    <w:p w14:paraId="743F7062" w14:textId="06B93EDD" w:rsidR="008157FF" w:rsidRPr="003874BA" w:rsidRDefault="008157FF" w:rsidP="003874BA">
      <w:pPr>
        <w:spacing w:after="240"/>
        <w:rPr>
          <w:rFonts w:cs="Times New Roman"/>
          <w:szCs w:val="24"/>
        </w:rPr>
      </w:pPr>
      <w:r>
        <w:rPr>
          <w:rFonts w:cs="Times New Roman"/>
          <w:szCs w:val="24"/>
        </w:rPr>
        <w:t>Las pruebas se llevaron a cabo para determinar los valor</w:t>
      </w:r>
      <w:r w:rsidR="00D2713A">
        <w:rPr>
          <w:rFonts w:cs="Times New Roman"/>
          <w:szCs w:val="24"/>
        </w:rPr>
        <w:t>es</w:t>
      </w:r>
      <w:r>
        <w:rPr>
          <w:rFonts w:cs="Times New Roman"/>
          <w:szCs w:val="24"/>
        </w:rPr>
        <w:t xml:space="preserve"> de la emisivilidad que pueden tener los diferentes tipos de piel, una vez que se encuentre esté valor, disminuir el error de la </w:t>
      </w:r>
      <w:r>
        <w:rPr>
          <w:rFonts w:cs="Times New Roman"/>
          <w:szCs w:val="24"/>
        </w:rPr>
        <w:lastRenderedPageBreak/>
        <w:t>temperatura. El valor del error mínimo que tiene el sensor es de ±.5°C sobre la temperatura real.</w:t>
      </w:r>
    </w:p>
    <w:p w14:paraId="3BAA93E5" w14:textId="742F08CC" w:rsidR="008157FF" w:rsidRPr="003874BA" w:rsidRDefault="008157FF" w:rsidP="003874BA">
      <w:r>
        <w:t>Las pruebas consisten en medir la temperatura con el sensor MLX90614, con una emisivilidad estimada, sabiendo que para la piel más oscura su valor es de 0xFFFF y para la más clara 0x0000, una vez configurado est</w:t>
      </w:r>
      <w:ins w:id="4485" w:author="Maria del Rosario Rocha Bernabe" w:date="2017-05-15T12:47:00Z">
        <w:r w:rsidR="00E41E26">
          <w:t>e</w:t>
        </w:r>
      </w:ins>
      <w:del w:id="4486" w:author="Maria del Rosario Rocha Bernabe" w:date="2017-05-15T12:47:00Z">
        <w:r w:rsidDel="00E41E26">
          <w:delText>é</w:delText>
        </w:r>
      </w:del>
      <w:r>
        <w:t xml:space="preserve"> valor se toman </w:t>
      </w:r>
      <w:r w:rsidR="00D2713A">
        <w:t>las lecturas</w:t>
      </w:r>
      <w:r>
        <w:t xml:space="preserve"> con el sensor MLX90614 y se compara con las lecturas del termómetro digital.</w:t>
      </w:r>
    </w:p>
    <w:p w14:paraId="19F89DF2" w14:textId="0A9AB88D" w:rsidR="008157FF" w:rsidRDefault="008157FF" w:rsidP="008157FF">
      <w:pPr>
        <w:jc w:val="center"/>
        <w:rPr>
          <w:rFonts w:ascii="Arial" w:hAnsi="Arial" w:cs="Arial"/>
          <w:szCs w:val="24"/>
        </w:rPr>
      </w:pPr>
      <w:r>
        <w:rPr>
          <w:noProof/>
          <w:lang w:eastAsia="es-MX"/>
        </w:rPr>
        <w:drawing>
          <wp:inline distT="0" distB="0" distL="0" distR="0" wp14:anchorId="738A45C7" wp14:editId="69D424F5">
            <wp:extent cx="498475" cy="907415"/>
            <wp:effectExtent l="0" t="0" r="0" b="6985"/>
            <wp:docPr id="1073741951" name="Imagen 10737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475" cy="907415"/>
                    </a:xfrm>
                    <a:prstGeom prst="rect">
                      <a:avLst/>
                    </a:prstGeom>
                    <a:noFill/>
                    <a:ln>
                      <a:noFill/>
                    </a:ln>
                  </pic:spPr>
                </pic:pic>
              </a:graphicData>
            </a:graphic>
          </wp:inline>
        </w:drawing>
      </w:r>
      <w:r>
        <w:rPr>
          <w:noProof/>
          <w:lang w:eastAsia="es-MX"/>
        </w:rPr>
        <w:drawing>
          <wp:inline distT="0" distB="0" distL="0" distR="0" wp14:anchorId="1AA3E3B9" wp14:editId="56BCF40F">
            <wp:extent cx="1475740" cy="907415"/>
            <wp:effectExtent l="0" t="0" r="0" b="6985"/>
            <wp:docPr id="1073741950" name="Imagen 107374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75740" cy="907415"/>
                    </a:xfrm>
                    <a:prstGeom prst="rect">
                      <a:avLst/>
                    </a:prstGeom>
                    <a:noFill/>
                    <a:ln>
                      <a:noFill/>
                    </a:ln>
                  </pic:spPr>
                </pic:pic>
              </a:graphicData>
            </a:graphic>
          </wp:inline>
        </w:drawing>
      </w:r>
    </w:p>
    <w:p w14:paraId="5782E1C5" w14:textId="2DF29AD6" w:rsidR="008157FF" w:rsidRDefault="00D2713A">
      <w:pPr>
        <w:pStyle w:val="Descripcin"/>
        <w:rPr>
          <w:rFonts w:ascii="Arial" w:hAnsi="Arial"/>
        </w:rPr>
      </w:pPr>
      <w:bookmarkStart w:id="4487" w:name="_Toc483693214"/>
      <w:r w:rsidRPr="00262C61">
        <w:t>Fig. 4.</w:t>
      </w:r>
      <w:del w:id="4488" w:author="Tanya Hernández" w:date="2017-05-17T00:43:00Z">
        <w:r w:rsidRPr="00DF2766" w:rsidDel="004E1E07">
          <w:delText xml:space="preserve"> </w:delText>
        </w:r>
      </w:del>
      <w:r w:rsidRPr="00803B69">
        <w:fldChar w:fldCharType="begin"/>
      </w:r>
      <w:r w:rsidRPr="00DF2766">
        <w:instrText xml:space="preserve"> SEQ Fig._4. \* ARABIC </w:instrText>
      </w:r>
      <w:r w:rsidRPr="00803B69">
        <w:rPr>
          <w:rPrChange w:id="4489" w:author="Tanya Hernández" w:date="2017-05-17T00:43:00Z">
            <w:rPr/>
          </w:rPrChange>
        </w:rPr>
        <w:fldChar w:fldCharType="separate"/>
      </w:r>
      <w:ins w:id="4490" w:author="Tanya Hernández" w:date="2017-05-28T00:02:00Z">
        <w:r w:rsidR="005C425D">
          <w:rPr>
            <w:noProof/>
          </w:rPr>
          <w:t>11</w:t>
        </w:r>
      </w:ins>
      <w:del w:id="4491" w:author="Tanya Hernández" w:date="2017-05-17T01:33:00Z">
        <w:r w:rsidR="005B2C04" w:rsidRPr="00DF2766" w:rsidDel="00262C61">
          <w:rPr>
            <w:noProof/>
          </w:rPr>
          <w:delText>11</w:delText>
        </w:r>
      </w:del>
      <w:r w:rsidRPr="00803B69">
        <w:fldChar w:fldCharType="end"/>
      </w:r>
      <w:r w:rsidR="008157FF">
        <w:rPr>
          <w:rFonts w:ascii="Arial" w:hAnsi="Arial"/>
        </w:rPr>
        <w:t xml:space="preserve"> </w:t>
      </w:r>
      <w:r w:rsidR="008157FF">
        <w:t>Sensor MLX90614 y termómetro digital.</w:t>
      </w:r>
      <w:bookmarkEnd w:id="4487"/>
    </w:p>
    <w:p w14:paraId="531C25FF" w14:textId="4D03334B" w:rsidR="008157FF" w:rsidRDefault="008157FF" w:rsidP="003874BA">
      <w:pPr>
        <w:spacing w:after="240"/>
      </w:pPr>
      <w:r>
        <w:t>Las lecturas del termómetro se visualizarán por medio de la hiperterminal X-CTU en un número hexadecimal de 8 bits. Para realizar la conversión s</w:t>
      </w:r>
      <w:r w:rsidR="003874BA">
        <w:t>e realizan los siguientes pasos:</w:t>
      </w:r>
    </w:p>
    <w:p w14:paraId="79EA82E5" w14:textId="77777777" w:rsidR="008157FF" w:rsidRPr="00D2713A" w:rsidRDefault="008157FF" w:rsidP="00F23222">
      <w:pPr>
        <w:pStyle w:val="Prrafodelista"/>
        <w:numPr>
          <w:ilvl w:val="0"/>
          <w:numId w:val="86"/>
        </w:numPr>
        <w:spacing w:after="160" w:line="256" w:lineRule="auto"/>
        <w:ind w:right="0"/>
        <w:rPr>
          <w:rFonts w:cs="Times New Roman"/>
          <w:szCs w:val="24"/>
        </w:rPr>
      </w:pPr>
      <w:r w:rsidRPr="00D2713A">
        <w:rPr>
          <w:rFonts w:cs="Times New Roman"/>
          <w:szCs w:val="24"/>
        </w:rPr>
        <w:t>Convertir el valor hexadecimal a decimal.</w:t>
      </w:r>
    </w:p>
    <w:p w14:paraId="34AC9489" w14:textId="77777777" w:rsidR="008157FF" w:rsidRPr="00D2713A" w:rsidRDefault="008157FF" w:rsidP="008157FF">
      <w:pPr>
        <w:pStyle w:val="Prrafodelista"/>
        <w:rPr>
          <w:rFonts w:cs="Times New Roman"/>
          <w:szCs w:val="24"/>
        </w:rPr>
      </w:pPr>
    </w:p>
    <w:p w14:paraId="5BCB23A9" w14:textId="77777777" w:rsidR="008157FF" w:rsidRPr="00D2713A" w:rsidRDefault="008157FF" w:rsidP="008157FF">
      <w:pPr>
        <w:pStyle w:val="Prrafodelista"/>
        <w:rPr>
          <w:rFonts w:cs="Times New Roman"/>
        </w:rPr>
      </w:pPr>
      <w:r w:rsidRPr="00D2713A">
        <w:rPr>
          <w:rFonts w:cs="Times New Roman"/>
        </w:rPr>
        <w:t>Ejemplo:</w:t>
      </w:r>
    </w:p>
    <w:p w14:paraId="1B23E6B5" w14:textId="77777777" w:rsidR="008157FF" w:rsidRPr="00D2713A" w:rsidRDefault="008157FF" w:rsidP="008157FF">
      <w:pPr>
        <w:pStyle w:val="Prrafodelista"/>
        <w:rPr>
          <w:rFonts w:cs="Times New Roman"/>
        </w:rPr>
      </w:pPr>
      <w:r w:rsidRPr="00D2713A">
        <w:rPr>
          <w:rFonts w:cs="Times New Roman"/>
        </w:rPr>
        <w:t>0x3B7C</w:t>
      </w:r>
      <w:r w:rsidRPr="00D2713A">
        <w:rPr>
          <w:rFonts w:cs="Times New Roman"/>
          <w:szCs w:val="24"/>
        </w:rPr>
        <w:t xml:space="preserve"> </w:t>
      </w:r>
      <w:r w:rsidRPr="00D2713A">
        <w:rPr>
          <w:rFonts w:cs="Times New Roman"/>
          <w:szCs w:val="24"/>
        </w:rPr>
        <w:sym w:font="Wingdings" w:char="F0E0"/>
      </w:r>
      <w:r w:rsidRPr="00D2713A">
        <w:rPr>
          <w:rFonts w:cs="Times New Roman"/>
          <w:szCs w:val="24"/>
        </w:rPr>
        <w:t xml:space="preserve"> </w:t>
      </w:r>
      <w:r w:rsidRPr="00D2713A">
        <w:rPr>
          <w:rFonts w:cs="Times New Roman"/>
        </w:rPr>
        <w:t>¿?</w:t>
      </w:r>
    </w:p>
    <w:p w14:paraId="4B567F33" w14:textId="77777777" w:rsidR="008157FF" w:rsidRPr="00D2713A" w:rsidRDefault="008157FF" w:rsidP="008157FF">
      <w:pPr>
        <w:pStyle w:val="Prrafodelista"/>
        <w:rPr>
          <w:rFonts w:cs="Times New Roman"/>
          <w:szCs w:val="24"/>
        </w:rPr>
      </w:pPr>
    </w:p>
    <w:p w14:paraId="505AB260" w14:textId="77777777" w:rsidR="008157FF" w:rsidRPr="00D2713A" w:rsidRDefault="008157FF" w:rsidP="008157FF">
      <w:pPr>
        <w:pStyle w:val="Prrafodelista"/>
        <w:rPr>
          <w:rFonts w:cs="Times New Roman"/>
        </w:rPr>
      </w:pPr>
      <w:r w:rsidRPr="00D2713A">
        <w:rPr>
          <w:rFonts w:cs="Times New Roman"/>
        </w:rPr>
        <w:t xml:space="preserve">Número decimal = </w:t>
      </w:r>
      <m:oMath>
        <m:sSup>
          <m:sSupPr>
            <m:ctrlPr>
              <w:rPr>
                <w:rFonts w:ascii="Cambria Math" w:hAnsi="Cambria Math" w:cs="Times New Roman"/>
              </w:rPr>
            </m:ctrlPr>
          </m:sSupPr>
          <m:e>
            <m:r>
              <m:rPr>
                <m:sty m:val="p"/>
              </m:rPr>
              <w:rPr>
                <w:rFonts w:ascii="Cambria Math" w:hAnsi="Cambria Math" w:cs="Times New Roman"/>
              </w:rPr>
              <m:t>3*16</m:t>
            </m:r>
          </m:e>
          <m:sup>
            <m:r>
              <m:rPr>
                <m:sty m:val="p"/>
              </m:rPr>
              <w:rPr>
                <w:rFonts w:ascii="Cambria Math" w:hAnsi="Cambria Math" w:cs="Times New Roman"/>
              </w:rPr>
              <m:t>3</m:t>
            </m:r>
          </m:sup>
        </m:sSup>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sSup>
          <m:sSupPr>
            <m:ctrlPr>
              <w:rPr>
                <w:rFonts w:ascii="Cambria Math" w:hAnsi="Cambria Math" w:cs="Times New Roman"/>
              </w:rPr>
            </m:ctrlPr>
          </m:sSupPr>
          <m:e>
            <m:sSup>
              <m:sSupPr>
                <m:ctrlPr>
                  <w:rPr>
                    <w:rFonts w:ascii="Cambria Math" w:hAnsi="Cambria Math" w:cs="Times New Roman"/>
                  </w:rPr>
                </m:ctrlPr>
              </m:sSupPr>
              <m:e>
                <m:r>
                  <m:rPr>
                    <m:sty m:val="p"/>
                  </m:rPr>
                  <w:rPr>
                    <w:rFonts w:ascii="Cambria Math" w:hAnsi="Cambria Math" w:cs="Times New Roman"/>
                  </w:rPr>
                  <m:t>16</m:t>
                </m:r>
              </m:e>
              <m:sup>
                <m:r>
                  <m:rPr>
                    <m:sty m:val="p"/>
                  </m:rPr>
                  <w:rPr>
                    <w:rFonts w:ascii="Cambria Math" w:hAnsi="Cambria Math" w:cs="Times New Roman"/>
                  </w:rPr>
                  <m:t>2</m:t>
                </m:r>
              </m:sup>
            </m:sSup>
            <m:r>
              <m:rPr>
                <m:sty m:val="p"/>
              </m:rPr>
              <w:rPr>
                <w:rFonts w:ascii="Cambria Math" w:hAnsi="Cambria Math" w:cs="Times New Roman"/>
              </w:rPr>
              <m:t>+7*16</m:t>
            </m:r>
          </m:e>
          <m:sup>
            <m:r>
              <m:rPr>
                <m:sty m:val="p"/>
              </m:rPr>
              <w:rPr>
                <w:rFonts w:ascii="Cambria Math" w:hAnsi="Cambria Math" w:cs="Times New Roman"/>
              </w:rPr>
              <m:t>1</m:t>
            </m:r>
          </m:sup>
        </m:sSup>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16</m:t>
            </m:r>
          </m:e>
          <m:sup>
            <m:r>
              <m:rPr>
                <m:sty m:val="p"/>
              </m:rPr>
              <w:rPr>
                <w:rFonts w:ascii="Cambria Math" w:hAnsi="Cambria Math" w:cs="Times New Roman"/>
              </w:rPr>
              <m:t>0</m:t>
            </m:r>
          </m:sup>
        </m:sSup>
      </m:oMath>
    </w:p>
    <w:p w14:paraId="4279E777" w14:textId="77777777" w:rsidR="008157FF" w:rsidRPr="00D2713A" w:rsidRDefault="008157FF" w:rsidP="008157FF">
      <w:pPr>
        <w:pStyle w:val="Prrafodelista"/>
        <w:rPr>
          <w:rFonts w:cs="Times New Roman"/>
        </w:rPr>
      </w:pPr>
      <w:r w:rsidRPr="00D2713A">
        <w:rPr>
          <w:rFonts w:cs="Times New Roman"/>
        </w:rPr>
        <w:t>=</w:t>
      </w:r>
      <m:oMath>
        <m:r>
          <m:rPr>
            <m:sty m:val="p"/>
          </m:rPr>
          <w:rPr>
            <w:rFonts w:ascii="Cambria Math" w:hAnsi="Cambria Math" w:cs="Times New Roman"/>
          </w:rPr>
          <m:t>3*4096+11*256+7*16+</m:t>
        </m:r>
        <m:r>
          <w:rPr>
            <w:rFonts w:ascii="Cambria Math" w:hAnsi="Cambria Math" w:cs="Times New Roman"/>
          </w:rPr>
          <m:t>C</m:t>
        </m:r>
        <m:r>
          <m:rPr>
            <m:sty m:val="p"/>
          </m:rPr>
          <w:rPr>
            <w:rFonts w:ascii="Cambria Math" w:hAnsi="Cambria Math" w:cs="Times New Roman"/>
          </w:rPr>
          <m:t>*1</m:t>
        </m:r>
      </m:oMath>
    </w:p>
    <w:p w14:paraId="0B28F078" w14:textId="5CBBE359" w:rsidR="008157FF" w:rsidRPr="003874BA" w:rsidRDefault="008157FF" w:rsidP="003874BA">
      <w:pPr>
        <w:pStyle w:val="Prrafodelista"/>
        <w:spacing w:after="240"/>
        <w:rPr>
          <w:rFonts w:cs="Times New Roman"/>
        </w:rPr>
      </w:pPr>
      <w:r w:rsidRPr="00D2713A">
        <w:rPr>
          <w:rFonts w:cs="Times New Roman"/>
        </w:rPr>
        <w:t>=</w:t>
      </w:r>
      <m:oMath>
        <m:r>
          <m:rPr>
            <m:sty m:val="p"/>
          </m:rPr>
          <w:rPr>
            <w:rFonts w:ascii="Cambria Math" w:hAnsi="Cambria Math" w:cs="Times New Roman"/>
          </w:rPr>
          <m:t xml:space="preserve"> 15228</m:t>
        </m:r>
      </m:oMath>
    </w:p>
    <w:p w14:paraId="0E55B4CB" w14:textId="65F3D73D" w:rsidR="008157FF" w:rsidDel="00DE2144" w:rsidRDefault="008157FF">
      <w:pPr>
        <w:rPr>
          <w:del w:id="4492" w:author="Tanya Hernández" w:date="2017-05-17T00:45:00Z"/>
        </w:rPr>
        <w:pPrChange w:id="4493" w:author="Tanya Hernández" w:date="2017-05-17T00:45:00Z">
          <w:pPr>
            <w:ind w:firstLine="0"/>
          </w:pPr>
        </w:pPrChange>
      </w:pPr>
      <w:r>
        <w:t>Una vez que tenemos el valor en decimal, calculamos la temperatura en grados kelvin, conforma a la ecuación del sensor, donde cada bit del registro equivale a 0.2°K.</w:t>
      </w:r>
    </w:p>
    <w:p w14:paraId="569519F9" w14:textId="77777777" w:rsidR="00DE2144" w:rsidRDefault="00DE2144">
      <w:pPr>
        <w:spacing w:after="240"/>
        <w:rPr>
          <w:ins w:id="4494" w:author="Tanya Hernández" w:date="2017-05-27T23:42:00Z"/>
        </w:rPr>
        <w:pPrChange w:id="4495" w:author="Tanya Hernández" w:date="2017-05-27T23:42:00Z">
          <w:pPr/>
        </w:pPrChange>
      </w:pPr>
    </w:p>
    <w:p w14:paraId="771FC598" w14:textId="77777777" w:rsidR="00D2713A" w:rsidRDefault="00D2713A">
      <w:pPr>
        <w:pPrChange w:id="4496" w:author="Tanya Hernández" w:date="2017-05-17T00:45:00Z">
          <w:pPr>
            <w:ind w:firstLine="0"/>
          </w:pPr>
        </w:pPrChange>
      </w:pPr>
    </w:p>
    <w:p w14:paraId="083DA46C" w14:textId="3194309C" w:rsidR="00512084" w:rsidRPr="00DE2144" w:rsidRDefault="005C425D">
      <w:pPr>
        <w:pStyle w:val="Descripcin"/>
        <w:rPr>
          <w:ins w:id="4497" w:author="Tanya Hernández" w:date="2017-05-27T23:39:00Z"/>
          <w:rStyle w:val="EcuacionesCar"/>
          <w:rPrChange w:id="4498" w:author="Tanya Hernández" w:date="2017-05-27T23:48:00Z">
            <w:rPr>
              <w:ins w:id="4499" w:author="Tanya Hernández" w:date="2017-05-27T23:39:00Z"/>
            </w:rPr>
          </w:rPrChange>
        </w:rPr>
        <w:pPrChange w:id="4500" w:author="Tanya Hernández" w:date="2017-05-28T00:21:00Z">
          <w:pPr>
            <w:autoSpaceDE w:val="0"/>
            <w:autoSpaceDN w:val="0"/>
            <w:adjustRightInd w:val="0"/>
            <w:spacing w:after="240"/>
          </w:pPr>
        </w:pPrChange>
      </w:pPr>
      <w:bookmarkStart w:id="4501" w:name="_Toc483694404"/>
      <m:oMath>
        <m:r>
          <m:rPr>
            <m:sty m:val="bi"/>
          </m:rPr>
          <w:rPr>
            <w:rStyle w:val="EcuacionesCar"/>
            <w:rFonts w:ascii="Cambria Math" w:hAnsi="Cambria Math"/>
          </w:rPr>
          <m:t>To=1528*0.0</m:t>
        </m:r>
        <w:commentRangeStart w:id="4502"/>
        <w:commentRangeEnd w:id="4502"/>
        <m:r>
          <m:rPr>
            <m:sty m:val="b"/>
          </m:rPr>
          <w:rPr>
            <w:rStyle w:val="EcuacionesCar"/>
            <w:rFonts w:ascii="Cambria Math" w:hAnsi="Cambria Math"/>
            <w:rPrChange w:id="4503" w:author="Tanya Hernández" w:date="2017-05-28T00:07:00Z">
              <w:rPr>
                <w:rStyle w:val="Refdecomentario"/>
              </w:rPr>
            </w:rPrChange>
          </w:rPr>
          <w:commentReference w:id="4502"/>
        </m:r>
        <m:r>
          <w:ins w:id="4504" w:author="Tanya Hernández" w:date="2017-05-28T00:08:00Z">
            <m:rPr>
              <m:sty m:val="bi"/>
            </m:rPr>
            <w:rPr>
              <w:rStyle w:val="EcuacionesCar"/>
              <w:rFonts w:ascii="Cambria Math" w:hAnsi="Cambria Math"/>
            </w:rPr>
            <m:t>2</m:t>
          </w:ins>
        </m:r>
        <m:r>
          <w:del w:id="4505" w:author="Tanya Hernández" w:date="2017-05-28T00:08:00Z">
            <m:rPr>
              <m:sty m:val="bi"/>
            </m:rPr>
            <w:rPr>
              <w:rStyle w:val="EcuacionesCar"/>
              <w:rFonts w:ascii="Cambria Math" w:hAnsi="Cambria Math"/>
            </w:rPr>
            <m:t>2</m:t>
          </w:del>
        </m:r>
      </m:oMath>
      <w:ins w:id="4506" w:author="Tanya Hernández" w:date="2017-05-28T00:07:00Z">
        <w:r>
          <w:rPr>
            <w:rStyle w:val="EcuacionesCar"/>
            <w:b w:val="0"/>
          </w:rPr>
          <w:t xml:space="preserve"> </w:t>
        </w:r>
      </w:ins>
      <w:ins w:id="4507" w:author="Tanya Hernández" w:date="2017-05-27T23:39:00Z">
        <w:r w:rsidR="00512084" w:rsidRPr="005C425D">
          <w:rPr>
            <w:rStyle w:val="EcuacionesCar"/>
            <w:rPrChange w:id="4508" w:author="Tanya Hernández" w:date="2017-05-28T00:06:00Z">
              <w:rPr/>
            </w:rPrChange>
          </w:rPr>
          <w:t xml:space="preserve">                    </w:t>
        </w:r>
      </w:ins>
      <w:ins w:id="4509" w:author="Tanya Hernández" w:date="2017-05-27T23:41:00Z">
        <w:r w:rsidR="00DE2144" w:rsidRPr="005C425D">
          <w:rPr>
            <w:rStyle w:val="EcuacionesCar"/>
            <w:rPrChange w:id="4510" w:author="Tanya Hernández" w:date="2017-05-28T00:06:00Z">
              <w:rPr/>
            </w:rPrChange>
          </w:rPr>
          <w:t xml:space="preserve">   </w:t>
        </w:r>
      </w:ins>
      <w:ins w:id="4511" w:author="Tanya Hernández" w:date="2017-05-27T23:39:00Z">
        <w:r w:rsidR="00512084" w:rsidRPr="007720EB">
          <w:rPr>
            <w:rStyle w:val="EcuacionesCar"/>
            <w:rPrChange w:id="4512" w:author="Tanya Hernández" w:date="2017-05-28T00:21:00Z">
              <w:rPr/>
            </w:rPrChange>
          </w:rPr>
          <w:t>Ecuación 4.</w:t>
        </w:r>
        <w:r w:rsidR="00512084" w:rsidRPr="007720EB">
          <w:rPr>
            <w:rStyle w:val="EcuacionesCar"/>
            <w:rPrChange w:id="4513" w:author="Tanya Hernández" w:date="2017-05-28T00:21:00Z">
              <w:rPr/>
            </w:rPrChange>
          </w:rPr>
          <w:fldChar w:fldCharType="begin"/>
        </w:r>
        <w:r w:rsidR="00512084" w:rsidRPr="007720EB">
          <w:rPr>
            <w:rStyle w:val="EcuacionesCar"/>
            <w:rPrChange w:id="4514" w:author="Tanya Hernández" w:date="2017-05-28T00:21:00Z">
              <w:rPr/>
            </w:rPrChange>
          </w:rPr>
          <w:instrText xml:space="preserve"> SEQ Ecuación_4. \* ARABIC </w:instrText>
        </w:r>
      </w:ins>
      <w:r w:rsidR="00512084" w:rsidRPr="007720EB">
        <w:rPr>
          <w:rStyle w:val="EcuacionesCar"/>
          <w:rPrChange w:id="4515" w:author="Tanya Hernández" w:date="2017-05-28T00:21:00Z">
            <w:rPr/>
          </w:rPrChange>
        </w:rPr>
        <w:fldChar w:fldCharType="separate"/>
      </w:r>
      <w:ins w:id="4516" w:author="Tanya Hernández" w:date="2017-05-28T00:10:00Z">
        <w:r w:rsidRPr="007720EB">
          <w:rPr>
            <w:rStyle w:val="EcuacionesCar"/>
            <w:b w:val="0"/>
            <w:rPrChange w:id="4517" w:author="Tanya Hernández" w:date="2017-05-28T00:21:00Z">
              <w:rPr>
                <w:rStyle w:val="EcuacionesCar"/>
                <w:b/>
              </w:rPr>
            </w:rPrChange>
          </w:rPr>
          <w:t>1</w:t>
        </w:r>
      </w:ins>
      <w:bookmarkEnd w:id="4501"/>
      <w:ins w:id="4518" w:author="Tanya Hernández" w:date="2017-05-27T23:39:00Z">
        <w:r w:rsidR="00512084" w:rsidRPr="007720EB">
          <w:rPr>
            <w:rStyle w:val="EcuacionesCar"/>
            <w:rPrChange w:id="4519" w:author="Tanya Hernández" w:date="2017-05-28T00:21:00Z">
              <w:rPr/>
            </w:rPrChange>
          </w:rPr>
          <w:fldChar w:fldCharType="end"/>
        </w:r>
      </w:ins>
    </w:p>
    <w:p w14:paraId="09058D7E" w14:textId="3130C4D3" w:rsidR="008157FF" w:rsidRPr="009A539F" w:rsidDel="00512084" w:rsidRDefault="009A539F">
      <w:pPr>
        <w:pStyle w:val="Descripcin"/>
        <w:rPr>
          <w:del w:id="4520" w:author="Tanya Hernández" w:date="2017-05-27T23:39:00Z"/>
        </w:rPr>
        <w:pPrChange w:id="4521" w:author="Tanya Hernández" w:date="2017-05-27T23:39:00Z">
          <w:pPr>
            <w:autoSpaceDE w:val="0"/>
            <w:autoSpaceDN w:val="0"/>
            <w:adjustRightInd w:val="0"/>
            <w:spacing w:after="240"/>
          </w:pPr>
        </w:pPrChange>
      </w:pPr>
      <w:ins w:id="4522" w:author="Maria del Rosario Rocha Bernabe" w:date="2017-05-14T23:46:00Z">
        <w:del w:id="4523" w:author="Tanya Hernández" w:date="2017-05-27T23:39:00Z">
          <w:r w:rsidDel="00512084">
            <w:tab/>
          </w:r>
          <w:r w:rsidDel="00512084">
            <w:tab/>
          </w:r>
        </w:del>
        <w:del w:id="4524" w:author="Tanya Hernández" w:date="2017-05-17T00:44:00Z">
          <w:r w:rsidDel="00DF2766">
            <w:delText>ecu</w:delText>
          </w:r>
        </w:del>
        <w:del w:id="4525" w:author="Tanya Hernández" w:date="2017-05-27T23:38:00Z">
          <w:r w:rsidDel="00512084">
            <w:delText>. 4.1</w:delText>
          </w:r>
        </w:del>
      </w:ins>
    </w:p>
    <w:p w14:paraId="6615F76F" w14:textId="47787E6B" w:rsidR="00D2713A" w:rsidRPr="009A539F" w:rsidDel="009A539F" w:rsidRDefault="00D2713A">
      <w:pPr>
        <w:pStyle w:val="Descripcin"/>
        <w:rPr>
          <w:del w:id="4526" w:author="Maria del Rosario Rocha Bernabe" w:date="2017-05-14T23:47:00Z"/>
        </w:rPr>
      </w:pPr>
      <w:del w:id="4527" w:author="Maria del Rosario Rocha Bernabe" w:date="2017-05-14T23:47:00Z">
        <w:r w:rsidRPr="00766DD2" w:rsidDel="009A539F">
          <w:delText xml:space="preserve">Ecuación 4. </w:delText>
        </w:r>
        <w:r w:rsidRPr="00181971" w:rsidDel="009A539F">
          <w:fldChar w:fldCharType="begin"/>
        </w:r>
        <w:r w:rsidRPr="009A539F" w:rsidDel="009A539F">
          <w:delInstrText xml:space="preserve"> SEQ Ecuación_4. \* ARABIC </w:delInstrText>
        </w:r>
        <w:r w:rsidRPr="00181971" w:rsidDel="009A539F">
          <w:rPr>
            <w:rFonts w:ascii="Cambria Math" w:hAnsi="Cambria Math"/>
            <w:rPrChange w:id="4528" w:author="Maria del Rosario Rocha Bernabe" w:date="2017-05-14T23:47:00Z">
              <w:rPr/>
            </w:rPrChange>
          </w:rPr>
          <w:fldChar w:fldCharType="separate"/>
        </w:r>
        <w:r w:rsidR="005B2C04" w:rsidRPr="009A539F" w:rsidDel="009A539F">
          <w:delText>1</w:delText>
        </w:r>
        <w:r w:rsidRPr="00181971" w:rsidDel="009A539F">
          <w:fldChar w:fldCharType="end"/>
        </w:r>
      </w:del>
    </w:p>
    <w:p w14:paraId="3511C1AA" w14:textId="6CDE5662" w:rsidR="008157FF" w:rsidRPr="007720EB" w:rsidDel="00DE2144" w:rsidRDefault="008157FF">
      <w:pPr>
        <w:pStyle w:val="Ecuaciones"/>
        <w:rPr>
          <w:del w:id="4529" w:author="Tanya Hernández" w:date="2017-05-27T23:40:00Z"/>
        </w:rPr>
        <w:pPrChange w:id="4530" w:author="Tanya Hernández" w:date="2017-05-27T23:48:00Z">
          <w:pPr>
            <w:pStyle w:val="Descripcin"/>
          </w:pPr>
        </w:pPrChange>
      </w:pPr>
      <m:oMath>
        <m:r>
          <w:rPr>
            <w:rFonts w:ascii="Cambria Math" w:hAnsi="Cambria Math" w:cs="Cambria Math"/>
            <w:szCs w:val="24"/>
          </w:rPr>
          <m:t>T</m:t>
        </m:r>
        <m:r>
          <w:rPr>
            <w:rFonts w:ascii="Cambria Math" w:hAnsi="Cambria Math" w:cs="Times New Roman"/>
            <w:szCs w:val="24"/>
          </w:rPr>
          <m:t>o=304.56°</m:t>
        </m:r>
        <m:r>
          <w:del w:id="4531" w:author="Tanya Hernández" w:date="2017-05-27T23:40:00Z">
            <w:rPr>
              <w:rFonts w:ascii="Cambria Math" w:hAnsi="Cambria Math" w:cs="Times New Roman"/>
              <w:szCs w:val="24"/>
            </w:rPr>
            <m:t>K</m:t>
          </w:del>
        </m:r>
      </m:oMath>
      <w:ins w:id="4532" w:author="Maria del Rosario Rocha Bernabe" w:date="2017-05-14T23:47:00Z">
        <w:del w:id="4533" w:author="Tanya Hernández" w:date="2017-05-27T23:40:00Z">
          <w:r w:rsidR="009A539F" w:rsidDel="00512084">
            <w:rPr>
              <w:rFonts w:cs="Times New Roman"/>
              <w:szCs w:val="24"/>
            </w:rPr>
            <w:delText xml:space="preserve"> </w:delText>
          </w:r>
          <w:r w:rsidR="009A539F" w:rsidDel="00512084">
            <w:rPr>
              <w:rFonts w:cs="Times New Roman"/>
              <w:szCs w:val="24"/>
            </w:rPr>
            <w:tab/>
          </w:r>
        </w:del>
        <w:del w:id="4534" w:author="Tanya Hernández" w:date="2017-05-17T00:44:00Z">
          <w:r w:rsidR="009A539F" w:rsidDel="00DF2766">
            <w:rPr>
              <w:rFonts w:cs="Times New Roman"/>
              <w:szCs w:val="24"/>
            </w:rPr>
            <w:tab/>
            <w:delText>ecu</w:delText>
          </w:r>
        </w:del>
        <w:del w:id="4535" w:author="Tanya Hernández" w:date="2017-05-27T23:38:00Z">
          <w:r w:rsidR="009A539F" w:rsidDel="00512084">
            <w:rPr>
              <w:rFonts w:cs="Times New Roman"/>
              <w:szCs w:val="24"/>
            </w:rPr>
            <w:delText>. 4.2</w:delText>
          </w:r>
        </w:del>
      </w:ins>
      <w:ins w:id="4536" w:author="Tanya Hernández" w:date="2017-05-27T23:40:00Z">
        <w:r w:rsidR="00DE2144">
          <w:t xml:space="preserve">                         </w:t>
        </w:r>
      </w:ins>
    </w:p>
    <w:p w14:paraId="6D8B22AF" w14:textId="425BE02E" w:rsidR="00DE2144" w:rsidRPr="00DE2144" w:rsidRDefault="00DE2144">
      <w:pPr>
        <w:pStyle w:val="Ecuaciones"/>
        <w:rPr>
          <w:ins w:id="4537" w:author="Tanya Hernández" w:date="2017-05-27T23:41:00Z"/>
          <w:lang w:val="pt-PT" w:eastAsia="es-ES"/>
          <w:rPrChange w:id="4538" w:author="Tanya Hernández" w:date="2017-05-27T23:48:00Z">
            <w:rPr>
              <w:ins w:id="4539" w:author="Tanya Hernández" w:date="2017-05-27T23:41:00Z"/>
              <w:rFonts w:cs="Times New Roman"/>
              <w:szCs w:val="24"/>
            </w:rPr>
          </w:rPrChange>
        </w:rPr>
        <w:pPrChange w:id="4540" w:author="Tanya Hernández" w:date="2017-05-27T23:48:00Z">
          <w:pPr>
            <w:autoSpaceDE w:val="0"/>
            <w:autoSpaceDN w:val="0"/>
            <w:adjustRightInd w:val="0"/>
            <w:spacing w:after="240"/>
          </w:pPr>
        </w:pPrChange>
      </w:pPr>
      <w:bookmarkStart w:id="4541" w:name="_Toc483694405"/>
      <w:ins w:id="4542" w:author="Tanya Hernández" w:date="2017-05-27T23:41:00Z">
        <w:r w:rsidRPr="00DE2144">
          <w:t>Ecuación 4.</w:t>
        </w:r>
        <w:r w:rsidRPr="007720EB">
          <w:fldChar w:fldCharType="begin"/>
        </w:r>
        <w:r w:rsidRPr="00DE2144">
          <w:instrText xml:space="preserve"> SEQ Ecuación_4. \* ARABIC </w:instrText>
        </w:r>
      </w:ins>
      <w:r w:rsidRPr="007720EB">
        <w:rPr>
          <w:rPrChange w:id="4543" w:author="Tanya Hernández" w:date="2017-05-27T23:48:00Z">
            <w:rPr/>
          </w:rPrChange>
        </w:rPr>
        <w:fldChar w:fldCharType="separate"/>
      </w:r>
      <w:ins w:id="4544" w:author="Tanya Hernández" w:date="2017-05-27T23:41:00Z">
        <w:r w:rsidRPr="00DE2144">
          <w:rPr>
            <w:noProof/>
          </w:rPr>
          <w:t>2</w:t>
        </w:r>
        <w:bookmarkEnd w:id="4541"/>
        <w:r w:rsidRPr="007720EB">
          <w:fldChar w:fldCharType="end"/>
        </w:r>
      </w:ins>
    </w:p>
    <w:p w14:paraId="389AA198" w14:textId="44EF847B" w:rsidR="00D5213C" w:rsidDel="00DE2144" w:rsidRDefault="00D5213C">
      <w:pPr>
        <w:pStyle w:val="Descripcin"/>
        <w:rPr>
          <w:del w:id="4545" w:author="Tanya Hernández" w:date="2017-05-27T23:41:00Z"/>
        </w:rPr>
      </w:pPr>
      <w:del w:id="4546" w:author="Tanya Hernández" w:date="2017-05-27T23:41:00Z">
        <w:r w:rsidDel="00DE2144">
          <w:delText xml:space="preserve">Ecuación 4. </w:delText>
        </w:r>
        <w:r w:rsidDel="00DE2144">
          <w:fldChar w:fldCharType="begin"/>
        </w:r>
        <w:r w:rsidDel="00DE2144">
          <w:delInstrText xml:space="preserve"> SEQ Ecuación_4. \* ARABIC </w:delInstrText>
        </w:r>
        <w:r w:rsidDel="00DE2144">
          <w:fldChar w:fldCharType="separate"/>
        </w:r>
        <w:r w:rsidR="005B2C04" w:rsidDel="00DE2144">
          <w:delText>2</w:delText>
        </w:r>
        <w:r w:rsidDel="00DE2144">
          <w:fldChar w:fldCharType="end"/>
        </w:r>
      </w:del>
    </w:p>
    <w:p w14:paraId="053F54A7" w14:textId="77777777" w:rsidR="008157FF" w:rsidDel="00DF2766" w:rsidRDefault="008157FF">
      <w:pPr>
        <w:ind w:left="284" w:firstLine="0"/>
        <w:rPr>
          <w:del w:id="4547" w:author="Tanya Hernández" w:date="2017-05-17T00:46:00Z"/>
          <w:rFonts w:ascii="Arial" w:hAnsi="Arial" w:cs="Arial"/>
          <w:szCs w:val="24"/>
        </w:rPr>
        <w:pPrChange w:id="4548" w:author="Tanya Hernández" w:date="2017-05-16T02:15:00Z">
          <w:pPr>
            <w:ind w:firstLine="0"/>
          </w:pPr>
        </w:pPrChange>
      </w:pPr>
      <w:del w:id="4549" w:author="Tanya Hernández" w:date="2017-05-16T02:15:00Z">
        <w:r w:rsidDel="00C93306">
          <w:rPr>
            <w:rFonts w:ascii="Arial" w:hAnsi="Arial" w:cs="Arial"/>
            <w:szCs w:val="24"/>
          </w:rPr>
          <w:delText xml:space="preserve"> </w:delText>
        </w:r>
      </w:del>
      <w:r>
        <w:t>Finalmente se realiza la conversión a grados Celsius.</w:t>
      </w:r>
    </w:p>
    <w:p w14:paraId="699F3F7D" w14:textId="77777777" w:rsidR="008157FF" w:rsidRDefault="008157FF">
      <w:pPr>
        <w:ind w:left="284" w:firstLine="0"/>
        <w:pPrChange w:id="4550" w:author="Tanya Hernández" w:date="2017-05-17T00:46:00Z">
          <w:pPr>
            <w:pStyle w:val="Prrafodelista"/>
          </w:pPr>
        </w:pPrChange>
      </w:pPr>
    </w:p>
    <w:p w14:paraId="1D53A0CA" w14:textId="191C68C7" w:rsidR="008157FF" w:rsidRPr="007720EB" w:rsidDel="00DE2144" w:rsidRDefault="008157FF">
      <w:pPr>
        <w:pStyle w:val="Ecuaciones"/>
        <w:rPr>
          <w:del w:id="4551" w:author="Tanya Hernández" w:date="2017-05-17T00:46:00Z"/>
        </w:rPr>
        <w:pPrChange w:id="4552" w:author="Tanya Hernández" w:date="2017-05-27T23:49:00Z">
          <w:pPr>
            <w:pStyle w:val="Descripcin"/>
          </w:pPr>
        </w:pPrChange>
      </w:pPr>
      <m:oMath>
        <m:r>
          <w:rPr>
            <w:rFonts w:ascii="Cambria Math" w:hAnsi="Cambria Math" w:cs="Cambria Math"/>
          </w:rPr>
          <m:t>T</m:t>
        </m:r>
        <m:r>
          <w:rPr>
            <w:rFonts w:ascii="Cambria Math" w:hAnsi="Cambria Math" w:cs="Times New Roman"/>
          </w:rPr>
          <m:t>o=304.56-273</m:t>
        </m:r>
      </m:oMath>
      <w:ins w:id="4553" w:author="Tanya Hernández" w:date="2017-05-17T00:46:00Z">
        <w:r w:rsidR="00DF2766">
          <w:t xml:space="preserve">                               </w:t>
        </w:r>
      </w:ins>
    </w:p>
    <w:p w14:paraId="1D810D8C" w14:textId="5F59B6CC" w:rsidR="00512084" w:rsidRPr="00DE2144" w:rsidRDefault="00DE2144">
      <w:pPr>
        <w:pStyle w:val="Ecuaciones"/>
        <w:rPr>
          <w:ins w:id="4554" w:author="Tanya Hernández" w:date="2017-05-27T23:38:00Z"/>
          <w:rPrChange w:id="4555" w:author="Tanya Hernández" w:date="2017-05-27T23:48:00Z">
            <w:rPr>
              <w:ins w:id="4556" w:author="Tanya Hernández" w:date="2017-05-27T23:38:00Z"/>
            </w:rPr>
          </w:rPrChange>
        </w:rPr>
        <w:pPrChange w:id="4557" w:author="Tanya Hernández" w:date="2017-05-27T23:49:00Z">
          <w:pPr>
            <w:pStyle w:val="Descripcin"/>
          </w:pPr>
        </w:pPrChange>
      </w:pPr>
      <w:bookmarkStart w:id="4558" w:name="_Toc483694406"/>
      <w:ins w:id="4559" w:author="Tanya Hernández" w:date="2017-05-27T23:41:00Z">
        <w:r w:rsidRPr="007720EB">
          <w:t>Ecuación 4.</w:t>
        </w:r>
        <w:r w:rsidRPr="00DE2144">
          <w:fldChar w:fldCharType="begin"/>
        </w:r>
        <w:r w:rsidRPr="00DE2144">
          <w:rPr>
            <w:rPrChange w:id="4560" w:author="Tanya Hernández" w:date="2017-05-27T23:48:00Z">
              <w:rPr/>
            </w:rPrChange>
          </w:rPr>
          <w:instrText xml:space="preserve"> SEQ Ecuación_4. \* ARABIC </w:instrText>
        </w:r>
      </w:ins>
      <w:r w:rsidRPr="00DE2144">
        <w:rPr>
          <w:rPrChange w:id="4561" w:author="Tanya Hernández" w:date="2017-05-27T23:48:00Z">
            <w:rPr/>
          </w:rPrChange>
        </w:rPr>
        <w:fldChar w:fldCharType="separate"/>
      </w:r>
      <w:ins w:id="4562" w:author="Tanya Hernández" w:date="2017-05-27T23:41:00Z">
        <w:r w:rsidRPr="00DE2144">
          <w:rPr>
            <w:noProof/>
            <w:rPrChange w:id="4563" w:author="Tanya Hernández" w:date="2017-05-27T23:48:00Z">
              <w:rPr/>
            </w:rPrChange>
          </w:rPr>
          <w:t>3</w:t>
        </w:r>
        <w:bookmarkEnd w:id="4558"/>
        <w:r w:rsidRPr="00DE2144">
          <w:rPr>
            <w:rPrChange w:id="4564" w:author="Tanya Hernández" w:date="2017-05-27T23:48:00Z">
              <w:rPr/>
            </w:rPrChange>
          </w:rPr>
          <w:fldChar w:fldCharType="end"/>
        </w:r>
      </w:ins>
    </w:p>
    <w:p w14:paraId="7027BC70" w14:textId="19C108F3" w:rsidR="00D5213C" w:rsidRPr="00D5213C" w:rsidDel="00512084" w:rsidRDefault="00D5213C">
      <w:pPr>
        <w:pStyle w:val="Ecuaciones"/>
        <w:rPr>
          <w:del w:id="4565" w:author="Tanya Hernández" w:date="2017-05-27T23:38:00Z"/>
        </w:rPr>
        <w:pPrChange w:id="4566" w:author="Tanya Hernández" w:date="2017-05-17T00:46:00Z">
          <w:pPr>
            <w:pStyle w:val="Descripcin"/>
          </w:pPr>
        </w:pPrChange>
      </w:pPr>
      <w:del w:id="4567" w:author="Tanya Hernández" w:date="2017-05-27T23:38:00Z">
        <w:r w:rsidDel="00512084">
          <w:delText>Ecuación 4.</w:delText>
        </w:r>
      </w:del>
      <w:del w:id="4568" w:author="Tanya Hernández" w:date="2017-05-17T00:46:00Z">
        <w:r w:rsidDel="00DF2766">
          <w:delText xml:space="preserve"> </w:delText>
        </w:r>
      </w:del>
      <w:del w:id="4569" w:author="Tanya Hernández" w:date="2017-05-27T23:38:00Z">
        <w:r w:rsidDel="00512084">
          <w:fldChar w:fldCharType="begin"/>
        </w:r>
        <w:r w:rsidDel="00512084">
          <w:delInstrText xml:space="preserve"> SEQ Ecuación_4. \* ARABIC </w:delInstrText>
        </w:r>
        <w:r w:rsidDel="00512084">
          <w:fldChar w:fldCharType="separate"/>
        </w:r>
      </w:del>
      <w:del w:id="4570" w:author="Tanya Hernández" w:date="2017-05-17T01:33:00Z">
        <w:r w:rsidR="005B2C04" w:rsidDel="00262C61">
          <w:delText>3</w:delText>
        </w:r>
      </w:del>
      <w:del w:id="4571" w:author="Tanya Hernández" w:date="2017-05-27T23:38:00Z">
        <w:r w:rsidDel="00512084">
          <w:fldChar w:fldCharType="end"/>
        </w:r>
      </w:del>
    </w:p>
    <w:p w14:paraId="2C4C1AF5" w14:textId="7DC81DAC" w:rsidR="008157FF" w:rsidRPr="00DE2144" w:rsidDel="00DE2144" w:rsidRDefault="008157FF">
      <w:pPr>
        <w:pStyle w:val="Ecuaciones"/>
        <w:rPr>
          <w:del w:id="4572" w:author="Tanya Hernández" w:date="2017-05-17T00:46:00Z"/>
          <w:rPrChange w:id="4573" w:author="Tanya Hernández" w:date="2017-05-27T23:49:00Z">
            <w:rPr>
              <w:del w:id="4574" w:author="Tanya Hernández" w:date="2017-05-17T00:46:00Z"/>
              <w:sz w:val="16"/>
            </w:rPr>
          </w:rPrChange>
        </w:rPr>
        <w:pPrChange w:id="4575" w:author="Tanya Hernández" w:date="2017-05-27T23:49:00Z">
          <w:pPr>
            <w:ind w:firstLine="0"/>
          </w:pPr>
        </w:pPrChange>
      </w:pPr>
      <m:oMath>
        <m:r>
          <w:rPr>
            <w:rFonts w:ascii="Cambria Math" w:hAnsi="Cambria Math" w:cs="Cambria Math"/>
            <w:rPrChange w:id="4576" w:author="Tanya Hernández" w:date="2017-05-17T00:46:00Z">
              <w:rPr>
                <w:rFonts w:ascii="Cambria Math" w:hAnsi="Cambria Math" w:cs="Cambria Math"/>
                <w:sz w:val="16"/>
              </w:rPr>
            </w:rPrChange>
          </w:rPr>
          <m:t>T</m:t>
        </m:r>
        <m:r>
          <w:rPr>
            <w:rFonts w:ascii="Cambria Math" w:hAnsi="Cambria Math" w:cs="Times New Roman"/>
            <w:rPrChange w:id="4577" w:author="Tanya Hernández" w:date="2017-05-17T00:46:00Z">
              <w:rPr>
                <w:rFonts w:ascii="Cambria Math" w:hAnsi="Cambria Math" w:cs="Times New Roman"/>
                <w:sz w:val="16"/>
              </w:rPr>
            </w:rPrChange>
          </w:rPr>
          <m:t>o=31.56°C</m:t>
        </m:r>
      </m:oMath>
      <w:ins w:id="4578" w:author="Tanya Hernández" w:date="2017-05-17T00:46:00Z">
        <w:r w:rsidR="00DF2766">
          <w:t xml:space="preserve">             </w:t>
        </w:r>
        <w:r w:rsidR="00DE2144">
          <w:t xml:space="preserve">                           </w:t>
        </w:r>
      </w:ins>
    </w:p>
    <w:p w14:paraId="79B56D2A" w14:textId="14D04147" w:rsidR="00DE2144" w:rsidRPr="00DE2144" w:rsidRDefault="00DE2144">
      <w:pPr>
        <w:pStyle w:val="Ecuaciones"/>
        <w:rPr>
          <w:ins w:id="4579" w:author="Tanya Hernández" w:date="2017-05-27T23:41:00Z"/>
        </w:rPr>
        <w:pPrChange w:id="4580" w:author="Tanya Hernández" w:date="2017-05-27T23:49:00Z">
          <w:pPr>
            <w:ind w:firstLine="0"/>
          </w:pPr>
        </w:pPrChange>
      </w:pPr>
      <w:bookmarkStart w:id="4581" w:name="_Toc483694407"/>
      <w:ins w:id="4582" w:author="Tanya Hernández" w:date="2017-05-27T23:41:00Z">
        <w:r w:rsidRPr="00DE2144">
          <w:t>Ecuación 4.</w:t>
        </w:r>
        <w:r w:rsidRPr="007720EB">
          <w:fldChar w:fldCharType="begin"/>
        </w:r>
        <w:r w:rsidRPr="00DE2144">
          <w:instrText xml:space="preserve"> SEQ Ecuación_4. \* ARABIC </w:instrText>
        </w:r>
      </w:ins>
      <w:r w:rsidRPr="007720EB">
        <w:rPr>
          <w:rPrChange w:id="4583" w:author="Tanya Hernández" w:date="2017-05-27T23:49:00Z">
            <w:rPr/>
          </w:rPrChange>
        </w:rPr>
        <w:fldChar w:fldCharType="separate"/>
      </w:r>
      <w:ins w:id="4584" w:author="Tanya Hernández" w:date="2017-05-27T23:41:00Z">
        <w:r w:rsidRPr="00DE2144">
          <w:rPr>
            <w:noProof/>
          </w:rPr>
          <w:t>4</w:t>
        </w:r>
        <w:bookmarkEnd w:id="4581"/>
        <w:r w:rsidRPr="007720EB">
          <w:fldChar w:fldCharType="end"/>
        </w:r>
      </w:ins>
    </w:p>
    <w:p w14:paraId="2B896569" w14:textId="4EAA636F" w:rsidR="00D5213C" w:rsidRPr="00D5213C" w:rsidDel="00DE2144" w:rsidRDefault="00D5213C">
      <w:pPr>
        <w:pStyle w:val="Ecuaciones"/>
        <w:rPr>
          <w:del w:id="4585" w:author="Tanya Hernández" w:date="2017-05-27T23:41:00Z"/>
        </w:rPr>
        <w:pPrChange w:id="4586" w:author="Tanya Hernández" w:date="2017-05-17T00:46:00Z">
          <w:pPr>
            <w:pStyle w:val="Descripcin"/>
          </w:pPr>
        </w:pPrChange>
      </w:pPr>
      <w:del w:id="4587" w:author="Tanya Hernández" w:date="2017-05-27T23:41:00Z">
        <w:r w:rsidDel="00DE2144">
          <w:delText>Ecuación 4.</w:delText>
        </w:r>
      </w:del>
      <w:del w:id="4588" w:author="Tanya Hernández" w:date="2017-05-17T00:46:00Z">
        <w:r w:rsidDel="00DF2766">
          <w:delText xml:space="preserve"> </w:delText>
        </w:r>
      </w:del>
      <w:del w:id="4589" w:author="Tanya Hernández" w:date="2017-05-27T23:41:00Z">
        <w:r w:rsidDel="00DE2144">
          <w:fldChar w:fldCharType="begin"/>
        </w:r>
        <w:r w:rsidDel="00DE2144">
          <w:delInstrText xml:space="preserve"> SEQ Ecuación_4. \* ARABIC </w:delInstrText>
        </w:r>
        <w:r w:rsidDel="00DE2144">
          <w:fldChar w:fldCharType="separate"/>
        </w:r>
      </w:del>
      <w:del w:id="4590" w:author="Tanya Hernández" w:date="2017-05-17T01:33:00Z">
        <w:r w:rsidR="005B2C04" w:rsidDel="00262C61">
          <w:delText>4</w:delText>
        </w:r>
      </w:del>
      <w:del w:id="4591" w:author="Tanya Hernández" w:date="2017-05-27T23:41:00Z">
        <w:r w:rsidDel="00DE2144">
          <w:fldChar w:fldCharType="end"/>
        </w:r>
      </w:del>
    </w:p>
    <w:p w14:paraId="7EB2FDF8" w14:textId="77777777" w:rsidR="008157FF" w:rsidRDefault="008157FF">
      <w:pPr>
        <w:ind w:left="284" w:firstLine="0"/>
        <w:pPrChange w:id="4592" w:author="Tanya Hernández" w:date="2017-05-16T02:15:00Z">
          <w:pPr>
            <w:ind w:firstLine="0"/>
          </w:pPr>
        </w:pPrChange>
      </w:pPr>
      <w:r>
        <w:t>Las lecturas del sensor son emitidas cada segundo y se muestra de la siguiente manera:</w:t>
      </w:r>
    </w:p>
    <w:p w14:paraId="33C6128C" w14:textId="03490BCA" w:rsidR="008157FF" w:rsidRDefault="008157FF">
      <w:pPr>
        <w:autoSpaceDE w:val="0"/>
        <w:autoSpaceDN w:val="0"/>
        <w:adjustRightInd w:val="0"/>
        <w:jc w:val="center"/>
        <w:rPr>
          <w:rFonts w:ascii="Arial" w:hAnsi="Arial" w:cs="Arial"/>
          <w:szCs w:val="24"/>
        </w:rPr>
        <w:pPrChange w:id="4593" w:author="Tanya Hernández" w:date="2017-05-27T23:42:00Z">
          <w:pPr>
            <w:autoSpaceDE w:val="0"/>
            <w:autoSpaceDN w:val="0"/>
            <w:adjustRightInd w:val="0"/>
            <w:spacing w:after="240"/>
            <w:jc w:val="center"/>
          </w:pPr>
        </w:pPrChange>
      </w:pPr>
      <w:r>
        <w:rPr>
          <w:rFonts w:ascii="Arial" w:hAnsi="Arial" w:cs="Arial"/>
          <w:noProof/>
          <w:szCs w:val="24"/>
          <w:lang w:eastAsia="es-MX"/>
        </w:rPr>
        <w:drawing>
          <wp:inline distT="0" distB="0" distL="0" distR="0" wp14:anchorId="1C63F093" wp14:editId="0AA8A831">
            <wp:extent cx="3373755" cy="1544955"/>
            <wp:effectExtent l="0" t="0" r="0" b="0"/>
            <wp:docPr id="1073741949" name="Imagen 107374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73755" cy="1544955"/>
                    </a:xfrm>
                    <a:prstGeom prst="rect">
                      <a:avLst/>
                    </a:prstGeom>
                    <a:noFill/>
                    <a:ln>
                      <a:noFill/>
                    </a:ln>
                  </pic:spPr>
                </pic:pic>
              </a:graphicData>
            </a:graphic>
          </wp:inline>
        </w:drawing>
      </w:r>
    </w:p>
    <w:p w14:paraId="50C25DA6" w14:textId="4493DD7B" w:rsidR="008157FF" w:rsidRDefault="00D5213C">
      <w:pPr>
        <w:pStyle w:val="Descripcin"/>
        <w:rPr>
          <w:rFonts w:ascii="Arial" w:hAnsi="Arial"/>
        </w:rPr>
      </w:pPr>
      <w:bookmarkStart w:id="4594" w:name="_Toc483693215"/>
      <w:r w:rsidRPr="00DF2766">
        <w:lastRenderedPageBreak/>
        <w:t>Fig. 4.</w:t>
      </w:r>
      <w:del w:id="4595" w:author="Tanya Hernández" w:date="2017-05-17T00:47:00Z">
        <w:r w:rsidRPr="00DF2766" w:rsidDel="00DF2766">
          <w:delText xml:space="preserve"> </w:delText>
        </w:r>
      </w:del>
      <w:r w:rsidRPr="005E6164">
        <w:fldChar w:fldCharType="begin"/>
      </w:r>
      <w:r w:rsidRPr="00DF2766">
        <w:instrText xml:space="preserve"> SEQ Fig._4. \* ARABIC </w:instrText>
      </w:r>
      <w:r w:rsidRPr="005E6164">
        <w:rPr>
          <w:rPrChange w:id="4596" w:author="Tanya Hernández" w:date="2017-05-17T00:47:00Z">
            <w:rPr/>
          </w:rPrChange>
        </w:rPr>
        <w:fldChar w:fldCharType="separate"/>
      </w:r>
      <w:ins w:id="4597" w:author="Tanya Hernández" w:date="2017-05-28T00:02:00Z">
        <w:r w:rsidR="005C425D">
          <w:rPr>
            <w:noProof/>
          </w:rPr>
          <w:t>12</w:t>
        </w:r>
      </w:ins>
      <w:del w:id="4598" w:author="Tanya Hernández" w:date="2017-05-17T01:33:00Z">
        <w:r w:rsidR="005B2C04" w:rsidRPr="00262C61" w:rsidDel="00262C61">
          <w:rPr>
            <w:noProof/>
          </w:rPr>
          <w:delText>12</w:delText>
        </w:r>
      </w:del>
      <w:r w:rsidRPr="005E6164">
        <w:fldChar w:fldCharType="end"/>
      </w:r>
      <w:r w:rsidR="008157FF">
        <w:rPr>
          <w:rFonts w:ascii="Arial" w:hAnsi="Arial"/>
        </w:rPr>
        <w:t xml:space="preserve"> </w:t>
      </w:r>
      <w:r>
        <w:t xml:space="preserve">Muestra de </w:t>
      </w:r>
      <w:r w:rsidR="008157FF">
        <w:t>temperaturas.</w:t>
      </w:r>
      <w:bookmarkEnd w:id="4594"/>
    </w:p>
    <w:p w14:paraId="4B8F8C82" w14:textId="7F427D8E" w:rsidR="008157FF" w:rsidRDefault="008157FF">
      <w:pPr>
        <w:spacing w:after="240"/>
        <w:pPrChange w:id="4599" w:author="Tanya Hernández" w:date="2017-05-16T02:15:00Z">
          <w:pPr>
            <w:spacing w:after="240"/>
            <w:ind w:firstLine="0"/>
          </w:pPr>
        </w:pPrChange>
      </w:pPr>
      <w:r>
        <w:t>Cada cuatro dígitos se obtiene una medida de temperatura, las temperaturas obtenidas por el sensor y el termómetro se muestran en la tabla</w:t>
      </w:r>
      <w:r w:rsidR="00D5213C">
        <w:t xml:space="preserve"> 4. IV</w:t>
      </w:r>
      <w:r>
        <w:t>.</w:t>
      </w:r>
    </w:p>
    <w:tbl>
      <w:tblPr>
        <w:tblStyle w:val="Tablaconcuadrcula"/>
        <w:tblW w:w="0" w:type="auto"/>
        <w:jc w:val="center"/>
        <w:tblLook w:val="04A0" w:firstRow="1" w:lastRow="0" w:firstColumn="1" w:lastColumn="0" w:noHBand="0" w:noVBand="1"/>
      </w:tblPr>
      <w:tblGrid>
        <w:gridCol w:w="2207"/>
        <w:gridCol w:w="2207"/>
        <w:gridCol w:w="2207"/>
        <w:gridCol w:w="2207"/>
      </w:tblGrid>
      <w:tr w:rsidR="008157FF" w:rsidRPr="00E760DA" w14:paraId="022CAB6D" w14:textId="77777777" w:rsidTr="00E760DA">
        <w:trPr>
          <w:jc w:val="center"/>
        </w:trPr>
        <w:tc>
          <w:tcPr>
            <w:tcW w:w="2207" w:type="dxa"/>
            <w:hideMark/>
          </w:tcPr>
          <w:p w14:paraId="5D0E43F2"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Emisivilidad</w:t>
            </w:r>
          </w:p>
          <w:p w14:paraId="07518A43"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(0x)</w:t>
            </w:r>
          </w:p>
        </w:tc>
        <w:tc>
          <w:tcPr>
            <w:tcW w:w="2207" w:type="dxa"/>
            <w:hideMark/>
          </w:tcPr>
          <w:p w14:paraId="5E31DCAB"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Temperatura Sensor MLX90614</w:t>
            </w:r>
          </w:p>
          <w:p w14:paraId="39EB6C08"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°C</w:t>
            </w:r>
          </w:p>
        </w:tc>
        <w:tc>
          <w:tcPr>
            <w:tcW w:w="2207" w:type="dxa"/>
            <w:hideMark/>
          </w:tcPr>
          <w:p w14:paraId="179C3591"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Temperatura Termómetro digital</w:t>
            </w:r>
          </w:p>
          <w:p w14:paraId="5EBFBA2A"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°C</w:t>
            </w:r>
          </w:p>
        </w:tc>
        <w:tc>
          <w:tcPr>
            <w:tcW w:w="2207" w:type="dxa"/>
            <w:hideMark/>
          </w:tcPr>
          <w:p w14:paraId="7C55C9D3" w14:textId="128586B1"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t>Tono de piel</w:t>
            </w:r>
          </w:p>
        </w:tc>
      </w:tr>
      <w:tr w:rsidR="008157FF" w:rsidRPr="00E760DA" w14:paraId="63DF0F82" w14:textId="77777777" w:rsidTr="00E760DA">
        <w:trPr>
          <w:jc w:val="center"/>
        </w:trPr>
        <w:tc>
          <w:tcPr>
            <w:tcW w:w="2207" w:type="dxa"/>
            <w:hideMark/>
          </w:tcPr>
          <w:p w14:paraId="06B92D2C"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B32F</w:t>
            </w:r>
          </w:p>
        </w:tc>
        <w:tc>
          <w:tcPr>
            <w:tcW w:w="2207" w:type="dxa"/>
            <w:hideMark/>
          </w:tcPr>
          <w:p w14:paraId="0906A9C9"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33.48</w:t>
            </w:r>
          </w:p>
        </w:tc>
        <w:tc>
          <w:tcPr>
            <w:tcW w:w="2207" w:type="dxa"/>
            <w:hideMark/>
          </w:tcPr>
          <w:p w14:paraId="5FAC4259"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33.7</w:t>
            </w:r>
          </w:p>
        </w:tc>
        <w:tc>
          <w:tcPr>
            <w:tcW w:w="2207" w:type="dxa"/>
            <w:hideMark/>
          </w:tcPr>
          <w:p w14:paraId="6E7A4612"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512" w:dyaOrig="792" w14:anchorId="4110EC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39pt" o:ole="">
                  <v:imagedata r:id="rId103" o:title=""/>
                </v:shape>
                <o:OLEObject Type="Embed" ProgID="PBrush" ShapeID="_x0000_i1025" DrawAspect="Content" ObjectID="_1599248953" r:id="rId104"/>
              </w:object>
            </w:r>
          </w:p>
        </w:tc>
      </w:tr>
      <w:tr w:rsidR="008157FF" w:rsidRPr="00E760DA" w14:paraId="28DD87F1" w14:textId="77777777" w:rsidTr="00E760DA">
        <w:trPr>
          <w:jc w:val="center"/>
        </w:trPr>
        <w:tc>
          <w:tcPr>
            <w:tcW w:w="2207" w:type="dxa"/>
            <w:hideMark/>
          </w:tcPr>
          <w:p w14:paraId="7F62C883"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1999</w:t>
            </w:r>
          </w:p>
        </w:tc>
        <w:tc>
          <w:tcPr>
            <w:tcW w:w="2207" w:type="dxa"/>
            <w:hideMark/>
          </w:tcPr>
          <w:p w14:paraId="0BB34513"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33.8</w:t>
            </w:r>
          </w:p>
        </w:tc>
        <w:tc>
          <w:tcPr>
            <w:tcW w:w="2207" w:type="dxa"/>
            <w:hideMark/>
          </w:tcPr>
          <w:p w14:paraId="776DAA90"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33.56</w:t>
            </w:r>
          </w:p>
        </w:tc>
        <w:tc>
          <w:tcPr>
            <w:tcW w:w="2207" w:type="dxa"/>
            <w:hideMark/>
          </w:tcPr>
          <w:p w14:paraId="45354D26"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476" w:dyaOrig="756" w14:anchorId="413AA978">
                <v:shape id="_x0000_i1026" type="#_x0000_t75" style="width:74.25pt;height:37.5pt" o:ole="">
                  <v:imagedata r:id="rId105" o:title=""/>
                </v:shape>
                <o:OLEObject Type="Embed" ProgID="PBrush" ShapeID="_x0000_i1026" DrawAspect="Content" ObjectID="_1599248954" r:id="rId106"/>
              </w:object>
            </w:r>
          </w:p>
        </w:tc>
      </w:tr>
      <w:tr w:rsidR="008157FF" w:rsidRPr="00E760DA" w14:paraId="5E926DA4" w14:textId="77777777" w:rsidTr="00E760DA">
        <w:trPr>
          <w:jc w:val="center"/>
        </w:trPr>
        <w:tc>
          <w:tcPr>
            <w:tcW w:w="2207" w:type="dxa"/>
            <w:hideMark/>
          </w:tcPr>
          <w:p w14:paraId="55B4F9EC"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9430</w:t>
            </w:r>
          </w:p>
        </w:tc>
        <w:tc>
          <w:tcPr>
            <w:tcW w:w="2207" w:type="dxa"/>
            <w:hideMark/>
          </w:tcPr>
          <w:p w14:paraId="1AE4B69E"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31.8</w:t>
            </w:r>
          </w:p>
        </w:tc>
        <w:tc>
          <w:tcPr>
            <w:tcW w:w="2207" w:type="dxa"/>
            <w:hideMark/>
          </w:tcPr>
          <w:p w14:paraId="533E83BE"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31.9</w:t>
            </w:r>
          </w:p>
        </w:tc>
        <w:tc>
          <w:tcPr>
            <w:tcW w:w="2207" w:type="dxa"/>
            <w:hideMark/>
          </w:tcPr>
          <w:p w14:paraId="205100A5"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524" w:dyaOrig="732" w14:anchorId="028448E6">
                <v:shape id="_x0000_i1027" type="#_x0000_t75" style="width:76.5pt;height:37.5pt" o:ole="">
                  <v:imagedata r:id="rId107" o:title=""/>
                </v:shape>
                <o:OLEObject Type="Embed" ProgID="PBrush" ShapeID="_x0000_i1027" DrawAspect="Content" ObjectID="_1599248955" r:id="rId108"/>
              </w:object>
            </w:r>
          </w:p>
        </w:tc>
      </w:tr>
      <w:tr w:rsidR="008157FF" w:rsidRPr="00E760DA" w14:paraId="56329DC8" w14:textId="77777777" w:rsidTr="00E760DA">
        <w:trPr>
          <w:jc w:val="center"/>
        </w:trPr>
        <w:tc>
          <w:tcPr>
            <w:tcW w:w="2207" w:type="dxa"/>
            <w:hideMark/>
          </w:tcPr>
          <w:p w14:paraId="32851328"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C662</w:t>
            </w:r>
          </w:p>
        </w:tc>
        <w:tc>
          <w:tcPr>
            <w:tcW w:w="2207" w:type="dxa"/>
            <w:hideMark/>
          </w:tcPr>
          <w:p w14:paraId="363CB28F"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34.1</w:t>
            </w:r>
          </w:p>
        </w:tc>
        <w:tc>
          <w:tcPr>
            <w:tcW w:w="2207" w:type="dxa"/>
            <w:hideMark/>
          </w:tcPr>
          <w:p w14:paraId="519AE74C"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33,9</w:t>
            </w:r>
          </w:p>
        </w:tc>
        <w:tc>
          <w:tcPr>
            <w:tcW w:w="2207" w:type="dxa"/>
            <w:hideMark/>
          </w:tcPr>
          <w:p w14:paraId="3EA83629"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476" w:dyaOrig="732" w14:anchorId="27ED4D0A">
                <v:shape id="_x0000_i1028" type="#_x0000_t75" style="width:74.25pt;height:37.5pt" o:ole="">
                  <v:imagedata r:id="rId109" o:title=""/>
                </v:shape>
                <o:OLEObject Type="Embed" ProgID="PBrush" ShapeID="_x0000_i1028" DrawAspect="Content" ObjectID="_1599248956" r:id="rId110"/>
              </w:object>
            </w:r>
          </w:p>
        </w:tc>
      </w:tr>
      <w:tr w:rsidR="008157FF" w:rsidRPr="00E760DA" w14:paraId="7CF731A1" w14:textId="77777777" w:rsidTr="00E760DA">
        <w:trPr>
          <w:jc w:val="center"/>
        </w:trPr>
        <w:tc>
          <w:tcPr>
            <w:tcW w:w="2207" w:type="dxa"/>
            <w:hideMark/>
          </w:tcPr>
          <w:p w14:paraId="6EDBE828"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C662</w:t>
            </w:r>
          </w:p>
        </w:tc>
        <w:tc>
          <w:tcPr>
            <w:tcW w:w="2207" w:type="dxa"/>
            <w:hideMark/>
          </w:tcPr>
          <w:p w14:paraId="056632F5"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33.7</w:t>
            </w:r>
          </w:p>
        </w:tc>
        <w:tc>
          <w:tcPr>
            <w:tcW w:w="2207" w:type="dxa"/>
            <w:hideMark/>
          </w:tcPr>
          <w:p w14:paraId="3CBD8E30"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33.7</w:t>
            </w:r>
          </w:p>
        </w:tc>
        <w:tc>
          <w:tcPr>
            <w:tcW w:w="2207" w:type="dxa"/>
            <w:hideMark/>
          </w:tcPr>
          <w:p w14:paraId="4F048F38"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512" w:dyaOrig="756" w14:anchorId="55B135ED">
                <v:shape id="_x0000_i1029" type="#_x0000_t75" style="width:75pt;height:37.5pt" o:ole="">
                  <v:imagedata r:id="rId111" o:title=""/>
                </v:shape>
                <o:OLEObject Type="Embed" ProgID="PBrush" ShapeID="_x0000_i1029" DrawAspect="Content" ObjectID="_1599248957" r:id="rId112"/>
              </w:object>
            </w:r>
          </w:p>
        </w:tc>
      </w:tr>
      <w:tr w:rsidR="008157FF" w:rsidRPr="00E760DA" w14:paraId="25AA92F5" w14:textId="77777777" w:rsidTr="00E760DA">
        <w:trPr>
          <w:jc w:val="center"/>
        </w:trPr>
        <w:tc>
          <w:tcPr>
            <w:tcW w:w="2207" w:type="dxa"/>
            <w:hideMark/>
          </w:tcPr>
          <w:p w14:paraId="3237E8F9" w14:textId="77777777" w:rsidR="008157FF" w:rsidRPr="00E760DA" w:rsidRDefault="008157FF" w:rsidP="00E760DA">
            <w:pPr>
              <w:autoSpaceDE w:val="0"/>
              <w:autoSpaceDN w:val="0"/>
              <w:adjustRightInd w:val="0"/>
              <w:spacing w:after="240"/>
              <w:ind w:right="-23" w:firstLine="0"/>
              <w:jc w:val="center"/>
              <w:rPr>
                <w:rFonts w:cs="Times New Roman"/>
                <w:sz w:val="20"/>
                <w:szCs w:val="20"/>
                <w:u w:val="single"/>
              </w:rPr>
            </w:pPr>
            <w:r w:rsidRPr="00E760DA">
              <w:rPr>
                <w:rFonts w:cs="Times New Roman"/>
                <w:sz w:val="20"/>
                <w:szCs w:val="20"/>
              </w:rPr>
              <w:t>97ED</w:t>
            </w:r>
          </w:p>
        </w:tc>
        <w:tc>
          <w:tcPr>
            <w:tcW w:w="2207" w:type="dxa"/>
            <w:hideMark/>
          </w:tcPr>
          <w:p w14:paraId="25F1591F"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31.7</w:t>
            </w:r>
          </w:p>
        </w:tc>
        <w:tc>
          <w:tcPr>
            <w:tcW w:w="2207" w:type="dxa"/>
            <w:hideMark/>
          </w:tcPr>
          <w:p w14:paraId="36F4CABC"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u w:val="single"/>
              </w:rPr>
            </w:pPr>
            <w:r w:rsidRPr="00E760DA">
              <w:rPr>
                <w:rFonts w:cs="Times New Roman"/>
                <w:sz w:val="20"/>
                <w:szCs w:val="20"/>
              </w:rPr>
              <w:t>32.1</w:t>
            </w:r>
          </w:p>
        </w:tc>
        <w:tc>
          <w:tcPr>
            <w:tcW w:w="2207" w:type="dxa"/>
            <w:hideMark/>
          </w:tcPr>
          <w:p w14:paraId="68126B48"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512" w:dyaOrig="756" w14:anchorId="0A6EA5E9">
                <v:shape id="_x0000_i1030" type="#_x0000_t75" style="width:75pt;height:37.5pt" o:ole="">
                  <v:imagedata r:id="rId113" o:title=""/>
                </v:shape>
                <o:OLEObject Type="Embed" ProgID="PBrush" ShapeID="_x0000_i1030" DrawAspect="Content" ObjectID="_1599248958" r:id="rId114"/>
              </w:object>
            </w:r>
          </w:p>
        </w:tc>
      </w:tr>
      <w:tr w:rsidR="008157FF" w:rsidRPr="00E760DA" w14:paraId="79D22A26" w14:textId="77777777" w:rsidTr="00E760DA">
        <w:trPr>
          <w:jc w:val="center"/>
        </w:trPr>
        <w:tc>
          <w:tcPr>
            <w:tcW w:w="2207" w:type="dxa"/>
            <w:hideMark/>
          </w:tcPr>
          <w:p w14:paraId="1BD486C4"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93CC</w:t>
            </w:r>
          </w:p>
        </w:tc>
        <w:tc>
          <w:tcPr>
            <w:tcW w:w="2207" w:type="dxa"/>
            <w:hideMark/>
          </w:tcPr>
          <w:p w14:paraId="4342C4CD"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31.3</w:t>
            </w:r>
          </w:p>
        </w:tc>
        <w:tc>
          <w:tcPr>
            <w:tcW w:w="2207" w:type="dxa"/>
            <w:hideMark/>
          </w:tcPr>
          <w:p w14:paraId="7384BDC4"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31.4</w:t>
            </w:r>
          </w:p>
        </w:tc>
        <w:tc>
          <w:tcPr>
            <w:tcW w:w="2207" w:type="dxa"/>
            <w:hideMark/>
          </w:tcPr>
          <w:p w14:paraId="46710B7A"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476" w:dyaOrig="768" w14:anchorId="51DF82D5">
                <v:shape id="_x0000_i1031" type="#_x0000_t75" style="width:74.25pt;height:38.25pt" o:ole="">
                  <v:imagedata r:id="rId115" o:title=""/>
                </v:shape>
                <o:OLEObject Type="Embed" ProgID="PBrush" ShapeID="_x0000_i1031" DrawAspect="Content" ObjectID="_1599248959" r:id="rId116"/>
              </w:object>
            </w:r>
          </w:p>
        </w:tc>
      </w:tr>
      <w:tr w:rsidR="008157FF" w:rsidRPr="00E760DA" w14:paraId="5EA4C123" w14:textId="77777777" w:rsidTr="00E760DA">
        <w:trPr>
          <w:jc w:val="center"/>
        </w:trPr>
        <w:tc>
          <w:tcPr>
            <w:tcW w:w="2207" w:type="dxa"/>
            <w:hideMark/>
          </w:tcPr>
          <w:p w14:paraId="0EA7E40D"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94EF</w:t>
            </w:r>
          </w:p>
        </w:tc>
        <w:tc>
          <w:tcPr>
            <w:tcW w:w="2207" w:type="dxa"/>
            <w:hideMark/>
          </w:tcPr>
          <w:p w14:paraId="59E47E18"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32.4</w:t>
            </w:r>
          </w:p>
        </w:tc>
        <w:tc>
          <w:tcPr>
            <w:tcW w:w="2207" w:type="dxa"/>
            <w:hideMark/>
          </w:tcPr>
          <w:p w14:paraId="2DC6417A"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32.7</w:t>
            </w:r>
          </w:p>
        </w:tc>
        <w:tc>
          <w:tcPr>
            <w:tcW w:w="2207" w:type="dxa"/>
            <w:hideMark/>
          </w:tcPr>
          <w:p w14:paraId="29CAA83C" w14:textId="77777777" w:rsidR="008157FF" w:rsidRPr="00E760DA" w:rsidRDefault="008157FF" w:rsidP="00E760DA">
            <w:pPr>
              <w:autoSpaceDE w:val="0"/>
              <w:autoSpaceDN w:val="0"/>
              <w:adjustRightInd w:val="0"/>
              <w:spacing w:after="240"/>
              <w:ind w:right="-65" w:firstLine="0"/>
              <w:jc w:val="center"/>
              <w:rPr>
                <w:rFonts w:cs="Times New Roman"/>
                <w:sz w:val="20"/>
                <w:szCs w:val="20"/>
              </w:rPr>
            </w:pPr>
            <w:r w:rsidRPr="00E760DA">
              <w:rPr>
                <w:rFonts w:cs="Times New Roman"/>
                <w:sz w:val="20"/>
                <w:szCs w:val="20"/>
              </w:rPr>
              <w:object w:dxaOrig="1512" w:dyaOrig="756" w14:anchorId="06AAFF26">
                <v:shape id="_x0000_i1032" type="#_x0000_t75" style="width:75pt;height:37.5pt" o:ole="">
                  <v:imagedata r:id="rId117" o:title=""/>
                </v:shape>
                <o:OLEObject Type="Embed" ProgID="PBrush" ShapeID="_x0000_i1032" DrawAspect="Content" ObjectID="_1599248960" r:id="rId118"/>
              </w:object>
            </w:r>
          </w:p>
        </w:tc>
      </w:tr>
      <w:tr w:rsidR="008157FF" w:rsidRPr="00E760DA" w14:paraId="35FD27C5" w14:textId="77777777" w:rsidTr="00E760DA">
        <w:trPr>
          <w:jc w:val="center"/>
        </w:trPr>
        <w:tc>
          <w:tcPr>
            <w:tcW w:w="2207" w:type="dxa"/>
            <w:hideMark/>
          </w:tcPr>
          <w:p w14:paraId="71925685" w14:textId="77777777" w:rsidR="008157FF" w:rsidRPr="00E760DA" w:rsidRDefault="008157FF" w:rsidP="00E760DA">
            <w:pPr>
              <w:autoSpaceDE w:val="0"/>
              <w:autoSpaceDN w:val="0"/>
              <w:adjustRightInd w:val="0"/>
              <w:spacing w:after="240"/>
              <w:ind w:right="-23" w:firstLine="0"/>
              <w:jc w:val="center"/>
              <w:rPr>
                <w:rFonts w:cs="Times New Roman"/>
                <w:sz w:val="20"/>
                <w:szCs w:val="20"/>
              </w:rPr>
            </w:pPr>
            <w:r w:rsidRPr="00E760DA">
              <w:rPr>
                <w:rFonts w:cs="Times New Roman"/>
                <w:sz w:val="20"/>
                <w:szCs w:val="20"/>
              </w:rPr>
              <w:t>8B39</w:t>
            </w:r>
          </w:p>
        </w:tc>
        <w:tc>
          <w:tcPr>
            <w:tcW w:w="2207" w:type="dxa"/>
            <w:hideMark/>
          </w:tcPr>
          <w:p w14:paraId="160E215B"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33.9</w:t>
            </w:r>
          </w:p>
        </w:tc>
        <w:tc>
          <w:tcPr>
            <w:tcW w:w="2207" w:type="dxa"/>
            <w:hideMark/>
          </w:tcPr>
          <w:p w14:paraId="37226F69"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34.2</w:t>
            </w:r>
          </w:p>
        </w:tc>
        <w:tc>
          <w:tcPr>
            <w:tcW w:w="2207" w:type="dxa"/>
            <w:hideMark/>
          </w:tcPr>
          <w:p w14:paraId="3F18D055" w14:textId="77777777" w:rsidR="008157FF" w:rsidRPr="00E760DA" w:rsidRDefault="008157FF" w:rsidP="00E760DA">
            <w:pPr>
              <w:autoSpaceDE w:val="0"/>
              <w:autoSpaceDN w:val="0"/>
              <w:adjustRightInd w:val="0"/>
              <w:spacing w:after="240"/>
              <w:ind w:right="-65" w:firstLine="0"/>
              <w:jc w:val="center"/>
              <w:rPr>
                <w:rFonts w:cs="Times New Roman"/>
                <w:sz w:val="20"/>
                <w:szCs w:val="20"/>
                <w:lang w:eastAsia="es-MX"/>
              </w:rPr>
            </w:pPr>
            <w:r w:rsidRPr="00E760DA">
              <w:rPr>
                <w:rFonts w:cs="Times New Roman"/>
                <w:sz w:val="20"/>
                <w:szCs w:val="20"/>
              </w:rPr>
              <w:object w:dxaOrig="1512" w:dyaOrig="756" w14:anchorId="690AF925">
                <v:shape id="_x0000_i1033" type="#_x0000_t75" style="width:75pt;height:37.5pt" o:ole="">
                  <v:imagedata r:id="rId119" o:title=""/>
                </v:shape>
                <o:OLEObject Type="Embed" ProgID="PBrush" ShapeID="_x0000_i1033" DrawAspect="Content" ObjectID="_1599248961" r:id="rId120"/>
              </w:object>
            </w:r>
          </w:p>
        </w:tc>
      </w:tr>
      <w:tr w:rsidR="008157FF" w:rsidRPr="00E760DA" w14:paraId="3FCF960A" w14:textId="77777777" w:rsidTr="00E760DA">
        <w:trPr>
          <w:jc w:val="center"/>
        </w:trPr>
        <w:tc>
          <w:tcPr>
            <w:tcW w:w="2207" w:type="dxa"/>
            <w:hideMark/>
          </w:tcPr>
          <w:p w14:paraId="4BEB70B4" w14:textId="77777777" w:rsidR="008157FF" w:rsidRPr="00E760DA" w:rsidRDefault="008157FF" w:rsidP="00E760DA">
            <w:pPr>
              <w:autoSpaceDE w:val="0"/>
              <w:autoSpaceDN w:val="0"/>
              <w:adjustRightInd w:val="0"/>
              <w:spacing w:after="240"/>
              <w:ind w:right="-23" w:firstLine="0"/>
              <w:jc w:val="center"/>
              <w:rPr>
                <w:rFonts w:cs="Times New Roman"/>
                <w:sz w:val="20"/>
                <w:szCs w:val="20"/>
                <w:u w:val="single"/>
              </w:rPr>
            </w:pPr>
            <w:r w:rsidRPr="00E760DA">
              <w:rPr>
                <w:rFonts w:cs="Times New Roman"/>
                <w:sz w:val="20"/>
                <w:szCs w:val="20"/>
              </w:rPr>
              <w:t>B2FD</w:t>
            </w:r>
          </w:p>
        </w:tc>
        <w:tc>
          <w:tcPr>
            <w:tcW w:w="2207" w:type="dxa"/>
            <w:hideMark/>
          </w:tcPr>
          <w:p w14:paraId="224F95D0" w14:textId="77777777" w:rsidR="008157FF" w:rsidRPr="00E760DA" w:rsidRDefault="008157FF" w:rsidP="00E760DA">
            <w:pPr>
              <w:autoSpaceDE w:val="0"/>
              <w:autoSpaceDN w:val="0"/>
              <w:adjustRightInd w:val="0"/>
              <w:spacing w:after="240"/>
              <w:ind w:right="-85" w:firstLine="0"/>
              <w:jc w:val="center"/>
              <w:rPr>
                <w:rFonts w:cs="Times New Roman"/>
                <w:sz w:val="20"/>
                <w:szCs w:val="20"/>
              </w:rPr>
            </w:pPr>
            <w:r w:rsidRPr="00E760DA">
              <w:rPr>
                <w:rFonts w:cs="Times New Roman"/>
                <w:sz w:val="20"/>
                <w:szCs w:val="20"/>
              </w:rPr>
              <w:t>33.48</w:t>
            </w:r>
          </w:p>
        </w:tc>
        <w:tc>
          <w:tcPr>
            <w:tcW w:w="2207" w:type="dxa"/>
            <w:hideMark/>
          </w:tcPr>
          <w:p w14:paraId="62332008" w14:textId="77777777" w:rsidR="008157FF" w:rsidRPr="00E760DA" w:rsidRDefault="008157FF" w:rsidP="00E760DA">
            <w:pPr>
              <w:tabs>
                <w:tab w:val="left" w:pos="1290"/>
              </w:tabs>
              <w:autoSpaceDE w:val="0"/>
              <w:autoSpaceDN w:val="0"/>
              <w:adjustRightInd w:val="0"/>
              <w:spacing w:after="240"/>
              <w:ind w:right="-5" w:firstLine="0"/>
              <w:jc w:val="center"/>
              <w:rPr>
                <w:rFonts w:cs="Times New Roman"/>
                <w:sz w:val="20"/>
                <w:szCs w:val="20"/>
              </w:rPr>
            </w:pPr>
            <w:r w:rsidRPr="00E760DA">
              <w:rPr>
                <w:rFonts w:cs="Times New Roman"/>
                <w:sz w:val="20"/>
                <w:szCs w:val="20"/>
              </w:rPr>
              <w:t>33.7</w:t>
            </w:r>
          </w:p>
        </w:tc>
        <w:tc>
          <w:tcPr>
            <w:tcW w:w="2207" w:type="dxa"/>
            <w:hideMark/>
          </w:tcPr>
          <w:p w14:paraId="5E60BA15" w14:textId="77777777" w:rsidR="008157FF" w:rsidRPr="00E760DA" w:rsidRDefault="008157FF" w:rsidP="00E760DA">
            <w:pPr>
              <w:autoSpaceDE w:val="0"/>
              <w:autoSpaceDN w:val="0"/>
              <w:adjustRightInd w:val="0"/>
              <w:spacing w:after="240"/>
              <w:ind w:right="-65" w:firstLine="0"/>
              <w:jc w:val="center"/>
              <w:rPr>
                <w:rFonts w:cs="Times New Roman"/>
                <w:sz w:val="20"/>
                <w:szCs w:val="20"/>
                <w:u w:val="single"/>
              </w:rPr>
            </w:pPr>
            <w:r w:rsidRPr="00E760DA">
              <w:rPr>
                <w:rFonts w:cs="Times New Roman"/>
                <w:sz w:val="20"/>
                <w:szCs w:val="20"/>
              </w:rPr>
              <w:object w:dxaOrig="1512" w:dyaOrig="768" w14:anchorId="6504DDF3">
                <v:shape id="_x0000_i1034" type="#_x0000_t75" style="width:75pt;height:38.25pt" o:ole="">
                  <v:imagedata r:id="rId121" o:title=""/>
                </v:shape>
                <o:OLEObject Type="Embed" ProgID="PBrush" ShapeID="_x0000_i1034" DrawAspect="Content" ObjectID="_1599248962" r:id="rId122"/>
              </w:object>
            </w:r>
          </w:p>
        </w:tc>
      </w:tr>
    </w:tbl>
    <w:p w14:paraId="09768C53" w14:textId="01C0D272" w:rsidR="008157FF" w:rsidRDefault="00D5213C">
      <w:pPr>
        <w:pStyle w:val="Descripcin"/>
      </w:pPr>
      <w:bookmarkStart w:id="4600" w:name="_Toc482747460"/>
      <w:r w:rsidRPr="00262C61">
        <w:t>Tabla 4.</w:t>
      </w:r>
      <w:del w:id="4601" w:author="Tanya Hernández" w:date="2017-05-17T00:48:00Z">
        <w:r w:rsidRPr="00DF2766" w:rsidDel="00DF2766">
          <w:delText xml:space="preserve"> </w:delText>
        </w:r>
      </w:del>
      <w:r w:rsidRPr="00803B69">
        <w:fldChar w:fldCharType="begin"/>
      </w:r>
      <w:r w:rsidRPr="00DF2766">
        <w:instrText xml:space="preserve"> SEQ Tabla_4. \* ROMAN </w:instrText>
      </w:r>
      <w:r w:rsidRPr="00803B69">
        <w:rPr>
          <w:rPrChange w:id="4602" w:author="Tanya Hernández" w:date="2017-05-17T00:48:00Z">
            <w:rPr/>
          </w:rPrChange>
        </w:rPr>
        <w:fldChar w:fldCharType="separate"/>
      </w:r>
      <w:ins w:id="4603" w:author="Tanya Hernández" w:date="2017-05-27T23:21:00Z">
        <w:r w:rsidR="00777661">
          <w:rPr>
            <w:noProof/>
          </w:rPr>
          <w:t>IV</w:t>
        </w:r>
      </w:ins>
      <w:del w:id="4604" w:author="Tanya Hernández" w:date="2017-05-17T01:33:00Z">
        <w:r w:rsidR="005B2C04" w:rsidRPr="00DF2766" w:rsidDel="00262C61">
          <w:rPr>
            <w:noProof/>
          </w:rPr>
          <w:delText>IV</w:delText>
        </w:r>
      </w:del>
      <w:r w:rsidRPr="00803B69">
        <w:fldChar w:fldCharType="end"/>
      </w:r>
      <w:r w:rsidR="008157FF">
        <w:rPr>
          <w:rFonts w:ascii="Arial" w:hAnsi="Arial"/>
        </w:rPr>
        <w:t xml:space="preserve"> </w:t>
      </w:r>
      <w:r w:rsidR="008157FF">
        <w:t>Resultados de la temperatura después de configurar el sensor.</w:t>
      </w:r>
      <w:bookmarkEnd w:id="4600"/>
    </w:p>
    <w:p w14:paraId="1849F9BF" w14:textId="1BDB56ED" w:rsidR="008157FF" w:rsidRPr="00E760DA" w:rsidRDefault="00C14598">
      <w:pPr>
        <w:pStyle w:val="Ttulo3"/>
        <w:pPrChange w:id="4605" w:author="Tanya Hernández" w:date="2017-05-21T12:51:00Z">
          <w:pPr>
            <w:pStyle w:val="Ttulo2"/>
            <w:ind w:left="0"/>
          </w:pPr>
        </w:pPrChange>
      </w:pPr>
      <w:bookmarkStart w:id="4606" w:name="_Toc479115563"/>
      <w:bookmarkStart w:id="4607" w:name="_Toc480316172"/>
      <w:bookmarkStart w:id="4608" w:name="_Toc483160402"/>
      <w:ins w:id="4609" w:author="Tanya Hernández" w:date="2017-05-16T02:41:00Z">
        <w:r>
          <w:lastRenderedPageBreak/>
          <w:t xml:space="preserve">4.1.6 </w:t>
        </w:r>
      </w:ins>
      <w:commentRangeStart w:id="4610"/>
      <w:r w:rsidR="008157FF" w:rsidRPr="00C14598">
        <w:t>Comunicación TWI con el sensor MAX30100</w:t>
      </w:r>
      <w:bookmarkEnd w:id="4606"/>
      <w:bookmarkEnd w:id="4607"/>
      <w:commentRangeEnd w:id="4610"/>
      <w:r w:rsidR="00B854D6" w:rsidRPr="00C14598">
        <w:rPr>
          <w:rStyle w:val="Refdecomentario"/>
          <w:rFonts w:eastAsiaTheme="minorEastAsia" w:cstheme="minorBidi"/>
          <w:b w:val="0"/>
        </w:rPr>
        <w:commentReference w:id="4610"/>
      </w:r>
      <w:bookmarkEnd w:id="4608"/>
    </w:p>
    <w:p w14:paraId="68FED01A" w14:textId="563229B3" w:rsidR="008157FF" w:rsidRDefault="008157FF" w:rsidP="008157FF">
      <w:pPr>
        <w:rPr>
          <w:rFonts w:cs="Times New Roman"/>
          <w:szCs w:val="24"/>
        </w:rPr>
      </w:pPr>
      <w:r>
        <w:rPr>
          <w:rFonts w:cs="Times New Roman"/>
          <w:szCs w:val="24"/>
        </w:rPr>
        <w:t xml:space="preserve">El sensor MAX30100 es un sensor de frecuencia cardiaca, que utiliza la luz emitida por un led rojo y un infrarrojo para estimar la frecuencia cardiaca. Su funcionamiento se basa en la reacción que hay entre la hemoglobina (proteína que transporta el oxígeno en la sangre) y la absorción de luz de </w:t>
      </w:r>
      <w:commentRangeStart w:id="4611"/>
      <w:r w:rsidR="00E41E26">
        <w:rPr>
          <w:rFonts w:cs="Times New Roman"/>
          <w:szCs w:val="24"/>
        </w:rPr>
        <w:t>ésta</w:t>
      </w:r>
      <w:commentRangeEnd w:id="4611"/>
      <w:r w:rsidR="00E41E26">
        <w:rPr>
          <w:rStyle w:val="Refdecomentario"/>
        </w:rPr>
        <w:commentReference w:id="4611"/>
      </w:r>
      <w:r>
        <w:rPr>
          <w:rFonts w:cs="Times New Roman"/>
          <w:szCs w:val="24"/>
        </w:rPr>
        <w:t xml:space="preserve">. A </w:t>
      </w:r>
      <w:r w:rsidR="00D5213C">
        <w:rPr>
          <w:rFonts w:cs="Times New Roman"/>
          <w:szCs w:val="24"/>
        </w:rPr>
        <w:t>continuación,</w:t>
      </w:r>
      <w:r>
        <w:rPr>
          <w:rFonts w:cs="Times New Roman"/>
          <w:szCs w:val="24"/>
        </w:rPr>
        <w:t xml:space="preserve"> se muestra la relación de absorción.</w:t>
      </w:r>
    </w:p>
    <w:p w14:paraId="12826CBC" w14:textId="77777777" w:rsidR="008157FF" w:rsidRDefault="008157FF" w:rsidP="008157FF">
      <w:pPr>
        <w:rPr>
          <w:rFonts w:cs="Times New Roman"/>
          <w:szCs w:val="24"/>
        </w:rPr>
      </w:pPr>
    </w:p>
    <w:p w14:paraId="3092225E" w14:textId="4196B796" w:rsidR="008157FF" w:rsidRDefault="008157FF" w:rsidP="008157FF">
      <w:pPr>
        <w:jc w:val="center"/>
        <w:rPr>
          <w:rFonts w:cs="Times New Roman"/>
          <w:szCs w:val="24"/>
        </w:rPr>
      </w:pPr>
      <w:r>
        <w:rPr>
          <w:noProof/>
          <w:lang w:eastAsia="es-MX"/>
        </w:rPr>
        <w:drawing>
          <wp:inline distT="0" distB="0" distL="0" distR="0" wp14:anchorId="06C3A77F" wp14:editId="666EBEB3">
            <wp:extent cx="5043170" cy="2161540"/>
            <wp:effectExtent l="0" t="0" r="5080" b="0"/>
            <wp:docPr id="1073741947" name="Imagen 107374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3170" cy="2161540"/>
                    </a:xfrm>
                    <a:prstGeom prst="rect">
                      <a:avLst/>
                    </a:prstGeom>
                    <a:noFill/>
                    <a:ln>
                      <a:noFill/>
                    </a:ln>
                  </pic:spPr>
                </pic:pic>
              </a:graphicData>
            </a:graphic>
          </wp:inline>
        </w:drawing>
      </w:r>
    </w:p>
    <w:p w14:paraId="55FBEFB6" w14:textId="0B2B2B85" w:rsidR="008157FF" w:rsidRPr="00D5213C" w:rsidRDefault="00D5213C">
      <w:pPr>
        <w:pStyle w:val="Descripcin"/>
      </w:pPr>
      <w:bookmarkStart w:id="4612" w:name="_Toc483693216"/>
      <w:r w:rsidRPr="00262C61">
        <w:t>Fig. 4.</w:t>
      </w:r>
      <w:del w:id="4613" w:author="Tanya Hernández" w:date="2017-05-17T00:48:00Z">
        <w:r w:rsidRPr="00DF2766" w:rsidDel="00DF2766">
          <w:delText xml:space="preserve"> </w:delText>
        </w:r>
      </w:del>
      <w:r w:rsidRPr="00803B69">
        <w:fldChar w:fldCharType="begin"/>
      </w:r>
      <w:r w:rsidRPr="00DF2766">
        <w:instrText xml:space="preserve"> SEQ Fig._4. \* ARABIC </w:instrText>
      </w:r>
      <w:r w:rsidRPr="00803B69">
        <w:rPr>
          <w:rPrChange w:id="4614" w:author="Tanya Hernández" w:date="2017-05-17T00:48:00Z">
            <w:rPr/>
          </w:rPrChange>
        </w:rPr>
        <w:fldChar w:fldCharType="separate"/>
      </w:r>
      <w:ins w:id="4615" w:author="Tanya Hernández" w:date="2017-05-28T00:02:00Z">
        <w:r w:rsidR="005C425D">
          <w:rPr>
            <w:noProof/>
          </w:rPr>
          <w:t>13</w:t>
        </w:r>
      </w:ins>
      <w:del w:id="4616" w:author="Tanya Hernández" w:date="2017-05-17T01:33:00Z">
        <w:r w:rsidR="005B2C04" w:rsidRPr="00DF2766" w:rsidDel="00262C61">
          <w:rPr>
            <w:noProof/>
          </w:rPr>
          <w:delText>13</w:delText>
        </w:r>
      </w:del>
      <w:r w:rsidRPr="00803B69">
        <w:fldChar w:fldCharType="end"/>
      </w:r>
      <w:r>
        <w:t xml:space="preserve"> </w:t>
      </w:r>
      <w:r w:rsidR="008157FF">
        <w:t>Relación de absorción de la hemoglobina y la oxihemoglobina con la longitud de la luz.</w:t>
      </w:r>
      <w:bookmarkEnd w:id="4612"/>
    </w:p>
    <w:p w14:paraId="3D280863" w14:textId="40EA2B7D" w:rsidR="008157FF" w:rsidRDefault="00E760DA" w:rsidP="00E760DA">
      <w:r>
        <w:t>En la figura 4.13</w:t>
      </w:r>
      <w:r w:rsidR="008157FF">
        <w:t xml:space="preserve"> se muestra la diferencia del nivel de absorción que se tiene entre la hemoglobina y la oxihemoglobina, con respecto a la longitud de la onda de la luz (color de la luz). Concluyendo que los colores en los que se percibe la diferencia de absorción, es en la luz roja e infrarroja.</w:t>
      </w:r>
    </w:p>
    <w:p w14:paraId="43D68DB0" w14:textId="5BEF3353" w:rsidR="008157FF" w:rsidDel="00C14598" w:rsidRDefault="008157FF" w:rsidP="008157FF">
      <w:pPr>
        <w:ind w:firstLine="0"/>
        <w:rPr>
          <w:del w:id="4617" w:author="Tanya Hernández" w:date="2017-05-16T02:41:00Z"/>
        </w:rPr>
      </w:pPr>
    </w:p>
    <w:p w14:paraId="0290D2A5" w14:textId="191D3104" w:rsidR="00E760DA" w:rsidDel="00C14598" w:rsidRDefault="00E760DA" w:rsidP="008157FF">
      <w:pPr>
        <w:ind w:firstLine="0"/>
        <w:rPr>
          <w:del w:id="4618" w:author="Tanya Hernández" w:date="2017-05-16T02:41:00Z"/>
        </w:rPr>
      </w:pPr>
    </w:p>
    <w:p w14:paraId="0FEE1F07" w14:textId="77777777" w:rsidR="00E760DA" w:rsidRDefault="00E760DA" w:rsidP="008157FF">
      <w:pPr>
        <w:ind w:firstLine="0"/>
      </w:pPr>
    </w:p>
    <w:p w14:paraId="28F4FC61" w14:textId="5ABF1A6A" w:rsidR="008157FF" w:rsidRPr="00E760DA" w:rsidRDefault="00C14598">
      <w:pPr>
        <w:pStyle w:val="Ttulo3"/>
        <w:pPrChange w:id="4619" w:author="Tanya Hernández" w:date="2017-05-21T12:51:00Z">
          <w:pPr>
            <w:pStyle w:val="Ttulo2"/>
          </w:pPr>
        </w:pPrChange>
      </w:pPr>
      <w:bookmarkStart w:id="4620" w:name="_Toc479115564"/>
      <w:bookmarkStart w:id="4621" w:name="_Toc480316173"/>
      <w:bookmarkStart w:id="4622" w:name="_Toc483160403"/>
      <w:ins w:id="4623" w:author="Tanya Hernández" w:date="2017-05-16T02:41:00Z">
        <w:r>
          <w:t xml:space="preserve">4.1.7 </w:t>
        </w:r>
      </w:ins>
      <w:r w:rsidR="008157FF">
        <w:t>Principio de funcionamiento</w:t>
      </w:r>
      <w:bookmarkEnd w:id="4620"/>
      <w:bookmarkEnd w:id="4621"/>
      <w:bookmarkEnd w:id="4622"/>
    </w:p>
    <w:p w14:paraId="16F6C6BC" w14:textId="1B8A66FD" w:rsidR="00DE2144" w:rsidRDefault="008157FF">
      <w:pPr>
        <w:spacing w:after="240"/>
        <w:rPr>
          <w:rFonts w:cs="Times New Roman"/>
          <w:szCs w:val="24"/>
        </w:rPr>
        <w:pPrChange w:id="4624" w:author="Tanya Hernández" w:date="2017-05-27T23:43:00Z">
          <w:pPr/>
        </w:pPrChange>
      </w:pPr>
      <w:r>
        <w:rPr>
          <w:rFonts w:cs="Times New Roman"/>
          <w:szCs w:val="24"/>
        </w:rPr>
        <w:t xml:space="preserve">La hemoglobina es la proteína que transporta el oxígeno, cuando </w:t>
      </w:r>
      <w:commentRangeStart w:id="4625"/>
      <w:r w:rsidRPr="00DF2766">
        <w:rPr>
          <w:rFonts w:cs="Times New Roman"/>
          <w:szCs w:val="24"/>
        </w:rPr>
        <w:t>está</w:t>
      </w:r>
      <w:commentRangeEnd w:id="4625"/>
      <w:r w:rsidR="00E41E26">
        <w:rPr>
          <w:rStyle w:val="Refdecomentario"/>
        </w:rPr>
        <w:commentReference w:id="4625"/>
      </w:r>
      <w:r>
        <w:rPr>
          <w:rFonts w:cs="Times New Roman"/>
          <w:szCs w:val="24"/>
        </w:rPr>
        <w:t xml:space="preserve"> pasa por el corazón y es dirigida hacia los pulmones, se oxigena convirtiéndose en oxihemoglobina. El MAX30100 emite una luz infrarroja y una luz roja, para posteriormente ser absorbidas por la hemoglobina y oxihemoglobina. El </w:t>
      </w:r>
      <w:ins w:id="4626" w:author="Tanya Hernández" w:date="2017-05-17T00:49:00Z">
        <w:r w:rsidR="00DF2766">
          <w:rPr>
            <w:rFonts w:cs="Times New Roman"/>
            <w:szCs w:val="24"/>
          </w:rPr>
          <w:t>haz</w:t>
        </w:r>
      </w:ins>
      <w:del w:id="4627" w:author="Tanya Hernández" w:date="2017-05-17T00:49:00Z">
        <w:r w:rsidRPr="00DF2766" w:rsidDel="00DF2766">
          <w:rPr>
            <w:rFonts w:cs="Times New Roman"/>
            <w:szCs w:val="24"/>
          </w:rPr>
          <w:delText>ase</w:delText>
        </w:r>
      </w:del>
      <w:r>
        <w:rPr>
          <w:rFonts w:cs="Times New Roman"/>
          <w:szCs w:val="24"/>
        </w:rPr>
        <w:t xml:space="preserve"> reflejado es recibido por un fotodiodo, con el fin de medir la intensidad del </w:t>
      </w:r>
      <w:ins w:id="4628" w:author="Tanya Hernández" w:date="2017-05-17T00:49:00Z">
        <w:r w:rsidR="00DF2766">
          <w:rPr>
            <w:rFonts w:cs="Times New Roman"/>
            <w:szCs w:val="24"/>
          </w:rPr>
          <w:t>haz</w:t>
        </w:r>
      </w:ins>
      <w:del w:id="4629" w:author="Tanya Hernández" w:date="2017-05-17T00:49:00Z">
        <w:r w:rsidRPr="00DF2766" w:rsidDel="00DF2766">
          <w:rPr>
            <w:rFonts w:cs="Times New Roman"/>
            <w:szCs w:val="24"/>
          </w:rPr>
          <w:delText>ase</w:delText>
        </w:r>
      </w:del>
      <w:r>
        <w:rPr>
          <w:rFonts w:cs="Times New Roman"/>
          <w:szCs w:val="24"/>
        </w:rPr>
        <w:t xml:space="preserve">. Determinando la intensidad del </w:t>
      </w:r>
      <w:ins w:id="4630" w:author="Tanya Hernández" w:date="2017-05-17T00:49:00Z">
        <w:r w:rsidR="00DF2766">
          <w:rPr>
            <w:rFonts w:cs="Times New Roman"/>
            <w:szCs w:val="24"/>
          </w:rPr>
          <w:t>haz</w:t>
        </w:r>
      </w:ins>
      <w:del w:id="4631" w:author="Tanya Hernández" w:date="2017-05-17T00:49:00Z">
        <w:r w:rsidRPr="00DF2766" w:rsidDel="00DF2766">
          <w:rPr>
            <w:rFonts w:cs="Times New Roman"/>
            <w:szCs w:val="24"/>
          </w:rPr>
          <w:delText>ase</w:delText>
        </w:r>
      </w:del>
      <w:r>
        <w:rPr>
          <w:rFonts w:cs="Times New Roman"/>
          <w:szCs w:val="24"/>
        </w:rPr>
        <w:t xml:space="preserve"> con respecto al tiempo se estima la frecuencia cardiaca. (Cálculo de la frecuencia cardiaca). A </w:t>
      </w:r>
      <w:r w:rsidR="00DE2144">
        <w:rPr>
          <w:noProof/>
          <w:lang w:eastAsia="es-MX"/>
        </w:rPr>
        <w:drawing>
          <wp:anchor distT="0" distB="0" distL="114300" distR="114300" simplePos="0" relativeHeight="251727872" behindDoc="0" locked="0" layoutInCell="1" allowOverlap="1" wp14:anchorId="26FCC88A" wp14:editId="1547BB08">
            <wp:simplePos x="0" y="0"/>
            <wp:positionH relativeFrom="margin">
              <wp:align>center</wp:align>
            </wp:positionH>
            <wp:positionV relativeFrom="paragraph">
              <wp:posOffset>408536</wp:posOffset>
            </wp:positionV>
            <wp:extent cx="4499610" cy="1124585"/>
            <wp:effectExtent l="0" t="0" r="0" b="0"/>
            <wp:wrapTopAndBottom/>
            <wp:docPr id="1073741971" name="Imagen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99610" cy="1124585"/>
                    </a:xfrm>
                    <a:prstGeom prst="rect">
                      <a:avLst/>
                    </a:prstGeom>
                    <a:noFill/>
                  </pic:spPr>
                </pic:pic>
              </a:graphicData>
            </a:graphic>
            <wp14:sizeRelH relativeFrom="page">
              <wp14:pctWidth>0</wp14:pctWidth>
            </wp14:sizeRelH>
            <wp14:sizeRelV relativeFrom="page">
              <wp14:pctHeight>0</wp14:pctHeight>
            </wp14:sizeRelV>
          </wp:anchor>
        </w:drawing>
      </w:r>
      <w:r w:rsidR="00E760DA">
        <w:rPr>
          <w:rFonts w:cs="Times New Roman"/>
          <w:szCs w:val="24"/>
        </w:rPr>
        <w:t>continuación,</w:t>
      </w:r>
      <w:r>
        <w:rPr>
          <w:rFonts w:cs="Times New Roman"/>
          <w:szCs w:val="24"/>
        </w:rPr>
        <w:t xml:space="preserve"> se muestra gráficamente su funcionamiento.</w:t>
      </w:r>
    </w:p>
    <w:p w14:paraId="10987E59" w14:textId="55E84414" w:rsidR="008157FF" w:rsidRDefault="00D5213C">
      <w:pPr>
        <w:pStyle w:val="Descripcin"/>
      </w:pPr>
      <w:bookmarkStart w:id="4632" w:name="_Toc483693217"/>
      <w:r w:rsidRPr="00262C61">
        <w:t>Fig. 4.</w:t>
      </w:r>
      <w:del w:id="4633" w:author="Tanya Hernández" w:date="2017-05-17T00:50:00Z">
        <w:r w:rsidRPr="00DF2766" w:rsidDel="00DF2766">
          <w:delText xml:space="preserve"> </w:delText>
        </w:r>
      </w:del>
      <w:r w:rsidRPr="00803B69">
        <w:fldChar w:fldCharType="begin"/>
      </w:r>
      <w:r w:rsidRPr="00DF2766">
        <w:instrText xml:space="preserve"> SEQ Fig._4. \* ARABIC </w:instrText>
      </w:r>
      <w:r w:rsidRPr="00803B69">
        <w:rPr>
          <w:rPrChange w:id="4634" w:author="Tanya Hernández" w:date="2017-05-17T00:50:00Z">
            <w:rPr/>
          </w:rPrChange>
        </w:rPr>
        <w:fldChar w:fldCharType="separate"/>
      </w:r>
      <w:ins w:id="4635" w:author="Tanya Hernández" w:date="2017-05-28T00:02:00Z">
        <w:r w:rsidR="005C425D">
          <w:rPr>
            <w:noProof/>
          </w:rPr>
          <w:t>14</w:t>
        </w:r>
      </w:ins>
      <w:del w:id="4636" w:author="Tanya Hernández" w:date="2017-05-17T01:33:00Z">
        <w:r w:rsidR="005B2C04" w:rsidRPr="00DF2766" w:rsidDel="00262C61">
          <w:rPr>
            <w:noProof/>
          </w:rPr>
          <w:delText>14</w:delText>
        </w:r>
      </w:del>
      <w:r w:rsidRPr="00803B69">
        <w:fldChar w:fldCharType="end"/>
      </w:r>
      <w:r w:rsidR="008157FF">
        <w:t xml:space="preserve"> Funcionamiento MAX30100.</w:t>
      </w:r>
      <w:bookmarkEnd w:id="4632"/>
    </w:p>
    <w:p w14:paraId="1F20F4E9" w14:textId="19ABDC38" w:rsidR="00D5213C" w:rsidRDefault="008157FF" w:rsidP="00E760DA">
      <w:pPr>
        <w:spacing w:after="240"/>
      </w:pPr>
      <w:r>
        <w:t>Para determinar la frecuencia cardiaca es necesario medir la intensidad del led infrarrojo, ya que cuando la sangre tiene más oxigeno (oxihemoglobina), el nivel de absorción de la luz infrarroja es mayor.</w:t>
      </w:r>
      <w:ins w:id="4637" w:author="Tanya Hernández" w:date="2017-05-27T22:47:00Z">
        <w:r w:rsidR="005F50B8">
          <w:t xml:space="preserve"> </w:t>
        </w:r>
        <w:r w:rsidR="005F50B8" w:rsidRPr="005F50B8">
          <w:t>El sensor MAX30100 se tiene que configurar en modo pulso d</w:t>
        </w:r>
        <w:r w:rsidR="005F50B8">
          <w:t>e frecuencia cardiaca para que</w:t>
        </w:r>
        <w:r w:rsidR="005F50B8" w:rsidRPr="005F50B8">
          <w:t xml:space="preserve"> solo </w:t>
        </w:r>
        <w:r w:rsidR="005F50B8">
          <w:t xml:space="preserve">se </w:t>
        </w:r>
        <w:r w:rsidR="005F50B8" w:rsidRPr="005F50B8">
          <w:t>enc</w:t>
        </w:r>
      </w:ins>
      <w:ins w:id="4638" w:author="Tanya Hernández" w:date="2017-05-27T22:48:00Z">
        <w:r w:rsidR="005F50B8">
          <w:t>i</w:t>
        </w:r>
      </w:ins>
      <w:ins w:id="4639" w:author="Tanya Hernández" w:date="2017-05-27T22:47:00Z">
        <w:r w:rsidR="005F50B8">
          <w:t xml:space="preserve">enda el led </w:t>
        </w:r>
        <w:r w:rsidR="005F50B8" w:rsidRPr="005F50B8">
          <w:t>infrarrojo.</w:t>
        </w:r>
      </w:ins>
    </w:p>
    <w:p w14:paraId="731F02AF" w14:textId="6B1E4514" w:rsidR="008157FF" w:rsidRDefault="00C14598">
      <w:pPr>
        <w:pStyle w:val="Ttulo3"/>
        <w:pPrChange w:id="4640" w:author="Tanya Hernández" w:date="2017-05-21T12:51:00Z">
          <w:pPr>
            <w:pStyle w:val="Ttulo2"/>
          </w:pPr>
        </w:pPrChange>
      </w:pPr>
      <w:bookmarkStart w:id="4641" w:name="_Toc483160404"/>
      <w:ins w:id="4642" w:author="Tanya Hernández" w:date="2017-05-16T02:41:00Z">
        <w:r>
          <w:lastRenderedPageBreak/>
          <w:t xml:space="preserve">4.1.8 </w:t>
        </w:r>
      </w:ins>
      <w:commentRangeStart w:id="4643"/>
      <w:r w:rsidR="008157FF">
        <w:t>Comunic</w:t>
      </w:r>
      <w:r w:rsidR="00D5213C">
        <w:t>ación TWI en el sensor MAX30100</w:t>
      </w:r>
      <w:commentRangeEnd w:id="4643"/>
      <w:r w:rsidR="00B854D6">
        <w:rPr>
          <w:rStyle w:val="Refdecomentario"/>
          <w:rFonts w:eastAsiaTheme="minorEastAsia" w:cstheme="minorBidi"/>
          <w:b w:val="0"/>
        </w:rPr>
        <w:commentReference w:id="4643"/>
      </w:r>
      <w:bookmarkEnd w:id="4641"/>
    </w:p>
    <w:p w14:paraId="5745B8F9" w14:textId="3457003D" w:rsidR="00790E37" w:rsidRDefault="008157FF">
      <w:pPr>
        <w:spacing w:after="240"/>
        <w:rPr>
          <w:ins w:id="4644" w:author="Tanya Hernández" w:date="2017-05-27T22:52:00Z"/>
        </w:rPr>
        <w:pPrChange w:id="4645" w:author="Tanya Hernández" w:date="2017-05-27T22:52:00Z">
          <w:pPr/>
        </w:pPrChange>
      </w:pPr>
      <w:r>
        <w:t>La comunicación TWI es utilizada para configurar las características del sensor MAX30100, además de obtener las intensidades del led infrarrojo. La trama que se requiere para configurar las características del sensor son las siguientes.</w:t>
      </w:r>
    </w:p>
    <w:p w14:paraId="4E3A5CAC" w14:textId="77777777" w:rsidR="00790E37" w:rsidDel="00790E37" w:rsidRDefault="00790E37" w:rsidP="00790E37">
      <w:pPr>
        <w:spacing w:after="240"/>
        <w:rPr>
          <w:del w:id="4646" w:author="Tanya Hernández" w:date="2017-05-27T22:52:00Z"/>
          <w:moveTo w:id="4647" w:author="Tanya Hernández" w:date="2017-05-27T22:52:00Z"/>
        </w:rPr>
      </w:pPr>
      <w:moveToRangeStart w:id="4648" w:author="Tanya Hernández" w:date="2017-05-27T22:52:00Z" w:name="move483688871"/>
      <w:moveTo w:id="4649" w:author="Tanya Hernández" w:date="2017-05-27T22:52:00Z">
        <w:r>
          <w:t>La trama se debe enviar para configurar los registros del sensor, antes de obtener la intensidad del led infrarrojo. La dirección del sensor es 0xAE para escritura y 0xAF para lectura, las secciones de la trama que están en color blanco son enviadas por el microcontrolador mientras que las grises son del sensor, en la parte inferior a la trama se tienen los valores mostrados por el microcontrolador al llevar acabo cada sección de la trama.</w:t>
        </w:r>
      </w:moveTo>
    </w:p>
    <w:moveToRangeEnd w:id="4648"/>
    <w:p w14:paraId="08B0F024" w14:textId="77777777" w:rsidR="00790E37" w:rsidRDefault="00790E37">
      <w:pPr>
        <w:spacing w:after="240"/>
        <w:pPrChange w:id="4650" w:author="Tanya Hernández" w:date="2017-05-27T22:52:00Z">
          <w:pPr/>
        </w:pPrChange>
      </w:pPr>
    </w:p>
    <w:p w14:paraId="0D79F016" w14:textId="34FD0B54" w:rsidR="008157FF" w:rsidRDefault="008157FF" w:rsidP="008157FF">
      <w:pPr>
        <w:rPr>
          <w:rFonts w:cs="Times New Roman"/>
          <w:szCs w:val="24"/>
        </w:rPr>
      </w:pPr>
      <w:r>
        <w:rPr>
          <w:rFonts w:cs="Times New Roman"/>
          <w:noProof/>
          <w:szCs w:val="24"/>
          <w:lang w:eastAsia="es-MX"/>
        </w:rPr>
        <w:drawing>
          <wp:inline distT="0" distB="0" distL="0" distR="0" wp14:anchorId="1AFD5C0D" wp14:editId="052D46AD">
            <wp:extent cx="5610860" cy="2154555"/>
            <wp:effectExtent l="0" t="0" r="8890" b="0"/>
            <wp:docPr id="1073741946" name="Imagen 107374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860" cy="2154555"/>
                    </a:xfrm>
                    <a:prstGeom prst="rect">
                      <a:avLst/>
                    </a:prstGeom>
                    <a:noFill/>
                    <a:ln>
                      <a:noFill/>
                    </a:ln>
                  </pic:spPr>
                </pic:pic>
              </a:graphicData>
            </a:graphic>
          </wp:inline>
        </w:drawing>
      </w:r>
    </w:p>
    <w:p w14:paraId="79AA8C4A" w14:textId="23C1EDAB" w:rsidR="008157FF" w:rsidRDefault="00D5213C">
      <w:pPr>
        <w:pStyle w:val="Descripcin"/>
      </w:pPr>
      <w:bookmarkStart w:id="4651" w:name="_Toc483693218"/>
      <w:r w:rsidRPr="00262C61">
        <w:t>Fig. 4.</w:t>
      </w:r>
      <w:del w:id="4652" w:author="Tanya Hernández" w:date="2017-05-17T00:50:00Z">
        <w:r w:rsidRPr="00DF2766" w:rsidDel="00DF2766">
          <w:delText xml:space="preserve"> </w:delText>
        </w:r>
      </w:del>
      <w:r w:rsidRPr="00803B69">
        <w:fldChar w:fldCharType="begin"/>
      </w:r>
      <w:r w:rsidRPr="00DF2766">
        <w:instrText xml:space="preserve"> SEQ Fig._4. \* ARABIC </w:instrText>
      </w:r>
      <w:r w:rsidRPr="00803B69">
        <w:rPr>
          <w:rPrChange w:id="4653" w:author="Tanya Hernández" w:date="2017-05-17T00:50:00Z">
            <w:rPr/>
          </w:rPrChange>
        </w:rPr>
        <w:fldChar w:fldCharType="separate"/>
      </w:r>
      <w:ins w:id="4654" w:author="Tanya Hernández" w:date="2017-05-28T00:02:00Z">
        <w:r w:rsidR="005C425D">
          <w:rPr>
            <w:noProof/>
          </w:rPr>
          <w:t>15</w:t>
        </w:r>
      </w:ins>
      <w:del w:id="4655" w:author="Tanya Hernández" w:date="2017-05-17T01:33:00Z">
        <w:r w:rsidR="005B2C04" w:rsidRPr="00DF2766" w:rsidDel="00262C61">
          <w:rPr>
            <w:noProof/>
          </w:rPr>
          <w:delText>15</w:delText>
        </w:r>
      </w:del>
      <w:r w:rsidRPr="00803B69">
        <w:fldChar w:fldCharType="end"/>
      </w:r>
      <w:r w:rsidR="008157FF">
        <w:t xml:space="preserve"> Trama de la comunicación TWI para configurar el sensor MAX30100.</w:t>
      </w:r>
      <w:bookmarkEnd w:id="4651"/>
    </w:p>
    <w:p w14:paraId="33ED7367" w14:textId="54EA3E59" w:rsidR="005F50B8" w:rsidRDefault="005F50B8" w:rsidP="00E760DA">
      <w:pPr>
        <w:spacing w:after="240"/>
        <w:rPr>
          <w:ins w:id="4656" w:author="Tanya Hernández" w:date="2017-05-27T22:49:00Z"/>
        </w:rPr>
      </w:pPr>
      <w:ins w:id="4657" w:author="Tanya Hernández" w:date="2017-05-27T22:49:00Z">
        <w:r w:rsidRPr="005F50B8">
          <w:t>La trama del protocolo TWI esta segmentada por las respuestas del sensor de frecuencia cardiaca, la primera sección se envía el bit de inicio y la dirección del sensor, una vez que el sensor lo reconoce responde con un bit, y se envía la siguiente trama, esta trama contendrá la dirección de los registros que se desean leer o escribir, para posteriormente leer el valor o asignar un valor, para terminar la comunicación se envía una trama de pausa (condición de detenerse). Para posteriormente enviar la siguiente estructura de la trama.</w:t>
        </w:r>
      </w:ins>
    </w:p>
    <w:p w14:paraId="3179C690" w14:textId="0ADEB440" w:rsidR="005F50B8" w:rsidRDefault="00790E37" w:rsidP="00E760DA">
      <w:pPr>
        <w:spacing w:after="240"/>
        <w:rPr>
          <w:ins w:id="4658" w:author="Tanya Hernández" w:date="2017-05-27T22:50:00Z"/>
        </w:rPr>
      </w:pPr>
      <w:ins w:id="4659" w:author="Tanya Hernández" w:date="2017-05-27T22:50:00Z">
        <w:r w:rsidRPr="00790E37">
          <w:t>Los valores hexadecimales que se encuentran en la parte inferior de la trama representan las respuestas del microcontrolador por medio de un registro de estado de la TWI, indicando que el protocolo se está llevando de manera correcta.</w:t>
        </w:r>
      </w:ins>
    </w:p>
    <w:p w14:paraId="1CB5B3AC" w14:textId="5686C298" w:rsidR="00790E37" w:rsidRDefault="00790E37">
      <w:pPr>
        <w:spacing w:before="240" w:after="240"/>
        <w:rPr>
          <w:ins w:id="4660" w:author="Tanya Hernández" w:date="2017-05-27T22:56:00Z"/>
        </w:rPr>
        <w:pPrChange w:id="4661" w:author="Tanya Hernández" w:date="2017-05-27T22:52:00Z">
          <w:pPr>
            <w:spacing w:after="240"/>
          </w:pPr>
        </w:pPrChange>
      </w:pPr>
      <w:ins w:id="4662" w:author="Tanya Hernández" w:date="2017-05-27T22:51:00Z">
        <w:r w:rsidRPr="00790E37">
          <w:t>A través del protocolo TWI se configura los siguientes registros del MAX30100. Los registros se clasifican en: Registros de configuración, de estado y de la memoria FIFO (el primero en entrar es el primero en salir).</w:t>
        </w:r>
      </w:ins>
    </w:p>
    <w:p w14:paraId="0AE41FA2" w14:textId="4C1B8B86" w:rsidR="00790E37" w:rsidRDefault="00790E37">
      <w:pPr>
        <w:spacing w:before="240"/>
        <w:jc w:val="center"/>
        <w:rPr>
          <w:ins w:id="4663" w:author="Tanya Hernández" w:date="2017-05-27T22:56:00Z"/>
        </w:rPr>
        <w:pPrChange w:id="4664" w:author="Tanya Hernández" w:date="2017-05-27T22:57:00Z">
          <w:pPr>
            <w:spacing w:after="240"/>
          </w:pPr>
        </w:pPrChange>
      </w:pPr>
      <w:ins w:id="4665" w:author="Tanya Hernández" w:date="2017-05-27T22:56:00Z">
        <w:r>
          <w:rPr>
            <w:noProof/>
            <w:lang w:eastAsia="es-MX"/>
          </w:rPr>
          <w:lastRenderedPageBreak/>
          <w:drawing>
            <wp:inline distT="0" distB="0" distL="0" distR="0" wp14:anchorId="350CCC96" wp14:editId="47115608">
              <wp:extent cx="4953000" cy="4695825"/>
              <wp:effectExtent l="0" t="0" r="0" b="9525"/>
              <wp:docPr id="1073741856" name="Imagen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53000" cy="4695825"/>
                      </a:xfrm>
                      <a:prstGeom prst="rect">
                        <a:avLst/>
                      </a:prstGeom>
                    </pic:spPr>
                  </pic:pic>
                </a:graphicData>
              </a:graphic>
            </wp:inline>
          </w:drawing>
        </w:r>
      </w:ins>
    </w:p>
    <w:p w14:paraId="57C46221" w14:textId="00B0773D" w:rsidR="00790E37" w:rsidRDefault="00790E37">
      <w:pPr>
        <w:pStyle w:val="Descripcin"/>
        <w:rPr>
          <w:ins w:id="4666" w:author="Tanya Hernández" w:date="2017-05-27T22:57:00Z"/>
        </w:rPr>
        <w:pPrChange w:id="4667" w:author="Tanya Hernández" w:date="2017-05-28T00:21:00Z">
          <w:pPr>
            <w:spacing w:after="240"/>
          </w:pPr>
        </w:pPrChange>
      </w:pPr>
      <w:ins w:id="4668" w:author="Tanya Hernández" w:date="2017-05-27T22:56:00Z">
        <w:r>
          <w:t>Tabla 4.</w:t>
        </w:r>
        <w:r>
          <w:fldChar w:fldCharType="begin"/>
        </w:r>
        <w:r>
          <w:instrText xml:space="preserve"> SEQ Tabla_4. \* ROMAN </w:instrText>
        </w:r>
      </w:ins>
      <w:r>
        <w:fldChar w:fldCharType="separate"/>
      </w:r>
      <w:ins w:id="4669" w:author="Tanya Hernández" w:date="2017-05-27T23:21:00Z">
        <w:r w:rsidR="00777661">
          <w:rPr>
            <w:noProof/>
          </w:rPr>
          <w:t>V</w:t>
        </w:r>
      </w:ins>
      <w:ins w:id="4670" w:author="Tanya Hernández" w:date="2017-05-27T22:56:00Z">
        <w:r>
          <w:fldChar w:fldCharType="end"/>
        </w:r>
        <w:r>
          <w:t xml:space="preserve"> Registros de configuracón del sensor MAX30100.</w:t>
        </w:r>
      </w:ins>
    </w:p>
    <w:p w14:paraId="0F79D9B6" w14:textId="6273F935" w:rsidR="00790E37" w:rsidRPr="00DE2144" w:rsidRDefault="00790E37">
      <w:pPr>
        <w:spacing w:after="240"/>
        <w:rPr>
          <w:ins w:id="4671" w:author="Tanya Hernández" w:date="2017-05-27T22:59:00Z"/>
          <w:lang w:val="pt-PT" w:eastAsia="es-ES"/>
          <w:rPrChange w:id="4672" w:author="Tanya Hernández" w:date="2017-05-27T23:43:00Z">
            <w:rPr>
              <w:ins w:id="4673" w:author="Tanya Hernández" w:date="2017-05-27T22:59:00Z"/>
              <w:rFonts w:cs="Times New Roman"/>
              <w:b/>
              <w:szCs w:val="24"/>
            </w:rPr>
          </w:rPrChange>
        </w:rPr>
        <w:pPrChange w:id="4674" w:author="Tanya Hernández" w:date="2017-05-27T23:43:00Z">
          <w:pPr/>
        </w:pPrChange>
      </w:pPr>
      <w:ins w:id="4675" w:author="Tanya Hernández" w:date="2017-05-27T22:57:00Z">
        <w:r w:rsidRPr="00790E37">
          <w:rPr>
            <w:lang w:val="pt-PT" w:eastAsia="es-ES"/>
          </w:rPr>
          <w:t xml:space="preserve">La tabla </w:t>
        </w:r>
        <w:r>
          <w:rPr>
            <w:lang w:val="pt-PT" w:eastAsia="es-ES"/>
          </w:rPr>
          <w:t xml:space="preserve">4.V, </w:t>
        </w:r>
        <w:r w:rsidRPr="00790E37">
          <w:rPr>
            <w:lang w:val="pt-PT" w:eastAsia="es-ES"/>
          </w:rPr>
          <w:t xml:space="preserve">indica el nombre del registro </w:t>
        </w:r>
      </w:ins>
      <w:ins w:id="4676" w:author="Tanya Hernández" w:date="2017-05-27T22:58:00Z">
        <w:r>
          <w:rPr>
            <w:lang w:val="pt-PT" w:eastAsia="es-ES"/>
          </w:rPr>
          <w:t xml:space="preserve">y </w:t>
        </w:r>
      </w:ins>
      <w:ins w:id="4677" w:author="Tanya Hernández" w:date="2017-05-27T22:57:00Z">
        <w:r w:rsidRPr="00790E37">
          <w:rPr>
            <w:lang w:val="pt-PT" w:eastAsia="es-ES"/>
          </w:rPr>
          <w:t>los bits que lo integran, su dirección, el valor que</w:t>
        </w:r>
        <w:r>
          <w:rPr>
            <w:lang w:val="pt-PT" w:eastAsia="es-ES"/>
          </w:rPr>
          <w:t xml:space="preserve"> obtienen al encender el sensor</w:t>
        </w:r>
        <w:r w:rsidRPr="00790E37">
          <w:rPr>
            <w:lang w:val="pt-PT" w:eastAsia="es-ES"/>
          </w:rPr>
          <w:t xml:space="preserve"> y si se pueden leer o escribir.</w:t>
        </w:r>
      </w:ins>
    </w:p>
    <w:p w14:paraId="7E9D9A43" w14:textId="23084633" w:rsidR="00790E37" w:rsidRDefault="00790E37">
      <w:pPr>
        <w:spacing w:after="240"/>
        <w:rPr>
          <w:ins w:id="4678" w:author="Tanya Hernández" w:date="2017-05-27T22:59:00Z"/>
          <w:rFonts w:cs="Times New Roman"/>
          <w:b/>
          <w:szCs w:val="24"/>
        </w:rPr>
        <w:pPrChange w:id="4679" w:author="Tanya Hernández" w:date="2017-05-27T22:59:00Z">
          <w:pPr/>
        </w:pPrChange>
      </w:pPr>
      <w:ins w:id="4680" w:author="Tanya Hernández" w:date="2017-05-27T22:58:00Z">
        <w:r w:rsidRPr="00790E37">
          <w:rPr>
            <w:rFonts w:cs="Times New Roman"/>
            <w:b/>
            <w:szCs w:val="24"/>
            <w:rPrChange w:id="4681" w:author="Tanya Hernández" w:date="2017-05-27T22:59:00Z">
              <w:rPr>
                <w:rFonts w:cs="Times New Roman"/>
                <w:szCs w:val="24"/>
              </w:rPr>
            </w:rPrChange>
          </w:rPr>
          <w:t>Registros de estado</w:t>
        </w:r>
      </w:ins>
    </w:p>
    <w:p w14:paraId="274507E4" w14:textId="2B33EAD7" w:rsidR="00790E37" w:rsidRDefault="00790E37">
      <w:pPr>
        <w:spacing w:before="240" w:after="240"/>
        <w:rPr>
          <w:ins w:id="4682" w:author="Tanya Hernández" w:date="2017-05-27T23:43:00Z"/>
          <w:lang w:val="pt-PT" w:eastAsia="es-ES"/>
        </w:rPr>
        <w:pPrChange w:id="4683" w:author="Tanya Hernández" w:date="2017-05-27T23:00:00Z">
          <w:pPr/>
        </w:pPrChange>
      </w:pPr>
      <w:ins w:id="4684" w:author="Tanya Hernández" w:date="2017-05-27T22:59:00Z">
        <w:r w:rsidRPr="00790E37">
          <w:rPr>
            <w:lang w:val="pt-PT" w:eastAsia="es-ES"/>
          </w:rPr>
          <w:t>Los registros de estado son utilizados para habilitar las interrupciones del sensor, y para saber el motivo de la interrupción. El registro de estado de la interrupción nos indica porque motivo se realizó la interrupción, mientras que el registro habilita-interrupción se configura para indicar el motivo por el cual la interrupción</w:t>
        </w:r>
        <w:r>
          <w:rPr>
            <w:lang w:val="pt-PT" w:eastAsia="es-ES"/>
          </w:rPr>
          <w:t xml:space="preserve"> se llevo</w:t>
        </w:r>
        <w:r w:rsidRPr="00790E37">
          <w:rPr>
            <w:lang w:val="pt-PT" w:eastAsia="es-ES"/>
          </w:rPr>
          <w:t xml:space="preserve"> a cabo, para nuestro proyecto se configura para indicarnos cuando la pila este llena y halla una muestra disponible.</w:t>
        </w:r>
      </w:ins>
    </w:p>
    <w:p w14:paraId="01C50E07" w14:textId="77777777" w:rsidR="00DE2144" w:rsidRPr="00790E37" w:rsidRDefault="00DE2144">
      <w:pPr>
        <w:spacing w:before="240" w:after="240"/>
        <w:rPr>
          <w:ins w:id="4685" w:author="Tanya Hernández" w:date="2017-05-27T22:58:00Z"/>
          <w:lang w:val="pt-PT" w:eastAsia="es-ES"/>
          <w:rPrChange w:id="4686" w:author="Tanya Hernández" w:date="2017-05-27T22:59:00Z">
            <w:rPr>
              <w:ins w:id="4687" w:author="Tanya Hernández" w:date="2017-05-27T22:58:00Z"/>
              <w:rFonts w:cs="Times New Roman"/>
              <w:szCs w:val="24"/>
            </w:rPr>
          </w:rPrChange>
        </w:rPr>
        <w:pPrChange w:id="4688" w:author="Tanya Hernández" w:date="2017-05-27T23:00:00Z">
          <w:pPr/>
        </w:pPrChange>
      </w:pPr>
    </w:p>
    <w:p w14:paraId="502B50EC" w14:textId="02DF7CD0" w:rsidR="00790E37" w:rsidRDefault="00790E37">
      <w:pPr>
        <w:spacing w:after="240"/>
        <w:rPr>
          <w:ins w:id="4689" w:author="Tanya Hernández" w:date="2017-05-27T23:00:00Z"/>
          <w:b/>
          <w:lang w:val="pt-PT" w:eastAsia="es-ES"/>
        </w:rPr>
      </w:pPr>
      <w:ins w:id="4690" w:author="Tanya Hernández" w:date="2017-05-27T23:00:00Z">
        <w:r w:rsidRPr="00790E37">
          <w:rPr>
            <w:b/>
            <w:lang w:val="pt-PT" w:eastAsia="es-ES"/>
            <w:rPrChange w:id="4691" w:author="Tanya Hernández" w:date="2017-05-27T23:00:00Z">
              <w:rPr>
                <w:lang w:val="pt-PT" w:eastAsia="es-ES"/>
              </w:rPr>
            </w:rPrChange>
          </w:rPr>
          <w:t>Registro de la pila FIFO</w:t>
        </w:r>
      </w:ins>
    </w:p>
    <w:p w14:paraId="52C3E33F" w14:textId="02CEC5EF" w:rsidR="00790E37" w:rsidRDefault="00790E37">
      <w:pPr>
        <w:spacing w:before="240" w:after="240"/>
        <w:rPr>
          <w:ins w:id="4692" w:author="Tanya Hernández" w:date="2017-05-27T23:03:00Z"/>
          <w:lang w:val="pt-PT" w:eastAsia="es-ES"/>
        </w:rPr>
        <w:pPrChange w:id="4693" w:author="Tanya Hernández" w:date="2017-05-27T23:03:00Z">
          <w:pPr>
            <w:spacing w:after="240"/>
          </w:pPr>
        </w:pPrChange>
      </w:pPr>
      <w:ins w:id="4694" w:author="Tanya Hernández" w:date="2017-05-27T23:00:00Z">
        <w:r w:rsidRPr="00790E37">
          <w:rPr>
            <w:lang w:val="pt-PT" w:eastAsia="es-ES"/>
            <w:rPrChange w:id="4695" w:author="Tanya Hernández" w:date="2017-05-27T23:00:00Z">
              <w:rPr>
                <w:b/>
                <w:lang w:val="pt-PT" w:eastAsia="es-ES"/>
              </w:rPr>
            </w:rPrChange>
          </w:rPr>
          <w:t>Los registros de la FIFO son utilizados para saber el estado de los apuntadores de la pila, y la condición en la</w:t>
        </w:r>
        <w:r>
          <w:rPr>
            <w:lang w:val="pt-PT" w:eastAsia="es-ES"/>
          </w:rPr>
          <w:t xml:space="preserve"> que está se encuentra, en </w:t>
        </w:r>
        <w:r w:rsidRPr="00790E37">
          <w:rPr>
            <w:lang w:eastAsia="es-ES"/>
            <w:rPrChange w:id="4696" w:author="Tanya Hernández" w:date="2017-05-27T23:01:00Z">
              <w:rPr>
                <w:lang w:val="pt-PT" w:eastAsia="es-ES"/>
              </w:rPr>
            </w:rPrChange>
          </w:rPr>
          <w:t>cuant</w:t>
        </w:r>
        <w:r w:rsidRPr="00790E37">
          <w:rPr>
            <w:lang w:eastAsia="es-ES"/>
            <w:rPrChange w:id="4697" w:author="Tanya Hernández" w:date="2017-05-27T23:01:00Z">
              <w:rPr>
                <w:b/>
                <w:lang w:val="pt-PT" w:eastAsia="es-ES"/>
              </w:rPr>
            </w:rPrChange>
          </w:rPr>
          <w:t>o</w:t>
        </w:r>
        <w:r w:rsidRPr="00790E37">
          <w:rPr>
            <w:lang w:val="pt-PT" w:eastAsia="es-ES"/>
            <w:rPrChange w:id="4698" w:author="Tanya Hernández" w:date="2017-05-27T23:00:00Z">
              <w:rPr>
                <w:b/>
                <w:lang w:val="pt-PT" w:eastAsia="es-ES"/>
              </w:rPr>
            </w:rPrChange>
          </w:rPr>
          <w:t xml:space="preserve"> a su capacidad. Por ejemplo</w:t>
        </w:r>
      </w:ins>
      <w:ins w:id="4699" w:author="Tanya Hernández" w:date="2017-05-27T23:01:00Z">
        <w:r>
          <w:rPr>
            <w:lang w:val="pt-PT" w:eastAsia="es-ES"/>
          </w:rPr>
          <w:t>,</w:t>
        </w:r>
      </w:ins>
      <w:ins w:id="4700" w:author="Tanya Hernández" w:date="2017-05-27T23:00:00Z">
        <w:r w:rsidRPr="00790E37">
          <w:rPr>
            <w:lang w:val="pt-PT" w:eastAsia="es-ES"/>
            <w:rPrChange w:id="4701" w:author="Tanya Hernández" w:date="2017-05-27T23:00:00Z">
              <w:rPr>
                <w:b/>
                <w:lang w:val="pt-PT" w:eastAsia="es-ES"/>
              </w:rPr>
            </w:rPrChange>
          </w:rPr>
          <w:t xml:space="preserve"> el registro de apuntador de escritura se lee para saber cuántas muestras </w:t>
        </w:r>
        <w:r>
          <w:rPr>
            <w:lang w:val="pt-PT" w:eastAsia="es-ES"/>
          </w:rPr>
          <w:t>tiene la pila, el de contador</w:t>
        </w:r>
        <w:r w:rsidRPr="00790E37">
          <w:rPr>
            <w:lang w:val="pt-PT" w:eastAsia="es-ES"/>
            <w:rPrChange w:id="4702" w:author="Tanya Hernández" w:date="2017-05-27T23:00:00Z">
              <w:rPr>
                <w:b/>
                <w:lang w:val="pt-PT" w:eastAsia="es-ES"/>
              </w:rPr>
            </w:rPrChange>
          </w:rPr>
          <w:t xml:space="preserve"> sobre-flujo se lee para saber si las muestras se están desbordando de la pila y el apuntador de lectura para saber cuántas muestras han sido leídas.</w:t>
        </w:r>
      </w:ins>
      <w:ins w:id="4703" w:author="Tanya Hernández" w:date="2017-05-27T23:02:00Z">
        <w:r>
          <w:rPr>
            <w:lang w:val="pt-PT" w:eastAsia="es-ES"/>
          </w:rPr>
          <w:t xml:space="preserve"> </w:t>
        </w:r>
        <w:r w:rsidRPr="00790E37">
          <w:rPr>
            <w:lang w:val="pt-PT" w:eastAsia="es-ES"/>
          </w:rPr>
          <w:t xml:space="preserve">Las muestras se obtienen del registro de datos y </w:t>
        </w:r>
        <w:r w:rsidRPr="00790E37">
          <w:rPr>
            <w:lang w:val="pt-PT" w:eastAsia="es-ES"/>
          </w:rPr>
          <w:lastRenderedPageBreak/>
          <w:t>se tiene</w:t>
        </w:r>
        <w:r>
          <w:rPr>
            <w:lang w:val="pt-PT" w:eastAsia="es-ES"/>
          </w:rPr>
          <w:t>n</w:t>
        </w:r>
        <w:r w:rsidRPr="00790E37">
          <w:rPr>
            <w:lang w:val="pt-PT" w:eastAsia="es-ES"/>
          </w:rPr>
          <w:t xml:space="preserve"> que leer cuatro veces debido a que dos valores corresponden al led infrarrojo y dos al rojo.</w:t>
        </w:r>
      </w:ins>
    </w:p>
    <w:p w14:paraId="518C1201" w14:textId="0ABE58D3" w:rsidR="00790E37" w:rsidRDefault="00790E37">
      <w:pPr>
        <w:spacing w:before="240"/>
        <w:jc w:val="center"/>
        <w:rPr>
          <w:ins w:id="4704" w:author="Tanya Hernández" w:date="2017-05-27T23:03:00Z"/>
          <w:lang w:val="pt-PT" w:eastAsia="es-ES"/>
        </w:rPr>
        <w:pPrChange w:id="4705" w:author="Tanya Hernández" w:date="2017-05-27T23:03:00Z">
          <w:pPr>
            <w:spacing w:after="240"/>
          </w:pPr>
        </w:pPrChange>
      </w:pPr>
      <w:ins w:id="4706" w:author="Tanya Hernández" w:date="2017-05-27T23:03:00Z">
        <w:r>
          <w:rPr>
            <w:noProof/>
            <w:lang w:val="pt-PT" w:eastAsia="es-ES"/>
          </w:rPr>
          <w:drawing>
            <wp:inline distT="0" distB="0" distL="0" distR="0" wp14:anchorId="00185EC1" wp14:editId="3129F354">
              <wp:extent cx="4962525" cy="1286510"/>
              <wp:effectExtent l="0" t="0" r="9525" b="8890"/>
              <wp:docPr id="1073741857" name="Imagen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62525" cy="1286510"/>
                      </a:xfrm>
                      <a:prstGeom prst="rect">
                        <a:avLst/>
                      </a:prstGeom>
                      <a:noFill/>
                    </pic:spPr>
                  </pic:pic>
                </a:graphicData>
              </a:graphic>
            </wp:inline>
          </w:drawing>
        </w:r>
      </w:ins>
    </w:p>
    <w:p w14:paraId="43625272" w14:textId="354CE9E8" w:rsidR="00790E37" w:rsidRDefault="00790E37">
      <w:pPr>
        <w:pStyle w:val="Descripcin"/>
        <w:rPr>
          <w:ins w:id="4707" w:author="Tanya Hernández" w:date="2017-05-27T23:04:00Z"/>
        </w:rPr>
        <w:pPrChange w:id="4708" w:author="Tanya Hernández" w:date="2017-05-28T00:21:00Z">
          <w:pPr>
            <w:spacing w:after="240"/>
          </w:pPr>
        </w:pPrChange>
      </w:pPr>
      <w:bookmarkStart w:id="4709" w:name="_Toc483693219"/>
      <w:ins w:id="4710" w:author="Tanya Hernández" w:date="2017-05-27T23:04:00Z">
        <w:r>
          <w:t>Fig. 4.</w:t>
        </w:r>
        <w:r>
          <w:fldChar w:fldCharType="begin"/>
        </w:r>
        <w:r>
          <w:instrText xml:space="preserve"> SEQ Fig._4. \* ARABIC </w:instrText>
        </w:r>
      </w:ins>
      <w:r>
        <w:fldChar w:fldCharType="separate"/>
      </w:r>
      <w:ins w:id="4711" w:author="Tanya Hernández" w:date="2017-05-28T00:02:00Z">
        <w:r w:rsidR="005C425D">
          <w:rPr>
            <w:noProof/>
          </w:rPr>
          <w:t>16</w:t>
        </w:r>
      </w:ins>
      <w:ins w:id="4712" w:author="Tanya Hernández" w:date="2017-05-27T23:04:00Z">
        <w:r>
          <w:fldChar w:fldCharType="end"/>
        </w:r>
        <w:r>
          <w:t xml:space="preserve"> </w:t>
        </w:r>
        <w:r w:rsidRPr="00790E37">
          <w:t>Lectura de la pila del sensor MAX30100.</w:t>
        </w:r>
        <w:bookmarkEnd w:id="4709"/>
      </w:ins>
    </w:p>
    <w:p w14:paraId="25E3EE98" w14:textId="41B6969C" w:rsidR="00790E37" w:rsidRDefault="00790E37">
      <w:pPr>
        <w:spacing w:after="240"/>
        <w:rPr>
          <w:ins w:id="4713" w:author="Tanya Hernández" w:date="2017-05-27T23:05:00Z"/>
          <w:lang w:val="pt-PT" w:eastAsia="es-ES"/>
        </w:rPr>
      </w:pPr>
      <w:ins w:id="4714" w:author="Tanya Hernández" w:date="2017-05-27T23:04:00Z">
        <w:r w:rsidRPr="00790E37">
          <w:rPr>
            <w:lang w:val="pt-PT" w:eastAsia="es-ES"/>
          </w:rPr>
          <w:t>Una vez que se lee el registro cuatro veces, el contador de lectura se incrementa y el de escritura disminuye en uno por cada lectura. Los primeros dos valores corresponden a la intensidad del led infrarrojo y los dos últimos al rojo.</w:t>
        </w:r>
      </w:ins>
    </w:p>
    <w:p w14:paraId="14BCC7B9" w14:textId="7F50E15C" w:rsidR="00790E37" w:rsidRDefault="00790E37">
      <w:pPr>
        <w:spacing w:after="240"/>
        <w:rPr>
          <w:ins w:id="4715" w:author="Tanya Hernández" w:date="2017-05-27T23:05:00Z"/>
          <w:b/>
          <w:lang w:eastAsia="es-ES"/>
        </w:rPr>
      </w:pPr>
      <w:ins w:id="4716" w:author="Tanya Hernández" w:date="2017-05-27T23:05:00Z">
        <w:r w:rsidRPr="00790E37">
          <w:rPr>
            <w:b/>
            <w:lang w:eastAsia="es-ES"/>
            <w:rPrChange w:id="4717" w:author="Tanya Hernández" w:date="2017-05-27T23:05:00Z">
              <w:rPr>
                <w:lang w:eastAsia="es-ES"/>
              </w:rPr>
            </w:rPrChange>
          </w:rPr>
          <w:t>Registros de configuración</w:t>
        </w:r>
      </w:ins>
    </w:p>
    <w:p w14:paraId="5CE28041" w14:textId="2B5392F8" w:rsidR="00790E37" w:rsidRDefault="00790E37">
      <w:pPr>
        <w:spacing w:after="240"/>
        <w:rPr>
          <w:ins w:id="4718" w:author="Tanya Hernández" w:date="2017-05-27T23:06:00Z"/>
          <w:lang w:eastAsia="es-ES"/>
        </w:rPr>
      </w:pPr>
      <w:ins w:id="4719" w:author="Tanya Hernández" w:date="2017-05-27T23:05:00Z">
        <w:r w:rsidRPr="00790E37">
          <w:rPr>
            <w:lang w:eastAsia="es-ES"/>
          </w:rPr>
          <w:t xml:space="preserve">Los registros de configuración nos permiten ajustar los parámetros para caracterizar el sensor MAX30100, el sensor tiene dos formas de funcionamiento, para medir la oxigenación de la sangre por medio de </w:t>
        </w:r>
      </w:ins>
      <w:ins w:id="4720" w:author="Tanya Hernández" w:date="2017-05-27T23:06:00Z">
        <w:r w:rsidRPr="00790E37">
          <w:rPr>
            <w:lang w:eastAsia="es-ES"/>
          </w:rPr>
          <w:t>los dos leds</w:t>
        </w:r>
      </w:ins>
      <w:ins w:id="4721" w:author="Tanya Hernández" w:date="2017-05-27T23:05:00Z">
        <w:r w:rsidRPr="00790E37">
          <w:rPr>
            <w:lang w:eastAsia="es-ES"/>
          </w:rPr>
          <w:t xml:space="preserve"> y el modo pulso cardiaco, en el que solo se utiliza el led infrarrojo.</w:t>
        </w:r>
      </w:ins>
    </w:p>
    <w:p w14:paraId="601242F8" w14:textId="77777777" w:rsidR="00790E37" w:rsidRDefault="00790E37">
      <w:pPr>
        <w:pStyle w:val="Descripcin"/>
        <w:rPr>
          <w:ins w:id="4722" w:author="Tanya Hernández" w:date="2017-05-27T23:07:00Z"/>
        </w:rPr>
        <w:pPrChange w:id="4723" w:author="Tanya Hernández" w:date="2017-05-28T00:21:00Z">
          <w:pPr>
            <w:spacing w:after="240"/>
          </w:pPr>
        </w:pPrChange>
      </w:pPr>
      <w:ins w:id="4724" w:author="Tanya Hernández" w:date="2017-05-27T23:06:00Z">
        <w:r>
          <w:rPr>
            <w:noProof/>
          </w:rPr>
          <w:drawing>
            <wp:inline distT="0" distB="0" distL="0" distR="0" wp14:anchorId="2C1C1778" wp14:editId="7972E8C8">
              <wp:extent cx="4932045" cy="579120"/>
              <wp:effectExtent l="0" t="0" r="1905" b="0"/>
              <wp:docPr id="1073741858" name="Imagen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32045" cy="579120"/>
                      </a:xfrm>
                      <a:prstGeom prst="rect">
                        <a:avLst/>
                      </a:prstGeom>
                      <a:noFill/>
                    </pic:spPr>
                  </pic:pic>
                </a:graphicData>
              </a:graphic>
            </wp:inline>
          </w:drawing>
        </w:r>
      </w:ins>
    </w:p>
    <w:p w14:paraId="3AE1B804" w14:textId="0F7E21A8" w:rsidR="00790E37" w:rsidRDefault="00790E37">
      <w:pPr>
        <w:pStyle w:val="Descripcin"/>
        <w:rPr>
          <w:ins w:id="4725" w:author="Tanya Hernández" w:date="2017-05-27T23:06:00Z"/>
        </w:rPr>
        <w:pPrChange w:id="4726" w:author="Tanya Hernández" w:date="2017-05-28T00:21:00Z">
          <w:pPr>
            <w:spacing w:after="240"/>
          </w:pPr>
        </w:pPrChange>
      </w:pPr>
      <w:ins w:id="4727" w:author="Tanya Hernández" w:date="2017-05-27T23:07:00Z">
        <w:r>
          <w:t>Tabla 4.</w:t>
        </w:r>
        <w:r>
          <w:fldChar w:fldCharType="begin"/>
        </w:r>
        <w:r>
          <w:instrText xml:space="preserve"> SEQ Tabla_4. \* ROMAN </w:instrText>
        </w:r>
      </w:ins>
      <w:r>
        <w:fldChar w:fldCharType="separate"/>
      </w:r>
      <w:ins w:id="4728" w:author="Tanya Hernández" w:date="2017-05-27T23:21:00Z">
        <w:r w:rsidR="00777661">
          <w:rPr>
            <w:noProof/>
          </w:rPr>
          <w:t>VI</w:t>
        </w:r>
      </w:ins>
      <w:ins w:id="4729" w:author="Tanya Hernández" w:date="2017-05-27T23:07:00Z">
        <w:r>
          <w:fldChar w:fldCharType="end"/>
        </w:r>
        <w:r>
          <w:t xml:space="preserve"> </w:t>
        </w:r>
        <w:r w:rsidRPr="0099364B">
          <w:rPr>
            <w:rStyle w:val="Textoennegrita"/>
            <w:b/>
            <w:szCs w:val="16"/>
          </w:rPr>
          <w:t>Registro modo de configuración.</w:t>
        </w:r>
      </w:ins>
    </w:p>
    <w:p w14:paraId="1F1206BF" w14:textId="4AED5306" w:rsidR="00790E37" w:rsidRDefault="00790E37">
      <w:pPr>
        <w:spacing w:after="240"/>
        <w:rPr>
          <w:ins w:id="4730" w:author="Tanya Hernández" w:date="2017-05-27T23:09:00Z"/>
          <w:lang w:eastAsia="es-ES"/>
        </w:rPr>
      </w:pPr>
      <w:ins w:id="4731" w:author="Tanya Hernández" w:date="2017-05-27T23:08:00Z">
        <w:r w:rsidRPr="00790E37">
          <w:rPr>
            <w:lang w:eastAsia="es-ES"/>
          </w:rPr>
          <w:t xml:space="preserve">En este registro se configura el modo de uso del sensor, ya sea para medir el pulso o para medir la oxigenación de la sangre, en los bits 0 al 2 se establecen estos modos, mientras que el bit de reset se utiliza para borrar todos los registros de configuración excepto el de temperatura, el bit 7 es utilizado para mantener los valores de configuración una vez que se desconecte el sensor, y el bit 3 es utilizado para habilitar la lectura de la temperatura, esté es requerido para medir la oxigenación de la sangre. A </w:t>
        </w:r>
      </w:ins>
      <w:ins w:id="4732" w:author="Tanya Hernández" w:date="2017-05-27T23:09:00Z">
        <w:r w:rsidR="003360DF" w:rsidRPr="00790E37">
          <w:rPr>
            <w:lang w:eastAsia="es-ES"/>
          </w:rPr>
          <w:t>continuación,</w:t>
        </w:r>
      </w:ins>
      <w:ins w:id="4733" w:author="Tanya Hernández" w:date="2017-05-27T23:08:00Z">
        <w:r w:rsidRPr="00790E37">
          <w:rPr>
            <w:lang w:eastAsia="es-ES"/>
          </w:rPr>
          <w:t xml:space="preserve"> </w:t>
        </w:r>
        <w:r>
          <w:rPr>
            <w:lang w:eastAsia="es-ES"/>
          </w:rPr>
          <w:t xml:space="preserve">en la tabla 4.VII </w:t>
        </w:r>
        <w:r w:rsidRPr="00790E37">
          <w:rPr>
            <w:lang w:eastAsia="es-ES"/>
          </w:rPr>
          <w:t>se muestran las combinaciones de las funcionalidades del sensor MAX30100.</w:t>
        </w:r>
      </w:ins>
    </w:p>
    <w:p w14:paraId="0D96E5AC" w14:textId="55158436" w:rsidR="003360DF" w:rsidRDefault="003360DF">
      <w:pPr>
        <w:jc w:val="center"/>
        <w:rPr>
          <w:ins w:id="4734" w:author="Tanya Hernández" w:date="2017-05-27T23:09:00Z"/>
          <w:lang w:eastAsia="es-ES"/>
        </w:rPr>
        <w:pPrChange w:id="4735" w:author="Tanya Hernández" w:date="2017-05-27T23:10:00Z">
          <w:pPr>
            <w:spacing w:after="240"/>
          </w:pPr>
        </w:pPrChange>
      </w:pPr>
      <w:ins w:id="4736" w:author="Tanya Hernández" w:date="2017-05-27T23:09:00Z">
        <w:r>
          <w:rPr>
            <w:noProof/>
            <w:lang w:eastAsia="es-ES"/>
          </w:rPr>
          <w:drawing>
            <wp:inline distT="0" distB="0" distL="0" distR="0" wp14:anchorId="7A3827D8" wp14:editId="07C8BDFD">
              <wp:extent cx="4980940" cy="1048385"/>
              <wp:effectExtent l="0" t="0" r="0" b="0"/>
              <wp:docPr id="1073741859" name="Imagen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80940" cy="1048385"/>
                      </a:xfrm>
                      <a:prstGeom prst="rect">
                        <a:avLst/>
                      </a:prstGeom>
                      <a:noFill/>
                    </pic:spPr>
                  </pic:pic>
                </a:graphicData>
              </a:graphic>
            </wp:inline>
          </w:drawing>
        </w:r>
      </w:ins>
    </w:p>
    <w:p w14:paraId="357DE096" w14:textId="440971D5" w:rsidR="003360DF" w:rsidRDefault="003360DF">
      <w:pPr>
        <w:pStyle w:val="Descripcin"/>
        <w:rPr>
          <w:ins w:id="4737" w:author="Tanya Hernández" w:date="2017-05-27T23:10:00Z"/>
          <w:rStyle w:val="Textoennegrita"/>
          <w:szCs w:val="16"/>
        </w:rPr>
        <w:pPrChange w:id="4738" w:author="Tanya Hernández" w:date="2017-05-28T00:21:00Z">
          <w:pPr>
            <w:spacing w:after="240"/>
          </w:pPr>
        </w:pPrChange>
      </w:pPr>
      <w:ins w:id="4739" w:author="Tanya Hernández" w:date="2017-05-27T23:09:00Z">
        <w:r>
          <w:t>Tabla 4.</w:t>
        </w:r>
        <w:r>
          <w:fldChar w:fldCharType="begin"/>
        </w:r>
        <w:r>
          <w:instrText xml:space="preserve"> SEQ Tabla_4. \* ROMAN </w:instrText>
        </w:r>
      </w:ins>
      <w:r>
        <w:fldChar w:fldCharType="separate"/>
      </w:r>
      <w:ins w:id="4740" w:author="Tanya Hernández" w:date="2017-05-27T23:21:00Z">
        <w:r w:rsidR="00777661">
          <w:rPr>
            <w:noProof/>
          </w:rPr>
          <w:t>VII</w:t>
        </w:r>
      </w:ins>
      <w:ins w:id="4741" w:author="Tanya Hernández" w:date="2017-05-27T23:09:00Z">
        <w:r>
          <w:fldChar w:fldCharType="end"/>
        </w:r>
      </w:ins>
      <w:ins w:id="4742" w:author="Tanya Hernández" w:date="2017-05-27T23:10:00Z">
        <w:r>
          <w:t xml:space="preserve"> </w:t>
        </w:r>
        <w:r w:rsidRPr="0099364B">
          <w:rPr>
            <w:rStyle w:val="Textoennegrita"/>
            <w:b/>
            <w:szCs w:val="16"/>
          </w:rPr>
          <w:t>Combinaciones de funcionamiento del sensor MAX30100.</w:t>
        </w:r>
      </w:ins>
    </w:p>
    <w:p w14:paraId="36750C15" w14:textId="39FDF9EB" w:rsidR="003360DF" w:rsidRDefault="003360DF">
      <w:pPr>
        <w:spacing w:after="240"/>
        <w:rPr>
          <w:ins w:id="4743" w:author="Tanya Hernández" w:date="2017-05-27T23:11:00Z"/>
          <w:lang w:val="pt-PT" w:eastAsia="es-ES"/>
        </w:rPr>
      </w:pPr>
      <w:ins w:id="4744" w:author="Tanya Hernández" w:date="2017-05-27T23:10:00Z">
        <w:r w:rsidRPr="003360DF">
          <w:rPr>
            <w:lang w:val="pt-PT" w:eastAsia="es-ES"/>
          </w:rPr>
          <w:t>La combinación configurada para el proyecto es la 010, indica que se utiliza para medir el pulso cardiaco.</w:t>
        </w:r>
      </w:ins>
    </w:p>
    <w:p w14:paraId="5F698084" w14:textId="7122BCDB" w:rsidR="003360DF" w:rsidRDefault="003360DF">
      <w:pPr>
        <w:spacing w:after="240"/>
        <w:rPr>
          <w:ins w:id="4745" w:author="Tanya Hernández" w:date="2017-05-27T23:11:00Z"/>
          <w:b/>
          <w:lang w:val="pt-PT" w:eastAsia="es-ES"/>
        </w:rPr>
      </w:pPr>
      <w:ins w:id="4746" w:author="Tanya Hernández" w:date="2017-05-27T23:11:00Z">
        <w:r w:rsidRPr="003360DF">
          <w:rPr>
            <w:b/>
            <w:lang w:val="pt-PT" w:eastAsia="es-ES"/>
            <w:rPrChange w:id="4747" w:author="Tanya Hernández" w:date="2017-05-27T23:11:00Z">
              <w:rPr>
                <w:lang w:val="pt-PT" w:eastAsia="es-ES"/>
              </w:rPr>
            </w:rPrChange>
          </w:rPr>
          <w:t>Registro SPO2</w:t>
        </w:r>
      </w:ins>
    </w:p>
    <w:p w14:paraId="5CB411B2" w14:textId="7D2C3889" w:rsidR="003360DF" w:rsidRDefault="003360DF">
      <w:pPr>
        <w:spacing w:after="240"/>
        <w:rPr>
          <w:ins w:id="4748" w:author="Tanya Hernández" w:date="2017-05-27T23:11:00Z"/>
          <w:lang w:val="pt-PT" w:eastAsia="es-ES"/>
        </w:rPr>
      </w:pPr>
      <w:ins w:id="4749" w:author="Tanya Hernández" w:date="2017-05-27T23:11:00Z">
        <w:r w:rsidRPr="003360DF">
          <w:rPr>
            <w:lang w:val="pt-PT" w:eastAsia="es-ES"/>
          </w:rPr>
          <w:lastRenderedPageBreak/>
          <w:t>El registro SPO2 es utilizado con respecto a las lecturas, en este registro se habilita una alta resolución, al utilizar los 16 bits del ADC.</w:t>
        </w:r>
      </w:ins>
    </w:p>
    <w:p w14:paraId="2481DDE0" w14:textId="5D14B4DD" w:rsidR="003360DF" w:rsidRDefault="003360DF">
      <w:pPr>
        <w:jc w:val="center"/>
        <w:rPr>
          <w:ins w:id="4750" w:author="Tanya Hernández" w:date="2017-05-27T23:12:00Z"/>
          <w:lang w:val="pt-PT" w:eastAsia="es-ES"/>
        </w:rPr>
        <w:pPrChange w:id="4751" w:author="Tanya Hernández" w:date="2017-05-27T23:12:00Z">
          <w:pPr>
            <w:spacing w:after="240"/>
          </w:pPr>
        </w:pPrChange>
      </w:pPr>
      <w:ins w:id="4752" w:author="Tanya Hernández" w:date="2017-05-27T23:11:00Z">
        <w:r>
          <w:rPr>
            <w:noProof/>
            <w:lang w:val="pt-PT" w:eastAsia="es-ES"/>
          </w:rPr>
          <w:drawing>
            <wp:inline distT="0" distB="0" distL="0" distR="0" wp14:anchorId="0CDD3A19" wp14:editId="0340C778">
              <wp:extent cx="4956175" cy="572770"/>
              <wp:effectExtent l="0" t="0" r="0" b="0"/>
              <wp:docPr id="1073741860" name="Imagen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6175" cy="572770"/>
                      </a:xfrm>
                      <a:prstGeom prst="rect">
                        <a:avLst/>
                      </a:prstGeom>
                      <a:noFill/>
                    </pic:spPr>
                  </pic:pic>
                </a:graphicData>
              </a:graphic>
            </wp:inline>
          </w:drawing>
        </w:r>
      </w:ins>
    </w:p>
    <w:p w14:paraId="7E6B6051" w14:textId="2714B984" w:rsidR="003360DF" w:rsidRDefault="003360DF">
      <w:pPr>
        <w:pStyle w:val="Descripcin"/>
        <w:rPr>
          <w:ins w:id="4753" w:author="Tanya Hernández" w:date="2017-05-27T23:12:00Z"/>
        </w:rPr>
        <w:pPrChange w:id="4754" w:author="Tanya Hernández" w:date="2017-05-28T00:21:00Z">
          <w:pPr>
            <w:spacing w:after="240"/>
          </w:pPr>
        </w:pPrChange>
      </w:pPr>
      <w:ins w:id="4755" w:author="Tanya Hernández" w:date="2017-05-27T23:12:00Z">
        <w:r>
          <w:t>Tabla 4.</w:t>
        </w:r>
        <w:r>
          <w:fldChar w:fldCharType="begin"/>
        </w:r>
        <w:r>
          <w:instrText xml:space="preserve"> SEQ Tabla_4. \* ROMAN </w:instrText>
        </w:r>
      </w:ins>
      <w:r>
        <w:fldChar w:fldCharType="separate"/>
      </w:r>
      <w:ins w:id="4756" w:author="Tanya Hernández" w:date="2017-05-27T23:21:00Z">
        <w:r w:rsidR="00777661">
          <w:rPr>
            <w:noProof/>
          </w:rPr>
          <w:t>VIII</w:t>
        </w:r>
      </w:ins>
      <w:ins w:id="4757" w:author="Tanya Hernández" w:date="2017-05-27T23:12:00Z">
        <w:r>
          <w:fldChar w:fldCharType="end"/>
        </w:r>
        <w:r>
          <w:t xml:space="preserve"> </w:t>
        </w:r>
        <w:r w:rsidRPr="003360DF">
          <w:t>Registro SPO2.</w:t>
        </w:r>
      </w:ins>
    </w:p>
    <w:p w14:paraId="740E4292" w14:textId="3B989B65" w:rsidR="003360DF" w:rsidRDefault="003360DF">
      <w:pPr>
        <w:spacing w:after="240"/>
        <w:rPr>
          <w:ins w:id="4758" w:author="Tanya Hernández" w:date="2017-05-27T23:13:00Z"/>
          <w:lang w:val="pt-PT" w:eastAsia="es-ES"/>
        </w:rPr>
      </w:pPr>
      <w:ins w:id="4759" w:author="Tanya Hernández" w:date="2017-05-27T23:12:00Z">
        <w:r w:rsidRPr="003360DF">
          <w:rPr>
            <w:lang w:val="pt-PT" w:eastAsia="es-ES"/>
          </w:rPr>
          <w:t xml:space="preserve">Los bits 4-0 son utilizados para el número de muestras por segundo que va a enviar el sensor de frecuencia cardiaca. La combinación de estos bits se muestra </w:t>
        </w:r>
      </w:ins>
      <w:ins w:id="4760" w:author="Tanya Hernández" w:date="2017-05-27T23:13:00Z">
        <w:r>
          <w:rPr>
            <w:lang w:val="pt-PT" w:eastAsia="es-ES"/>
          </w:rPr>
          <w:t>en la tabla 4.XI.</w:t>
        </w:r>
      </w:ins>
    </w:p>
    <w:p w14:paraId="5F035ECB" w14:textId="0750FEEE" w:rsidR="003360DF" w:rsidRDefault="003360DF">
      <w:pPr>
        <w:jc w:val="center"/>
        <w:rPr>
          <w:ins w:id="4761" w:author="Tanya Hernández" w:date="2017-05-27T23:14:00Z"/>
          <w:lang w:val="pt-PT" w:eastAsia="es-ES"/>
        </w:rPr>
        <w:pPrChange w:id="4762" w:author="Tanya Hernández" w:date="2017-05-27T23:14:00Z">
          <w:pPr>
            <w:spacing w:after="240"/>
          </w:pPr>
        </w:pPrChange>
      </w:pPr>
      <w:ins w:id="4763" w:author="Tanya Hernández" w:date="2017-05-27T23:14:00Z">
        <w:r>
          <w:rPr>
            <w:noProof/>
            <w:lang w:val="pt-PT" w:eastAsia="es-ES"/>
          </w:rPr>
          <w:drawing>
            <wp:inline distT="0" distB="0" distL="0" distR="0" wp14:anchorId="486A5A1E" wp14:editId="666FEBB2">
              <wp:extent cx="4974590" cy="1408430"/>
              <wp:effectExtent l="0" t="0" r="0" b="1270"/>
              <wp:docPr id="1073741861" name="Imagen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74590" cy="1408430"/>
                      </a:xfrm>
                      <a:prstGeom prst="rect">
                        <a:avLst/>
                      </a:prstGeom>
                      <a:noFill/>
                    </pic:spPr>
                  </pic:pic>
                </a:graphicData>
              </a:graphic>
            </wp:inline>
          </w:drawing>
        </w:r>
      </w:ins>
    </w:p>
    <w:p w14:paraId="4950AFED" w14:textId="74C5CBFF" w:rsidR="003360DF" w:rsidRDefault="003360DF">
      <w:pPr>
        <w:pStyle w:val="Descripcin"/>
        <w:rPr>
          <w:ins w:id="4764" w:author="Tanya Hernández" w:date="2017-05-27T23:15:00Z"/>
        </w:rPr>
        <w:pPrChange w:id="4765" w:author="Tanya Hernández" w:date="2017-05-28T00:21:00Z">
          <w:pPr>
            <w:spacing w:after="240"/>
          </w:pPr>
        </w:pPrChange>
      </w:pPr>
      <w:ins w:id="4766" w:author="Tanya Hernández" w:date="2017-05-27T23:14:00Z">
        <w:r>
          <w:t>Tabla 4.</w:t>
        </w:r>
        <w:r>
          <w:fldChar w:fldCharType="begin"/>
        </w:r>
        <w:r>
          <w:instrText xml:space="preserve"> SEQ Tabla_4. \* ROMAN </w:instrText>
        </w:r>
      </w:ins>
      <w:r>
        <w:fldChar w:fldCharType="separate"/>
      </w:r>
      <w:ins w:id="4767" w:author="Tanya Hernández" w:date="2017-05-27T23:21:00Z">
        <w:r w:rsidR="00777661">
          <w:rPr>
            <w:noProof/>
          </w:rPr>
          <w:t>IX</w:t>
        </w:r>
      </w:ins>
      <w:ins w:id="4768" w:author="Tanya Hernández" w:date="2017-05-27T23:14:00Z">
        <w:r>
          <w:fldChar w:fldCharType="end"/>
        </w:r>
        <w:r>
          <w:t xml:space="preserve"> </w:t>
        </w:r>
        <w:r w:rsidRPr="003360DF">
          <w:t>Combinación de los bits 4-2 para asignar el número de muestras.</w:t>
        </w:r>
      </w:ins>
    </w:p>
    <w:p w14:paraId="1DD8BF90" w14:textId="3B3DE3DC" w:rsidR="003360DF" w:rsidRDefault="003360DF">
      <w:pPr>
        <w:spacing w:after="240"/>
        <w:rPr>
          <w:ins w:id="4769" w:author="Tanya Hernández" w:date="2017-05-27T23:15:00Z"/>
          <w:lang w:val="pt-PT" w:eastAsia="es-ES"/>
        </w:rPr>
      </w:pPr>
      <w:ins w:id="4770" w:author="Tanya Hernández" w:date="2017-05-27T23:15:00Z">
        <w:r w:rsidRPr="003360DF">
          <w:rPr>
            <w:lang w:val="pt-PT" w:eastAsia="es-ES"/>
          </w:rPr>
          <w:t xml:space="preserve">Los bits 1 y 0 se utilizan para indicar el tiempo que van a estar encendidos los leds, durante las mediciones, en la tabla </w:t>
        </w:r>
        <w:r>
          <w:rPr>
            <w:lang w:val="pt-PT" w:eastAsia="es-ES"/>
          </w:rPr>
          <w:t xml:space="preserve">4.X, </w:t>
        </w:r>
        <w:r w:rsidRPr="003360DF">
          <w:rPr>
            <w:lang w:val="pt-PT" w:eastAsia="es-ES"/>
          </w:rPr>
          <w:t>se muestra la relación de las mediciones con el ADC y el tiempo que permanecen encendidos durante la prueba.</w:t>
        </w:r>
      </w:ins>
    </w:p>
    <w:p w14:paraId="505B3128" w14:textId="1B55D2CE" w:rsidR="003360DF" w:rsidRDefault="003360DF">
      <w:pPr>
        <w:jc w:val="center"/>
        <w:rPr>
          <w:ins w:id="4771" w:author="Tanya Hernández" w:date="2017-05-27T23:16:00Z"/>
          <w:lang w:val="pt-PT" w:eastAsia="es-ES"/>
        </w:rPr>
        <w:pPrChange w:id="4772" w:author="Tanya Hernández" w:date="2017-05-27T23:16:00Z">
          <w:pPr>
            <w:spacing w:after="240"/>
          </w:pPr>
        </w:pPrChange>
      </w:pPr>
      <w:ins w:id="4773" w:author="Tanya Hernández" w:date="2017-05-27T23:16:00Z">
        <w:r>
          <w:rPr>
            <w:noProof/>
            <w:lang w:val="pt-PT" w:eastAsia="es-ES"/>
          </w:rPr>
          <w:drawing>
            <wp:inline distT="0" distB="0" distL="0" distR="0" wp14:anchorId="3CFA45DC" wp14:editId="4BA7A6F1">
              <wp:extent cx="4974590" cy="810895"/>
              <wp:effectExtent l="0" t="0" r="0" b="8255"/>
              <wp:docPr id="1073741862" name="Imagen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4590" cy="810895"/>
                      </a:xfrm>
                      <a:prstGeom prst="rect">
                        <a:avLst/>
                      </a:prstGeom>
                      <a:noFill/>
                    </pic:spPr>
                  </pic:pic>
                </a:graphicData>
              </a:graphic>
            </wp:inline>
          </w:drawing>
        </w:r>
      </w:ins>
    </w:p>
    <w:p w14:paraId="4684D69E" w14:textId="302ACB9B" w:rsidR="003360DF" w:rsidRDefault="003360DF">
      <w:pPr>
        <w:pStyle w:val="Descripcin"/>
        <w:rPr>
          <w:ins w:id="4774" w:author="Tanya Hernández" w:date="2017-05-27T23:16:00Z"/>
        </w:rPr>
        <w:pPrChange w:id="4775" w:author="Tanya Hernández" w:date="2017-05-28T00:21:00Z">
          <w:pPr>
            <w:spacing w:after="240"/>
          </w:pPr>
        </w:pPrChange>
      </w:pPr>
      <w:ins w:id="4776" w:author="Tanya Hernández" w:date="2017-05-27T23:16:00Z">
        <w:r>
          <w:t>Tabla 4.</w:t>
        </w:r>
        <w:r>
          <w:fldChar w:fldCharType="begin"/>
        </w:r>
        <w:r>
          <w:instrText xml:space="preserve"> SEQ Tabla_4. \* ROMAN </w:instrText>
        </w:r>
      </w:ins>
      <w:r>
        <w:fldChar w:fldCharType="separate"/>
      </w:r>
      <w:ins w:id="4777" w:author="Tanya Hernández" w:date="2017-05-27T23:21:00Z">
        <w:r w:rsidR="00777661">
          <w:rPr>
            <w:noProof/>
          </w:rPr>
          <w:t>X</w:t>
        </w:r>
      </w:ins>
      <w:ins w:id="4778" w:author="Tanya Hernández" w:date="2017-05-27T23:16:00Z">
        <w:r>
          <w:fldChar w:fldCharType="end"/>
        </w:r>
        <w:r>
          <w:t xml:space="preserve"> </w:t>
        </w:r>
        <w:r w:rsidRPr="003360DF">
          <w:t>Combinación de los bits para determinar el tiempo de encendido de los leds.</w:t>
        </w:r>
      </w:ins>
    </w:p>
    <w:p w14:paraId="05463A41" w14:textId="742B4AC2" w:rsidR="003360DF" w:rsidRPr="003360DF" w:rsidRDefault="003360DF">
      <w:pPr>
        <w:spacing w:after="240"/>
        <w:rPr>
          <w:ins w:id="4779" w:author="Tanya Hernández" w:date="2017-05-27T23:17:00Z"/>
          <w:lang w:val="pt-PT" w:eastAsia="es-ES"/>
          <w:rPrChange w:id="4780" w:author="Tanya Hernández" w:date="2017-05-27T23:17:00Z">
            <w:rPr>
              <w:ins w:id="4781" w:author="Tanya Hernández" w:date="2017-05-27T23:17:00Z"/>
              <w:b/>
              <w:lang w:val="pt-PT" w:eastAsia="es-ES"/>
            </w:rPr>
          </w:rPrChange>
        </w:rPr>
      </w:pPr>
      <w:ins w:id="4782" w:author="Tanya Hernández" w:date="2017-05-27T23:17:00Z">
        <w:r w:rsidRPr="003360DF">
          <w:rPr>
            <w:b/>
            <w:lang w:val="pt-PT" w:eastAsia="es-ES"/>
            <w:rPrChange w:id="4783" w:author="Tanya Hernández" w:date="2017-05-27T23:17:00Z">
              <w:rPr>
                <w:lang w:val="pt-PT" w:eastAsia="es-ES"/>
              </w:rPr>
            </w:rPrChange>
          </w:rPr>
          <w:t>Registro Configuración del led</w:t>
        </w:r>
      </w:ins>
    </w:p>
    <w:p w14:paraId="184C445B" w14:textId="17F26377" w:rsidR="003360DF" w:rsidRDefault="003360DF">
      <w:pPr>
        <w:spacing w:after="240"/>
        <w:rPr>
          <w:ins w:id="4784" w:author="Tanya Hernández" w:date="2017-05-27T23:18:00Z"/>
          <w:lang w:val="pt-PT" w:eastAsia="es-ES"/>
        </w:rPr>
      </w:pPr>
      <w:ins w:id="4785" w:author="Tanya Hernández" w:date="2017-05-27T23:17:00Z">
        <w:r w:rsidRPr="003360DF">
          <w:rPr>
            <w:lang w:val="pt-PT" w:eastAsia="es-ES"/>
            <w:rPrChange w:id="4786" w:author="Tanya Hernández" w:date="2017-05-27T23:17:00Z">
              <w:rPr>
                <w:b/>
                <w:lang w:val="pt-PT" w:eastAsia="es-ES"/>
              </w:rPr>
            </w:rPrChange>
          </w:rPr>
          <w:t>En este registro se configura la corriente que se desea aplicar al led infrarrojo como al rojo, en pocas palabras la intensidad del led.</w:t>
        </w:r>
      </w:ins>
    </w:p>
    <w:p w14:paraId="1A7CE587" w14:textId="346F8625" w:rsidR="003360DF" w:rsidRDefault="003360DF">
      <w:pPr>
        <w:jc w:val="center"/>
        <w:rPr>
          <w:ins w:id="4787" w:author="Tanya Hernández" w:date="2017-05-27T23:18:00Z"/>
          <w:lang w:val="pt-PT" w:eastAsia="es-ES"/>
        </w:rPr>
        <w:pPrChange w:id="4788" w:author="Tanya Hernández" w:date="2017-05-27T23:18:00Z">
          <w:pPr>
            <w:spacing w:after="240"/>
          </w:pPr>
        </w:pPrChange>
      </w:pPr>
      <w:ins w:id="4789" w:author="Tanya Hernández" w:date="2017-05-27T23:18:00Z">
        <w:r>
          <w:rPr>
            <w:noProof/>
            <w:lang w:val="pt-PT" w:eastAsia="es-ES"/>
          </w:rPr>
          <w:drawing>
            <wp:inline distT="0" distB="0" distL="0" distR="0" wp14:anchorId="2A7F9828" wp14:editId="42934FDB">
              <wp:extent cx="4974590" cy="597535"/>
              <wp:effectExtent l="0" t="0" r="0" b="0"/>
              <wp:docPr id="1073741864" name="Imagen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74590" cy="597535"/>
                      </a:xfrm>
                      <a:prstGeom prst="rect">
                        <a:avLst/>
                      </a:prstGeom>
                      <a:noFill/>
                    </pic:spPr>
                  </pic:pic>
                </a:graphicData>
              </a:graphic>
            </wp:inline>
          </w:drawing>
        </w:r>
      </w:ins>
    </w:p>
    <w:p w14:paraId="3579F982" w14:textId="363441D5" w:rsidR="003360DF" w:rsidRDefault="003360DF">
      <w:pPr>
        <w:pStyle w:val="Descripcin"/>
        <w:rPr>
          <w:ins w:id="4790" w:author="Tanya Hernández" w:date="2017-05-27T23:18:00Z"/>
        </w:rPr>
        <w:pPrChange w:id="4791" w:author="Tanya Hernández" w:date="2017-05-28T00:21:00Z">
          <w:pPr>
            <w:spacing w:after="240"/>
          </w:pPr>
        </w:pPrChange>
      </w:pPr>
      <w:ins w:id="4792" w:author="Tanya Hernández" w:date="2017-05-27T23:18:00Z">
        <w:r>
          <w:t>Tabla 4.</w:t>
        </w:r>
        <w:r>
          <w:fldChar w:fldCharType="begin"/>
        </w:r>
        <w:r>
          <w:instrText xml:space="preserve"> SEQ Tabla_4. \* ROMAN </w:instrText>
        </w:r>
      </w:ins>
      <w:r>
        <w:fldChar w:fldCharType="separate"/>
      </w:r>
      <w:ins w:id="4793" w:author="Tanya Hernández" w:date="2017-05-27T23:21:00Z">
        <w:r w:rsidR="00777661">
          <w:rPr>
            <w:noProof/>
          </w:rPr>
          <w:t>XI</w:t>
        </w:r>
      </w:ins>
      <w:ins w:id="4794" w:author="Tanya Hernández" w:date="2017-05-27T23:18:00Z">
        <w:r>
          <w:fldChar w:fldCharType="end"/>
        </w:r>
        <w:r>
          <w:t xml:space="preserve"> </w:t>
        </w:r>
        <w:r w:rsidRPr="003360DF">
          <w:t>Registro configuración del led.</w:t>
        </w:r>
      </w:ins>
    </w:p>
    <w:p w14:paraId="13A5A632" w14:textId="7461F780" w:rsidR="003360DF" w:rsidRDefault="003360DF">
      <w:pPr>
        <w:spacing w:after="240"/>
        <w:rPr>
          <w:ins w:id="4795" w:author="Tanya Hernández" w:date="2017-05-27T23:19:00Z"/>
          <w:lang w:val="pt-PT" w:eastAsia="es-ES"/>
        </w:rPr>
      </w:pPr>
      <w:ins w:id="4796" w:author="Tanya Hernández" w:date="2017-05-27T23:18:00Z">
        <w:r>
          <w:rPr>
            <w:lang w:val="pt-PT" w:eastAsia="es-ES"/>
          </w:rPr>
          <w:t xml:space="preserve">En la </w:t>
        </w:r>
        <w:r w:rsidRPr="003360DF">
          <w:rPr>
            <w:lang w:val="pt-PT" w:eastAsia="es-ES"/>
          </w:rPr>
          <w:t xml:space="preserve">tabla </w:t>
        </w:r>
      </w:ins>
      <w:ins w:id="4797" w:author="Tanya Hernández" w:date="2017-05-27T23:19:00Z">
        <w:r>
          <w:rPr>
            <w:lang w:val="pt-PT" w:eastAsia="es-ES"/>
          </w:rPr>
          <w:t>4.</w:t>
        </w:r>
        <w:r w:rsidR="00777661">
          <w:rPr>
            <w:lang w:val="pt-PT" w:eastAsia="es-ES"/>
          </w:rPr>
          <w:t>XII,</w:t>
        </w:r>
      </w:ins>
      <w:ins w:id="4798" w:author="Tanya Hernández" w:date="2017-05-27T23:18:00Z">
        <w:r w:rsidR="00777661">
          <w:rPr>
            <w:lang w:val="pt-PT" w:eastAsia="es-ES"/>
          </w:rPr>
          <w:t xml:space="preserve"> se muestra </w:t>
        </w:r>
        <w:r w:rsidRPr="003360DF">
          <w:rPr>
            <w:lang w:val="pt-PT" w:eastAsia="es-ES"/>
          </w:rPr>
          <w:t>la combinación de los bits y la correspondencia en conrriente para cada led.</w:t>
        </w:r>
      </w:ins>
    </w:p>
    <w:p w14:paraId="6D60D804" w14:textId="7C342599" w:rsidR="00777661" w:rsidRDefault="00777661">
      <w:pPr>
        <w:jc w:val="center"/>
        <w:rPr>
          <w:ins w:id="4799" w:author="Tanya Hernández" w:date="2017-05-27T23:19:00Z"/>
          <w:lang w:val="pt-PT" w:eastAsia="es-ES"/>
        </w:rPr>
        <w:pPrChange w:id="4800" w:author="Tanya Hernández" w:date="2017-05-27T23:19:00Z">
          <w:pPr>
            <w:spacing w:after="240"/>
          </w:pPr>
        </w:pPrChange>
      </w:pPr>
      <w:ins w:id="4801" w:author="Tanya Hernández" w:date="2017-05-27T23:19:00Z">
        <w:r>
          <w:rPr>
            <w:noProof/>
            <w:lang w:val="pt-PT" w:eastAsia="es-ES"/>
          </w:rPr>
          <w:lastRenderedPageBreak/>
          <w:drawing>
            <wp:inline distT="0" distB="0" distL="0" distR="0" wp14:anchorId="1F480B5D" wp14:editId="2C755EDA">
              <wp:extent cx="4980940" cy="2603500"/>
              <wp:effectExtent l="0" t="0" r="0" b="6350"/>
              <wp:docPr id="1073741901" name="Imagen 107374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80940" cy="2603500"/>
                      </a:xfrm>
                      <a:prstGeom prst="rect">
                        <a:avLst/>
                      </a:prstGeom>
                      <a:noFill/>
                    </pic:spPr>
                  </pic:pic>
                </a:graphicData>
              </a:graphic>
            </wp:inline>
          </w:drawing>
        </w:r>
      </w:ins>
    </w:p>
    <w:p w14:paraId="77936B85" w14:textId="26615331" w:rsidR="00777661" w:rsidRDefault="00777661">
      <w:pPr>
        <w:pStyle w:val="Descripcin"/>
        <w:rPr>
          <w:ins w:id="4802" w:author="Tanya Hernández" w:date="2017-05-27T23:20:00Z"/>
        </w:rPr>
        <w:pPrChange w:id="4803" w:author="Tanya Hernández" w:date="2017-05-28T00:21:00Z">
          <w:pPr>
            <w:spacing w:after="240"/>
          </w:pPr>
        </w:pPrChange>
      </w:pPr>
      <w:ins w:id="4804" w:author="Tanya Hernández" w:date="2017-05-27T23:19:00Z">
        <w:r>
          <w:t>Tabla 4.</w:t>
        </w:r>
        <w:r>
          <w:fldChar w:fldCharType="begin"/>
        </w:r>
        <w:r>
          <w:instrText xml:space="preserve"> SEQ Tabla_4. \* ROMAN </w:instrText>
        </w:r>
      </w:ins>
      <w:r>
        <w:fldChar w:fldCharType="separate"/>
      </w:r>
      <w:ins w:id="4805" w:author="Tanya Hernández" w:date="2017-05-27T23:21:00Z">
        <w:r>
          <w:rPr>
            <w:noProof/>
          </w:rPr>
          <w:t>XII</w:t>
        </w:r>
      </w:ins>
      <w:ins w:id="4806" w:author="Tanya Hernández" w:date="2017-05-27T23:19:00Z">
        <w:r>
          <w:fldChar w:fldCharType="end"/>
        </w:r>
      </w:ins>
      <w:ins w:id="4807" w:author="Tanya Hernández" w:date="2017-05-27T23:20:00Z">
        <w:r>
          <w:t xml:space="preserve"> </w:t>
        </w:r>
        <w:r w:rsidRPr="00777661">
          <w:t>Configuración de corriente para los leds.</w:t>
        </w:r>
      </w:ins>
    </w:p>
    <w:p w14:paraId="33D1A080" w14:textId="6A232EC3" w:rsidR="00777661" w:rsidRDefault="00777661">
      <w:pPr>
        <w:spacing w:after="240"/>
        <w:rPr>
          <w:ins w:id="4808" w:author="Tanya Hernández" w:date="2017-05-27T23:20:00Z"/>
          <w:lang w:val="pt-PT" w:eastAsia="es-ES"/>
        </w:rPr>
      </w:pPr>
      <w:ins w:id="4809" w:author="Tanya Hernández" w:date="2017-05-27T23:20:00Z">
        <w:r w:rsidRPr="00777661">
          <w:rPr>
            <w:lang w:val="pt-PT" w:eastAsia="es-ES"/>
          </w:rPr>
          <w:t>Estas configuraciones corresponden a una combinación de parámetros para medir la frecuencia cardiaca, estos parámetros se muestran en l</w:t>
        </w:r>
        <w:r>
          <w:rPr>
            <w:lang w:val="pt-PT" w:eastAsia="es-ES"/>
          </w:rPr>
          <w:t>a</w:t>
        </w:r>
        <w:r w:rsidRPr="00777661">
          <w:rPr>
            <w:lang w:val="pt-PT" w:eastAsia="es-ES"/>
          </w:rPr>
          <w:t xml:space="preserve"> tabla</w:t>
        </w:r>
        <w:r>
          <w:rPr>
            <w:lang w:val="pt-PT" w:eastAsia="es-ES"/>
          </w:rPr>
          <w:t xml:space="preserve"> 4.XIII</w:t>
        </w:r>
        <w:r w:rsidRPr="00777661">
          <w:rPr>
            <w:lang w:val="pt-PT" w:eastAsia="es-ES"/>
          </w:rPr>
          <w:t>.</w:t>
        </w:r>
      </w:ins>
    </w:p>
    <w:p w14:paraId="76EF0808" w14:textId="7E13410A" w:rsidR="00777661" w:rsidRDefault="00777661">
      <w:pPr>
        <w:jc w:val="center"/>
        <w:rPr>
          <w:ins w:id="4810" w:author="Tanya Hernández" w:date="2017-05-27T23:21:00Z"/>
          <w:lang w:val="pt-PT" w:eastAsia="es-ES"/>
        </w:rPr>
        <w:pPrChange w:id="4811" w:author="Tanya Hernández" w:date="2017-05-27T23:21:00Z">
          <w:pPr>
            <w:spacing w:after="240"/>
          </w:pPr>
        </w:pPrChange>
      </w:pPr>
      <w:ins w:id="4812" w:author="Tanya Hernández" w:date="2017-05-27T23:21:00Z">
        <w:r>
          <w:rPr>
            <w:noProof/>
            <w:lang w:val="pt-PT" w:eastAsia="es-ES"/>
          </w:rPr>
          <w:drawing>
            <wp:inline distT="0" distB="0" distL="0" distR="0" wp14:anchorId="419AB94A" wp14:editId="2ACA372E">
              <wp:extent cx="2792095" cy="2054225"/>
              <wp:effectExtent l="0" t="0" r="8255" b="3175"/>
              <wp:docPr id="1073741902" name="Imagen 107374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92095" cy="2054225"/>
                      </a:xfrm>
                      <a:prstGeom prst="rect">
                        <a:avLst/>
                      </a:prstGeom>
                      <a:noFill/>
                    </pic:spPr>
                  </pic:pic>
                </a:graphicData>
              </a:graphic>
            </wp:inline>
          </w:drawing>
        </w:r>
      </w:ins>
    </w:p>
    <w:p w14:paraId="43B327C6" w14:textId="4EA77DCB" w:rsidR="00777661" w:rsidRDefault="00777661">
      <w:pPr>
        <w:pStyle w:val="Descripcin"/>
        <w:rPr>
          <w:ins w:id="4813" w:author="Tanya Hernández" w:date="2017-05-27T23:21:00Z"/>
        </w:rPr>
        <w:pPrChange w:id="4814" w:author="Tanya Hernández" w:date="2017-05-28T00:21:00Z">
          <w:pPr>
            <w:spacing w:after="240"/>
          </w:pPr>
        </w:pPrChange>
      </w:pPr>
      <w:ins w:id="4815" w:author="Tanya Hernández" w:date="2017-05-27T23:21:00Z">
        <w:r>
          <w:t>Tabla 4.</w:t>
        </w:r>
        <w:r>
          <w:fldChar w:fldCharType="begin"/>
        </w:r>
        <w:r>
          <w:instrText xml:space="preserve"> SEQ Tabla_4. \* ROMAN </w:instrText>
        </w:r>
      </w:ins>
      <w:r>
        <w:fldChar w:fldCharType="separate"/>
      </w:r>
      <w:ins w:id="4816" w:author="Tanya Hernández" w:date="2017-05-27T23:21:00Z">
        <w:r>
          <w:rPr>
            <w:noProof/>
          </w:rPr>
          <w:t>XIII</w:t>
        </w:r>
        <w:r>
          <w:fldChar w:fldCharType="end"/>
        </w:r>
        <w:r>
          <w:t xml:space="preserve"> </w:t>
        </w:r>
        <w:r w:rsidRPr="00777661">
          <w:t>Configuraciones.</w:t>
        </w:r>
      </w:ins>
    </w:p>
    <w:p w14:paraId="0A91AFCA" w14:textId="4862C176" w:rsidR="00777661" w:rsidRDefault="00777661">
      <w:pPr>
        <w:spacing w:after="240"/>
        <w:rPr>
          <w:ins w:id="4817" w:author="Tanya Hernández" w:date="2017-05-27T23:22:00Z"/>
          <w:lang w:val="pt-PT" w:eastAsia="es-ES"/>
        </w:rPr>
      </w:pPr>
      <w:ins w:id="4818" w:author="Tanya Hernández" w:date="2017-05-27T23:21:00Z">
        <w:r>
          <w:rPr>
            <w:lang w:val="pt-PT" w:eastAsia="es-ES"/>
          </w:rPr>
          <w:t>La tabla 4.XIII,</w:t>
        </w:r>
        <w:r w:rsidRPr="00777661">
          <w:rPr>
            <w:lang w:val="pt-PT" w:eastAsia="es-ES"/>
          </w:rPr>
          <w:t xml:space="preserve"> nos muestra las combinaciones permitidas, en base a esto se configura cada uno de los registros de configuración.</w:t>
        </w:r>
      </w:ins>
    </w:p>
    <w:p w14:paraId="0FA4B1C6" w14:textId="4A5147AC" w:rsidR="00777661" w:rsidRDefault="00777661">
      <w:pPr>
        <w:spacing w:after="240"/>
        <w:rPr>
          <w:ins w:id="4819" w:author="Tanya Hernández" w:date="2017-05-27T23:22:00Z"/>
          <w:b/>
          <w:lang w:val="pt-PT" w:eastAsia="es-ES"/>
        </w:rPr>
      </w:pPr>
      <w:ins w:id="4820" w:author="Tanya Hernández" w:date="2017-05-27T23:22:00Z">
        <w:r w:rsidRPr="00777661">
          <w:rPr>
            <w:b/>
            <w:lang w:val="pt-PT" w:eastAsia="es-ES"/>
            <w:rPrChange w:id="4821" w:author="Tanya Hernández" w:date="2017-05-27T23:22:00Z">
              <w:rPr>
                <w:lang w:val="pt-PT" w:eastAsia="es-ES"/>
              </w:rPr>
            </w:rPrChange>
          </w:rPr>
          <w:t>Cálculo de los pulsos cardiacos</w:t>
        </w:r>
      </w:ins>
    </w:p>
    <w:p w14:paraId="2B3763D5" w14:textId="7668E1C5" w:rsidR="00777661" w:rsidRDefault="00777661">
      <w:pPr>
        <w:spacing w:after="240"/>
        <w:rPr>
          <w:ins w:id="4822" w:author="Tanya Hernández" w:date="2017-05-27T23:23:00Z"/>
          <w:lang w:val="pt-PT" w:eastAsia="es-ES"/>
        </w:rPr>
      </w:pPr>
      <w:ins w:id="4823" w:author="Tanya Hernández" w:date="2017-05-27T23:22:00Z">
        <w:r w:rsidRPr="00777661">
          <w:rPr>
            <w:lang w:val="pt-PT" w:eastAsia="es-ES"/>
          </w:rPr>
          <w:t>Los valores obtenidos por el sensor de frecuencia MAX30100, son valores hexadecimales (valores digitales) correspondientes a la intensidad de luz del led infrarrojo como rojo, para ide</w:t>
        </w:r>
        <w:r>
          <w:rPr>
            <w:lang w:val="pt-PT" w:eastAsia="es-ES"/>
          </w:rPr>
          <w:t xml:space="preserve">ntificar los pulsos por minuto </w:t>
        </w:r>
        <w:r w:rsidRPr="00777661">
          <w:rPr>
            <w:lang w:val="pt-PT" w:eastAsia="es-ES"/>
          </w:rPr>
          <w:t>es necesario encontrar los máximos o mínimos de la señal.</w:t>
        </w:r>
      </w:ins>
    </w:p>
    <w:p w14:paraId="30AA2852" w14:textId="171C65CD" w:rsidR="00777661" w:rsidRDefault="00777661">
      <w:pPr>
        <w:spacing w:after="240"/>
        <w:rPr>
          <w:ins w:id="4824" w:author="Tanya Hernández" w:date="2017-05-27T23:24:00Z"/>
          <w:lang w:val="pt-PT" w:eastAsia="es-ES"/>
        </w:rPr>
      </w:pPr>
      <w:ins w:id="4825" w:author="Tanya Hernández" w:date="2017-05-27T23:23:00Z">
        <w:r w:rsidRPr="00777661">
          <w:rPr>
            <w:lang w:val="pt-PT" w:eastAsia="es-ES"/>
          </w:rPr>
          <w:t>Estos máximos y mínimos están relacionados con los movimientos de contracción (sístole) y de dilatación</w:t>
        </w:r>
        <w:r>
          <w:rPr>
            <w:lang w:val="pt-PT" w:eastAsia="es-ES"/>
          </w:rPr>
          <w:t xml:space="preserve"> (diástole) del corazón, cuando</w:t>
        </w:r>
        <w:r w:rsidRPr="00777661">
          <w:rPr>
            <w:lang w:val="pt-PT" w:eastAsia="es-ES"/>
          </w:rPr>
          <w:t xml:space="preserve"> la sangre se bombea a los pulmones, se aprecia una mayor porción de oxihemoglobina en la sangre, y por consecuencia obtenemos mayor luz infrarroja.</w:t>
        </w:r>
      </w:ins>
    </w:p>
    <w:p w14:paraId="1E8BDFA8" w14:textId="02A0D81F" w:rsidR="00777661" w:rsidRDefault="00777661">
      <w:pPr>
        <w:jc w:val="center"/>
        <w:rPr>
          <w:ins w:id="4826" w:author="Tanya Hernández" w:date="2017-05-27T23:24:00Z"/>
          <w:lang w:val="pt-PT" w:eastAsia="es-ES"/>
        </w:rPr>
        <w:pPrChange w:id="4827" w:author="Tanya Hernández" w:date="2017-05-27T23:24:00Z">
          <w:pPr>
            <w:spacing w:after="240"/>
          </w:pPr>
        </w:pPrChange>
      </w:pPr>
      <w:ins w:id="4828" w:author="Tanya Hernández" w:date="2017-05-27T23:24:00Z">
        <w:r>
          <w:rPr>
            <w:noProof/>
            <w:lang w:val="pt-PT" w:eastAsia="es-ES"/>
          </w:rPr>
          <w:lastRenderedPageBreak/>
          <w:drawing>
            <wp:inline distT="0" distB="0" distL="0" distR="0" wp14:anchorId="54014680" wp14:editId="2C3EA310">
              <wp:extent cx="5614670" cy="2407920"/>
              <wp:effectExtent l="0" t="0" r="5080" b="0"/>
              <wp:docPr id="1073741903" name="Imagen 107374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4670" cy="2407920"/>
                      </a:xfrm>
                      <a:prstGeom prst="rect">
                        <a:avLst/>
                      </a:prstGeom>
                      <a:noFill/>
                    </pic:spPr>
                  </pic:pic>
                </a:graphicData>
              </a:graphic>
            </wp:inline>
          </w:drawing>
        </w:r>
      </w:ins>
    </w:p>
    <w:p w14:paraId="6F8FC978" w14:textId="3199009F" w:rsidR="00777661" w:rsidRDefault="00B75C9A">
      <w:pPr>
        <w:pStyle w:val="Descripcin"/>
        <w:rPr>
          <w:ins w:id="4829" w:author="Tanya Hernández" w:date="2017-05-27T23:26:00Z"/>
        </w:rPr>
        <w:pPrChange w:id="4830" w:author="Tanya Hernández" w:date="2017-05-28T00:21:00Z">
          <w:pPr>
            <w:spacing w:after="240"/>
          </w:pPr>
        </w:pPrChange>
      </w:pPr>
      <w:ins w:id="4831" w:author="Tanya Hernández" w:date="2017-05-27T23:26:00Z">
        <w:r>
          <w:t>Gráfica 4.</w:t>
        </w:r>
        <w:r>
          <w:fldChar w:fldCharType="begin"/>
        </w:r>
        <w:r>
          <w:instrText xml:space="preserve"> SEQ Gráfica_4. \* ARABIC </w:instrText>
        </w:r>
      </w:ins>
      <w:r>
        <w:fldChar w:fldCharType="separate"/>
      </w:r>
      <w:ins w:id="4832" w:author="Tanya Hernández" w:date="2017-05-27T23:26:00Z">
        <w:r>
          <w:rPr>
            <w:noProof/>
          </w:rPr>
          <w:t>1</w:t>
        </w:r>
        <w:r>
          <w:fldChar w:fldCharType="end"/>
        </w:r>
        <w:r>
          <w:t xml:space="preserve"> </w:t>
        </w:r>
        <w:r w:rsidRPr="00B75C9A">
          <w:t>Mediciones del sensor de frecuencia cardiaca MAX30100.</w:t>
        </w:r>
      </w:ins>
    </w:p>
    <w:p w14:paraId="55B99EFD" w14:textId="4053D900" w:rsidR="00B75C9A" w:rsidRDefault="00B75C9A">
      <w:pPr>
        <w:spacing w:after="240"/>
        <w:rPr>
          <w:ins w:id="4833" w:author="Tanya Hernández" w:date="2017-05-27T23:28:00Z"/>
          <w:lang w:val="pt-PT" w:eastAsia="es-ES"/>
        </w:rPr>
      </w:pPr>
      <w:ins w:id="4834" w:author="Tanya Hernández" w:date="2017-05-27T23:26:00Z">
        <w:r w:rsidRPr="00B75C9A">
          <w:rPr>
            <w:lang w:val="pt-PT" w:eastAsia="es-ES"/>
          </w:rPr>
          <w:t>La relación de la gráfica</w:t>
        </w:r>
        <w:r>
          <w:rPr>
            <w:lang w:val="pt-PT" w:eastAsia="es-ES"/>
          </w:rPr>
          <w:t xml:space="preserve"> 4.1</w:t>
        </w:r>
        <w:r w:rsidRPr="00B75C9A">
          <w:rPr>
            <w:lang w:val="pt-PT" w:eastAsia="es-ES"/>
          </w:rPr>
          <w:t xml:space="preserve"> es </w:t>
        </w:r>
        <w:r>
          <w:rPr>
            <w:lang w:val="pt-PT" w:eastAsia="es-ES"/>
          </w:rPr>
          <w:t xml:space="preserve">la </w:t>
        </w:r>
        <w:r w:rsidRPr="00B75C9A">
          <w:rPr>
            <w:lang w:val="pt-PT" w:eastAsia="es-ES"/>
          </w:rPr>
          <w:t>intensidad de los leds con respectó al tiempo de medición, en el que se están recibiendo las muestras, la señal produce ruido en relac</w:t>
        </w:r>
        <w:r>
          <w:rPr>
            <w:lang w:val="pt-PT" w:eastAsia="es-ES"/>
          </w:rPr>
          <w:t>ión con el tiempo en el que dur</w:t>
        </w:r>
      </w:ins>
      <w:ins w:id="4835" w:author="Tanya Hernández" w:date="2017-05-27T23:27:00Z">
        <w:r>
          <w:rPr>
            <w:lang w:val="pt-PT" w:eastAsia="es-ES"/>
          </w:rPr>
          <w:t>á</w:t>
        </w:r>
      </w:ins>
      <w:ins w:id="4836" w:author="Tanya Hernández" w:date="2017-05-27T23:26:00Z">
        <w:r w:rsidRPr="00B75C9A">
          <w:rPr>
            <w:lang w:val="pt-PT" w:eastAsia="es-ES"/>
          </w:rPr>
          <w:t xml:space="preserve">n las muestras, la intensidad </w:t>
        </w:r>
      </w:ins>
      <w:ins w:id="4837" w:author="Tanya Hernández" w:date="2017-05-27T23:27:00Z">
        <w:r>
          <w:rPr>
            <w:lang w:val="pt-PT" w:eastAsia="es-ES"/>
          </w:rPr>
          <w:t xml:space="preserve">con la </w:t>
        </w:r>
      </w:ins>
      <w:ins w:id="4838" w:author="Tanya Hernández" w:date="2017-05-27T23:26:00Z">
        <w:r w:rsidRPr="00B75C9A">
          <w:rPr>
            <w:lang w:val="pt-PT" w:eastAsia="es-ES"/>
          </w:rPr>
          <w:t>que se configure</w:t>
        </w:r>
      </w:ins>
      <w:ins w:id="4839" w:author="Tanya Hernández" w:date="2017-05-27T23:27:00Z">
        <w:r>
          <w:rPr>
            <w:lang w:val="pt-PT" w:eastAsia="es-ES"/>
          </w:rPr>
          <w:t>n</w:t>
        </w:r>
      </w:ins>
      <w:ins w:id="4840" w:author="Tanya Hernández" w:date="2017-05-27T23:26:00Z">
        <w:r w:rsidRPr="00B75C9A">
          <w:rPr>
            <w:lang w:val="pt-PT" w:eastAsia="es-ES"/>
          </w:rPr>
          <w:t xml:space="preserve"> los leds, que a su vez tiene relación con el número de bit</w:t>
        </w:r>
      </w:ins>
      <w:ins w:id="4841" w:author="Tanya Hernández" w:date="2017-05-27T23:28:00Z">
        <w:r>
          <w:rPr>
            <w:lang w:val="pt-PT" w:eastAsia="es-ES"/>
          </w:rPr>
          <w:t>s</w:t>
        </w:r>
      </w:ins>
      <w:ins w:id="4842" w:author="Tanya Hernández" w:date="2017-05-27T23:26:00Z">
        <w:r w:rsidRPr="00B75C9A">
          <w:rPr>
            <w:lang w:val="pt-PT" w:eastAsia="es-ES"/>
          </w:rPr>
          <w:t xml:space="preserve"> utilizados por el ADC, por último el grosor de la piel también afecta las lecturas del sensor, es por ello que se tienen que realizar pruebas para determinar la configuración del sensor.</w:t>
        </w:r>
      </w:ins>
    </w:p>
    <w:p w14:paraId="45C63E19" w14:textId="0B605163" w:rsidR="00B75C9A" w:rsidRDefault="00B75C9A">
      <w:pPr>
        <w:spacing w:after="240"/>
        <w:rPr>
          <w:ins w:id="4843" w:author="Tanya Hernández" w:date="2017-05-27T23:29:00Z"/>
          <w:lang w:val="pt-PT" w:eastAsia="es-ES"/>
        </w:rPr>
      </w:pPr>
      <w:ins w:id="4844" w:author="Tanya Hernández" w:date="2017-05-27T23:28:00Z">
        <w:r w:rsidRPr="00B75C9A">
          <w:rPr>
            <w:lang w:val="pt-PT" w:eastAsia="es-ES"/>
          </w:rPr>
          <w:t>Para poder identificar la frecuencia cardiaca se contabiliza el número de máximos o mínimos que se identifican en cierto lapso de tiempo.</w:t>
        </w:r>
      </w:ins>
      <w:ins w:id="4845" w:author="Tanya Hernández" w:date="2017-05-27T23:29:00Z">
        <w:r>
          <w:rPr>
            <w:lang w:val="pt-PT" w:eastAsia="es-ES"/>
          </w:rPr>
          <w:t xml:space="preserve"> </w:t>
        </w:r>
        <w:r w:rsidRPr="00B75C9A">
          <w:rPr>
            <w:lang w:val="pt-PT" w:eastAsia="es-ES"/>
          </w:rPr>
          <w:t>La mejor configuración del sensor nos permite tener 100 muestras por segundo, con una longitud de onda de 0.16s. Es por ello que cada .10s se tiene una muestra, para determinar el tiempo en el que se r</w:t>
        </w:r>
        <w:r>
          <w:rPr>
            <w:lang w:val="pt-PT" w:eastAsia="es-ES"/>
          </w:rPr>
          <w:t xml:space="preserve">ealizan las pruebas se utilizará la ecuación </w:t>
        </w:r>
      </w:ins>
      <w:ins w:id="4846" w:author="Tanya Hernández" w:date="2017-05-27T23:32:00Z">
        <w:r w:rsidR="00DE2144">
          <w:rPr>
            <w:lang w:val="pt-PT" w:eastAsia="es-ES"/>
          </w:rPr>
          <w:t>4.5</w:t>
        </w:r>
      </w:ins>
      <w:ins w:id="4847" w:author="Tanya Hernández" w:date="2017-05-27T23:29:00Z">
        <w:r w:rsidRPr="00B75C9A">
          <w:rPr>
            <w:lang w:val="pt-PT" w:eastAsia="es-ES"/>
          </w:rPr>
          <w:t>.</w:t>
        </w:r>
      </w:ins>
    </w:p>
    <w:p w14:paraId="3ECA62AF" w14:textId="1FD1F68A" w:rsidR="00B75C9A" w:rsidRPr="0099364B" w:rsidRDefault="007720EB">
      <w:pPr>
        <w:pStyle w:val="Descripcin"/>
        <w:rPr>
          <w:ins w:id="4848" w:author="Tanya Hernández" w:date="2017-05-27T23:31:00Z"/>
          <w:rStyle w:val="EcuacionesCar"/>
        </w:rPr>
        <w:pPrChange w:id="4849" w:author="Tanya Hernández" w:date="2017-05-28T00:21:00Z">
          <w:pPr>
            <w:spacing w:after="240"/>
          </w:pPr>
        </w:pPrChange>
      </w:pPr>
      <w:bookmarkStart w:id="4850" w:name="_Toc483694408"/>
      <m:oMath>
        <m:r>
          <w:ins w:id="4851" w:author="Tanya Hernández" w:date="2017-05-27T23:29:00Z">
            <m:rPr>
              <m:sty m:val="bi"/>
            </m:rPr>
            <w:rPr>
              <w:rStyle w:val="Textoennegrita"/>
              <w:rFonts w:ascii="Cambria Math" w:hAnsi="Cambria Math"/>
              <w:sz w:val="24"/>
              <w:rPrChange w:id="4852" w:author="Tanya Hernández" w:date="2017-05-28T00:20:00Z">
                <w:rPr>
                  <w:rStyle w:val="Textoennegrita"/>
                  <w:rFonts w:ascii="Cambria Math" w:hAnsi="Cambria Math"/>
                </w:rPr>
              </w:rPrChange>
            </w:rPr>
            <m:t>Tiempo de prueba=número de muestras*.010</m:t>
          </w:ins>
        </m:r>
        <m:r>
          <w:ins w:id="4853" w:author="Tanya Hernández" w:date="2017-05-27T23:29:00Z">
            <m:rPr>
              <m:sty m:val="bi"/>
            </m:rPr>
            <w:rPr>
              <w:rStyle w:val="Textoennegrita"/>
              <w:rFonts w:ascii="Cambria Math" w:hAnsi="Cambria Math"/>
              <w:sz w:val="24"/>
              <w:rPrChange w:id="4854" w:author="Tanya Hernández" w:date="2017-05-28T00:20:00Z">
                <w:rPr>
                  <w:rStyle w:val="Textoennegrita"/>
                  <w:rFonts w:ascii="Cambria Math" w:hAnsi="Cambria Math"/>
                </w:rPr>
              </w:rPrChange>
            </w:rPr>
            <m:t>s</m:t>
          </w:ins>
        </m:r>
      </m:oMath>
      <w:ins w:id="4855" w:author="Tanya Hernández" w:date="2017-05-27T23:29:00Z">
        <w:r w:rsidR="00B75C9A" w:rsidRPr="007720EB">
          <w:rPr>
            <w:rStyle w:val="Textoennegrita"/>
            <w:bCs w:val="0"/>
            <w:rPrChange w:id="4856" w:author="Tanya Hernández" w:date="2017-05-28T00:20:00Z">
              <w:rPr>
                <w:rStyle w:val="Textoennegrita"/>
                <w:b w:val="0"/>
                <w:bCs w:val="0"/>
              </w:rPr>
            </w:rPrChange>
          </w:rPr>
          <w:t xml:space="preserve">                          </w:t>
        </w:r>
      </w:ins>
      <w:ins w:id="4857" w:author="Tanya Hernández" w:date="2017-05-27T23:44:00Z">
        <w:r w:rsidR="00DE2144" w:rsidRPr="007720EB">
          <w:rPr>
            <w:rStyle w:val="EcuacionesCar"/>
            <w:rPrChange w:id="4858" w:author="Tanya Hernández" w:date="2017-05-28T00:20:00Z">
              <w:rPr/>
            </w:rPrChange>
          </w:rPr>
          <w:t>Ecuación 4.</w:t>
        </w:r>
        <w:r w:rsidR="00DE2144" w:rsidRPr="007720EB">
          <w:rPr>
            <w:rStyle w:val="EcuacionesCar"/>
            <w:rPrChange w:id="4859" w:author="Tanya Hernández" w:date="2017-05-28T00:20:00Z">
              <w:rPr/>
            </w:rPrChange>
          </w:rPr>
          <w:fldChar w:fldCharType="begin"/>
        </w:r>
        <w:r w:rsidR="00DE2144" w:rsidRPr="007720EB">
          <w:rPr>
            <w:rStyle w:val="EcuacionesCar"/>
            <w:rPrChange w:id="4860" w:author="Tanya Hernández" w:date="2017-05-28T00:20:00Z">
              <w:rPr/>
            </w:rPrChange>
          </w:rPr>
          <w:instrText xml:space="preserve"> SEQ Ecuación_4. \* ARABIC </w:instrText>
        </w:r>
      </w:ins>
      <w:r w:rsidR="00DE2144" w:rsidRPr="007720EB">
        <w:rPr>
          <w:rStyle w:val="EcuacionesCar"/>
          <w:rPrChange w:id="4861" w:author="Tanya Hernández" w:date="2017-05-28T00:20:00Z">
            <w:rPr/>
          </w:rPrChange>
        </w:rPr>
        <w:fldChar w:fldCharType="separate"/>
      </w:r>
      <w:ins w:id="4862" w:author="Tanya Hernández" w:date="2017-05-27T23:44:00Z">
        <w:r w:rsidR="00DE2144" w:rsidRPr="007720EB">
          <w:rPr>
            <w:rStyle w:val="EcuacionesCar"/>
            <w:rPrChange w:id="4863" w:author="Tanya Hernández" w:date="2017-05-28T00:20:00Z">
              <w:rPr>
                <w:noProof/>
              </w:rPr>
            </w:rPrChange>
          </w:rPr>
          <w:t>5</w:t>
        </w:r>
        <w:bookmarkEnd w:id="4850"/>
        <w:r w:rsidR="00DE2144" w:rsidRPr="007720EB">
          <w:rPr>
            <w:rStyle w:val="EcuacionesCar"/>
            <w:rPrChange w:id="4864" w:author="Tanya Hernández" w:date="2017-05-28T00:20:00Z">
              <w:rPr/>
            </w:rPrChange>
          </w:rPr>
          <w:fldChar w:fldCharType="end"/>
        </w:r>
      </w:ins>
    </w:p>
    <w:p w14:paraId="56B87F5F" w14:textId="0CE3563F" w:rsidR="00512084" w:rsidRPr="00512084" w:rsidRDefault="00512084">
      <w:pPr>
        <w:rPr>
          <w:ins w:id="4865" w:author="Tanya Hernández" w:date="2017-05-27T23:31:00Z"/>
          <w:lang w:val="pt-PT"/>
        </w:rPr>
      </w:pPr>
      <w:ins w:id="4866" w:author="Tanya Hernández" w:date="2017-05-27T23:31:00Z">
        <w:r w:rsidRPr="00512084">
          <w:rPr>
            <w:lang w:val="pt-PT"/>
          </w:rPr>
          <w:t>Para determinar el número de mue</w:t>
        </w:r>
        <w:r>
          <w:rPr>
            <w:lang w:val="pt-PT"/>
          </w:rPr>
          <w:t>stras emitidas por el sensor. Só</w:t>
        </w:r>
        <w:r w:rsidRPr="00512084">
          <w:rPr>
            <w:lang w:val="pt-PT"/>
          </w:rPr>
          <w:t>lo despejamos número de muestras.</w:t>
        </w:r>
        <w:r>
          <w:rPr>
            <w:lang w:val="pt-PT"/>
          </w:rPr>
          <w:t xml:space="preserve"> </w:t>
        </w:r>
        <w:r w:rsidRPr="00512084">
          <w:rPr>
            <w:lang w:val="pt-PT"/>
          </w:rPr>
          <w:t>De acuerdo a las prácticas del IMSS para medir la frecuencia cardiaca, el tiempo que se toma en las prueba</w:t>
        </w:r>
        <w:r>
          <w:rPr>
            <w:lang w:val="pt-PT"/>
          </w:rPr>
          <w:t>s es un múltiplo de 60s (15,30 ó</w:t>
        </w:r>
        <w:r w:rsidRPr="00512084">
          <w:rPr>
            <w:lang w:val="pt-PT"/>
          </w:rPr>
          <w:t xml:space="preserve"> 60), posteriormente el número de pulsos se multiplica por el otro múltiplo.</w:t>
        </w:r>
      </w:ins>
    </w:p>
    <w:p w14:paraId="2BF2BAEF" w14:textId="6F18A84F" w:rsidR="00512084" w:rsidRDefault="00512084">
      <w:pPr>
        <w:spacing w:after="240"/>
        <w:rPr>
          <w:ins w:id="4867" w:author="Tanya Hernández" w:date="2017-05-27T23:32:00Z"/>
          <w:lang w:val="pt-PT"/>
        </w:rPr>
      </w:pPr>
      <w:ins w:id="4868" w:author="Tanya Hernández" w:date="2017-05-27T23:31:00Z">
        <w:r w:rsidRPr="00512084">
          <w:rPr>
            <w:lang w:val="pt-PT"/>
          </w:rPr>
          <w:t>Las muestras del sensor pueden ser almacenadas en una memoria FIFO, para disminuir el número de lecturas del microcontrolador. La memoria FIFO almacena 16 muestras entre cada lectura. Para obtener el número de lecturas (o interrupciones) se debe calcular de la siguiente manera.</w:t>
        </w:r>
      </w:ins>
    </w:p>
    <w:p w14:paraId="1FFDC654" w14:textId="26508791" w:rsidR="00512084" w:rsidRPr="007720EB" w:rsidRDefault="007720EB">
      <w:pPr>
        <w:pStyle w:val="Descripcin"/>
        <w:rPr>
          <w:ins w:id="4869" w:author="Tanya Hernández" w:date="2017-05-27T23:33:00Z"/>
          <w:rStyle w:val="EcuacionesCar"/>
          <w:b w:val="0"/>
          <w:rPrChange w:id="4870" w:author="Tanya Hernández" w:date="2017-05-28T00:20:00Z">
            <w:rPr>
              <w:ins w:id="4871" w:author="Tanya Hernández" w:date="2017-05-27T23:33:00Z"/>
              <w:rStyle w:val="EcuacionesCar"/>
              <w:b/>
            </w:rPr>
          </w:rPrChange>
        </w:rPr>
        <w:pPrChange w:id="4872" w:author="Tanya Hernández" w:date="2017-05-28T00:21:00Z">
          <w:pPr>
            <w:spacing w:after="240"/>
          </w:pPr>
        </w:pPrChange>
      </w:pPr>
      <w:bookmarkStart w:id="4873" w:name="_Toc483694409"/>
      <m:oMath>
        <m:r>
          <w:ins w:id="4874" w:author="Tanya Hernández" w:date="2017-05-27T23:32:00Z">
            <m:rPr>
              <m:sty m:val="bi"/>
            </m:rPr>
            <w:rPr>
              <w:rStyle w:val="Textoennegrita"/>
              <w:rFonts w:ascii="Cambria Math" w:hAnsi="Cambria Math"/>
              <w:sz w:val="24"/>
              <w:rPrChange w:id="4875" w:author="Tanya Hernández" w:date="2017-05-28T00:20:00Z">
                <w:rPr>
                  <w:rStyle w:val="Textoennegrita"/>
                  <w:rFonts w:ascii="Cambria Math" w:hAnsi="Cambria Math"/>
                </w:rPr>
              </w:rPrChange>
            </w:rPr>
            <m:t>No. Lecturas=No. muestras/16</m:t>
          </w:ins>
        </m:r>
      </m:oMath>
      <w:ins w:id="4876" w:author="Tanya Hernández" w:date="2017-05-27T23:32:00Z">
        <w:r w:rsidR="00512084" w:rsidRPr="007720EB">
          <w:rPr>
            <w:rStyle w:val="Textoennegrita"/>
            <w:bCs w:val="0"/>
            <w:rPrChange w:id="4877" w:author="Tanya Hernández" w:date="2017-05-28T00:20:00Z">
              <w:rPr>
                <w:rStyle w:val="Textoennegrita"/>
                <w:b w:val="0"/>
                <w:bCs w:val="0"/>
              </w:rPr>
            </w:rPrChange>
          </w:rPr>
          <w:t xml:space="preserve">                                 </w:t>
        </w:r>
      </w:ins>
      <w:ins w:id="4878" w:author="Tanya Hernández" w:date="2017-05-27T23:33:00Z">
        <w:r w:rsidR="00512084" w:rsidRPr="007720EB">
          <w:rPr>
            <w:rStyle w:val="Textoennegrita"/>
            <w:bCs w:val="0"/>
            <w:rPrChange w:id="4879" w:author="Tanya Hernández" w:date="2017-05-28T00:20:00Z">
              <w:rPr>
                <w:rStyle w:val="Textoennegrita"/>
                <w:b w:val="0"/>
                <w:bCs w:val="0"/>
              </w:rPr>
            </w:rPrChange>
          </w:rPr>
          <w:t xml:space="preserve">                                        </w:t>
        </w:r>
      </w:ins>
      <w:ins w:id="4880" w:author="Tanya Hernández" w:date="2017-05-27T23:44:00Z">
        <w:r w:rsidR="00DE2144" w:rsidRPr="007720EB">
          <w:rPr>
            <w:rStyle w:val="EcuacionesCar"/>
            <w:rPrChange w:id="4881" w:author="Tanya Hernández" w:date="2017-05-28T00:20:00Z">
              <w:rPr/>
            </w:rPrChange>
          </w:rPr>
          <w:t>Ecuación 4.</w:t>
        </w:r>
        <w:r w:rsidR="00DE2144" w:rsidRPr="007720EB">
          <w:rPr>
            <w:rStyle w:val="EcuacionesCar"/>
            <w:rPrChange w:id="4882" w:author="Tanya Hernández" w:date="2017-05-28T00:20:00Z">
              <w:rPr/>
            </w:rPrChange>
          </w:rPr>
          <w:fldChar w:fldCharType="begin"/>
        </w:r>
        <w:r w:rsidR="00DE2144" w:rsidRPr="007720EB">
          <w:rPr>
            <w:rStyle w:val="EcuacionesCar"/>
            <w:rPrChange w:id="4883" w:author="Tanya Hernández" w:date="2017-05-28T00:20:00Z">
              <w:rPr/>
            </w:rPrChange>
          </w:rPr>
          <w:instrText xml:space="preserve"> SEQ Ecuación_4. \* ARABIC </w:instrText>
        </w:r>
      </w:ins>
      <w:r w:rsidR="00DE2144" w:rsidRPr="007720EB">
        <w:rPr>
          <w:rStyle w:val="EcuacionesCar"/>
          <w:rPrChange w:id="4884" w:author="Tanya Hernández" w:date="2017-05-28T00:20:00Z">
            <w:rPr/>
          </w:rPrChange>
        </w:rPr>
        <w:fldChar w:fldCharType="separate"/>
      </w:r>
      <w:ins w:id="4885" w:author="Tanya Hernández" w:date="2017-05-27T23:44:00Z">
        <w:r w:rsidR="00DE2144" w:rsidRPr="007720EB">
          <w:rPr>
            <w:rStyle w:val="EcuacionesCar"/>
            <w:rPrChange w:id="4886" w:author="Tanya Hernández" w:date="2017-05-28T00:20:00Z">
              <w:rPr>
                <w:noProof/>
              </w:rPr>
            </w:rPrChange>
          </w:rPr>
          <w:t>6</w:t>
        </w:r>
        <w:bookmarkEnd w:id="4873"/>
        <w:r w:rsidR="00DE2144" w:rsidRPr="007720EB">
          <w:rPr>
            <w:rStyle w:val="EcuacionesCar"/>
            <w:rPrChange w:id="4887" w:author="Tanya Hernández" w:date="2017-05-28T00:20:00Z">
              <w:rPr/>
            </w:rPrChange>
          </w:rPr>
          <w:fldChar w:fldCharType="end"/>
        </w:r>
      </w:ins>
    </w:p>
    <w:p w14:paraId="636FA490" w14:textId="73ED060D" w:rsidR="00512084" w:rsidRDefault="00512084">
      <w:pPr>
        <w:spacing w:after="240"/>
        <w:rPr>
          <w:ins w:id="4888" w:author="Tanya Hernández" w:date="2017-05-27T23:34:00Z"/>
          <w:lang w:val="pt-PT"/>
        </w:rPr>
      </w:pPr>
      <w:ins w:id="4889" w:author="Tanya Hernández" w:date="2017-05-27T23:33:00Z">
        <w:r>
          <w:rPr>
            <w:lang w:val="pt-PT"/>
          </w:rPr>
          <w:t>En las pruebas</w:t>
        </w:r>
        <w:r w:rsidRPr="00512084">
          <w:rPr>
            <w:lang w:val="pt-PT"/>
          </w:rPr>
          <w:t xml:space="preserve"> se propuso un tiempo de 15s para las lecturas, y se obtuvieron los siguientes valores</w:t>
        </w:r>
        <w:r>
          <w:rPr>
            <w:lang w:val="pt-PT"/>
          </w:rPr>
          <w:t xml:space="preserve"> como se muestra en la figura </w:t>
        </w:r>
      </w:ins>
      <w:ins w:id="4890" w:author="Tanya Hernández" w:date="2017-05-27T23:35:00Z">
        <w:r>
          <w:rPr>
            <w:lang w:val="pt-PT"/>
          </w:rPr>
          <w:t>4.17.</w:t>
        </w:r>
      </w:ins>
    </w:p>
    <w:p w14:paraId="136F6010" w14:textId="1C8192D9" w:rsidR="00512084" w:rsidRDefault="00512084">
      <w:pPr>
        <w:jc w:val="center"/>
        <w:rPr>
          <w:ins w:id="4891" w:author="Tanya Hernández" w:date="2017-05-27T23:34:00Z"/>
          <w:lang w:val="pt-PT"/>
        </w:rPr>
        <w:pPrChange w:id="4892" w:author="Tanya Hernández" w:date="2017-05-27T23:34:00Z">
          <w:pPr>
            <w:spacing w:after="240"/>
          </w:pPr>
        </w:pPrChange>
      </w:pPr>
      <w:ins w:id="4893" w:author="Tanya Hernández" w:date="2017-05-27T23:34:00Z">
        <w:r>
          <w:rPr>
            <w:noProof/>
            <w:lang w:val="pt-PT"/>
          </w:rPr>
          <w:lastRenderedPageBreak/>
          <w:drawing>
            <wp:inline distT="0" distB="0" distL="0" distR="0" wp14:anchorId="03109931" wp14:editId="3AAD0F7B">
              <wp:extent cx="4304030" cy="1066800"/>
              <wp:effectExtent l="0" t="0" r="1270" b="0"/>
              <wp:docPr id="1073741904" name="Imagen 107374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04030" cy="1066800"/>
                      </a:xfrm>
                      <a:prstGeom prst="rect">
                        <a:avLst/>
                      </a:prstGeom>
                      <a:noFill/>
                    </pic:spPr>
                  </pic:pic>
                </a:graphicData>
              </a:graphic>
            </wp:inline>
          </w:drawing>
        </w:r>
      </w:ins>
    </w:p>
    <w:p w14:paraId="31EB52DE" w14:textId="6F59FB1C" w:rsidR="00512084" w:rsidRDefault="00512084">
      <w:pPr>
        <w:pStyle w:val="Descripcin"/>
        <w:rPr>
          <w:ins w:id="4894" w:author="Tanya Hernández" w:date="2017-05-27T23:34:00Z"/>
        </w:rPr>
        <w:pPrChange w:id="4895" w:author="Tanya Hernández" w:date="2017-05-28T00:21:00Z">
          <w:pPr>
            <w:spacing w:after="240"/>
          </w:pPr>
        </w:pPrChange>
      </w:pPr>
      <w:bookmarkStart w:id="4896" w:name="_Toc483693220"/>
      <w:ins w:id="4897" w:author="Tanya Hernández" w:date="2017-05-27T23:34:00Z">
        <w:r>
          <w:t>Fig. 4.</w:t>
        </w:r>
        <w:r>
          <w:fldChar w:fldCharType="begin"/>
        </w:r>
        <w:r>
          <w:instrText xml:space="preserve"> SEQ Fig._4. \* ARABIC </w:instrText>
        </w:r>
      </w:ins>
      <w:r>
        <w:fldChar w:fldCharType="separate"/>
      </w:r>
      <w:ins w:id="4898" w:author="Tanya Hernández" w:date="2017-05-28T00:02:00Z">
        <w:r w:rsidR="005C425D">
          <w:rPr>
            <w:noProof/>
          </w:rPr>
          <w:t>17</w:t>
        </w:r>
      </w:ins>
      <w:ins w:id="4899" w:author="Tanya Hernández" w:date="2017-05-27T23:34:00Z">
        <w:r>
          <w:fldChar w:fldCharType="end"/>
        </w:r>
        <w:r>
          <w:t xml:space="preserve"> </w:t>
        </w:r>
        <w:r w:rsidRPr="00512084">
          <w:t>Pulsos cada 15s.</w:t>
        </w:r>
        <w:bookmarkEnd w:id="4896"/>
      </w:ins>
    </w:p>
    <w:p w14:paraId="67FEA757" w14:textId="0F2F9901" w:rsidR="00512084" w:rsidRPr="00512084" w:rsidRDefault="00512084">
      <w:pPr>
        <w:rPr>
          <w:ins w:id="4900" w:author="Tanya Hernández" w:date="2017-05-27T23:13:00Z"/>
          <w:lang w:val="pt-PT" w:eastAsia="es-ES"/>
        </w:rPr>
        <w:pPrChange w:id="4901" w:author="Tanya Hernández" w:date="2017-05-27T23:34:00Z">
          <w:pPr>
            <w:spacing w:after="240"/>
          </w:pPr>
        </w:pPrChange>
      </w:pPr>
      <w:ins w:id="4902" w:author="Tanya Hernández" w:date="2017-05-27T23:35:00Z">
        <w:r w:rsidRPr="00512084">
          <w:rPr>
            <w:lang w:val="pt-PT" w:eastAsia="es-ES"/>
          </w:rPr>
          <w:t>El valor obtenido se encuentra en hexadecimal por lo que para el primer caso el número de pulsos es 21 para 15s.</w:t>
        </w:r>
      </w:ins>
    </w:p>
    <w:p w14:paraId="7F4D4298" w14:textId="543EFE53" w:rsidR="00D5213C" w:rsidDel="00790E37" w:rsidRDefault="008157FF" w:rsidP="00E760DA">
      <w:pPr>
        <w:spacing w:after="240"/>
        <w:rPr>
          <w:moveFrom w:id="4903" w:author="Tanya Hernández" w:date="2017-05-27T22:52:00Z"/>
        </w:rPr>
      </w:pPr>
      <w:moveFromRangeStart w:id="4904" w:author="Tanya Hernández" w:date="2017-05-27T22:52:00Z" w:name="move483688871"/>
      <w:moveFrom w:id="4905" w:author="Tanya Hernández" w:date="2017-05-27T22:52:00Z">
        <w:r w:rsidDel="00790E37">
          <w:t>La trama se debe enviar para configurar los registros del sensor, antes de obtener la intensidad del led infrarrojo. La dirección del sensor es 0xAE para escritura y 0xAF para lectura, las secciones de la trama que están en color blanco son enviadas por el microcontrolador mientras que las grises son del sensor, en la parte inferior a la trama se tienen los valores mostrados por el microcontrolador al llevar</w:t>
        </w:r>
        <w:r w:rsidR="00D5213C" w:rsidDel="00790E37">
          <w:t xml:space="preserve"> acabo cada sección de la trama.</w:t>
        </w:r>
      </w:moveFrom>
    </w:p>
    <w:p w14:paraId="25C32480" w14:textId="6D402CEB" w:rsidR="00D5213C" w:rsidRDefault="00C14598">
      <w:pPr>
        <w:pStyle w:val="Ttulo3"/>
        <w:pPrChange w:id="4906" w:author="Tanya Hernández" w:date="2017-05-21T12:51:00Z">
          <w:pPr>
            <w:pStyle w:val="Ttulo2"/>
          </w:pPr>
        </w:pPrChange>
      </w:pPr>
      <w:bookmarkStart w:id="4907" w:name="_Toc483160405"/>
      <w:moveFromRangeEnd w:id="4904"/>
      <w:ins w:id="4908" w:author="Tanya Hernández" w:date="2017-05-16T02:42:00Z">
        <w:r>
          <w:t xml:space="preserve">4.1.9 </w:t>
        </w:r>
      </w:ins>
      <w:commentRangeStart w:id="4909"/>
      <w:r w:rsidR="00D5213C" w:rsidRPr="00C14598">
        <w:t>Sensor MPU-6050 (Acelerómetro)</w:t>
      </w:r>
      <w:commentRangeEnd w:id="4909"/>
      <w:r w:rsidR="00B854D6" w:rsidRPr="00C14598">
        <w:rPr>
          <w:rStyle w:val="Refdecomentario"/>
          <w:rFonts w:eastAsiaTheme="minorEastAsia" w:cstheme="minorBidi"/>
          <w:b w:val="0"/>
        </w:rPr>
        <w:commentReference w:id="4909"/>
      </w:r>
      <w:bookmarkEnd w:id="4907"/>
    </w:p>
    <w:p w14:paraId="4A5BFFA4" w14:textId="0C1F0529" w:rsidR="00D5213C" w:rsidRPr="00D5213C" w:rsidRDefault="00D5213C" w:rsidP="00E760DA">
      <w:pPr>
        <w:spacing w:after="240"/>
      </w:pPr>
      <w:r w:rsidRPr="00D5213C">
        <w:t>El sensor MPU-6050 se utilizará para identificar las caídas hacia enfrente en posición recta, esto debido a que las caídas se clasifican de acuerdo a la posición en la que se encuentre la persona, y la posición final después de la caída, para poder identificarlas es necesario más de un acelerómetro, para nuestro sistema de monitoreo solo utilizaremos la magnitud del acelerómetro en cada eje y mediante las pruebas se clasificar</w:t>
      </w:r>
      <w:ins w:id="4910" w:author="Maria del Rosario Rocha Bernabe" w:date="2017-05-15T13:09:00Z">
        <w:r w:rsidR="00330AB9">
          <w:t>á</w:t>
        </w:r>
      </w:ins>
      <w:del w:id="4911" w:author="Maria del Rosario Rocha Bernabe" w:date="2017-05-15T13:09:00Z">
        <w:r w:rsidRPr="00D5213C" w:rsidDel="00330AB9">
          <w:delText>a</w:delText>
        </w:r>
      </w:del>
      <w:r w:rsidRPr="00D5213C">
        <w:t>, de acuerdo solo a su magnitud y</w:t>
      </w:r>
      <w:ins w:id="4912" w:author="Maria del Rosario Rocha Bernabe" w:date="2017-05-15T13:10:00Z">
        <w:r w:rsidR="00330AB9">
          <w:t xml:space="preserve"> que </w:t>
        </w:r>
      </w:ins>
      <w:del w:id="4913" w:author="Maria del Rosario Rocha Bernabe" w:date="2017-05-15T13:10:00Z">
        <w:r w:rsidRPr="00D5213C" w:rsidDel="00330AB9">
          <w:delText xml:space="preserve"> </w:delText>
        </w:r>
      </w:del>
      <w:r w:rsidRPr="00D5213C">
        <w:t>la aplicación genere la alerta.</w:t>
      </w:r>
    </w:p>
    <w:p w14:paraId="466B18CF" w14:textId="18C2FA75" w:rsidR="00D5213C" w:rsidRDefault="00D5213C" w:rsidP="00E760DA">
      <w:pPr>
        <w:spacing w:after="240"/>
      </w:pPr>
      <w:r w:rsidRPr="00D5213C">
        <w:t>El sensor MPU-6050 es un sensor que cuantifica su aceleración por medio de tecnología MEMS (Sistema Micro- Electromecánico), a pequeña escala, en el orden de las micras, que son controlados por un software alber</w:t>
      </w:r>
      <w:r w:rsidR="00C22F6A">
        <w:t>gado en un microcontrolador</w:t>
      </w:r>
      <w:r w:rsidRPr="00D5213C">
        <w:t>.</w:t>
      </w:r>
    </w:p>
    <w:p w14:paraId="426105A9" w14:textId="516C4A12" w:rsidR="00D5213C" w:rsidRPr="00D5213C" w:rsidRDefault="00D5213C" w:rsidP="00D5213C">
      <w:pPr>
        <w:ind w:firstLine="0"/>
        <w:jc w:val="center"/>
      </w:pPr>
      <w:r>
        <w:rPr>
          <w:rFonts w:cs="Times New Roman"/>
          <w:noProof/>
          <w:sz w:val="20"/>
          <w:szCs w:val="20"/>
          <w:lang w:eastAsia="es-MX"/>
        </w:rPr>
        <w:drawing>
          <wp:inline distT="0" distB="0" distL="0" distR="0" wp14:anchorId="42627F03" wp14:editId="57AF7433">
            <wp:extent cx="1787459" cy="1778002"/>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07229" cy="1797668"/>
                    </a:xfrm>
                    <a:prstGeom prst="rect">
                      <a:avLst/>
                    </a:prstGeom>
                    <a:noFill/>
                    <a:ln>
                      <a:noFill/>
                    </a:ln>
                  </pic:spPr>
                </pic:pic>
              </a:graphicData>
            </a:graphic>
          </wp:inline>
        </w:drawing>
      </w:r>
    </w:p>
    <w:p w14:paraId="6860EC7E" w14:textId="040A6BBC" w:rsidR="00D5213C" w:rsidRPr="00D5213C" w:rsidRDefault="00D5213C">
      <w:pPr>
        <w:pStyle w:val="Descripcin"/>
      </w:pPr>
      <w:bookmarkStart w:id="4914" w:name="_Toc483693221"/>
      <w:r w:rsidRPr="00262C61">
        <w:t>Fig. 4.</w:t>
      </w:r>
      <w:del w:id="4915" w:author="Tanya Hernández" w:date="2017-05-17T00:50:00Z">
        <w:r w:rsidRPr="00262C61" w:rsidDel="00DF2766">
          <w:delText xml:space="preserve"> </w:delText>
        </w:r>
      </w:del>
      <w:r w:rsidRPr="005E6164">
        <w:fldChar w:fldCharType="begin"/>
      </w:r>
      <w:r w:rsidRPr="00DF2766">
        <w:instrText xml:space="preserve"> SEQ Fig._4. \* ARABIC </w:instrText>
      </w:r>
      <w:r w:rsidRPr="005E6164">
        <w:rPr>
          <w:rPrChange w:id="4916" w:author="Tanya Hernández" w:date="2017-05-17T00:50:00Z">
            <w:rPr/>
          </w:rPrChange>
        </w:rPr>
        <w:fldChar w:fldCharType="separate"/>
      </w:r>
      <w:ins w:id="4917" w:author="Tanya Hernández" w:date="2017-05-28T00:02:00Z">
        <w:r w:rsidR="005C425D">
          <w:rPr>
            <w:noProof/>
          </w:rPr>
          <w:t>18</w:t>
        </w:r>
      </w:ins>
      <w:del w:id="4918" w:author="Tanya Hernández" w:date="2017-05-17T01:33:00Z">
        <w:r w:rsidR="005B2C04" w:rsidRPr="00DF2766" w:rsidDel="00262C61">
          <w:rPr>
            <w:noProof/>
          </w:rPr>
          <w:delText>16</w:delText>
        </w:r>
      </w:del>
      <w:r w:rsidRPr="005E6164">
        <w:fldChar w:fldCharType="end"/>
      </w:r>
      <w:r>
        <w:t xml:space="preserve"> </w:t>
      </w:r>
      <w:r w:rsidRPr="00D5213C">
        <w:t>Estructura de un dispositivo MEMS</w:t>
      </w:r>
      <w:bookmarkEnd w:id="4914"/>
      <w:r w:rsidRPr="00D5213C">
        <w:t xml:space="preserve"> </w:t>
      </w:r>
    </w:p>
    <w:p w14:paraId="25B6D379" w14:textId="20CC2B9F" w:rsidR="00D5213C" w:rsidRPr="00983F98" w:rsidRDefault="00D5213C" w:rsidP="00E760DA">
      <w:pPr>
        <w:spacing w:after="240"/>
      </w:pPr>
      <w:r w:rsidRPr="00983F98">
        <w:t xml:space="preserve">El sensor MPU-6050 utiliza una masa (MEMS) que se comprime al percibir un movimiento al comprimirse, el sensor cuantifica la fuerza por medio de un magnetómetro que mide el efecto Coriolis (es la fuerza producida por la rotación de la tierra en el espacio, que ocasiona la desviación de los objetos sobre la superficie terrestre) este efecto corresponde </w:t>
      </w:r>
      <w:r w:rsidR="00C22F6A">
        <w:t xml:space="preserve">a la </w:t>
      </w:r>
      <w:del w:id="4919" w:author="Tanya Hernández" w:date="2017-05-17T00:52:00Z">
        <w:r w:rsidR="00C22F6A" w:rsidDel="00DF2766">
          <w:delText xml:space="preserve">fórmula </w:delText>
        </w:r>
      </w:del>
      <w:ins w:id="4920" w:author="Tanya Hernández" w:date="2017-05-17T00:52:00Z">
        <w:r w:rsidR="00DF2766">
          <w:t xml:space="preserve">ecuación </w:t>
        </w:r>
      </w:ins>
      <w:r w:rsidR="00C22F6A">
        <w:t>4.</w:t>
      </w:r>
      <w:del w:id="4921" w:author="Tanya Hernández" w:date="2017-05-17T00:51:00Z">
        <w:r w:rsidR="00C22F6A" w:rsidDel="00DF2766">
          <w:delText xml:space="preserve"> </w:delText>
        </w:r>
      </w:del>
      <w:ins w:id="4922" w:author="Tanya Hernández" w:date="2017-05-21T20:48:00Z">
        <w:r w:rsidR="00DE2144">
          <w:t>7</w:t>
        </w:r>
      </w:ins>
      <w:del w:id="4923" w:author="Tanya Hernández" w:date="2017-05-21T20:48:00Z">
        <w:r w:rsidR="00C22F6A" w:rsidDel="003E2B1A">
          <w:delText>5</w:delText>
        </w:r>
      </w:del>
      <w:r w:rsidRPr="00983F98">
        <w:t>.</w:t>
      </w:r>
    </w:p>
    <w:p w14:paraId="30242E2D" w14:textId="46FBAEB9" w:rsidR="00983F98" w:rsidRDefault="00983F98" w:rsidP="00983F98">
      <w:pPr>
        <w:spacing w:after="240"/>
        <w:ind w:firstLine="0"/>
        <w:rPr>
          <w:rFonts w:cs="Times New Roman"/>
          <w:szCs w:val="16"/>
        </w:rPr>
      </w:pPr>
      <w:r w:rsidRPr="00983F98">
        <w:t>La fuerza de Coriolis (Fc</w:t>
      </w:r>
      <w:r>
        <w:rPr>
          <w:rFonts w:cs="Times New Roman"/>
          <w:szCs w:val="16"/>
        </w:rPr>
        <w:t>):</w:t>
      </w:r>
    </w:p>
    <w:p w14:paraId="406ABBEF" w14:textId="44E25627" w:rsidR="00983F98" w:rsidDel="00DE2144" w:rsidRDefault="00983F98">
      <w:pPr>
        <w:pStyle w:val="Ecuaciones"/>
        <w:rPr>
          <w:del w:id="4924" w:author="Tanya Hernández" w:date="2017-05-17T00:51:00Z"/>
        </w:rPr>
        <w:pPrChange w:id="4925" w:author="Tanya Hernández" w:date="2017-05-27T23:50:00Z">
          <w:pPr>
            <w:spacing w:after="240"/>
            <w:ind w:firstLine="0"/>
            <w:jc w:val="left"/>
          </w:pPr>
        </w:pPrChange>
      </w:pPr>
      <m:oMath>
        <m:r>
          <w:rPr>
            <w:rFonts w:ascii="Cambria Math" w:hAnsi="Cambria Math"/>
          </w:rPr>
          <m:t>Fc</m:t>
        </m:r>
        <m:r>
          <m:rPr>
            <m:sty m:val="p"/>
          </m:rPr>
          <w:rPr>
            <w:rFonts w:ascii="Cambria Math" w:hAnsi="Cambria Math"/>
          </w:rPr>
          <m:t>=2*</m:t>
        </m:r>
        <m:r>
          <w:rPr>
            <w:rFonts w:ascii="Cambria Math" w:hAnsi="Cambria Math"/>
          </w:rPr>
          <m:t>m</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Vt</m:t>
        </m:r>
      </m:oMath>
      <w:ins w:id="4926" w:author="Tanya Hernández" w:date="2017-05-17T00:51:00Z">
        <w:r w:rsidR="00DF2766">
          <w:t xml:space="preserve">            </w:t>
        </w:r>
      </w:ins>
      <w:ins w:id="4927" w:author="Tanya Hernández" w:date="2017-05-27T23:45:00Z">
        <w:r w:rsidR="00DE2144">
          <w:t xml:space="preserve">                        </w:t>
        </w:r>
      </w:ins>
    </w:p>
    <w:p w14:paraId="626ACDBF" w14:textId="76D50754" w:rsidR="00DE2144" w:rsidRPr="00DF2766" w:rsidRDefault="00DE2144">
      <w:pPr>
        <w:pStyle w:val="Ecuaciones"/>
        <w:rPr>
          <w:ins w:id="4928" w:author="Tanya Hernández" w:date="2017-05-27T23:44:00Z"/>
        </w:rPr>
        <w:pPrChange w:id="4929" w:author="Tanya Hernández" w:date="2017-05-27T23:50:00Z">
          <w:pPr>
            <w:spacing w:after="240"/>
            <w:ind w:firstLine="0"/>
          </w:pPr>
        </w:pPrChange>
      </w:pPr>
      <w:bookmarkStart w:id="4930" w:name="_Toc483694410"/>
      <w:ins w:id="4931" w:author="Tanya Hernández" w:date="2017-05-27T23:44:00Z">
        <w:r>
          <w:t>Ecuación 4.</w:t>
        </w:r>
        <w:r>
          <w:fldChar w:fldCharType="begin"/>
        </w:r>
        <w:r>
          <w:instrText xml:space="preserve"> SEQ Ecuación_4. \* ARABIC </w:instrText>
        </w:r>
      </w:ins>
      <w:r>
        <w:fldChar w:fldCharType="separate"/>
      </w:r>
      <w:ins w:id="4932" w:author="Tanya Hernández" w:date="2017-05-27T23:44:00Z">
        <w:r>
          <w:rPr>
            <w:noProof/>
          </w:rPr>
          <w:t>7</w:t>
        </w:r>
        <w:bookmarkEnd w:id="4930"/>
        <w:r>
          <w:fldChar w:fldCharType="end"/>
        </w:r>
      </w:ins>
    </w:p>
    <w:p w14:paraId="70749226" w14:textId="77777777" w:rsidR="00DE2144" w:rsidRDefault="00DE2144">
      <w:pPr>
        <w:pStyle w:val="Ecuaciones"/>
        <w:jc w:val="both"/>
        <w:rPr>
          <w:ins w:id="4933" w:author="Tanya Hernández" w:date="2017-05-27T23:44:00Z"/>
        </w:rPr>
        <w:pPrChange w:id="4934" w:author="Tanya Hernández" w:date="2017-05-17T00:52:00Z">
          <w:pPr>
            <w:spacing w:after="240"/>
            <w:ind w:firstLine="0"/>
            <w:jc w:val="left"/>
          </w:pPr>
        </w:pPrChange>
      </w:pPr>
    </w:p>
    <w:p w14:paraId="09C9ADB2" w14:textId="0FFCCDEC" w:rsidR="00983F98" w:rsidRPr="00DF2766" w:rsidDel="00DE2144" w:rsidRDefault="00983F98">
      <w:pPr>
        <w:pStyle w:val="Ecuaciones"/>
        <w:rPr>
          <w:del w:id="4935" w:author="Tanya Hernández" w:date="2017-05-27T23:44:00Z"/>
        </w:rPr>
        <w:pPrChange w:id="4936" w:author="Tanya Hernández" w:date="2017-05-17T00:51:00Z">
          <w:pPr>
            <w:pStyle w:val="Descripcin"/>
          </w:pPr>
        </w:pPrChange>
      </w:pPr>
      <w:del w:id="4937" w:author="Tanya Hernández" w:date="2017-05-27T23:44:00Z">
        <w:r w:rsidRPr="00DF2766" w:rsidDel="00DE2144">
          <w:delText>Ecuación 4.</w:delText>
        </w:r>
      </w:del>
      <w:del w:id="4938" w:author="Tanya Hernández" w:date="2017-05-17T00:51:00Z">
        <w:r w:rsidRPr="00DF2766" w:rsidDel="00DF2766">
          <w:delText xml:space="preserve"> </w:delText>
        </w:r>
      </w:del>
      <w:del w:id="4939" w:author="Tanya Hernández" w:date="2017-05-27T23:44:00Z">
        <w:r w:rsidRPr="00DF2766" w:rsidDel="00DE2144">
          <w:fldChar w:fldCharType="begin"/>
        </w:r>
        <w:r w:rsidRPr="00DF2766" w:rsidDel="00DE2144">
          <w:delInstrText xml:space="preserve"> SEQ Ecuación_4. \* ARABIC </w:delInstrText>
        </w:r>
        <w:r w:rsidRPr="00DF2766" w:rsidDel="00DE2144">
          <w:fldChar w:fldCharType="separate"/>
        </w:r>
      </w:del>
      <w:del w:id="4940" w:author="Tanya Hernández" w:date="2017-05-17T01:33:00Z">
        <w:r w:rsidR="005B2C04" w:rsidRPr="00DF2766" w:rsidDel="00262C61">
          <w:delText>5</w:delText>
        </w:r>
      </w:del>
      <w:del w:id="4941" w:author="Tanya Hernández" w:date="2017-05-27T23:44:00Z">
        <w:r w:rsidRPr="00DF2766" w:rsidDel="00DE2144">
          <w:fldChar w:fldCharType="end"/>
        </w:r>
      </w:del>
    </w:p>
    <w:p w14:paraId="1893D524" w14:textId="77777777" w:rsidR="00983F98" w:rsidRPr="0078193E" w:rsidRDefault="00983F98">
      <w:pPr>
        <w:pStyle w:val="Ecuaciones"/>
        <w:jc w:val="both"/>
        <w:pPrChange w:id="4942" w:author="Tanya Hernández" w:date="2017-05-17T00:52:00Z">
          <w:pPr>
            <w:spacing w:after="240"/>
            <w:ind w:firstLine="0"/>
            <w:jc w:val="left"/>
          </w:pPr>
        </w:pPrChange>
      </w:pPr>
      <w:r w:rsidRPr="00DF2766">
        <w:t>Donde:</w:t>
      </w:r>
    </w:p>
    <w:p w14:paraId="153192BC" w14:textId="63BD2FDF" w:rsidR="00D5213C" w:rsidRPr="00DF2766" w:rsidRDefault="00983F98">
      <w:pPr>
        <w:pStyle w:val="Ecuaciones"/>
        <w:rPr>
          <w:rPrChange w:id="4943" w:author="Tanya Hernández" w:date="2017-05-17T00:52:00Z">
            <w:rPr>
              <w:rFonts w:cs="Times New Roman"/>
              <w:sz w:val="16"/>
              <w:szCs w:val="16"/>
            </w:rPr>
          </w:rPrChange>
        </w:rPr>
        <w:pPrChange w:id="4944" w:author="Tanya Hernández" w:date="2017-05-17T00:52:00Z">
          <w:pPr>
            <w:spacing w:before="240"/>
            <w:ind w:firstLine="0"/>
          </w:pPr>
        </w:pPrChange>
      </w:pPr>
      <m:oMathPara>
        <m:oMath>
          <m:r>
            <w:rPr>
              <w:rFonts w:ascii="Cambria Math" w:hAnsi="Cambria Math"/>
              <w:rPrChange w:id="4945" w:author="Tanya Hernández" w:date="2017-05-17T00:52:00Z">
                <w:rPr>
                  <w:rFonts w:ascii="Cambria Math" w:hAnsi="Cambria Math" w:cs="Times New Roman"/>
                  <w:sz w:val="16"/>
                  <w:szCs w:val="16"/>
                </w:rPr>
              </w:rPrChange>
            </w:rPr>
            <m:t>m</m:t>
          </m:r>
          <m:r>
            <m:rPr>
              <m:sty m:val="p"/>
            </m:rPr>
            <w:rPr>
              <w:rFonts w:ascii="Cambria Math" w:hAnsi="Cambria Math"/>
              <w:rPrChange w:id="4946" w:author="Tanya Hernández" w:date="2017-05-17T00:52:00Z">
                <w:rPr>
                  <w:rFonts w:ascii="Cambria Math" w:hAnsi="Cambria Math" w:cs="Times New Roman"/>
                  <w:sz w:val="16"/>
                  <w:szCs w:val="16"/>
                </w:rPr>
              </w:rPrChange>
            </w:rPr>
            <m:t xml:space="preserve"> </m:t>
          </m:r>
          <m:r>
            <w:rPr>
              <w:rFonts w:ascii="Cambria Math" w:hAnsi="Cambria Math"/>
              <w:rPrChange w:id="4947" w:author="Tanya Hernández" w:date="2017-05-17T00:52:00Z">
                <w:rPr>
                  <w:rFonts w:ascii="Cambria Math" w:hAnsi="Cambria Math" w:cs="Times New Roman"/>
                  <w:sz w:val="16"/>
                  <w:szCs w:val="16"/>
                </w:rPr>
              </w:rPrChange>
            </w:rPr>
            <m:t>es</m:t>
          </m:r>
          <m:r>
            <m:rPr>
              <m:sty m:val="p"/>
            </m:rPr>
            <w:rPr>
              <w:rFonts w:ascii="Cambria Math" w:hAnsi="Cambria Math"/>
              <w:rPrChange w:id="4948" w:author="Tanya Hernández" w:date="2017-05-17T00:52:00Z">
                <w:rPr>
                  <w:rFonts w:ascii="Cambria Math" w:hAnsi="Cambria Math" w:cs="Times New Roman"/>
                  <w:sz w:val="16"/>
                  <w:szCs w:val="16"/>
                </w:rPr>
              </w:rPrChange>
            </w:rPr>
            <m:t xml:space="preserve"> </m:t>
          </m:r>
          <m:r>
            <w:rPr>
              <w:rFonts w:ascii="Cambria Math" w:hAnsi="Cambria Math"/>
              <w:rPrChange w:id="4949" w:author="Tanya Hernández" w:date="2017-05-17T00:52:00Z">
                <w:rPr>
                  <w:rFonts w:ascii="Cambria Math" w:hAnsi="Cambria Math" w:cs="Times New Roman"/>
                  <w:sz w:val="16"/>
                  <w:szCs w:val="16"/>
                </w:rPr>
              </w:rPrChange>
            </w:rPr>
            <m:t>la</m:t>
          </m:r>
          <m:r>
            <m:rPr>
              <m:sty m:val="p"/>
            </m:rPr>
            <w:rPr>
              <w:rFonts w:ascii="Cambria Math" w:hAnsi="Cambria Math"/>
              <w:rPrChange w:id="4950" w:author="Tanya Hernández" w:date="2017-05-17T00:52:00Z">
                <w:rPr>
                  <w:rFonts w:ascii="Cambria Math" w:hAnsi="Cambria Math" w:cs="Times New Roman"/>
                  <w:sz w:val="16"/>
                  <w:szCs w:val="16"/>
                </w:rPr>
              </w:rPrChange>
            </w:rPr>
            <m:t xml:space="preserve"> </m:t>
          </m:r>
          <m:r>
            <w:rPr>
              <w:rFonts w:ascii="Cambria Math" w:hAnsi="Cambria Math"/>
              <w:rPrChange w:id="4951" w:author="Tanya Hernández" w:date="2017-05-17T00:52:00Z">
                <w:rPr>
                  <w:rFonts w:ascii="Cambria Math" w:hAnsi="Cambria Math" w:cs="Times New Roman"/>
                  <w:sz w:val="16"/>
                  <w:szCs w:val="16"/>
                </w:rPr>
              </w:rPrChange>
            </w:rPr>
            <m:t>masa</m:t>
          </m:r>
          <m:r>
            <m:rPr>
              <m:sty m:val="p"/>
            </m:rPr>
            <w:rPr>
              <w:rFonts w:ascii="Cambria Math" w:hAnsi="Cambria Math"/>
              <w:rPrChange w:id="4952" w:author="Tanya Hernández" w:date="2017-05-17T00:52:00Z">
                <w:rPr>
                  <w:rFonts w:ascii="Cambria Math" w:hAnsi="Cambria Math" w:cs="Times New Roman"/>
                  <w:sz w:val="16"/>
                  <w:szCs w:val="16"/>
                </w:rPr>
              </w:rPrChange>
            </w:rPr>
            <m:t xml:space="preserve"> </m:t>
          </m:r>
          <m:r>
            <w:rPr>
              <w:rFonts w:ascii="Cambria Math" w:hAnsi="Cambria Math"/>
              <w:rPrChange w:id="4953" w:author="Tanya Hernández" w:date="2017-05-17T00:52:00Z">
                <w:rPr>
                  <w:rFonts w:ascii="Cambria Math" w:hAnsi="Cambria Math" w:cs="Times New Roman"/>
                  <w:sz w:val="16"/>
                  <w:szCs w:val="16"/>
                </w:rPr>
              </w:rPrChange>
            </w:rPr>
            <m:t>del</m:t>
          </m:r>
          <m:r>
            <m:rPr>
              <m:sty m:val="p"/>
            </m:rPr>
            <w:rPr>
              <w:rFonts w:ascii="Cambria Math" w:hAnsi="Cambria Math"/>
              <w:rPrChange w:id="4954" w:author="Tanya Hernández" w:date="2017-05-17T00:52:00Z">
                <w:rPr>
                  <w:rFonts w:ascii="Cambria Math" w:hAnsi="Cambria Math" w:cs="Times New Roman"/>
                  <w:sz w:val="16"/>
                  <w:szCs w:val="16"/>
                </w:rPr>
              </w:rPrChange>
            </w:rPr>
            <m:t xml:space="preserve"> </m:t>
          </m:r>
          <m:r>
            <w:rPr>
              <w:rFonts w:ascii="Cambria Math" w:hAnsi="Cambria Math"/>
              <w:rPrChange w:id="4955" w:author="Tanya Hernández" w:date="2017-05-17T00:52:00Z">
                <w:rPr>
                  <w:rFonts w:ascii="Cambria Math" w:hAnsi="Cambria Math" w:cs="Times New Roman"/>
                  <w:sz w:val="16"/>
                  <w:szCs w:val="16"/>
                </w:rPr>
              </w:rPrChange>
            </w:rPr>
            <m:t>cuerpo</m:t>
          </m:r>
        </m:oMath>
      </m:oMathPara>
    </w:p>
    <w:p w14:paraId="6A5EC616" w14:textId="390C3A82" w:rsidR="008157FF" w:rsidRPr="00DF2766" w:rsidRDefault="00983F98">
      <w:pPr>
        <w:pStyle w:val="Ecuaciones"/>
        <w:rPr>
          <w:rPrChange w:id="4956" w:author="Tanya Hernández" w:date="2017-05-17T00:52:00Z">
            <w:rPr>
              <w:rFonts w:cs="Times New Roman"/>
              <w:sz w:val="16"/>
              <w:szCs w:val="16"/>
            </w:rPr>
          </w:rPrChange>
        </w:rPr>
        <w:pPrChange w:id="4957" w:author="Tanya Hernández" w:date="2017-05-17T00:52:00Z">
          <w:pPr>
            <w:spacing w:before="240"/>
            <w:ind w:firstLine="0"/>
          </w:pPr>
        </w:pPrChange>
      </w:pPr>
      <m:oMathPara>
        <m:oMath>
          <m:r>
            <w:rPr>
              <w:rFonts w:ascii="Cambria Math" w:hAnsi="Cambria Math"/>
              <w:rPrChange w:id="4958" w:author="Tanya Hernández" w:date="2017-05-17T00:52:00Z">
                <w:rPr>
                  <w:rFonts w:ascii="Cambria Math" w:hAnsi="Cambria Math" w:cs="Times New Roman"/>
                  <w:sz w:val="16"/>
                  <w:szCs w:val="16"/>
                </w:rPr>
              </w:rPrChange>
            </w:rPr>
            <w:lastRenderedPageBreak/>
            <m:t>w</m:t>
          </m:r>
          <m:r>
            <m:rPr>
              <m:sty m:val="p"/>
            </m:rPr>
            <w:rPr>
              <w:rFonts w:ascii="Cambria Math" w:hAnsi="Cambria Math"/>
              <w:rPrChange w:id="4959" w:author="Tanya Hernández" w:date="2017-05-17T00:52:00Z">
                <w:rPr>
                  <w:rFonts w:ascii="Cambria Math" w:hAnsi="Cambria Math" w:cs="Times New Roman"/>
                  <w:sz w:val="16"/>
                  <w:szCs w:val="16"/>
                </w:rPr>
              </w:rPrChange>
            </w:rPr>
            <m:t xml:space="preserve"> </m:t>
          </m:r>
          <m:r>
            <w:rPr>
              <w:rFonts w:ascii="Cambria Math" w:hAnsi="Cambria Math"/>
              <w:rPrChange w:id="4960" w:author="Tanya Hernández" w:date="2017-05-17T00:52:00Z">
                <w:rPr>
                  <w:rFonts w:ascii="Cambria Math" w:hAnsi="Cambria Math" w:cs="Times New Roman"/>
                  <w:sz w:val="16"/>
                  <w:szCs w:val="16"/>
                </w:rPr>
              </w:rPrChange>
            </w:rPr>
            <m:t>es</m:t>
          </m:r>
          <m:r>
            <m:rPr>
              <m:sty m:val="p"/>
            </m:rPr>
            <w:rPr>
              <w:rFonts w:ascii="Cambria Math" w:hAnsi="Cambria Math"/>
              <w:rPrChange w:id="4961" w:author="Tanya Hernández" w:date="2017-05-17T00:52:00Z">
                <w:rPr>
                  <w:rFonts w:ascii="Cambria Math" w:hAnsi="Cambria Math" w:cs="Times New Roman"/>
                  <w:sz w:val="16"/>
                  <w:szCs w:val="16"/>
                </w:rPr>
              </w:rPrChange>
            </w:rPr>
            <m:t xml:space="preserve"> </m:t>
          </m:r>
          <m:r>
            <w:rPr>
              <w:rFonts w:ascii="Cambria Math" w:hAnsi="Cambria Math"/>
              <w:rPrChange w:id="4962" w:author="Tanya Hernández" w:date="2017-05-17T00:52:00Z">
                <w:rPr>
                  <w:rFonts w:ascii="Cambria Math" w:hAnsi="Cambria Math" w:cs="Times New Roman"/>
                  <w:sz w:val="16"/>
                  <w:szCs w:val="16"/>
                </w:rPr>
              </w:rPrChange>
            </w:rPr>
            <m:t>la</m:t>
          </m:r>
          <m:r>
            <m:rPr>
              <m:sty m:val="p"/>
            </m:rPr>
            <w:rPr>
              <w:rFonts w:ascii="Cambria Math" w:hAnsi="Cambria Math"/>
              <w:rPrChange w:id="4963" w:author="Tanya Hernández" w:date="2017-05-17T00:52:00Z">
                <w:rPr>
                  <w:rFonts w:ascii="Cambria Math" w:hAnsi="Cambria Math" w:cs="Times New Roman"/>
                  <w:sz w:val="16"/>
                  <w:szCs w:val="16"/>
                </w:rPr>
              </w:rPrChange>
            </w:rPr>
            <m:t xml:space="preserve"> </m:t>
          </m:r>
          <m:r>
            <w:rPr>
              <w:rFonts w:ascii="Cambria Math" w:hAnsi="Cambria Math"/>
              <w:rPrChange w:id="4964" w:author="Tanya Hernández" w:date="2017-05-17T00:52:00Z">
                <w:rPr>
                  <w:rFonts w:ascii="Cambria Math" w:hAnsi="Cambria Math" w:cs="Times New Roman"/>
                  <w:sz w:val="16"/>
                  <w:szCs w:val="16"/>
                </w:rPr>
              </w:rPrChange>
            </w:rPr>
            <m:t>velocidad</m:t>
          </m:r>
          <m:r>
            <m:rPr>
              <m:sty m:val="p"/>
            </m:rPr>
            <w:rPr>
              <w:rFonts w:ascii="Cambria Math" w:hAnsi="Cambria Math"/>
              <w:rPrChange w:id="4965" w:author="Tanya Hernández" w:date="2017-05-17T00:52:00Z">
                <w:rPr>
                  <w:rFonts w:ascii="Cambria Math" w:hAnsi="Cambria Math" w:cs="Times New Roman"/>
                  <w:sz w:val="16"/>
                  <w:szCs w:val="16"/>
                </w:rPr>
              </w:rPrChange>
            </w:rPr>
            <m:t xml:space="preserve"> </m:t>
          </m:r>
          <m:r>
            <w:rPr>
              <w:rFonts w:ascii="Cambria Math" w:hAnsi="Cambria Math"/>
              <w:rPrChange w:id="4966" w:author="Tanya Hernández" w:date="2017-05-17T00:52:00Z">
                <w:rPr>
                  <w:rFonts w:ascii="Cambria Math" w:hAnsi="Cambria Math" w:cs="Times New Roman"/>
                  <w:sz w:val="16"/>
                  <w:szCs w:val="16"/>
                </w:rPr>
              </w:rPrChange>
            </w:rPr>
            <m:t>angular</m:t>
          </m:r>
        </m:oMath>
      </m:oMathPara>
    </w:p>
    <w:p w14:paraId="643B8F94" w14:textId="29E2C667" w:rsidR="00983F98" w:rsidRPr="00DF2766" w:rsidRDefault="00983F98">
      <w:pPr>
        <w:pStyle w:val="Ecuaciones"/>
        <w:rPr>
          <w:rPrChange w:id="4967" w:author="Tanya Hernández" w:date="2017-05-17T00:52:00Z">
            <w:rPr>
              <w:rFonts w:cs="Times New Roman"/>
              <w:sz w:val="16"/>
              <w:szCs w:val="16"/>
            </w:rPr>
          </w:rPrChange>
        </w:rPr>
        <w:pPrChange w:id="4968" w:author="Tanya Hernández" w:date="2017-05-17T00:52:00Z">
          <w:pPr>
            <w:spacing w:before="240" w:after="240"/>
            <w:ind w:firstLine="0"/>
          </w:pPr>
        </w:pPrChange>
      </w:pPr>
      <m:oMathPara>
        <m:oMath>
          <m:r>
            <w:rPr>
              <w:rFonts w:ascii="Cambria Math" w:hAnsi="Cambria Math"/>
              <w:rPrChange w:id="4969" w:author="Tanya Hernández" w:date="2017-05-17T00:52:00Z">
                <w:rPr>
                  <w:rFonts w:ascii="Cambria Math" w:hAnsi="Cambria Math" w:cs="Times New Roman"/>
                  <w:sz w:val="16"/>
                  <w:szCs w:val="16"/>
                </w:rPr>
              </w:rPrChange>
            </w:rPr>
            <m:t>Vt</m:t>
          </m:r>
          <m:r>
            <m:rPr>
              <m:sty m:val="p"/>
            </m:rPr>
            <w:rPr>
              <w:rFonts w:ascii="Cambria Math" w:hAnsi="Cambria Math"/>
              <w:rPrChange w:id="4970" w:author="Tanya Hernández" w:date="2017-05-17T00:52:00Z">
                <w:rPr>
                  <w:rFonts w:ascii="Cambria Math" w:hAnsi="Cambria Math" w:cs="Times New Roman"/>
                  <w:sz w:val="16"/>
                  <w:szCs w:val="16"/>
                </w:rPr>
              </w:rPrChange>
            </w:rPr>
            <m:t xml:space="preserve"> </m:t>
          </m:r>
          <m:r>
            <w:rPr>
              <w:rFonts w:ascii="Cambria Math" w:hAnsi="Cambria Math"/>
              <w:rPrChange w:id="4971" w:author="Tanya Hernández" w:date="2017-05-17T00:52:00Z">
                <w:rPr>
                  <w:rFonts w:ascii="Cambria Math" w:hAnsi="Cambria Math" w:cs="Times New Roman"/>
                  <w:sz w:val="16"/>
                  <w:szCs w:val="16"/>
                </w:rPr>
              </w:rPrChange>
            </w:rPr>
            <m:t>es</m:t>
          </m:r>
          <m:r>
            <m:rPr>
              <m:sty m:val="p"/>
            </m:rPr>
            <w:rPr>
              <w:rFonts w:ascii="Cambria Math" w:hAnsi="Cambria Math"/>
              <w:rPrChange w:id="4972" w:author="Tanya Hernández" w:date="2017-05-17T00:52:00Z">
                <w:rPr>
                  <w:rFonts w:ascii="Cambria Math" w:hAnsi="Cambria Math" w:cs="Times New Roman"/>
                  <w:sz w:val="16"/>
                  <w:szCs w:val="16"/>
                </w:rPr>
              </w:rPrChange>
            </w:rPr>
            <m:t xml:space="preserve"> </m:t>
          </m:r>
          <m:r>
            <w:rPr>
              <w:rFonts w:ascii="Cambria Math" w:hAnsi="Cambria Math"/>
              <w:rPrChange w:id="4973" w:author="Tanya Hernández" w:date="2017-05-17T00:52:00Z">
                <w:rPr>
                  <w:rFonts w:ascii="Cambria Math" w:hAnsi="Cambria Math" w:cs="Times New Roman"/>
                  <w:sz w:val="16"/>
                  <w:szCs w:val="16"/>
                </w:rPr>
              </w:rPrChange>
            </w:rPr>
            <m:t>la</m:t>
          </m:r>
          <m:r>
            <m:rPr>
              <m:sty m:val="p"/>
            </m:rPr>
            <w:rPr>
              <w:rFonts w:ascii="Cambria Math" w:hAnsi="Cambria Math"/>
              <w:rPrChange w:id="4974" w:author="Tanya Hernández" w:date="2017-05-17T00:52:00Z">
                <w:rPr>
                  <w:rFonts w:ascii="Cambria Math" w:hAnsi="Cambria Math" w:cs="Times New Roman"/>
                  <w:sz w:val="16"/>
                  <w:szCs w:val="16"/>
                </w:rPr>
              </w:rPrChange>
            </w:rPr>
            <m:t xml:space="preserve"> </m:t>
          </m:r>
          <m:r>
            <w:rPr>
              <w:rFonts w:ascii="Cambria Math" w:hAnsi="Cambria Math"/>
              <w:rPrChange w:id="4975" w:author="Tanya Hernández" w:date="2017-05-17T00:52:00Z">
                <w:rPr>
                  <w:rFonts w:ascii="Cambria Math" w:hAnsi="Cambria Math" w:cs="Times New Roman"/>
                  <w:sz w:val="16"/>
                  <w:szCs w:val="16"/>
                </w:rPr>
              </w:rPrChange>
            </w:rPr>
            <m:t>velocidad</m:t>
          </m:r>
          <m:r>
            <m:rPr>
              <m:sty m:val="p"/>
            </m:rPr>
            <w:rPr>
              <w:rFonts w:ascii="Cambria Math" w:hAnsi="Cambria Math"/>
              <w:rPrChange w:id="4976" w:author="Tanya Hernández" w:date="2017-05-17T00:52:00Z">
                <w:rPr>
                  <w:rFonts w:ascii="Cambria Math" w:hAnsi="Cambria Math" w:cs="Times New Roman"/>
                  <w:sz w:val="16"/>
                  <w:szCs w:val="16"/>
                </w:rPr>
              </w:rPrChange>
            </w:rPr>
            <m:t xml:space="preserve"> </m:t>
          </m:r>
          <m:r>
            <w:rPr>
              <w:rFonts w:ascii="Cambria Math" w:hAnsi="Cambria Math"/>
              <w:rPrChange w:id="4977" w:author="Tanya Hernández" w:date="2017-05-17T00:52:00Z">
                <w:rPr>
                  <w:rFonts w:ascii="Cambria Math" w:hAnsi="Cambria Math" w:cs="Times New Roman"/>
                  <w:sz w:val="16"/>
                  <w:szCs w:val="16"/>
                </w:rPr>
              </w:rPrChange>
            </w:rPr>
            <m:t>del</m:t>
          </m:r>
          <m:r>
            <m:rPr>
              <m:sty m:val="p"/>
            </m:rPr>
            <w:rPr>
              <w:rFonts w:ascii="Cambria Math" w:hAnsi="Cambria Math"/>
              <w:rPrChange w:id="4978" w:author="Tanya Hernández" w:date="2017-05-17T00:52:00Z">
                <w:rPr>
                  <w:rFonts w:ascii="Cambria Math" w:hAnsi="Cambria Math" w:cs="Times New Roman"/>
                  <w:sz w:val="16"/>
                  <w:szCs w:val="16"/>
                </w:rPr>
              </w:rPrChange>
            </w:rPr>
            <m:t xml:space="preserve"> </m:t>
          </m:r>
          <m:r>
            <w:rPr>
              <w:rFonts w:ascii="Cambria Math" w:hAnsi="Cambria Math"/>
              <w:rPrChange w:id="4979" w:author="Tanya Hernández" w:date="2017-05-17T00:52:00Z">
                <w:rPr>
                  <w:rFonts w:ascii="Cambria Math" w:hAnsi="Cambria Math" w:cs="Times New Roman"/>
                  <w:sz w:val="16"/>
                  <w:szCs w:val="16"/>
                </w:rPr>
              </w:rPrChange>
            </w:rPr>
            <m:t>cuerpo</m:t>
          </m:r>
          <m:r>
            <m:rPr>
              <m:sty m:val="p"/>
            </m:rPr>
            <w:rPr>
              <w:rFonts w:ascii="Cambria Math" w:hAnsi="Cambria Math"/>
              <w:rPrChange w:id="4980" w:author="Tanya Hernández" w:date="2017-05-17T00:52:00Z">
                <w:rPr>
                  <w:rFonts w:ascii="Cambria Math" w:hAnsi="Cambria Math" w:cs="Times New Roman"/>
                  <w:sz w:val="16"/>
                  <w:szCs w:val="16"/>
                </w:rPr>
              </w:rPrChange>
            </w:rPr>
            <m:t xml:space="preserve"> </m:t>
          </m:r>
          <m:r>
            <w:rPr>
              <w:rFonts w:ascii="Cambria Math" w:hAnsi="Cambria Math"/>
              <w:rPrChange w:id="4981" w:author="Tanya Hernández" w:date="2017-05-17T00:52:00Z">
                <w:rPr>
                  <w:rFonts w:ascii="Cambria Math" w:hAnsi="Cambria Math" w:cs="Times New Roman"/>
                  <w:sz w:val="16"/>
                  <w:szCs w:val="16"/>
                </w:rPr>
              </w:rPrChange>
            </w:rPr>
            <m:t>en</m:t>
          </m:r>
          <m:r>
            <m:rPr>
              <m:sty m:val="p"/>
            </m:rPr>
            <w:rPr>
              <w:rFonts w:ascii="Cambria Math" w:hAnsi="Cambria Math"/>
              <w:rPrChange w:id="4982" w:author="Tanya Hernández" w:date="2017-05-17T00:52:00Z">
                <w:rPr>
                  <w:rFonts w:ascii="Cambria Math" w:hAnsi="Cambria Math" w:cs="Times New Roman"/>
                  <w:sz w:val="16"/>
                  <w:szCs w:val="16"/>
                </w:rPr>
              </w:rPrChange>
            </w:rPr>
            <m:t xml:space="preserve"> </m:t>
          </m:r>
          <m:r>
            <w:rPr>
              <w:rFonts w:ascii="Cambria Math" w:hAnsi="Cambria Math"/>
              <w:rPrChange w:id="4983" w:author="Tanya Hernández" w:date="2017-05-17T00:52:00Z">
                <w:rPr>
                  <w:rFonts w:ascii="Cambria Math" w:hAnsi="Cambria Math" w:cs="Times New Roman"/>
                  <w:sz w:val="16"/>
                  <w:szCs w:val="16"/>
                </w:rPr>
              </w:rPrChange>
            </w:rPr>
            <m:t>el</m:t>
          </m:r>
          <m:r>
            <m:rPr>
              <m:sty m:val="p"/>
            </m:rPr>
            <w:rPr>
              <w:rFonts w:ascii="Cambria Math" w:hAnsi="Cambria Math"/>
              <w:rPrChange w:id="4984" w:author="Tanya Hernández" w:date="2017-05-17T00:52:00Z">
                <w:rPr>
                  <w:rFonts w:ascii="Cambria Math" w:hAnsi="Cambria Math" w:cs="Times New Roman"/>
                  <w:sz w:val="16"/>
                  <w:szCs w:val="16"/>
                </w:rPr>
              </w:rPrChange>
            </w:rPr>
            <m:t xml:space="preserve"> </m:t>
          </m:r>
          <m:r>
            <w:rPr>
              <w:rFonts w:ascii="Cambria Math" w:hAnsi="Cambria Math"/>
              <w:rPrChange w:id="4985" w:author="Tanya Hernández" w:date="2017-05-17T00:52:00Z">
                <w:rPr>
                  <w:rFonts w:ascii="Cambria Math" w:hAnsi="Cambria Math" w:cs="Times New Roman"/>
                  <w:sz w:val="16"/>
                  <w:szCs w:val="16"/>
                </w:rPr>
              </w:rPrChange>
            </w:rPr>
            <m:t>sistema</m:t>
          </m:r>
          <m:r>
            <m:rPr>
              <m:sty m:val="p"/>
            </m:rPr>
            <w:rPr>
              <w:rFonts w:ascii="Cambria Math" w:hAnsi="Cambria Math"/>
              <w:rPrChange w:id="4986" w:author="Tanya Hernández" w:date="2017-05-17T00:52:00Z">
                <w:rPr>
                  <w:rFonts w:ascii="Cambria Math" w:hAnsi="Cambria Math" w:cs="Times New Roman"/>
                  <w:sz w:val="16"/>
                  <w:szCs w:val="16"/>
                </w:rPr>
              </w:rPrChange>
            </w:rPr>
            <m:t xml:space="preserve"> </m:t>
          </m:r>
          <m:r>
            <w:rPr>
              <w:rFonts w:ascii="Cambria Math" w:hAnsi="Cambria Math"/>
              <w:rPrChange w:id="4987" w:author="Tanya Hernández" w:date="2017-05-17T00:52:00Z">
                <w:rPr>
                  <w:rFonts w:ascii="Cambria Math" w:hAnsi="Cambria Math" w:cs="Times New Roman"/>
                  <w:sz w:val="16"/>
                  <w:szCs w:val="16"/>
                </w:rPr>
              </w:rPrChange>
            </w:rPr>
            <m:t>en</m:t>
          </m:r>
          <m:r>
            <m:rPr>
              <m:sty m:val="p"/>
            </m:rPr>
            <w:rPr>
              <w:rFonts w:ascii="Cambria Math" w:hAnsi="Cambria Math"/>
              <w:rPrChange w:id="4988" w:author="Tanya Hernández" w:date="2017-05-17T00:52:00Z">
                <w:rPr>
                  <w:rFonts w:ascii="Cambria Math" w:hAnsi="Cambria Math" w:cs="Times New Roman"/>
                  <w:sz w:val="16"/>
                  <w:szCs w:val="16"/>
                </w:rPr>
              </w:rPrChange>
            </w:rPr>
            <m:t xml:space="preserve"> </m:t>
          </m:r>
          <m:r>
            <w:rPr>
              <w:rFonts w:ascii="Cambria Math" w:hAnsi="Cambria Math"/>
              <w:rPrChange w:id="4989" w:author="Tanya Hernández" w:date="2017-05-17T00:52:00Z">
                <w:rPr>
                  <w:rFonts w:ascii="Cambria Math" w:hAnsi="Cambria Math" w:cs="Times New Roman"/>
                  <w:sz w:val="16"/>
                  <w:szCs w:val="16"/>
                </w:rPr>
              </w:rPrChange>
            </w:rPr>
            <m:t>rotaci</m:t>
          </m:r>
          <m:r>
            <m:rPr>
              <m:sty m:val="p"/>
            </m:rPr>
            <w:rPr>
              <w:rFonts w:ascii="Cambria Math" w:hAnsi="Cambria Math"/>
              <w:rPrChange w:id="4990" w:author="Tanya Hernández" w:date="2017-05-17T00:52:00Z">
                <w:rPr>
                  <w:rFonts w:ascii="Cambria Math" w:hAnsi="Cambria Math" w:cs="Times New Roman"/>
                  <w:sz w:val="16"/>
                  <w:szCs w:val="16"/>
                </w:rPr>
              </w:rPrChange>
            </w:rPr>
            <m:t>ó</m:t>
          </m:r>
          <m:r>
            <w:rPr>
              <w:rFonts w:ascii="Cambria Math" w:hAnsi="Cambria Math"/>
              <w:rPrChange w:id="4991" w:author="Tanya Hernández" w:date="2017-05-17T00:52:00Z">
                <w:rPr>
                  <w:rFonts w:ascii="Cambria Math" w:hAnsi="Cambria Math" w:cs="Times New Roman"/>
                  <w:sz w:val="16"/>
                  <w:szCs w:val="16"/>
                </w:rPr>
              </w:rPrChange>
            </w:rPr>
            <m:t>n</m:t>
          </m:r>
        </m:oMath>
      </m:oMathPara>
    </w:p>
    <w:p w14:paraId="1CDD1175" w14:textId="1226C730" w:rsidR="00983F98" w:rsidRDefault="00983F98" w:rsidP="00E760DA">
      <w:pPr>
        <w:spacing w:after="240"/>
        <w:rPr>
          <w:rFonts w:cs="Times New Roman"/>
          <w:szCs w:val="20"/>
        </w:rPr>
      </w:pPr>
      <w:r w:rsidRPr="00983F98">
        <w:rPr>
          <w:rFonts w:cs="Times New Roman"/>
          <w:szCs w:val="20"/>
        </w:rPr>
        <w:t xml:space="preserve">La masa está en una circunferencia que reacciona al movimiento, produciendo una velocidad angular que se expresa con la </w:t>
      </w:r>
      <w:del w:id="4992" w:author="Tanya Hernández" w:date="2017-05-17T00:52:00Z">
        <w:r w:rsidRPr="00983F98" w:rsidDel="00DF2766">
          <w:rPr>
            <w:rFonts w:cs="Times New Roman"/>
            <w:szCs w:val="20"/>
          </w:rPr>
          <w:delText>fórmula</w:delText>
        </w:r>
        <w:r w:rsidDel="00DF2766">
          <w:rPr>
            <w:rFonts w:cs="Times New Roman"/>
            <w:szCs w:val="20"/>
          </w:rPr>
          <w:delText xml:space="preserve"> </w:delText>
        </w:r>
      </w:del>
      <w:ins w:id="4993" w:author="Tanya Hernández" w:date="2017-05-17T00:52:00Z">
        <w:r w:rsidR="00DF2766">
          <w:rPr>
            <w:rFonts w:cs="Times New Roman"/>
            <w:szCs w:val="20"/>
          </w:rPr>
          <w:t xml:space="preserve">ecuación </w:t>
        </w:r>
      </w:ins>
      <w:r>
        <w:rPr>
          <w:rFonts w:cs="Times New Roman"/>
          <w:szCs w:val="20"/>
        </w:rPr>
        <w:t>4.</w:t>
      </w:r>
      <w:ins w:id="4994" w:author="Tanya Hernández" w:date="2017-05-27T23:45:00Z">
        <w:r w:rsidR="00DE2144">
          <w:rPr>
            <w:rFonts w:cs="Times New Roman"/>
            <w:szCs w:val="20"/>
          </w:rPr>
          <w:t>8</w:t>
        </w:r>
      </w:ins>
      <w:del w:id="4995" w:author="Tanya Hernández" w:date="2017-05-27T23:45:00Z">
        <w:r w:rsidDel="00DE2144">
          <w:rPr>
            <w:rFonts w:cs="Times New Roman"/>
            <w:szCs w:val="20"/>
          </w:rPr>
          <w:delText>6</w:delText>
        </w:r>
      </w:del>
      <w:r w:rsidRPr="00983F98">
        <w:rPr>
          <w:rFonts w:cs="Times New Roman"/>
          <w:szCs w:val="20"/>
        </w:rPr>
        <w:t>:</w:t>
      </w:r>
    </w:p>
    <w:p w14:paraId="2AC23610" w14:textId="033A8436" w:rsidR="00DF2766" w:rsidRPr="007A529E" w:rsidDel="00DE2144" w:rsidRDefault="00983F98">
      <w:pPr>
        <w:pStyle w:val="Ecuaciones"/>
        <w:rPr>
          <w:del w:id="4996" w:author="Tanya Hernández" w:date="2017-05-17T00:52:00Z"/>
        </w:rPr>
        <w:pPrChange w:id="4997" w:author="Tanya Hernández" w:date="2017-05-27T23:50:00Z">
          <w:pPr>
            <w:spacing w:after="240"/>
            <w:ind w:firstLine="0"/>
            <w:jc w:val="left"/>
          </w:pPr>
        </w:pPrChange>
      </w:pPr>
      <m:oMath>
        <m:r>
          <m:rPr>
            <m:scr m:val="script"/>
          </m:rPr>
          <w:rPr>
            <w:rFonts w:ascii="Cambria Math" w:hAnsi="Cambria Math"/>
          </w:rPr>
          <m:t>w=</m:t>
        </m:r>
        <m:f>
          <m:fPr>
            <m:ctrlPr>
              <w:rPr>
                <w:rFonts w:ascii="Cambria Math" w:hAnsi="Cambria Math"/>
                <w:i/>
              </w:rPr>
            </m:ctrlPr>
          </m:fPr>
          <m:num>
            <m:r>
              <w:rPr>
                <w:rFonts w:ascii="Cambria Math" w:hAnsi="Cambria Math"/>
                <w:rPrChange w:id="4998" w:author="Tanya Hernández" w:date="2017-05-17T00:52:00Z">
                  <w:rPr>
                    <w:rFonts w:ascii="Cambria Math" w:hAnsi="Cambria Math" w:cs="Times New Roman"/>
                    <w:sz w:val="20"/>
                    <w:szCs w:val="20"/>
                  </w:rPr>
                </w:rPrChange>
              </w:rPr>
              <m:t>v</m:t>
            </m:r>
          </m:num>
          <m:den>
            <m:r>
              <w:rPr>
                <w:rFonts w:ascii="Cambria Math" w:hAnsi="Cambria Math"/>
                <w:rPrChange w:id="4999" w:author="Tanya Hernández" w:date="2017-05-17T00:52:00Z">
                  <w:rPr>
                    <w:rFonts w:ascii="Cambria Math" w:hAnsi="Cambria Math" w:cs="Times New Roman"/>
                    <w:sz w:val="20"/>
                    <w:szCs w:val="20"/>
                  </w:rPr>
                </w:rPrChange>
              </w:rPr>
              <m:t>r</m:t>
            </m:r>
          </m:den>
        </m:f>
      </m:oMath>
      <w:ins w:id="5000" w:author="Tanya Hernández" w:date="2017-05-17T00:52:00Z">
        <w:r w:rsidR="00DF2766">
          <w:t xml:space="preserve">                   </w:t>
        </w:r>
      </w:ins>
      <w:ins w:id="5001" w:author="Tanya Hernández" w:date="2017-05-21T20:48:00Z">
        <w:r w:rsidR="003E2B1A">
          <w:t xml:space="preserve">                 </w:t>
        </w:r>
      </w:ins>
      <w:ins w:id="5002" w:author="Tanya Hernández" w:date="2017-05-27T23:45:00Z">
        <w:r w:rsidR="00DE2144">
          <w:t xml:space="preserve">                       </w:t>
        </w:r>
      </w:ins>
    </w:p>
    <w:p w14:paraId="0DD5C6A2" w14:textId="36905326" w:rsidR="00DE2144" w:rsidRPr="007A529E" w:rsidRDefault="00DE2144">
      <w:pPr>
        <w:pStyle w:val="Ecuaciones"/>
        <w:rPr>
          <w:ins w:id="5003" w:author="Tanya Hernández" w:date="2017-05-27T23:44:00Z"/>
        </w:rPr>
        <w:pPrChange w:id="5004" w:author="Tanya Hernández" w:date="2017-05-27T23:50:00Z">
          <w:pPr>
            <w:spacing w:after="240"/>
            <w:ind w:firstLine="0"/>
            <w:jc w:val="left"/>
          </w:pPr>
        </w:pPrChange>
      </w:pPr>
      <w:bookmarkStart w:id="5005" w:name="_Toc483694411"/>
      <w:ins w:id="5006" w:author="Tanya Hernández" w:date="2017-05-27T23:44:00Z">
        <w:r w:rsidRPr="007A529E">
          <w:t>Ecuación 4.</w:t>
        </w:r>
        <w:r w:rsidRPr="007720EB">
          <w:fldChar w:fldCharType="begin"/>
        </w:r>
        <w:r w:rsidRPr="007A529E">
          <w:instrText xml:space="preserve"> SEQ Ecuación_4. \* ARABIC </w:instrText>
        </w:r>
      </w:ins>
      <w:r w:rsidRPr="007720EB">
        <w:rPr>
          <w:rPrChange w:id="5007" w:author="Tanya Hernández" w:date="2017-05-27T23:50:00Z">
            <w:rPr/>
          </w:rPrChange>
        </w:rPr>
        <w:fldChar w:fldCharType="separate"/>
      </w:r>
      <w:ins w:id="5008" w:author="Tanya Hernández" w:date="2017-05-27T23:44:00Z">
        <w:r w:rsidRPr="007A529E">
          <w:rPr>
            <w:noProof/>
          </w:rPr>
          <w:t>8</w:t>
        </w:r>
        <w:bookmarkEnd w:id="5005"/>
        <w:r w:rsidRPr="007720EB">
          <w:fldChar w:fldCharType="end"/>
        </w:r>
      </w:ins>
    </w:p>
    <w:p w14:paraId="6EC3C21A" w14:textId="0911E047" w:rsidR="00983F98" w:rsidRPr="00DF2766" w:rsidDel="00DE2144" w:rsidRDefault="00983F98">
      <w:pPr>
        <w:pStyle w:val="Ecuaciones"/>
        <w:rPr>
          <w:del w:id="5009" w:author="Tanya Hernández" w:date="2017-05-27T23:44:00Z"/>
        </w:rPr>
        <w:pPrChange w:id="5010" w:author="Tanya Hernández" w:date="2017-05-17T00:53:00Z">
          <w:pPr>
            <w:pStyle w:val="Descripcin"/>
          </w:pPr>
        </w:pPrChange>
      </w:pPr>
      <w:del w:id="5011" w:author="Tanya Hernández" w:date="2017-05-27T23:44:00Z">
        <w:r w:rsidRPr="00DF2766" w:rsidDel="00DE2144">
          <w:delText>Ecuación 4.</w:delText>
        </w:r>
      </w:del>
      <w:del w:id="5012" w:author="Tanya Hernández" w:date="2017-05-17T01:26:00Z">
        <w:r w:rsidRPr="00DF2766" w:rsidDel="00AD2FDE">
          <w:delText xml:space="preserve"> </w:delText>
        </w:r>
      </w:del>
      <w:del w:id="5013" w:author="Tanya Hernández" w:date="2017-05-27T23:44:00Z">
        <w:r w:rsidRPr="00DF2766" w:rsidDel="00DE2144">
          <w:fldChar w:fldCharType="begin"/>
        </w:r>
        <w:r w:rsidRPr="00DF2766" w:rsidDel="00DE2144">
          <w:delInstrText xml:space="preserve"> SEQ Ecuación_4. \* ARABIC </w:delInstrText>
        </w:r>
        <w:r w:rsidRPr="00DF2766" w:rsidDel="00DE2144">
          <w:fldChar w:fldCharType="separate"/>
        </w:r>
      </w:del>
      <w:del w:id="5014" w:author="Tanya Hernández" w:date="2017-05-17T01:33:00Z">
        <w:r w:rsidR="005B2C04" w:rsidRPr="00DF2766" w:rsidDel="00262C61">
          <w:delText>6</w:delText>
        </w:r>
      </w:del>
      <w:del w:id="5015" w:author="Tanya Hernández" w:date="2017-05-27T23:44:00Z">
        <w:r w:rsidRPr="00DF2766" w:rsidDel="00DE2144">
          <w:fldChar w:fldCharType="end"/>
        </w:r>
      </w:del>
    </w:p>
    <w:p w14:paraId="73F1181D" w14:textId="77777777" w:rsidR="00983F98" w:rsidRPr="00DF2766" w:rsidRDefault="00983F98">
      <w:pPr>
        <w:pStyle w:val="Ecuaciones"/>
        <w:jc w:val="both"/>
        <w:pPrChange w:id="5016" w:author="Tanya Hernández" w:date="2017-05-17T00:53:00Z">
          <w:pPr>
            <w:spacing w:after="240"/>
            <w:ind w:firstLine="0"/>
            <w:jc w:val="left"/>
          </w:pPr>
        </w:pPrChange>
      </w:pPr>
      <w:r w:rsidRPr="00DF2766">
        <w:t>Donde:</w:t>
      </w:r>
    </w:p>
    <w:p w14:paraId="0336F52B" w14:textId="77777777" w:rsidR="00983F98" w:rsidRPr="00DF2766" w:rsidRDefault="00983F98">
      <w:pPr>
        <w:pStyle w:val="Ecuaciones"/>
        <w:rPr>
          <w:rPrChange w:id="5017" w:author="Tanya Hernández" w:date="2017-05-17T00:53:00Z">
            <w:rPr>
              <w:sz w:val="20"/>
            </w:rPr>
          </w:rPrChange>
        </w:rPr>
        <w:pPrChange w:id="5018" w:author="Tanya Hernández" w:date="2017-05-17T00:53:00Z">
          <w:pPr>
            <w:spacing w:after="240"/>
            <w:ind w:firstLine="0"/>
            <w:jc w:val="center"/>
          </w:pPr>
        </w:pPrChange>
      </w:pPr>
      <m:oMathPara>
        <m:oMath>
          <m:r>
            <m:rPr>
              <m:scr m:val="script"/>
              <m:sty m:val="p"/>
            </m:rPr>
            <w:rPr>
              <w:rFonts w:ascii="Cambria Math" w:hAnsi="Cambria Math"/>
              <w:rPrChange w:id="5019" w:author="Tanya Hernández" w:date="2017-05-17T00:53:00Z">
                <w:rPr>
                  <w:rFonts w:ascii="Cambria Math" w:hAnsi="Cambria Math"/>
                  <w:sz w:val="16"/>
                </w:rPr>
              </w:rPrChange>
            </w:rPr>
            <m:t xml:space="preserve">w </m:t>
          </m:r>
          <m:r>
            <w:rPr>
              <w:rFonts w:ascii="Cambria Math" w:hAnsi="Cambria Math"/>
              <w:rPrChange w:id="5020" w:author="Tanya Hernández" w:date="2017-05-17T00:53:00Z">
                <w:rPr>
                  <w:rFonts w:ascii="Cambria Math" w:hAnsi="Cambria Math"/>
                  <w:sz w:val="16"/>
                </w:rPr>
              </w:rPrChange>
            </w:rPr>
            <m:t>es</m:t>
          </m:r>
          <m:r>
            <m:rPr>
              <m:sty m:val="p"/>
            </m:rPr>
            <w:rPr>
              <w:rFonts w:ascii="Cambria Math" w:hAnsi="Cambria Math"/>
              <w:rPrChange w:id="5021" w:author="Tanya Hernández" w:date="2017-05-17T00:53:00Z">
                <w:rPr>
                  <w:rFonts w:ascii="Cambria Math" w:hAnsi="Cambria Math"/>
                  <w:sz w:val="16"/>
                </w:rPr>
              </w:rPrChange>
            </w:rPr>
            <m:t xml:space="preserve"> </m:t>
          </m:r>
          <m:r>
            <w:rPr>
              <w:rFonts w:ascii="Cambria Math" w:hAnsi="Cambria Math"/>
              <w:rPrChange w:id="5022" w:author="Tanya Hernández" w:date="2017-05-17T00:53:00Z">
                <w:rPr>
                  <w:rFonts w:ascii="Cambria Math" w:hAnsi="Cambria Math"/>
                  <w:sz w:val="16"/>
                </w:rPr>
              </w:rPrChange>
            </w:rPr>
            <m:t>la</m:t>
          </m:r>
          <m:r>
            <m:rPr>
              <m:sty m:val="p"/>
            </m:rPr>
            <w:rPr>
              <w:rFonts w:ascii="Cambria Math" w:hAnsi="Cambria Math"/>
              <w:rPrChange w:id="5023" w:author="Tanya Hernández" w:date="2017-05-17T00:53:00Z">
                <w:rPr>
                  <w:rFonts w:ascii="Cambria Math" w:hAnsi="Cambria Math"/>
                  <w:sz w:val="16"/>
                </w:rPr>
              </w:rPrChange>
            </w:rPr>
            <m:t xml:space="preserve"> </m:t>
          </m:r>
          <m:r>
            <w:rPr>
              <w:rFonts w:ascii="Cambria Math" w:hAnsi="Cambria Math"/>
              <w:rPrChange w:id="5024" w:author="Tanya Hernández" w:date="2017-05-17T00:53:00Z">
                <w:rPr>
                  <w:rFonts w:ascii="Cambria Math" w:hAnsi="Cambria Math"/>
                  <w:sz w:val="16"/>
                </w:rPr>
              </w:rPrChange>
            </w:rPr>
            <m:t>velocidad</m:t>
          </m:r>
          <m:r>
            <m:rPr>
              <m:sty m:val="p"/>
            </m:rPr>
            <w:rPr>
              <w:rFonts w:ascii="Cambria Math" w:hAnsi="Cambria Math"/>
              <w:rPrChange w:id="5025" w:author="Tanya Hernández" w:date="2017-05-17T00:53:00Z">
                <w:rPr>
                  <w:rFonts w:ascii="Cambria Math" w:hAnsi="Cambria Math"/>
                  <w:sz w:val="16"/>
                </w:rPr>
              </w:rPrChange>
            </w:rPr>
            <m:t xml:space="preserve"> </m:t>
          </m:r>
          <m:r>
            <w:rPr>
              <w:rFonts w:ascii="Cambria Math" w:hAnsi="Cambria Math"/>
              <w:rPrChange w:id="5026" w:author="Tanya Hernández" w:date="2017-05-17T00:53:00Z">
                <w:rPr>
                  <w:rFonts w:ascii="Cambria Math" w:hAnsi="Cambria Math"/>
                  <w:sz w:val="16"/>
                </w:rPr>
              </w:rPrChange>
            </w:rPr>
            <m:t>angular</m:t>
          </m:r>
        </m:oMath>
      </m:oMathPara>
    </w:p>
    <w:p w14:paraId="6E6823FF" w14:textId="3D7A4C12" w:rsidR="00983F98" w:rsidRPr="00DF2766" w:rsidRDefault="00983F98">
      <w:pPr>
        <w:pStyle w:val="Ecuaciones"/>
        <w:rPr>
          <w:rPrChange w:id="5027" w:author="Tanya Hernández" w:date="2017-05-17T00:53:00Z">
            <w:rPr>
              <w:sz w:val="16"/>
            </w:rPr>
          </w:rPrChange>
        </w:rPr>
        <w:pPrChange w:id="5028" w:author="Tanya Hernández" w:date="2017-05-17T00:53:00Z">
          <w:pPr>
            <w:spacing w:after="240"/>
            <w:ind w:firstLine="0"/>
            <w:jc w:val="center"/>
          </w:pPr>
        </w:pPrChange>
      </w:pPr>
      <m:oMathPara>
        <m:oMath>
          <m:r>
            <w:rPr>
              <w:rFonts w:ascii="Cambria Math" w:hAnsi="Cambria Math"/>
              <w:rPrChange w:id="5029" w:author="Tanya Hernández" w:date="2017-05-17T00:53:00Z">
                <w:rPr>
                  <w:rFonts w:ascii="Cambria Math" w:hAnsi="Cambria Math"/>
                  <w:sz w:val="16"/>
                </w:rPr>
              </w:rPrChange>
            </w:rPr>
            <m:t>v</m:t>
          </m:r>
          <m:r>
            <m:rPr>
              <m:sty m:val="p"/>
            </m:rPr>
            <w:rPr>
              <w:rFonts w:ascii="Cambria Math" w:hAnsi="Cambria Math"/>
              <w:rPrChange w:id="5030" w:author="Tanya Hernández" w:date="2017-05-17T00:53:00Z">
                <w:rPr>
                  <w:rFonts w:ascii="Cambria Math" w:hAnsi="Cambria Math"/>
                  <w:sz w:val="16"/>
                </w:rPr>
              </w:rPrChange>
            </w:rPr>
            <m:t xml:space="preserve"> </m:t>
          </m:r>
          <m:r>
            <w:rPr>
              <w:rFonts w:ascii="Cambria Math" w:hAnsi="Cambria Math"/>
              <w:rPrChange w:id="5031" w:author="Tanya Hernández" w:date="2017-05-17T00:53:00Z">
                <w:rPr>
                  <w:rFonts w:ascii="Cambria Math" w:hAnsi="Cambria Math"/>
                  <w:sz w:val="16"/>
                </w:rPr>
              </w:rPrChange>
            </w:rPr>
            <m:t>es</m:t>
          </m:r>
          <m:r>
            <m:rPr>
              <m:sty m:val="p"/>
            </m:rPr>
            <w:rPr>
              <w:rFonts w:ascii="Cambria Math" w:hAnsi="Cambria Math"/>
              <w:rPrChange w:id="5032" w:author="Tanya Hernández" w:date="2017-05-17T00:53:00Z">
                <w:rPr>
                  <w:rFonts w:ascii="Cambria Math" w:hAnsi="Cambria Math"/>
                  <w:sz w:val="16"/>
                </w:rPr>
              </w:rPrChange>
            </w:rPr>
            <m:t xml:space="preserve"> </m:t>
          </m:r>
          <m:r>
            <w:rPr>
              <w:rFonts w:ascii="Cambria Math" w:hAnsi="Cambria Math"/>
              <w:rPrChange w:id="5033" w:author="Tanya Hernández" w:date="2017-05-17T00:53:00Z">
                <w:rPr>
                  <w:rFonts w:ascii="Cambria Math" w:hAnsi="Cambria Math"/>
                  <w:sz w:val="16"/>
                </w:rPr>
              </w:rPrChange>
            </w:rPr>
            <m:t>la</m:t>
          </m:r>
          <m:r>
            <m:rPr>
              <m:sty m:val="p"/>
            </m:rPr>
            <w:rPr>
              <w:rFonts w:ascii="Cambria Math" w:hAnsi="Cambria Math"/>
              <w:rPrChange w:id="5034" w:author="Tanya Hernández" w:date="2017-05-17T00:53:00Z">
                <w:rPr>
                  <w:rFonts w:ascii="Cambria Math" w:hAnsi="Cambria Math"/>
                  <w:sz w:val="16"/>
                </w:rPr>
              </w:rPrChange>
            </w:rPr>
            <m:t xml:space="preserve"> </m:t>
          </m:r>
          <m:r>
            <w:rPr>
              <w:rFonts w:ascii="Cambria Math" w:hAnsi="Cambria Math"/>
              <w:rPrChange w:id="5035" w:author="Tanya Hernández" w:date="2017-05-17T00:53:00Z">
                <w:rPr>
                  <w:rFonts w:ascii="Cambria Math" w:hAnsi="Cambria Math"/>
                  <w:sz w:val="16"/>
                </w:rPr>
              </w:rPrChange>
            </w:rPr>
            <m:t>velocidad</m:t>
          </m:r>
        </m:oMath>
      </m:oMathPara>
    </w:p>
    <w:p w14:paraId="17C51E31" w14:textId="14460F17" w:rsidR="00983F98" w:rsidRPr="00DF2766" w:rsidRDefault="00983F98">
      <w:pPr>
        <w:pStyle w:val="Ecuaciones"/>
        <w:rPr>
          <w:rPrChange w:id="5036" w:author="Tanya Hernández" w:date="2017-05-17T00:53:00Z">
            <w:rPr>
              <w:sz w:val="16"/>
            </w:rPr>
          </w:rPrChange>
        </w:rPr>
        <w:pPrChange w:id="5037" w:author="Tanya Hernández" w:date="2017-05-17T00:53:00Z">
          <w:pPr>
            <w:spacing w:after="240"/>
            <w:ind w:firstLine="0"/>
            <w:jc w:val="center"/>
          </w:pPr>
        </w:pPrChange>
      </w:pPr>
      <m:oMathPara>
        <m:oMath>
          <m:r>
            <w:rPr>
              <w:rFonts w:ascii="Cambria Math" w:hAnsi="Cambria Math"/>
              <w:rPrChange w:id="5038" w:author="Tanya Hernández" w:date="2017-05-17T00:53:00Z">
                <w:rPr>
                  <w:rFonts w:ascii="Cambria Math" w:hAnsi="Cambria Math"/>
                  <w:sz w:val="16"/>
                </w:rPr>
              </w:rPrChange>
            </w:rPr>
            <m:t>r</m:t>
          </m:r>
          <m:r>
            <m:rPr>
              <m:sty m:val="p"/>
            </m:rPr>
            <w:rPr>
              <w:rFonts w:ascii="Cambria Math" w:hAnsi="Cambria Math"/>
              <w:rPrChange w:id="5039" w:author="Tanya Hernández" w:date="2017-05-17T00:53:00Z">
                <w:rPr>
                  <w:rFonts w:ascii="Cambria Math" w:hAnsi="Cambria Math"/>
                  <w:sz w:val="16"/>
                </w:rPr>
              </w:rPrChange>
            </w:rPr>
            <m:t xml:space="preserve"> </m:t>
          </m:r>
          <m:r>
            <w:rPr>
              <w:rFonts w:ascii="Cambria Math" w:hAnsi="Cambria Math"/>
              <w:rPrChange w:id="5040" w:author="Tanya Hernández" w:date="2017-05-17T00:53:00Z">
                <w:rPr>
                  <w:rFonts w:ascii="Cambria Math" w:hAnsi="Cambria Math"/>
                  <w:sz w:val="16"/>
                </w:rPr>
              </w:rPrChange>
            </w:rPr>
            <m:t>es</m:t>
          </m:r>
          <m:r>
            <m:rPr>
              <m:sty m:val="p"/>
            </m:rPr>
            <w:rPr>
              <w:rFonts w:ascii="Cambria Math" w:hAnsi="Cambria Math"/>
              <w:rPrChange w:id="5041" w:author="Tanya Hernández" w:date="2017-05-17T00:53:00Z">
                <w:rPr>
                  <w:rFonts w:ascii="Cambria Math" w:hAnsi="Cambria Math"/>
                  <w:sz w:val="16"/>
                </w:rPr>
              </w:rPrChange>
            </w:rPr>
            <m:t xml:space="preserve"> </m:t>
          </m:r>
          <m:r>
            <w:rPr>
              <w:rFonts w:ascii="Cambria Math" w:hAnsi="Cambria Math"/>
              <w:rPrChange w:id="5042" w:author="Tanya Hernández" w:date="2017-05-17T00:53:00Z">
                <w:rPr>
                  <w:rFonts w:ascii="Cambria Math" w:hAnsi="Cambria Math"/>
                  <w:sz w:val="16"/>
                </w:rPr>
              </w:rPrChange>
            </w:rPr>
            <m:t>el</m:t>
          </m:r>
          <m:r>
            <m:rPr>
              <m:sty m:val="p"/>
            </m:rPr>
            <w:rPr>
              <w:rFonts w:ascii="Cambria Math" w:hAnsi="Cambria Math"/>
              <w:rPrChange w:id="5043" w:author="Tanya Hernández" w:date="2017-05-17T00:53:00Z">
                <w:rPr>
                  <w:rFonts w:ascii="Cambria Math" w:hAnsi="Cambria Math"/>
                  <w:sz w:val="16"/>
                </w:rPr>
              </w:rPrChange>
            </w:rPr>
            <m:t xml:space="preserve"> </m:t>
          </m:r>
          <m:r>
            <w:rPr>
              <w:rFonts w:ascii="Cambria Math" w:hAnsi="Cambria Math"/>
              <w:rPrChange w:id="5044" w:author="Tanya Hernández" w:date="2017-05-17T00:53:00Z">
                <w:rPr>
                  <w:rFonts w:ascii="Cambria Math" w:hAnsi="Cambria Math"/>
                  <w:sz w:val="16"/>
                </w:rPr>
              </w:rPrChange>
            </w:rPr>
            <m:t>radio</m:t>
          </m:r>
          <m:r>
            <m:rPr>
              <m:sty m:val="p"/>
            </m:rPr>
            <w:rPr>
              <w:rFonts w:ascii="Cambria Math" w:hAnsi="Cambria Math"/>
              <w:rPrChange w:id="5045" w:author="Tanya Hernández" w:date="2017-05-17T00:53:00Z">
                <w:rPr>
                  <w:rFonts w:ascii="Cambria Math" w:hAnsi="Cambria Math"/>
                  <w:sz w:val="16"/>
                </w:rPr>
              </w:rPrChange>
            </w:rPr>
            <m:t xml:space="preserve"> </m:t>
          </m:r>
          <m:r>
            <w:rPr>
              <w:rFonts w:ascii="Cambria Math" w:hAnsi="Cambria Math"/>
              <w:rPrChange w:id="5046" w:author="Tanya Hernández" w:date="2017-05-17T00:53:00Z">
                <w:rPr>
                  <w:rFonts w:ascii="Cambria Math" w:hAnsi="Cambria Math"/>
                  <w:sz w:val="16"/>
                </w:rPr>
              </w:rPrChange>
            </w:rPr>
            <m:t>del</m:t>
          </m:r>
          <m:r>
            <m:rPr>
              <m:sty m:val="p"/>
            </m:rPr>
            <w:rPr>
              <w:rFonts w:ascii="Cambria Math" w:hAnsi="Cambria Math"/>
              <w:rPrChange w:id="5047" w:author="Tanya Hernández" w:date="2017-05-17T00:53:00Z">
                <w:rPr>
                  <w:rFonts w:ascii="Cambria Math" w:hAnsi="Cambria Math"/>
                  <w:sz w:val="16"/>
                </w:rPr>
              </w:rPrChange>
            </w:rPr>
            <m:t xml:space="preserve"> </m:t>
          </m:r>
          <m:r>
            <w:rPr>
              <w:rFonts w:ascii="Cambria Math" w:hAnsi="Cambria Math"/>
              <w:rPrChange w:id="5048" w:author="Tanya Hernández" w:date="2017-05-17T00:53:00Z">
                <w:rPr>
                  <w:rFonts w:ascii="Cambria Math" w:hAnsi="Cambria Math"/>
                  <w:sz w:val="16"/>
                </w:rPr>
              </w:rPrChange>
            </w:rPr>
            <m:t>circulo</m:t>
          </m:r>
        </m:oMath>
      </m:oMathPara>
    </w:p>
    <w:p w14:paraId="5DDF7A62" w14:textId="5EABACD2" w:rsidR="00983F98" w:rsidRDefault="00983F98" w:rsidP="00E760DA">
      <w:pPr>
        <w:spacing w:after="240"/>
        <w:rPr>
          <w:rFonts w:cs="Times New Roman"/>
          <w:szCs w:val="20"/>
        </w:rPr>
      </w:pPr>
      <w:r w:rsidRPr="00983F98">
        <w:rPr>
          <w:rFonts w:cs="Times New Roman"/>
          <w:szCs w:val="20"/>
        </w:rPr>
        <w:t>Por medio de este mecanismo se obtiene la magnitud de la aceleración y el ángulo (acelerómetro y giroscopio), estas magnitudes resultan en pulsos eléctricos que después son procesados por un DMP (Procesador de Movimiento Digital) dando como respuesta una señal digital, que se almacena en un registro, el cual se puede consultar utilizando el protocolo TWI (</w:t>
      </w:r>
      <m:oMath>
        <m:sSup>
          <m:sSupPr>
            <m:ctrlPr>
              <w:rPr>
                <w:rFonts w:ascii="Cambria Math" w:hAnsi="Cambria Math" w:cs="Times New Roman"/>
                <w:i/>
                <w:szCs w:val="20"/>
              </w:rPr>
            </m:ctrlPr>
          </m:sSupPr>
          <m:e>
            <m:r>
              <w:rPr>
                <w:rFonts w:ascii="Cambria Math" w:hAnsi="Cambria Math" w:cs="Times New Roman"/>
                <w:szCs w:val="20"/>
              </w:rPr>
              <m:t>I</m:t>
            </m:r>
          </m:e>
          <m:sup>
            <m:r>
              <w:rPr>
                <w:rFonts w:ascii="Cambria Math" w:hAnsi="Cambria Math" w:cs="Times New Roman"/>
                <w:szCs w:val="20"/>
              </w:rPr>
              <m:t>2</m:t>
            </m:r>
          </m:sup>
        </m:sSup>
        <m:r>
          <w:rPr>
            <w:rFonts w:ascii="Cambria Math" w:hAnsi="Cambria Math" w:cs="Times New Roman"/>
            <w:szCs w:val="20"/>
          </w:rPr>
          <m:t>C)</m:t>
        </m:r>
      </m:oMath>
      <w:r w:rsidRPr="00983F98">
        <w:rPr>
          <w:rFonts w:cs="Times New Roman"/>
          <w:szCs w:val="20"/>
        </w:rPr>
        <w:t xml:space="preserve">. En la </w:t>
      </w:r>
      <w:ins w:id="5049" w:author="Tanya Hernández" w:date="2017-05-27T23:53:00Z">
        <w:r w:rsidR="007A529E">
          <w:rPr>
            <w:rFonts w:cs="Times New Roman"/>
            <w:szCs w:val="20"/>
          </w:rPr>
          <w:t>t</w:t>
        </w:r>
      </w:ins>
      <w:del w:id="5050" w:author="Tanya Hernández" w:date="2017-05-27T23:53:00Z">
        <w:r w:rsidRPr="00983F98" w:rsidDel="007A529E">
          <w:rPr>
            <w:rFonts w:cs="Times New Roman"/>
            <w:szCs w:val="20"/>
          </w:rPr>
          <w:delText>T</w:delText>
        </w:r>
      </w:del>
      <w:r w:rsidRPr="00983F98">
        <w:rPr>
          <w:rFonts w:cs="Times New Roman"/>
          <w:szCs w:val="20"/>
        </w:rPr>
        <w:t>abla</w:t>
      </w:r>
      <w:r w:rsidR="00F51238">
        <w:rPr>
          <w:rFonts w:cs="Times New Roman"/>
          <w:szCs w:val="20"/>
        </w:rPr>
        <w:t xml:space="preserve"> 4.</w:t>
      </w:r>
      <w:ins w:id="5051" w:author="Tanya Hernández" w:date="2017-05-27T23:51:00Z">
        <w:r w:rsidR="007A529E">
          <w:rPr>
            <w:rFonts w:cs="Times New Roman"/>
            <w:szCs w:val="20"/>
          </w:rPr>
          <w:t>XIV,</w:t>
        </w:r>
      </w:ins>
      <w:del w:id="5052" w:author="Tanya Hernández" w:date="2017-05-27T23:51:00Z">
        <w:r w:rsidR="00F51238" w:rsidDel="007A529E">
          <w:rPr>
            <w:rFonts w:cs="Times New Roman"/>
            <w:szCs w:val="20"/>
          </w:rPr>
          <w:delText>V</w:delText>
        </w:r>
      </w:del>
      <w:r w:rsidRPr="00983F98">
        <w:rPr>
          <w:rFonts w:cs="Times New Roman"/>
          <w:szCs w:val="20"/>
        </w:rPr>
        <w:t xml:space="preserve"> se puede apreciar la cadena del protocolo TWI para consultar las magnitudes digitales del</w:t>
      </w:r>
      <w:r w:rsidR="00AF386C">
        <w:rPr>
          <w:rFonts w:cs="Times New Roman"/>
          <w:szCs w:val="20"/>
        </w:rPr>
        <w:t xml:space="preserve"> acelerómetro y giroscopio [6</w:t>
      </w:r>
      <w:r w:rsidR="00750721">
        <w:rPr>
          <w:rFonts w:cs="Times New Roman"/>
          <w:szCs w:val="20"/>
        </w:rPr>
        <w:t>9</w:t>
      </w:r>
      <w:r w:rsidRPr="00983F98">
        <w:rPr>
          <w:rFonts w:cs="Times New Roman"/>
          <w:szCs w:val="20"/>
        </w:rPr>
        <w:t>,</w:t>
      </w:r>
      <w:r w:rsidR="00750721">
        <w:rPr>
          <w:rFonts w:cs="Times New Roman"/>
          <w:szCs w:val="20"/>
        </w:rPr>
        <w:t xml:space="preserve"> 70</w:t>
      </w:r>
      <w:r w:rsidRPr="00983F98">
        <w:rPr>
          <w:rFonts w:cs="Times New Roman"/>
          <w:szCs w:val="20"/>
        </w:rPr>
        <w:t xml:space="preserve">]. </w:t>
      </w:r>
    </w:p>
    <w:tbl>
      <w:tblPr>
        <w:tblStyle w:val="Tablaconcuadrcula1clara-nfasis1"/>
        <w:tblW w:w="0" w:type="auto"/>
        <w:jc w:val="center"/>
        <w:tblLook w:val="04A0" w:firstRow="1" w:lastRow="0" w:firstColumn="1" w:lastColumn="0" w:noHBand="0" w:noVBand="1"/>
        <w:tblPrChange w:id="5053" w:author="Tanya Hernández" w:date="2017-05-21T20:51:00Z">
          <w:tblPr>
            <w:tblStyle w:val="Tablaconcuadrcula1clara-nfasis1"/>
            <w:tblW w:w="0" w:type="auto"/>
            <w:tblLook w:val="04A0" w:firstRow="1" w:lastRow="0" w:firstColumn="1" w:lastColumn="0" w:noHBand="0" w:noVBand="1"/>
          </w:tblPr>
        </w:tblPrChange>
      </w:tblPr>
      <w:tblGrid>
        <w:gridCol w:w="815"/>
        <w:gridCol w:w="564"/>
        <w:gridCol w:w="468"/>
        <w:gridCol w:w="483"/>
        <w:gridCol w:w="594"/>
        <w:gridCol w:w="483"/>
        <w:gridCol w:w="360"/>
        <w:gridCol w:w="849"/>
        <w:gridCol w:w="483"/>
        <w:gridCol w:w="914"/>
        <w:gridCol w:w="749"/>
        <w:gridCol w:w="552"/>
        <w:tblGridChange w:id="5054">
          <w:tblGrid>
            <w:gridCol w:w="1069"/>
            <w:gridCol w:w="627"/>
            <w:gridCol w:w="820"/>
            <w:gridCol w:w="483"/>
            <w:gridCol w:w="594"/>
            <w:gridCol w:w="537"/>
            <w:gridCol w:w="543"/>
            <w:gridCol w:w="851"/>
            <w:gridCol w:w="537"/>
            <w:gridCol w:w="914"/>
            <w:gridCol w:w="749"/>
            <w:gridCol w:w="552"/>
          </w:tblGrid>
        </w:tblGridChange>
      </w:tblGrid>
      <w:tr w:rsidR="00A77019" w:rsidRPr="00E760DA" w14:paraId="20E12396" w14:textId="77777777" w:rsidTr="00A77019">
        <w:trPr>
          <w:cnfStyle w:val="100000000000" w:firstRow="1" w:lastRow="0" w:firstColumn="0" w:lastColumn="0" w:oddVBand="0" w:evenVBand="0" w:oddHBand="0" w:evenHBand="0" w:firstRowFirstColumn="0" w:firstRowLastColumn="0" w:lastRowFirstColumn="0" w:lastRowLastColumn="0"/>
          <w:trHeight w:val="579"/>
          <w:jc w:val="center"/>
          <w:trPrChange w:id="5055" w:author="Tanya Hernández" w:date="2017-05-21T20:51:00Z">
            <w:trPr>
              <w:trHeight w:val="579"/>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5056" w:author="Tanya Hernández" w:date="2017-05-21T20:51:00Z">
              <w:tcPr>
                <w:tcW w:w="1069" w:type="dxa"/>
              </w:tcPr>
            </w:tcPrChange>
          </w:tcPr>
          <w:p w14:paraId="475B4D1F" w14:textId="28F37319" w:rsidR="00983F98" w:rsidRPr="00E760DA" w:rsidRDefault="00983F98">
            <w:pPr>
              <w:spacing w:after="240"/>
              <w:ind w:right="-76" w:hanging="112"/>
              <w:jc w:val="center"/>
              <w:cnfStyle w:val="101000000000" w:firstRow="1" w:lastRow="0" w:firstColumn="1" w:lastColumn="0" w:oddVBand="0" w:evenVBand="0" w:oddHBand="0" w:evenHBand="0" w:firstRowFirstColumn="0" w:firstRowLastColumn="0" w:lastRowFirstColumn="0" w:lastRowLastColumn="0"/>
              <w:rPr>
                <w:rFonts w:cs="Times New Roman"/>
                <w:sz w:val="20"/>
                <w:szCs w:val="20"/>
              </w:rPr>
              <w:pPrChange w:id="5057" w:author="Tanya Hernández" w:date="2017-05-21T20:51:00Z">
                <w:pPr>
                  <w:spacing w:after="240"/>
                  <w:ind w:right="-76" w:firstLine="0"/>
                  <w:jc w:val="center"/>
                  <w:cnfStyle w:val="101000000000" w:firstRow="1" w:lastRow="0" w:firstColumn="1" w:lastColumn="0" w:oddVBand="0" w:evenVBand="0" w:oddHBand="0" w:evenHBand="0" w:firstRowFirstColumn="0" w:firstRowLastColumn="0" w:lastRowFirstColumn="0" w:lastRowLastColumn="0"/>
                </w:pPr>
              </w:pPrChange>
            </w:pPr>
            <w:r w:rsidRPr="00E760DA">
              <w:rPr>
                <w:rFonts w:cs="Times New Roman"/>
                <w:sz w:val="20"/>
                <w:szCs w:val="20"/>
              </w:rPr>
              <w:t>Maestro</w:t>
            </w:r>
          </w:p>
        </w:tc>
        <w:tc>
          <w:tcPr>
            <w:tcW w:w="0" w:type="dxa"/>
            <w:vAlign w:val="center"/>
            <w:tcPrChange w:id="5058" w:author="Tanya Hernández" w:date="2017-05-21T20:51:00Z">
              <w:tcPr>
                <w:tcW w:w="627" w:type="dxa"/>
              </w:tcPr>
            </w:tcPrChange>
          </w:tcPr>
          <w:p w14:paraId="14AA8837" w14:textId="28B0DD69" w:rsidR="00983F98" w:rsidRPr="00E760DA" w:rsidRDefault="00983F98">
            <w:pPr>
              <w:spacing w:after="240"/>
              <w:ind w:left="94" w:right="142"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59"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S</w:t>
            </w:r>
          </w:p>
        </w:tc>
        <w:tc>
          <w:tcPr>
            <w:tcW w:w="0" w:type="dxa"/>
            <w:vAlign w:val="center"/>
            <w:tcPrChange w:id="5060" w:author="Tanya Hernández" w:date="2017-05-21T20:51:00Z">
              <w:tcPr>
                <w:tcW w:w="820" w:type="dxa"/>
              </w:tcPr>
            </w:tcPrChange>
          </w:tcPr>
          <w:p w14:paraId="6D38534F" w14:textId="73CA06B5" w:rsidR="00983F98" w:rsidRPr="00E760DA" w:rsidRDefault="00983F98">
            <w:pPr>
              <w:spacing w:after="240"/>
              <w:ind w:left="-107" w:right="-96" w:hanging="145"/>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61" w:author="Tanya Hernández" w:date="2017-05-21T20:51:00Z">
                <w:pPr>
                  <w:spacing w:after="240"/>
                  <w:ind w:right="-96"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DS+E</w:t>
            </w:r>
          </w:p>
        </w:tc>
        <w:tc>
          <w:tcPr>
            <w:tcW w:w="0" w:type="dxa"/>
            <w:vAlign w:val="center"/>
            <w:tcPrChange w:id="5062" w:author="Tanya Hernández" w:date="2017-05-21T20:51:00Z">
              <w:tcPr>
                <w:tcW w:w="483" w:type="dxa"/>
              </w:tcPr>
            </w:tcPrChange>
          </w:tcPr>
          <w:p w14:paraId="24E0F9C8" w14:textId="77777777" w:rsidR="00983F98" w:rsidRPr="00E760DA" w:rsidRDefault="00983F98">
            <w:pPr>
              <w:tabs>
                <w:tab w:val="left" w:pos="0"/>
              </w:tabs>
              <w:spacing w:after="240"/>
              <w:ind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63"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p>
        </w:tc>
        <w:tc>
          <w:tcPr>
            <w:tcW w:w="0" w:type="dxa"/>
            <w:vAlign w:val="center"/>
            <w:tcPrChange w:id="5064" w:author="Tanya Hernández" w:date="2017-05-21T20:51:00Z">
              <w:tcPr>
                <w:tcW w:w="594" w:type="dxa"/>
              </w:tcPr>
            </w:tcPrChange>
          </w:tcPr>
          <w:p w14:paraId="65DB3FB3" w14:textId="79426C7C" w:rsidR="00983F98" w:rsidRPr="00E760DA" w:rsidRDefault="00983F98">
            <w:pPr>
              <w:spacing w:after="240"/>
              <w:ind w:right="89"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65"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DR</w:t>
            </w:r>
          </w:p>
        </w:tc>
        <w:tc>
          <w:tcPr>
            <w:tcW w:w="0" w:type="dxa"/>
            <w:vAlign w:val="center"/>
            <w:tcPrChange w:id="5066" w:author="Tanya Hernández" w:date="2017-05-21T20:51:00Z">
              <w:tcPr>
                <w:tcW w:w="537" w:type="dxa"/>
              </w:tcPr>
            </w:tcPrChange>
          </w:tcPr>
          <w:p w14:paraId="2727B243" w14:textId="77777777" w:rsidR="00983F98" w:rsidRPr="00E760DA" w:rsidRDefault="00983F98">
            <w:pPr>
              <w:spacing w:after="240"/>
              <w:ind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0" w:type="dxa"/>
            <w:vAlign w:val="center"/>
            <w:tcPrChange w:id="5067" w:author="Tanya Hernández" w:date="2017-05-21T20:51:00Z">
              <w:tcPr>
                <w:tcW w:w="543" w:type="dxa"/>
              </w:tcPr>
            </w:tcPrChange>
          </w:tcPr>
          <w:p w14:paraId="38EE6DF6" w14:textId="0A3D8C39" w:rsidR="00983F98" w:rsidRPr="00E760DA" w:rsidRDefault="00983F98">
            <w:pPr>
              <w:spacing w:after="240"/>
              <w:ind w:right="32"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68"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S</w:t>
            </w:r>
          </w:p>
        </w:tc>
        <w:tc>
          <w:tcPr>
            <w:tcW w:w="0" w:type="dxa"/>
            <w:vAlign w:val="center"/>
            <w:tcPrChange w:id="5069" w:author="Tanya Hernández" w:date="2017-05-21T20:51:00Z">
              <w:tcPr>
                <w:tcW w:w="851" w:type="dxa"/>
              </w:tcPr>
            </w:tcPrChange>
          </w:tcPr>
          <w:p w14:paraId="2DFD43FF" w14:textId="045BF0A7" w:rsidR="00983F98" w:rsidRPr="00E760DA" w:rsidRDefault="00983F98">
            <w:pPr>
              <w:spacing w:after="240"/>
              <w:ind w:right="85"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70"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DR+R</w:t>
            </w:r>
          </w:p>
        </w:tc>
        <w:tc>
          <w:tcPr>
            <w:tcW w:w="0" w:type="dxa"/>
            <w:vAlign w:val="center"/>
            <w:tcPrChange w:id="5071" w:author="Tanya Hernández" w:date="2017-05-21T20:51:00Z">
              <w:tcPr>
                <w:tcW w:w="537" w:type="dxa"/>
              </w:tcPr>
            </w:tcPrChange>
          </w:tcPr>
          <w:p w14:paraId="68264801" w14:textId="77777777" w:rsidR="00983F98" w:rsidRPr="00E760DA" w:rsidRDefault="00983F98">
            <w:pPr>
              <w:spacing w:after="240"/>
              <w:ind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p>
        </w:tc>
        <w:tc>
          <w:tcPr>
            <w:tcW w:w="0" w:type="dxa"/>
            <w:vAlign w:val="center"/>
            <w:tcPrChange w:id="5072" w:author="Tanya Hernández" w:date="2017-05-21T20:51:00Z">
              <w:tcPr>
                <w:tcW w:w="914" w:type="dxa"/>
              </w:tcPr>
            </w:tcPrChange>
          </w:tcPr>
          <w:p w14:paraId="48EAB424" w14:textId="77777777" w:rsidR="00983F98" w:rsidRPr="00E760DA" w:rsidRDefault="00983F98">
            <w:pPr>
              <w:spacing w:after="240"/>
              <w:ind w:right="31"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73"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p>
        </w:tc>
        <w:tc>
          <w:tcPr>
            <w:tcW w:w="0" w:type="dxa"/>
            <w:vAlign w:val="center"/>
            <w:tcPrChange w:id="5074" w:author="Tanya Hernández" w:date="2017-05-21T20:51:00Z">
              <w:tcPr>
                <w:tcW w:w="749" w:type="dxa"/>
              </w:tcPr>
            </w:tcPrChange>
          </w:tcPr>
          <w:p w14:paraId="1A50C37E" w14:textId="7D2F8AA9" w:rsidR="00983F98" w:rsidRPr="00E760DA" w:rsidRDefault="00983F98">
            <w:pPr>
              <w:spacing w:after="240"/>
              <w:ind w:right="110"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75"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NBR</w:t>
            </w:r>
          </w:p>
        </w:tc>
        <w:tc>
          <w:tcPr>
            <w:tcW w:w="0" w:type="dxa"/>
            <w:vAlign w:val="center"/>
            <w:tcPrChange w:id="5076" w:author="Tanya Hernández" w:date="2017-05-21T20:51:00Z">
              <w:tcPr>
                <w:tcW w:w="493" w:type="dxa"/>
              </w:tcPr>
            </w:tcPrChange>
          </w:tcPr>
          <w:p w14:paraId="1FA53B50" w14:textId="531B78E7" w:rsidR="00983F98" w:rsidRPr="00E760DA" w:rsidRDefault="00983F98">
            <w:pPr>
              <w:spacing w:after="240"/>
              <w:ind w:right="213"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Change w:id="5077" w:author="Tanya Hernández" w:date="2017-05-21T20:51:00Z">
                <w:pPr>
                  <w:spacing w:after="240"/>
                  <w:ind w:firstLine="0"/>
                  <w:jc w:val="center"/>
                  <w:cnfStyle w:val="100000000000" w:firstRow="1" w:lastRow="0" w:firstColumn="0" w:lastColumn="0" w:oddVBand="0" w:evenVBand="0" w:oddHBand="0" w:evenHBand="0" w:firstRowFirstColumn="0" w:firstRowLastColumn="0" w:lastRowFirstColumn="0" w:lastRowLastColumn="0"/>
                </w:pPr>
              </w:pPrChange>
            </w:pPr>
            <w:r w:rsidRPr="00E760DA">
              <w:rPr>
                <w:rFonts w:cs="Times New Roman"/>
                <w:sz w:val="20"/>
                <w:szCs w:val="20"/>
              </w:rPr>
              <w:t>P</w:t>
            </w:r>
          </w:p>
        </w:tc>
      </w:tr>
      <w:tr w:rsidR="00A77019" w:rsidRPr="00E760DA" w14:paraId="7C708D39" w14:textId="77777777" w:rsidTr="00A77019">
        <w:trPr>
          <w:trHeight w:val="579"/>
          <w:jc w:val="center"/>
          <w:trPrChange w:id="5078" w:author="Tanya Hernández" w:date="2017-05-21T20:51:00Z">
            <w:trPr>
              <w:trHeight w:val="579"/>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5079" w:author="Tanya Hernández" w:date="2017-05-21T20:51:00Z">
              <w:tcPr>
                <w:tcW w:w="1069" w:type="dxa"/>
              </w:tcPr>
            </w:tcPrChange>
          </w:tcPr>
          <w:p w14:paraId="781EFBD1" w14:textId="2ACC3D29" w:rsidR="00983F98" w:rsidRPr="00E760DA" w:rsidRDefault="00983F98">
            <w:pPr>
              <w:spacing w:after="240"/>
              <w:ind w:right="-94" w:hanging="112"/>
              <w:jc w:val="center"/>
              <w:rPr>
                <w:rFonts w:cs="Times New Roman"/>
                <w:sz w:val="20"/>
                <w:szCs w:val="20"/>
              </w:rPr>
              <w:pPrChange w:id="5080" w:author="Tanya Hernández" w:date="2017-05-21T20:51:00Z">
                <w:pPr>
                  <w:spacing w:after="240"/>
                  <w:ind w:right="-94" w:firstLine="0"/>
                  <w:jc w:val="center"/>
                </w:pPr>
              </w:pPrChange>
            </w:pPr>
            <w:r w:rsidRPr="00E760DA">
              <w:rPr>
                <w:rFonts w:cs="Times New Roman"/>
                <w:sz w:val="20"/>
                <w:szCs w:val="20"/>
              </w:rPr>
              <w:t>Esclavo</w:t>
            </w:r>
          </w:p>
        </w:tc>
        <w:tc>
          <w:tcPr>
            <w:tcW w:w="0" w:type="dxa"/>
            <w:vAlign w:val="center"/>
            <w:tcPrChange w:id="5081" w:author="Tanya Hernández" w:date="2017-05-21T20:51:00Z">
              <w:tcPr>
                <w:tcW w:w="627" w:type="dxa"/>
              </w:tcPr>
            </w:tcPrChange>
          </w:tcPr>
          <w:p w14:paraId="57AF8852" w14:textId="77777777" w:rsidR="00983F98" w:rsidRPr="00E760DA" w:rsidRDefault="00983F98">
            <w:pPr>
              <w:spacing w:after="240"/>
              <w:ind w:left="94" w:right="142"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82"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083" w:author="Tanya Hernández" w:date="2017-05-21T20:51:00Z">
              <w:tcPr>
                <w:tcW w:w="820" w:type="dxa"/>
              </w:tcPr>
            </w:tcPrChange>
          </w:tcPr>
          <w:p w14:paraId="040D9453" w14:textId="77777777" w:rsidR="00983F98" w:rsidRPr="00E760DA" w:rsidRDefault="00983F98">
            <w:pPr>
              <w:spacing w:after="240"/>
              <w:ind w:left="-107" w:hanging="145"/>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84"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085" w:author="Tanya Hernández" w:date="2017-05-21T20:51:00Z">
              <w:tcPr>
                <w:tcW w:w="483" w:type="dxa"/>
              </w:tcPr>
            </w:tcPrChange>
          </w:tcPr>
          <w:p w14:paraId="17FFE229" w14:textId="7FE4DE7A" w:rsidR="00983F98" w:rsidRPr="00E760DA" w:rsidRDefault="00983F98">
            <w:pPr>
              <w:tabs>
                <w:tab w:val="left" w:pos="0"/>
              </w:tabs>
              <w:spacing w:after="240"/>
              <w:ind w:right="-129"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86" w:author="Tanya Hernández" w:date="2017-05-21T20:51:00Z">
                <w:pPr>
                  <w:spacing w:after="240"/>
                  <w:ind w:right="-129" w:firstLine="0"/>
                  <w:jc w:val="center"/>
                  <w:cnfStyle w:val="000000000000" w:firstRow="0" w:lastRow="0" w:firstColumn="0" w:lastColumn="0" w:oddVBand="0" w:evenVBand="0" w:oddHBand="0" w:evenHBand="0" w:firstRowFirstColumn="0" w:firstRowLastColumn="0" w:lastRowFirstColumn="0" w:lastRowLastColumn="0"/>
                </w:pPr>
              </w:pPrChange>
            </w:pPr>
            <w:r w:rsidRPr="00E760DA">
              <w:rPr>
                <w:rFonts w:cs="Times New Roman"/>
                <w:sz w:val="20"/>
                <w:szCs w:val="20"/>
              </w:rPr>
              <w:t>BR</w:t>
            </w:r>
          </w:p>
        </w:tc>
        <w:tc>
          <w:tcPr>
            <w:tcW w:w="0" w:type="dxa"/>
            <w:vAlign w:val="center"/>
            <w:tcPrChange w:id="5087" w:author="Tanya Hernández" w:date="2017-05-21T20:51:00Z">
              <w:tcPr>
                <w:tcW w:w="594" w:type="dxa"/>
              </w:tcPr>
            </w:tcPrChange>
          </w:tcPr>
          <w:p w14:paraId="4E94069A" w14:textId="77777777" w:rsidR="00983F98" w:rsidRPr="00E760DA" w:rsidRDefault="00983F98">
            <w:pPr>
              <w:spacing w:after="240"/>
              <w:ind w:right="89"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88"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089" w:author="Tanya Hernández" w:date="2017-05-21T20:51:00Z">
              <w:tcPr>
                <w:tcW w:w="537" w:type="dxa"/>
              </w:tcPr>
            </w:tcPrChange>
          </w:tcPr>
          <w:p w14:paraId="1FCE1545" w14:textId="0A200C13" w:rsidR="00983F98" w:rsidRPr="00E760DA" w:rsidRDefault="00983F98">
            <w:pPr>
              <w:spacing w:after="240"/>
              <w:ind w:right="-144"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E760DA">
              <w:rPr>
                <w:rFonts w:cs="Times New Roman"/>
                <w:sz w:val="20"/>
                <w:szCs w:val="20"/>
              </w:rPr>
              <w:t>BR</w:t>
            </w:r>
          </w:p>
        </w:tc>
        <w:tc>
          <w:tcPr>
            <w:tcW w:w="0" w:type="dxa"/>
            <w:vAlign w:val="center"/>
            <w:tcPrChange w:id="5090" w:author="Tanya Hernández" w:date="2017-05-21T20:51:00Z">
              <w:tcPr>
                <w:tcW w:w="543" w:type="dxa"/>
              </w:tcPr>
            </w:tcPrChange>
          </w:tcPr>
          <w:p w14:paraId="4012AAF1" w14:textId="77777777" w:rsidR="00983F98" w:rsidRPr="00E760DA" w:rsidRDefault="00983F98">
            <w:pPr>
              <w:spacing w:after="240"/>
              <w:ind w:right="32"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91"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092" w:author="Tanya Hernández" w:date="2017-05-21T20:51:00Z">
              <w:tcPr>
                <w:tcW w:w="851" w:type="dxa"/>
              </w:tcPr>
            </w:tcPrChange>
          </w:tcPr>
          <w:p w14:paraId="2734C634" w14:textId="77777777" w:rsidR="00983F98" w:rsidRPr="00E760DA" w:rsidRDefault="00983F98">
            <w:pPr>
              <w:spacing w:after="240"/>
              <w:ind w:right="85"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93"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094" w:author="Tanya Hernández" w:date="2017-05-21T20:51:00Z">
              <w:tcPr>
                <w:tcW w:w="537" w:type="dxa"/>
              </w:tcPr>
            </w:tcPrChange>
          </w:tcPr>
          <w:p w14:paraId="2EA48CE3" w14:textId="120C9DA6" w:rsidR="00983F98" w:rsidRPr="00E760DA" w:rsidRDefault="00F51238">
            <w:pPr>
              <w:spacing w:after="240"/>
              <w:ind w:right="-133"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E760DA">
              <w:rPr>
                <w:rFonts w:cs="Times New Roman"/>
                <w:sz w:val="20"/>
                <w:szCs w:val="20"/>
              </w:rPr>
              <w:t>BR</w:t>
            </w:r>
          </w:p>
        </w:tc>
        <w:tc>
          <w:tcPr>
            <w:tcW w:w="0" w:type="dxa"/>
            <w:vAlign w:val="center"/>
            <w:tcPrChange w:id="5095" w:author="Tanya Hernández" w:date="2017-05-21T20:51:00Z">
              <w:tcPr>
                <w:tcW w:w="914" w:type="dxa"/>
              </w:tcPr>
            </w:tcPrChange>
          </w:tcPr>
          <w:p w14:paraId="7BDC0443" w14:textId="1B0122E8" w:rsidR="00983F98" w:rsidRPr="00E760DA" w:rsidRDefault="00F51238">
            <w:pPr>
              <w:spacing w:after="240"/>
              <w:ind w:right="31"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96" w:author="Tanya Hernández" w:date="2017-05-21T20:51:00Z">
                <w:pPr>
                  <w:spacing w:after="240"/>
                  <w:ind w:right="-218" w:firstLine="0"/>
                  <w:jc w:val="center"/>
                  <w:cnfStyle w:val="000000000000" w:firstRow="0" w:lastRow="0" w:firstColumn="0" w:lastColumn="0" w:oddVBand="0" w:evenVBand="0" w:oddHBand="0" w:evenHBand="0" w:firstRowFirstColumn="0" w:firstRowLastColumn="0" w:lastRowFirstColumn="0" w:lastRowLastColumn="0"/>
                </w:pPr>
              </w:pPrChange>
            </w:pPr>
            <w:r w:rsidRPr="00E760DA">
              <w:rPr>
                <w:rFonts w:cs="Times New Roman"/>
                <w:sz w:val="20"/>
                <w:szCs w:val="20"/>
              </w:rPr>
              <w:t>DATOS</w:t>
            </w:r>
          </w:p>
        </w:tc>
        <w:tc>
          <w:tcPr>
            <w:tcW w:w="0" w:type="dxa"/>
            <w:vAlign w:val="center"/>
            <w:tcPrChange w:id="5097" w:author="Tanya Hernández" w:date="2017-05-21T20:51:00Z">
              <w:tcPr>
                <w:tcW w:w="749" w:type="dxa"/>
              </w:tcPr>
            </w:tcPrChange>
          </w:tcPr>
          <w:p w14:paraId="6D0A998A" w14:textId="77777777" w:rsidR="00983F98" w:rsidRPr="00E760DA" w:rsidRDefault="00983F98">
            <w:pPr>
              <w:spacing w:after="240"/>
              <w:ind w:right="110"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098"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c>
          <w:tcPr>
            <w:tcW w:w="0" w:type="dxa"/>
            <w:vAlign w:val="center"/>
            <w:tcPrChange w:id="5099" w:author="Tanya Hernández" w:date="2017-05-21T20:51:00Z">
              <w:tcPr>
                <w:tcW w:w="493" w:type="dxa"/>
              </w:tcPr>
            </w:tcPrChange>
          </w:tcPr>
          <w:p w14:paraId="79BDABB1" w14:textId="276872D8" w:rsidR="00983F98" w:rsidRPr="00E760DA" w:rsidRDefault="00983F98">
            <w:pPr>
              <w:spacing w:after="240"/>
              <w:ind w:right="213" w:firstLine="0"/>
              <w:jc w:val="center"/>
              <w:cnfStyle w:val="000000000000" w:firstRow="0" w:lastRow="0" w:firstColumn="0" w:lastColumn="0" w:oddVBand="0" w:evenVBand="0" w:oddHBand="0" w:evenHBand="0" w:firstRowFirstColumn="0" w:firstRowLastColumn="0" w:lastRowFirstColumn="0" w:lastRowLastColumn="0"/>
              <w:rPr>
                <w:rFonts w:cs="Times New Roman"/>
                <w:sz w:val="20"/>
                <w:szCs w:val="20"/>
              </w:rPr>
              <w:pPrChange w:id="5100" w:author="Tanya Hernández" w:date="2017-05-21T20:51:00Z">
                <w:pPr>
                  <w:spacing w:after="240"/>
                  <w:ind w:firstLine="0"/>
                  <w:jc w:val="center"/>
                  <w:cnfStyle w:val="000000000000" w:firstRow="0" w:lastRow="0" w:firstColumn="0" w:lastColumn="0" w:oddVBand="0" w:evenVBand="0" w:oddHBand="0" w:evenHBand="0" w:firstRowFirstColumn="0" w:firstRowLastColumn="0" w:lastRowFirstColumn="0" w:lastRowLastColumn="0"/>
                </w:pPr>
              </w:pPrChange>
            </w:pPr>
          </w:p>
        </w:tc>
      </w:tr>
    </w:tbl>
    <w:p w14:paraId="3FAE91D6" w14:textId="51B3D818" w:rsidR="00F51238" w:rsidDel="00A77019" w:rsidRDefault="00F51238">
      <w:pPr>
        <w:pStyle w:val="Descripcin"/>
        <w:rPr>
          <w:del w:id="5101" w:author="Tanya Hernández" w:date="2017-05-21T20:52:00Z"/>
        </w:rPr>
      </w:pPr>
      <w:bookmarkStart w:id="5102" w:name="_Toc482747461"/>
      <w:r w:rsidRPr="00DF2766">
        <w:t>Tabla 4.</w:t>
      </w:r>
      <w:del w:id="5103" w:author="Tanya Hernández" w:date="2017-05-17T00:53:00Z">
        <w:r w:rsidRPr="00DF2766" w:rsidDel="00DF2766">
          <w:delText xml:space="preserve"> </w:delText>
        </w:r>
      </w:del>
      <w:r w:rsidRPr="00803B69">
        <w:rPr>
          <w:b w:val="0"/>
        </w:rPr>
        <w:fldChar w:fldCharType="begin"/>
      </w:r>
      <w:r w:rsidRPr="00DF2766">
        <w:instrText xml:space="preserve"> SEQ Tabla_4. \* ROMAN </w:instrText>
      </w:r>
      <w:r w:rsidRPr="00803B69">
        <w:rPr>
          <w:b w:val="0"/>
          <w:rPrChange w:id="5104" w:author="Tanya Hernández" w:date="2017-05-17T00:53:00Z">
            <w:rPr>
              <w:b w:val="0"/>
            </w:rPr>
          </w:rPrChange>
        </w:rPr>
        <w:fldChar w:fldCharType="separate"/>
      </w:r>
      <w:ins w:id="5105" w:author="Tanya Hernández" w:date="2017-05-27T23:21:00Z">
        <w:r w:rsidR="00777661">
          <w:rPr>
            <w:noProof/>
          </w:rPr>
          <w:t>XIV</w:t>
        </w:r>
      </w:ins>
      <w:del w:id="5106" w:author="Tanya Hernández" w:date="2017-05-17T01:33:00Z">
        <w:r w:rsidR="005B2C04" w:rsidRPr="00DF2766" w:rsidDel="00262C61">
          <w:rPr>
            <w:noProof/>
          </w:rPr>
          <w:delText>V</w:delText>
        </w:r>
      </w:del>
      <w:r w:rsidRPr="00803B69">
        <w:rPr>
          <w:b w:val="0"/>
        </w:rPr>
        <w:fldChar w:fldCharType="end"/>
      </w:r>
      <w:r>
        <w:t xml:space="preserve"> </w:t>
      </w:r>
      <w:r w:rsidRPr="00F51238">
        <w:t>Cadena de comunicación TWI [</w:t>
      </w:r>
      <w:r w:rsidR="00C22F6A">
        <w:t>69</w:t>
      </w:r>
      <w:r w:rsidR="00750721">
        <w:t>, 70</w:t>
      </w:r>
      <w:r w:rsidRPr="00F51238">
        <w:t>]</w:t>
      </w:r>
      <w:r>
        <w:t>.</w:t>
      </w:r>
      <w:bookmarkEnd w:id="5102"/>
    </w:p>
    <w:p w14:paraId="6ACCD44F" w14:textId="00D50944" w:rsidR="00F51238" w:rsidRPr="00F51238" w:rsidRDefault="00F51238">
      <w:pPr>
        <w:pStyle w:val="Descripcin"/>
        <w:pPrChange w:id="5107" w:author="Tanya Hernández" w:date="2017-05-28T00:21:00Z">
          <w:pPr>
            <w:ind w:firstLine="0"/>
          </w:pPr>
        </w:pPrChange>
      </w:pPr>
    </w:p>
    <w:tbl>
      <w:tblPr>
        <w:tblStyle w:val="Tablaconcuadrculaclara"/>
        <w:tblW w:w="0" w:type="auto"/>
        <w:jc w:val="center"/>
        <w:tblLook w:val="04A0" w:firstRow="1" w:lastRow="0" w:firstColumn="1" w:lastColumn="0" w:noHBand="0" w:noVBand="1"/>
      </w:tblPr>
      <w:tblGrid>
        <w:gridCol w:w="1337"/>
        <w:gridCol w:w="4414"/>
      </w:tblGrid>
      <w:tr w:rsidR="00F51238" w:rsidRPr="00E760DA" w14:paraId="1D2A3E16" w14:textId="77777777" w:rsidTr="00E760DA">
        <w:trPr>
          <w:jc w:val="center"/>
        </w:trPr>
        <w:tc>
          <w:tcPr>
            <w:tcW w:w="1337" w:type="dxa"/>
            <w:vAlign w:val="center"/>
          </w:tcPr>
          <w:p w14:paraId="57E9ED79" w14:textId="77777777" w:rsidR="00F51238" w:rsidRPr="00A77019" w:rsidRDefault="00F51238" w:rsidP="00E760DA">
            <w:pPr>
              <w:spacing w:after="240"/>
              <w:jc w:val="center"/>
              <w:rPr>
                <w:rFonts w:cs="Times New Roman"/>
                <w:b/>
                <w:sz w:val="20"/>
                <w:szCs w:val="20"/>
                <w:rPrChange w:id="5108" w:author="Tanya Hernández" w:date="2017-05-21T20:52:00Z">
                  <w:rPr>
                    <w:rFonts w:cs="Times New Roman"/>
                    <w:sz w:val="20"/>
                    <w:szCs w:val="20"/>
                  </w:rPr>
                </w:rPrChange>
              </w:rPr>
            </w:pPr>
            <w:r w:rsidRPr="00A77019">
              <w:rPr>
                <w:rFonts w:cs="Times New Roman"/>
                <w:b/>
                <w:sz w:val="20"/>
                <w:szCs w:val="20"/>
                <w:rPrChange w:id="5109" w:author="Tanya Hernández" w:date="2017-05-21T20:52:00Z">
                  <w:rPr>
                    <w:rFonts w:cs="Times New Roman"/>
                    <w:sz w:val="20"/>
                    <w:szCs w:val="20"/>
                  </w:rPr>
                </w:rPrChange>
              </w:rPr>
              <w:t>Signo</w:t>
            </w:r>
          </w:p>
        </w:tc>
        <w:tc>
          <w:tcPr>
            <w:tcW w:w="4414" w:type="dxa"/>
            <w:vAlign w:val="center"/>
          </w:tcPr>
          <w:p w14:paraId="44481A6A" w14:textId="77777777" w:rsidR="00F51238" w:rsidRPr="00A77019" w:rsidRDefault="00F51238" w:rsidP="00E760DA">
            <w:pPr>
              <w:spacing w:after="240"/>
              <w:jc w:val="center"/>
              <w:rPr>
                <w:rFonts w:cs="Times New Roman"/>
                <w:b/>
                <w:sz w:val="20"/>
                <w:szCs w:val="20"/>
                <w:rPrChange w:id="5110" w:author="Tanya Hernández" w:date="2017-05-21T20:52:00Z">
                  <w:rPr>
                    <w:rFonts w:cs="Times New Roman"/>
                    <w:sz w:val="20"/>
                    <w:szCs w:val="20"/>
                  </w:rPr>
                </w:rPrChange>
              </w:rPr>
            </w:pPr>
            <w:r w:rsidRPr="00A77019">
              <w:rPr>
                <w:rFonts w:cs="Times New Roman"/>
                <w:b/>
                <w:sz w:val="20"/>
                <w:szCs w:val="20"/>
                <w:rPrChange w:id="5111" w:author="Tanya Hernández" w:date="2017-05-21T20:52:00Z">
                  <w:rPr>
                    <w:rFonts w:cs="Times New Roman"/>
                    <w:sz w:val="20"/>
                    <w:szCs w:val="20"/>
                  </w:rPr>
                </w:rPrChange>
              </w:rPr>
              <w:t>Descripción</w:t>
            </w:r>
          </w:p>
        </w:tc>
      </w:tr>
      <w:tr w:rsidR="00F51238" w:rsidRPr="00E760DA" w14:paraId="702A75FE" w14:textId="77777777" w:rsidTr="00E760DA">
        <w:trPr>
          <w:jc w:val="center"/>
        </w:trPr>
        <w:tc>
          <w:tcPr>
            <w:tcW w:w="1337" w:type="dxa"/>
            <w:vAlign w:val="center"/>
          </w:tcPr>
          <w:p w14:paraId="789C82D8" w14:textId="77777777" w:rsidR="00F51238" w:rsidRPr="00E760DA" w:rsidRDefault="00F51238" w:rsidP="00E760DA">
            <w:pPr>
              <w:spacing w:after="240"/>
              <w:jc w:val="center"/>
              <w:rPr>
                <w:rFonts w:cs="Times New Roman"/>
                <w:sz w:val="20"/>
                <w:szCs w:val="20"/>
              </w:rPr>
            </w:pPr>
            <w:r w:rsidRPr="00E760DA">
              <w:rPr>
                <w:rFonts w:cs="Times New Roman"/>
                <w:sz w:val="20"/>
                <w:szCs w:val="20"/>
              </w:rPr>
              <w:t>S</w:t>
            </w:r>
          </w:p>
        </w:tc>
        <w:tc>
          <w:tcPr>
            <w:tcW w:w="4414" w:type="dxa"/>
            <w:vAlign w:val="center"/>
          </w:tcPr>
          <w:p w14:paraId="275482CB" w14:textId="77777777" w:rsidR="00F51238" w:rsidRPr="00E760DA" w:rsidRDefault="00F51238" w:rsidP="00E760DA">
            <w:pPr>
              <w:spacing w:after="240"/>
              <w:jc w:val="center"/>
              <w:rPr>
                <w:rFonts w:cs="Times New Roman"/>
                <w:sz w:val="20"/>
                <w:szCs w:val="20"/>
              </w:rPr>
            </w:pPr>
            <w:r w:rsidRPr="00E760DA">
              <w:rPr>
                <w:rFonts w:cs="Times New Roman"/>
                <w:sz w:val="20"/>
                <w:szCs w:val="20"/>
              </w:rPr>
              <w:t>Condición de inicio</w:t>
            </w:r>
          </w:p>
        </w:tc>
      </w:tr>
      <w:tr w:rsidR="00F51238" w:rsidRPr="00E760DA" w14:paraId="452E8F51" w14:textId="77777777" w:rsidTr="00E760DA">
        <w:trPr>
          <w:jc w:val="center"/>
        </w:trPr>
        <w:tc>
          <w:tcPr>
            <w:tcW w:w="1337" w:type="dxa"/>
            <w:vAlign w:val="center"/>
          </w:tcPr>
          <w:p w14:paraId="27FD7FB8" w14:textId="77777777" w:rsidR="00F51238" w:rsidRPr="00E760DA" w:rsidRDefault="00F51238" w:rsidP="00E760DA">
            <w:pPr>
              <w:spacing w:after="240"/>
              <w:jc w:val="center"/>
              <w:rPr>
                <w:rFonts w:cs="Times New Roman"/>
                <w:sz w:val="20"/>
                <w:szCs w:val="20"/>
              </w:rPr>
            </w:pPr>
            <w:r w:rsidRPr="00E760DA">
              <w:rPr>
                <w:rFonts w:cs="Times New Roman"/>
                <w:sz w:val="20"/>
                <w:szCs w:val="20"/>
              </w:rPr>
              <w:t>DS+E</w:t>
            </w:r>
          </w:p>
        </w:tc>
        <w:tc>
          <w:tcPr>
            <w:tcW w:w="4414" w:type="dxa"/>
            <w:vAlign w:val="center"/>
          </w:tcPr>
          <w:p w14:paraId="431985CB" w14:textId="77777777" w:rsidR="00F51238" w:rsidRPr="00E760DA" w:rsidRDefault="00F51238" w:rsidP="00E760DA">
            <w:pPr>
              <w:spacing w:after="240"/>
              <w:jc w:val="center"/>
              <w:rPr>
                <w:rFonts w:cs="Times New Roman"/>
                <w:sz w:val="20"/>
                <w:szCs w:val="20"/>
              </w:rPr>
            </w:pPr>
            <w:r w:rsidRPr="00E760DA">
              <w:rPr>
                <w:rFonts w:cs="Times New Roman"/>
                <w:sz w:val="20"/>
                <w:szCs w:val="20"/>
              </w:rPr>
              <w:t>Dirección del sensor (esclavo) más el bit de escritura</w:t>
            </w:r>
          </w:p>
        </w:tc>
      </w:tr>
      <w:tr w:rsidR="00F51238" w:rsidRPr="00E760DA" w14:paraId="7B72F8DC" w14:textId="77777777" w:rsidTr="00E760DA">
        <w:trPr>
          <w:jc w:val="center"/>
        </w:trPr>
        <w:tc>
          <w:tcPr>
            <w:tcW w:w="1337" w:type="dxa"/>
            <w:vAlign w:val="center"/>
          </w:tcPr>
          <w:p w14:paraId="263CF6B6" w14:textId="77777777" w:rsidR="00F51238" w:rsidRPr="00E760DA" w:rsidRDefault="00F51238" w:rsidP="00E760DA">
            <w:pPr>
              <w:spacing w:after="240"/>
              <w:jc w:val="center"/>
              <w:rPr>
                <w:rFonts w:cs="Times New Roman"/>
                <w:sz w:val="20"/>
                <w:szCs w:val="20"/>
              </w:rPr>
            </w:pPr>
            <w:r w:rsidRPr="00E760DA">
              <w:rPr>
                <w:rFonts w:cs="Times New Roman"/>
                <w:sz w:val="20"/>
                <w:szCs w:val="20"/>
              </w:rPr>
              <w:t>DR+R</w:t>
            </w:r>
          </w:p>
        </w:tc>
        <w:tc>
          <w:tcPr>
            <w:tcW w:w="4414" w:type="dxa"/>
            <w:vAlign w:val="center"/>
          </w:tcPr>
          <w:p w14:paraId="0BD16742" w14:textId="77777777" w:rsidR="00F51238" w:rsidRPr="00E760DA" w:rsidRDefault="00F51238" w:rsidP="00E760DA">
            <w:pPr>
              <w:spacing w:after="240"/>
              <w:jc w:val="center"/>
              <w:rPr>
                <w:rFonts w:cs="Times New Roman"/>
                <w:sz w:val="20"/>
                <w:szCs w:val="20"/>
              </w:rPr>
            </w:pPr>
            <w:r w:rsidRPr="00E760DA">
              <w:rPr>
                <w:rFonts w:cs="Times New Roman"/>
                <w:sz w:val="20"/>
                <w:szCs w:val="20"/>
              </w:rPr>
              <w:t>Dirección del registro más el bit de lectura</w:t>
            </w:r>
          </w:p>
        </w:tc>
      </w:tr>
      <w:tr w:rsidR="00F51238" w:rsidRPr="00E760DA" w14:paraId="68D08DA7" w14:textId="77777777" w:rsidTr="00E760DA">
        <w:trPr>
          <w:jc w:val="center"/>
        </w:trPr>
        <w:tc>
          <w:tcPr>
            <w:tcW w:w="1337" w:type="dxa"/>
            <w:vAlign w:val="center"/>
          </w:tcPr>
          <w:p w14:paraId="04C1FE5F" w14:textId="77777777" w:rsidR="00F51238" w:rsidRPr="00E760DA" w:rsidRDefault="00F51238" w:rsidP="00E760DA">
            <w:pPr>
              <w:spacing w:after="240"/>
              <w:jc w:val="center"/>
              <w:rPr>
                <w:rFonts w:cs="Times New Roman"/>
                <w:sz w:val="20"/>
                <w:szCs w:val="20"/>
              </w:rPr>
            </w:pPr>
            <w:r w:rsidRPr="00E760DA">
              <w:rPr>
                <w:rFonts w:cs="Times New Roman"/>
                <w:sz w:val="20"/>
                <w:szCs w:val="20"/>
              </w:rPr>
              <w:t>BR</w:t>
            </w:r>
          </w:p>
        </w:tc>
        <w:tc>
          <w:tcPr>
            <w:tcW w:w="4414" w:type="dxa"/>
            <w:vAlign w:val="center"/>
          </w:tcPr>
          <w:p w14:paraId="21482C19" w14:textId="77777777" w:rsidR="00F51238" w:rsidRPr="00E760DA" w:rsidRDefault="00F51238" w:rsidP="00E760DA">
            <w:pPr>
              <w:spacing w:after="240"/>
              <w:jc w:val="center"/>
              <w:rPr>
                <w:rFonts w:cs="Times New Roman"/>
                <w:sz w:val="20"/>
                <w:szCs w:val="20"/>
              </w:rPr>
            </w:pPr>
            <w:r w:rsidRPr="00E760DA">
              <w:rPr>
                <w:rFonts w:cs="Times New Roman"/>
                <w:sz w:val="20"/>
                <w:szCs w:val="20"/>
              </w:rPr>
              <w:t>Bit de reconocimiento</w:t>
            </w:r>
          </w:p>
        </w:tc>
      </w:tr>
      <w:tr w:rsidR="00F51238" w:rsidRPr="00E760DA" w14:paraId="6532208A" w14:textId="77777777" w:rsidTr="00E760DA">
        <w:trPr>
          <w:jc w:val="center"/>
        </w:trPr>
        <w:tc>
          <w:tcPr>
            <w:tcW w:w="1337" w:type="dxa"/>
            <w:vAlign w:val="center"/>
          </w:tcPr>
          <w:p w14:paraId="23D71FF4" w14:textId="77777777" w:rsidR="00F51238" w:rsidRPr="00E760DA" w:rsidRDefault="00F51238" w:rsidP="00E760DA">
            <w:pPr>
              <w:spacing w:after="240"/>
              <w:jc w:val="center"/>
              <w:rPr>
                <w:rFonts w:cs="Times New Roman"/>
                <w:sz w:val="20"/>
                <w:szCs w:val="20"/>
              </w:rPr>
            </w:pPr>
            <w:r w:rsidRPr="00E760DA">
              <w:rPr>
                <w:rFonts w:cs="Times New Roman"/>
                <w:sz w:val="20"/>
                <w:szCs w:val="20"/>
              </w:rPr>
              <w:t>DATOS</w:t>
            </w:r>
          </w:p>
        </w:tc>
        <w:tc>
          <w:tcPr>
            <w:tcW w:w="4414" w:type="dxa"/>
            <w:vAlign w:val="center"/>
          </w:tcPr>
          <w:p w14:paraId="0EF196C8" w14:textId="77777777" w:rsidR="00F51238" w:rsidRPr="00E760DA" w:rsidRDefault="00F51238" w:rsidP="00E760DA">
            <w:pPr>
              <w:spacing w:after="240"/>
              <w:jc w:val="center"/>
              <w:rPr>
                <w:rFonts w:cs="Times New Roman"/>
                <w:sz w:val="20"/>
                <w:szCs w:val="20"/>
              </w:rPr>
            </w:pPr>
            <w:r w:rsidRPr="00E760DA">
              <w:rPr>
                <w:rFonts w:cs="Times New Roman"/>
                <w:sz w:val="20"/>
                <w:szCs w:val="20"/>
              </w:rPr>
              <w:t>Datos</w:t>
            </w:r>
          </w:p>
        </w:tc>
      </w:tr>
      <w:tr w:rsidR="00F51238" w:rsidRPr="00E760DA" w14:paraId="2CF08450" w14:textId="77777777" w:rsidTr="00E760DA">
        <w:trPr>
          <w:jc w:val="center"/>
        </w:trPr>
        <w:tc>
          <w:tcPr>
            <w:tcW w:w="1337" w:type="dxa"/>
            <w:vAlign w:val="center"/>
          </w:tcPr>
          <w:p w14:paraId="4F173C94" w14:textId="77777777" w:rsidR="00F51238" w:rsidRPr="00E760DA" w:rsidRDefault="00F51238" w:rsidP="00E760DA">
            <w:pPr>
              <w:spacing w:after="240"/>
              <w:jc w:val="center"/>
              <w:rPr>
                <w:rFonts w:cs="Times New Roman"/>
                <w:sz w:val="20"/>
                <w:szCs w:val="20"/>
              </w:rPr>
            </w:pPr>
            <w:r w:rsidRPr="00E760DA">
              <w:rPr>
                <w:rFonts w:cs="Times New Roman"/>
                <w:sz w:val="20"/>
                <w:szCs w:val="20"/>
              </w:rPr>
              <w:t>NBR</w:t>
            </w:r>
          </w:p>
        </w:tc>
        <w:tc>
          <w:tcPr>
            <w:tcW w:w="4414" w:type="dxa"/>
            <w:vAlign w:val="center"/>
          </w:tcPr>
          <w:p w14:paraId="497BC990" w14:textId="77777777" w:rsidR="00F51238" w:rsidRPr="00E760DA" w:rsidRDefault="00F51238" w:rsidP="00E760DA">
            <w:pPr>
              <w:spacing w:after="240"/>
              <w:jc w:val="center"/>
              <w:rPr>
                <w:rFonts w:cs="Times New Roman"/>
                <w:sz w:val="20"/>
                <w:szCs w:val="20"/>
              </w:rPr>
            </w:pPr>
            <w:r w:rsidRPr="00E760DA">
              <w:rPr>
                <w:rFonts w:cs="Times New Roman"/>
                <w:sz w:val="20"/>
                <w:szCs w:val="20"/>
              </w:rPr>
              <w:t>No enviar el bit de reconocimiento</w:t>
            </w:r>
          </w:p>
        </w:tc>
      </w:tr>
    </w:tbl>
    <w:p w14:paraId="55CE463A" w14:textId="7AD948CC" w:rsidR="00983F98" w:rsidRPr="00E760DA" w:rsidRDefault="00E760DA">
      <w:pPr>
        <w:pStyle w:val="Descripcin"/>
      </w:pPr>
      <w:bookmarkStart w:id="5112" w:name="_Toc482747462"/>
      <w:r w:rsidRPr="00DF2766">
        <w:t>Tabla 4.</w:t>
      </w:r>
      <w:del w:id="5113" w:author="Tanya Hernández" w:date="2017-05-17T00:53:00Z">
        <w:r w:rsidRPr="00DF2766" w:rsidDel="00DF2766">
          <w:delText xml:space="preserve"> </w:delText>
        </w:r>
      </w:del>
      <w:r w:rsidRPr="00803B69">
        <w:fldChar w:fldCharType="begin"/>
      </w:r>
      <w:r w:rsidRPr="00DF2766">
        <w:instrText xml:space="preserve"> SEQ Tabla_4. \* ROMAN </w:instrText>
      </w:r>
      <w:r w:rsidRPr="00803B69">
        <w:rPr>
          <w:rPrChange w:id="5114" w:author="Tanya Hernández" w:date="2017-05-17T00:53:00Z">
            <w:rPr/>
          </w:rPrChange>
        </w:rPr>
        <w:fldChar w:fldCharType="separate"/>
      </w:r>
      <w:ins w:id="5115" w:author="Tanya Hernández" w:date="2017-05-27T23:21:00Z">
        <w:r w:rsidR="00777661">
          <w:rPr>
            <w:noProof/>
          </w:rPr>
          <w:t>XV</w:t>
        </w:r>
      </w:ins>
      <w:del w:id="5116" w:author="Tanya Hernández" w:date="2017-05-17T01:33:00Z">
        <w:r w:rsidR="005B2C04" w:rsidRPr="00DF2766" w:rsidDel="00262C61">
          <w:rPr>
            <w:noProof/>
          </w:rPr>
          <w:delText>VI</w:delText>
        </w:r>
      </w:del>
      <w:r w:rsidRPr="00803B69">
        <w:fldChar w:fldCharType="end"/>
      </w:r>
      <w:r>
        <w:t xml:space="preserve"> </w:t>
      </w:r>
      <w:r w:rsidRPr="00E760DA">
        <w:t>Descripci</w:t>
      </w:r>
      <w:r w:rsidR="00AF386C">
        <w:t>ón de la C</w:t>
      </w:r>
      <w:r w:rsidR="00750721">
        <w:t>omunicación TWI. [</w:t>
      </w:r>
      <w:r w:rsidR="00AF386C">
        <w:t>69</w:t>
      </w:r>
      <w:r w:rsidR="00750721">
        <w:t>, 70</w:t>
      </w:r>
      <w:r w:rsidRPr="00E760DA">
        <w:t>]</w:t>
      </w:r>
      <w:r w:rsidR="00750721">
        <w:t>.</w:t>
      </w:r>
      <w:bookmarkEnd w:id="5112"/>
    </w:p>
    <w:p w14:paraId="6611BC9F" w14:textId="004CF1C0" w:rsidR="00E760DA" w:rsidRDefault="00E760DA" w:rsidP="00E760DA">
      <w:pPr>
        <w:spacing w:after="240"/>
        <w:rPr>
          <w:rFonts w:cs="Times New Roman"/>
          <w:szCs w:val="20"/>
        </w:rPr>
      </w:pPr>
      <w:r>
        <w:rPr>
          <w:rFonts w:cs="Times New Roman"/>
          <w:szCs w:val="20"/>
        </w:rPr>
        <w:t xml:space="preserve">En la </w:t>
      </w:r>
      <w:r w:rsidRPr="00E760DA">
        <w:rPr>
          <w:rFonts w:cs="Times New Roman"/>
          <w:szCs w:val="20"/>
        </w:rPr>
        <w:t xml:space="preserve">tabla </w:t>
      </w:r>
      <w:r>
        <w:rPr>
          <w:rFonts w:cs="Times New Roman"/>
          <w:szCs w:val="20"/>
        </w:rPr>
        <w:t>4.</w:t>
      </w:r>
      <w:ins w:id="5117" w:author="Tanya Hernández" w:date="2017-05-27T23:52:00Z">
        <w:r w:rsidR="007A529E">
          <w:rPr>
            <w:rFonts w:cs="Times New Roman"/>
            <w:szCs w:val="20"/>
          </w:rPr>
          <w:t>X</w:t>
        </w:r>
      </w:ins>
      <w:del w:id="5118" w:author="Tanya Hernández" w:date="2017-05-17T00:53:00Z">
        <w:r w:rsidDel="00DF2766">
          <w:rPr>
            <w:rFonts w:cs="Times New Roman"/>
            <w:szCs w:val="20"/>
          </w:rPr>
          <w:delText xml:space="preserve"> </w:delText>
        </w:r>
      </w:del>
      <w:r>
        <w:rPr>
          <w:rFonts w:cs="Times New Roman"/>
          <w:szCs w:val="20"/>
        </w:rPr>
        <w:t>V</w:t>
      </w:r>
      <w:ins w:id="5119" w:author="Tanya Hernández" w:date="2017-05-27T23:53:00Z">
        <w:r w:rsidR="007A529E">
          <w:rPr>
            <w:rFonts w:cs="Times New Roman"/>
            <w:szCs w:val="20"/>
          </w:rPr>
          <w:t>,</w:t>
        </w:r>
      </w:ins>
      <w:del w:id="5120" w:author="Tanya Hernández" w:date="2017-05-27T23:52:00Z">
        <w:r w:rsidDel="007A529E">
          <w:rPr>
            <w:rFonts w:cs="Times New Roman"/>
            <w:szCs w:val="20"/>
          </w:rPr>
          <w:delText>I</w:delText>
        </w:r>
      </w:del>
      <w:r>
        <w:rPr>
          <w:rFonts w:cs="Times New Roman"/>
          <w:szCs w:val="20"/>
        </w:rPr>
        <w:t xml:space="preserve"> </w:t>
      </w:r>
      <w:r w:rsidRPr="00E760DA">
        <w:rPr>
          <w:rFonts w:cs="Times New Roman"/>
          <w:szCs w:val="20"/>
        </w:rPr>
        <w:t>muestra el significado de los símbolos señalados</w:t>
      </w:r>
      <w:r>
        <w:rPr>
          <w:rFonts w:cs="Times New Roman"/>
          <w:szCs w:val="20"/>
        </w:rPr>
        <w:t xml:space="preserve"> en la tabla 4.</w:t>
      </w:r>
      <w:ins w:id="5121" w:author="Tanya Hernández" w:date="2017-05-27T23:51:00Z">
        <w:r w:rsidR="007A529E">
          <w:rPr>
            <w:rFonts w:cs="Times New Roman"/>
            <w:szCs w:val="20"/>
          </w:rPr>
          <w:t>XI</w:t>
        </w:r>
      </w:ins>
      <w:del w:id="5122" w:author="Tanya Hernández" w:date="2017-05-17T00:53:00Z">
        <w:r w:rsidDel="0078193E">
          <w:rPr>
            <w:rFonts w:cs="Times New Roman"/>
            <w:szCs w:val="20"/>
          </w:rPr>
          <w:delText xml:space="preserve"> </w:delText>
        </w:r>
      </w:del>
      <w:r>
        <w:rPr>
          <w:rFonts w:cs="Times New Roman"/>
          <w:szCs w:val="20"/>
        </w:rPr>
        <w:t>V</w:t>
      </w:r>
      <w:r w:rsidRPr="00E760DA">
        <w:rPr>
          <w:rFonts w:cs="Times New Roman"/>
          <w:szCs w:val="20"/>
        </w:rPr>
        <w:t xml:space="preserve">. El sensor MPU-6050 tiene tres ejes de dirección x, y, z y en cada uno obtiene la aceleración y su ángulo, un acelerómetro y un giroscopio. Los registros que se consultan se muestran en las </w:t>
      </w:r>
      <w:r w:rsidR="00C22F6A">
        <w:rPr>
          <w:rFonts w:cs="Times New Roman"/>
          <w:szCs w:val="20"/>
        </w:rPr>
        <w:t>tablas 4.</w:t>
      </w:r>
      <w:ins w:id="5123" w:author="Tanya Hernández" w:date="2017-05-27T23:52:00Z">
        <w:r w:rsidR="007A529E">
          <w:rPr>
            <w:rFonts w:cs="Times New Roman"/>
            <w:szCs w:val="20"/>
          </w:rPr>
          <w:t>X</w:t>
        </w:r>
      </w:ins>
      <w:del w:id="5124" w:author="Tanya Hernández" w:date="2017-05-17T00:54:00Z">
        <w:r w:rsidR="00C22F6A" w:rsidDel="0078193E">
          <w:rPr>
            <w:rFonts w:cs="Times New Roman"/>
            <w:szCs w:val="20"/>
          </w:rPr>
          <w:delText xml:space="preserve"> </w:delText>
        </w:r>
      </w:del>
      <w:r w:rsidR="00C22F6A">
        <w:rPr>
          <w:rFonts w:cs="Times New Roman"/>
          <w:szCs w:val="20"/>
        </w:rPr>
        <w:t>VI</w:t>
      </w:r>
      <w:del w:id="5125" w:author="Tanya Hernández" w:date="2017-05-27T23:52:00Z">
        <w:r w:rsidR="00C22F6A" w:rsidDel="007A529E">
          <w:rPr>
            <w:rFonts w:cs="Times New Roman"/>
            <w:szCs w:val="20"/>
          </w:rPr>
          <w:delText>I</w:delText>
        </w:r>
      </w:del>
      <w:r w:rsidR="00C22F6A">
        <w:rPr>
          <w:rFonts w:cs="Times New Roman"/>
          <w:szCs w:val="20"/>
        </w:rPr>
        <w:t xml:space="preserve"> y 4.</w:t>
      </w:r>
      <w:ins w:id="5126" w:author="Tanya Hernández" w:date="2017-05-27T23:52:00Z">
        <w:r w:rsidR="007A529E">
          <w:rPr>
            <w:rFonts w:cs="Times New Roman"/>
            <w:szCs w:val="20"/>
          </w:rPr>
          <w:t>X</w:t>
        </w:r>
      </w:ins>
      <w:del w:id="5127" w:author="Tanya Hernández" w:date="2017-05-17T00:54:00Z">
        <w:r w:rsidR="00C22F6A" w:rsidDel="0078193E">
          <w:rPr>
            <w:rFonts w:cs="Times New Roman"/>
            <w:szCs w:val="20"/>
          </w:rPr>
          <w:delText xml:space="preserve"> </w:delText>
        </w:r>
      </w:del>
      <w:r w:rsidR="00C22F6A">
        <w:rPr>
          <w:rFonts w:cs="Times New Roman"/>
          <w:szCs w:val="20"/>
        </w:rPr>
        <w:t>VII</w:t>
      </w:r>
      <w:del w:id="5128" w:author="Tanya Hernández" w:date="2017-05-27T23:52:00Z">
        <w:r w:rsidR="00C22F6A" w:rsidDel="007A529E">
          <w:rPr>
            <w:rFonts w:cs="Times New Roman"/>
            <w:szCs w:val="20"/>
          </w:rPr>
          <w:delText>I</w:delText>
        </w:r>
      </w:del>
      <w:r w:rsidRPr="00E760DA">
        <w:rPr>
          <w:rFonts w:cs="Times New Roman"/>
          <w:szCs w:val="20"/>
        </w:rPr>
        <w:t>.</w:t>
      </w:r>
    </w:p>
    <w:p w14:paraId="0CBE54A9" w14:textId="77777777" w:rsidR="00E760DA" w:rsidRDefault="00E760DA" w:rsidP="006634D3">
      <w:pPr>
        <w:jc w:val="center"/>
        <w:rPr>
          <w:rFonts w:cs="Times New Roman"/>
          <w:szCs w:val="20"/>
        </w:rPr>
      </w:pPr>
      <w:r>
        <w:rPr>
          <w:rFonts w:cs="Times New Roman"/>
          <w:noProof/>
          <w:sz w:val="20"/>
          <w:szCs w:val="20"/>
          <w:lang w:eastAsia="es-MX"/>
        </w:rPr>
        <w:lastRenderedPageBreak/>
        <w:drawing>
          <wp:inline distT="0" distB="0" distL="0" distR="0" wp14:anchorId="45C11DFE" wp14:editId="1CA870B8">
            <wp:extent cx="5610860" cy="1205230"/>
            <wp:effectExtent l="0" t="0" r="8890" b="0"/>
            <wp:docPr id="1073741825" name="Imagen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0860" cy="1205230"/>
                    </a:xfrm>
                    <a:prstGeom prst="rect">
                      <a:avLst/>
                    </a:prstGeom>
                    <a:noFill/>
                    <a:ln>
                      <a:noFill/>
                    </a:ln>
                  </pic:spPr>
                </pic:pic>
              </a:graphicData>
            </a:graphic>
          </wp:inline>
        </w:drawing>
      </w:r>
    </w:p>
    <w:p w14:paraId="13368EE1" w14:textId="6F2AF6E7" w:rsidR="00E760DA" w:rsidRPr="00E760DA" w:rsidRDefault="00E760DA">
      <w:pPr>
        <w:pStyle w:val="Descripcin"/>
      </w:pPr>
      <w:bookmarkStart w:id="5129" w:name="_Toc482747463"/>
      <w:r w:rsidRPr="00DF2766">
        <w:t>Tabla 4.</w:t>
      </w:r>
      <w:del w:id="5130" w:author="Tanya Hernández" w:date="2017-05-17T00:53:00Z">
        <w:r w:rsidRPr="00DF2766" w:rsidDel="00DF2766">
          <w:delText xml:space="preserve"> </w:delText>
        </w:r>
      </w:del>
      <w:r w:rsidRPr="00803B69">
        <w:fldChar w:fldCharType="begin"/>
      </w:r>
      <w:r w:rsidRPr="00DF2766">
        <w:instrText xml:space="preserve"> SEQ Tabla_4. \* ROMAN </w:instrText>
      </w:r>
      <w:r w:rsidRPr="00803B69">
        <w:rPr>
          <w:rPrChange w:id="5131" w:author="Tanya Hernández" w:date="2017-05-17T00:53:00Z">
            <w:rPr/>
          </w:rPrChange>
        </w:rPr>
        <w:fldChar w:fldCharType="separate"/>
      </w:r>
      <w:ins w:id="5132" w:author="Tanya Hernández" w:date="2017-05-27T23:21:00Z">
        <w:r w:rsidR="00777661">
          <w:rPr>
            <w:noProof/>
          </w:rPr>
          <w:t>XVI</w:t>
        </w:r>
      </w:ins>
      <w:del w:id="5133" w:author="Tanya Hernández" w:date="2017-05-17T01:33:00Z">
        <w:r w:rsidR="005B2C04" w:rsidRPr="00DF2766" w:rsidDel="00262C61">
          <w:rPr>
            <w:noProof/>
          </w:rPr>
          <w:delText>VII</w:delText>
        </w:r>
      </w:del>
      <w:r w:rsidRPr="00803B69">
        <w:fldChar w:fldCharType="end"/>
      </w:r>
      <w:r>
        <w:t xml:space="preserve"> </w:t>
      </w:r>
      <w:r w:rsidRPr="00E760DA">
        <w:t>Registros para leer las magnitudes del acelerómetro Y, X y</w:t>
      </w:r>
      <w:r w:rsidR="00750721">
        <w:t xml:space="preserve"> Z. [71</w:t>
      </w:r>
      <w:r w:rsidRPr="00E760DA">
        <w:t>]</w:t>
      </w:r>
      <w:bookmarkEnd w:id="5129"/>
    </w:p>
    <w:p w14:paraId="06304102" w14:textId="7B1FC1D3" w:rsidR="006634D3" w:rsidRPr="00E760DA" w:rsidRDefault="00E760DA" w:rsidP="00C22F6A">
      <w:pPr>
        <w:spacing w:after="240"/>
        <w:rPr>
          <w:rFonts w:cs="Times New Roman"/>
          <w:szCs w:val="20"/>
        </w:rPr>
      </w:pPr>
      <w:r>
        <w:rPr>
          <w:rFonts w:cs="Times New Roman"/>
          <w:szCs w:val="20"/>
        </w:rPr>
        <w:t>En la tabla 4.</w:t>
      </w:r>
      <w:ins w:id="5134" w:author="Tanya Hernández" w:date="2017-05-27T23:53:00Z">
        <w:r w:rsidR="007A529E">
          <w:rPr>
            <w:rFonts w:cs="Times New Roman"/>
            <w:szCs w:val="20"/>
          </w:rPr>
          <w:t>X</w:t>
        </w:r>
      </w:ins>
      <w:del w:id="5135" w:author="Tanya Hernández" w:date="2017-05-17T00:53:00Z">
        <w:r w:rsidDel="00DF2766">
          <w:rPr>
            <w:rFonts w:cs="Times New Roman"/>
            <w:szCs w:val="20"/>
          </w:rPr>
          <w:delText xml:space="preserve"> </w:delText>
        </w:r>
      </w:del>
      <w:r>
        <w:rPr>
          <w:rFonts w:cs="Times New Roman"/>
          <w:szCs w:val="20"/>
        </w:rPr>
        <w:t>V</w:t>
      </w:r>
      <w:del w:id="5136" w:author="Tanya Hernández" w:date="2017-05-27T23:53:00Z">
        <w:r w:rsidDel="007A529E">
          <w:rPr>
            <w:rFonts w:cs="Times New Roman"/>
            <w:szCs w:val="20"/>
          </w:rPr>
          <w:delText>I</w:delText>
        </w:r>
      </w:del>
      <w:r>
        <w:rPr>
          <w:rFonts w:cs="Times New Roman"/>
          <w:szCs w:val="20"/>
        </w:rPr>
        <w:t>I</w:t>
      </w:r>
      <w:ins w:id="5137" w:author="Tanya Hernández" w:date="2017-05-27T23:53:00Z">
        <w:r w:rsidR="007A529E">
          <w:rPr>
            <w:rFonts w:cs="Times New Roman"/>
            <w:szCs w:val="20"/>
          </w:rPr>
          <w:t>,</w:t>
        </w:r>
      </w:ins>
      <w:r w:rsidR="006634D3">
        <w:rPr>
          <w:rFonts w:cs="Times New Roman"/>
          <w:szCs w:val="20"/>
        </w:rPr>
        <w:t xml:space="preserve"> se muestra</w:t>
      </w:r>
      <w:del w:id="5138" w:author="Maria del Rosario Rocha Bernabe" w:date="2017-05-15T13:11:00Z">
        <w:r w:rsidR="006634D3" w:rsidDel="00330AB9">
          <w:rPr>
            <w:rFonts w:cs="Times New Roman"/>
            <w:szCs w:val="20"/>
          </w:rPr>
          <w:delText>n</w:delText>
        </w:r>
      </w:del>
      <w:r w:rsidRPr="00E760DA">
        <w:rPr>
          <w:rFonts w:cs="Times New Roman"/>
          <w:szCs w:val="20"/>
        </w:rPr>
        <w:t xml:space="preserve"> la dirección de los registros y </w:t>
      </w:r>
      <w:r w:rsidR="006634D3">
        <w:rPr>
          <w:rFonts w:cs="Times New Roman"/>
          <w:szCs w:val="20"/>
        </w:rPr>
        <w:t xml:space="preserve">el contenido de cada registro, </w:t>
      </w:r>
      <w:r w:rsidRPr="00E760DA">
        <w:rPr>
          <w:rFonts w:cs="Times New Roman"/>
          <w:szCs w:val="20"/>
        </w:rPr>
        <w:t>que represen</w:t>
      </w:r>
      <w:r w:rsidR="006634D3">
        <w:rPr>
          <w:rFonts w:cs="Times New Roman"/>
          <w:szCs w:val="20"/>
        </w:rPr>
        <w:t>ta</w:t>
      </w:r>
      <w:del w:id="5139" w:author="Maria del Rosario Rocha Bernabe" w:date="2017-05-15T13:12:00Z">
        <w:r w:rsidR="006634D3" w:rsidDel="00330AB9">
          <w:rPr>
            <w:rFonts w:cs="Times New Roman"/>
            <w:szCs w:val="20"/>
          </w:rPr>
          <w:delText>ndo</w:delText>
        </w:r>
      </w:del>
      <w:r w:rsidR="006634D3">
        <w:rPr>
          <w:rFonts w:cs="Times New Roman"/>
          <w:szCs w:val="20"/>
        </w:rPr>
        <w:t xml:space="preserve"> la parte alta y baja del</w:t>
      </w:r>
      <w:r w:rsidRPr="00E760DA">
        <w:rPr>
          <w:rFonts w:cs="Times New Roman"/>
          <w:szCs w:val="20"/>
        </w:rPr>
        <w:t xml:space="preserve"> valor digital, de cada eje.</w:t>
      </w:r>
    </w:p>
    <w:p w14:paraId="0C7F0D0F" w14:textId="07874531" w:rsidR="00E760DA" w:rsidRPr="00E760DA" w:rsidRDefault="00E760DA" w:rsidP="00E760DA">
      <w:pPr>
        <w:spacing w:after="240"/>
        <w:ind w:firstLine="0"/>
        <w:rPr>
          <w:rFonts w:cs="Times New Roman"/>
          <w:szCs w:val="20"/>
        </w:rPr>
      </w:pPr>
      <w:r w:rsidRPr="00E760DA">
        <w:rPr>
          <w:rFonts w:cs="Times New Roman"/>
          <w:szCs w:val="20"/>
        </w:rPr>
        <w:t>En el caso del giroscopio sus re</w:t>
      </w:r>
      <w:r w:rsidR="006634D3">
        <w:rPr>
          <w:rFonts w:cs="Times New Roman"/>
          <w:szCs w:val="20"/>
        </w:rPr>
        <w:t xml:space="preserve">gistros de lectura se muestran </w:t>
      </w:r>
      <w:r w:rsidRPr="00E760DA">
        <w:rPr>
          <w:rFonts w:cs="Times New Roman"/>
          <w:szCs w:val="20"/>
        </w:rPr>
        <w:t>en la tabl</w:t>
      </w:r>
      <w:r w:rsidR="006634D3">
        <w:rPr>
          <w:rFonts w:cs="Times New Roman"/>
          <w:szCs w:val="20"/>
        </w:rPr>
        <w:t>a 4.</w:t>
      </w:r>
      <w:ins w:id="5140" w:author="Tanya Hernández" w:date="2017-05-27T23:53:00Z">
        <w:r w:rsidR="007A529E">
          <w:rPr>
            <w:rFonts w:cs="Times New Roman"/>
            <w:szCs w:val="20"/>
          </w:rPr>
          <w:t>X</w:t>
        </w:r>
      </w:ins>
      <w:r w:rsidR="006634D3">
        <w:rPr>
          <w:rFonts w:cs="Times New Roman"/>
          <w:szCs w:val="20"/>
        </w:rPr>
        <w:t>V</w:t>
      </w:r>
      <w:del w:id="5141" w:author="Tanya Hernández" w:date="2017-05-27T23:53:00Z">
        <w:r w:rsidR="006634D3" w:rsidDel="007A529E">
          <w:rPr>
            <w:rFonts w:cs="Times New Roman"/>
            <w:szCs w:val="20"/>
          </w:rPr>
          <w:delText>I</w:delText>
        </w:r>
      </w:del>
      <w:r w:rsidR="006634D3">
        <w:rPr>
          <w:rFonts w:cs="Times New Roman"/>
          <w:szCs w:val="20"/>
        </w:rPr>
        <w:t>II</w:t>
      </w:r>
      <w:r w:rsidRPr="00E760DA">
        <w:rPr>
          <w:rFonts w:cs="Times New Roman"/>
          <w:szCs w:val="20"/>
        </w:rPr>
        <w:t>.</w:t>
      </w:r>
    </w:p>
    <w:p w14:paraId="05CC9927" w14:textId="6E6779B7" w:rsidR="00F51238" w:rsidRDefault="006634D3" w:rsidP="006634D3">
      <w:pPr>
        <w:ind w:firstLine="0"/>
        <w:jc w:val="center"/>
        <w:rPr>
          <w:rFonts w:cs="Times New Roman"/>
          <w:szCs w:val="20"/>
        </w:rPr>
      </w:pPr>
      <w:r>
        <w:rPr>
          <w:rFonts w:cs="Times New Roman"/>
          <w:noProof/>
          <w:sz w:val="20"/>
          <w:szCs w:val="20"/>
          <w:lang w:eastAsia="es-MX"/>
        </w:rPr>
        <w:drawing>
          <wp:inline distT="0" distB="0" distL="0" distR="0" wp14:anchorId="55E2115F" wp14:editId="5CC148F8">
            <wp:extent cx="5610860" cy="1163955"/>
            <wp:effectExtent l="0" t="0" r="8890" b="0"/>
            <wp:docPr id="1073741830" name="Imagen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0860" cy="1163955"/>
                    </a:xfrm>
                    <a:prstGeom prst="rect">
                      <a:avLst/>
                    </a:prstGeom>
                    <a:noFill/>
                    <a:ln>
                      <a:noFill/>
                    </a:ln>
                  </pic:spPr>
                </pic:pic>
              </a:graphicData>
            </a:graphic>
          </wp:inline>
        </w:drawing>
      </w:r>
    </w:p>
    <w:p w14:paraId="12B55399" w14:textId="707370EA" w:rsidR="006634D3" w:rsidRPr="006634D3" w:rsidRDefault="006634D3">
      <w:pPr>
        <w:pStyle w:val="Descripcin"/>
      </w:pPr>
      <w:bookmarkStart w:id="5142" w:name="_Toc482747464"/>
      <w:r w:rsidRPr="0078193E">
        <w:t>Tabla 4.</w:t>
      </w:r>
      <w:del w:id="5143" w:author="Tanya Hernández" w:date="2017-05-17T00:54:00Z">
        <w:r w:rsidRPr="0078193E" w:rsidDel="0078193E">
          <w:delText xml:space="preserve"> </w:delText>
        </w:r>
      </w:del>
      <w:r w:rsidRPr="00803B69">
        <w:fldChar w:fldCharType="begin"/>
      </w:r>
      <w:r w:rsidRPr="0078193E">
        <w:instrText xml:space="preserve"> SEQ Tabla_4. \* ROMAN </w:instrText>
      </w:r>
      <w:r w:rsidRPr="00803B69">
        <w:rPr>
          <w:rPrChange w:id="5144" w:author="Tanya Hernández" w:date="2017-05-17T00:54:00Z">
            <w:rPr/>
          </w:rPrChange>
        </w:rPr>
        <w:fldChar w:fldCharType="separate"/>
      </w:r>
      <w:ins w:id="5145" w:author="Tanya Hernández" w:date="2017-05-27T23:21:00Z">
        <w:r w:rsidR="00777661">
          <w:rPr>
            <w:noProof/>
          </w:rPr>
          <w:t>XVII</w:t>
        </w:r>
      </w:ins>
      <w:del w:id="5146" w:author="Tanya Hernández" w:date="2017-05-17T01:33:00Z">
        <w:r w:rsidR="005B2C04" w:rsidRPr="0078193E" w:rsidDel="00262C61">
          <w:rPr>
            <w:noProof/>
          </w:rPr>
          <w:delText>VIII</w:delText>
        </w:r>
      </w:del>
      <w:r w:rsidRPr="00803B69">
        <w:fldChar w:fldCharType="end"/>
      </w:r>
      <w:r w:rsidRPr="006634D3">
        <w:t xml:space="preserve"> Registros para obtener el valor digitas del giroscopio.</w:t>
      </w:r>
      <w:bookmarkEnd w:id="5142"/>
    </w:p>
    <w:p w14:paraId="21741582" w14:textId="55FC29E2" w:rsidR="006634D3" w:rsidRPr="006634D3" w:rsidRDefault="006634D3" w:rsidP="006634D3">
      <w:pPr>
        <w:spacing w:after="240"/>
        <w:rPr>
          <w:rFonts w:cs="Times New Roman"/>
          <w:szCs w:val="20"/>
        </w:rPr>
      </w:pPr>
      <w:r>
        <w:rPr>
          <w:rFonts w:cs="Times New Roman"/>
          <w:szCs w:val="20"/>
        </w:rPr>
        <w:t>En la tabla 4.</w:t>
      </w:r>
      <w:ins w:id="5147" w:author="Tanya Hernández" w:date="2017-05-27T23:53:00Z">
        <w:r w:rsidR="007A529E">
          <w:rPr>
            <w:rFonts w:cs="Times New Roman"/>
            <w:szCs w:val="20"/>
          </w:rPr>
          <w:t>X</w:t>
        </w:r>
      </w:ins>
      <w:del w:id="5148" w:author="Tanya Hernández" w:date="2017-05-17T00:54:00Z">
        <w:r w:rsidDel="0078193E">
          <w:rPr>
            <w:rFonts w:cs="Times New Roman"/>
            <w:szCs w:val="20"/>
          </w:rPr>
          <w:delText xml:space="preserve"> </w:delText>
        </w:r>
      </w:del>
      <w:r>
        <w:rPr>
          <w:rFonts w:cs="Times New Roman"/>
          <w:szCs w:val="20"/>
        </w:rPr>
        <w:t>V</w:t>
      </w:r>
      <w:del w:id="5149" w:author="Tanya Hernández" w:date="2017-05-27T23:53:00Z">
        <w:r w:rsidDel="007A529E">
          <w:rPr>
            <w:rFonts w:cs="Times New Roman"/>
            <w:szCs w:val="20"/>
          </w:rPr>
          <w:delText>I</w:delText>
        </w:r>
      </w:del>
      <w:r>
        <w:rPr>
          <w:rFonts w:cs="Times New Roman"/>
          <w:szCs w:val="20"/>
        </w:rPr>
        <w:t>II</w:t>
      </w:r>
      <w:ins w:id="5150" w:author="Tanya Hernández" w:date="2017-05-27T23:53:00Z">
        <w:r w:rsidR="007A529E">
          <w:rPr>
            <w:rFonts w:cs="Times New Roman"/>
            <w:szCs w:val="20"/>
          </w:rPr>
          <w:t>,</w:t>
        </w:r>
      </w:ins>
      <w:r w:rsidRPr="006634D3">
        <w:rPr>
          <w:rFonts w:cs="Times New Roman"/>
          <w:szCs w:val="20"/>
        </w:rPr>
        <w:t xml:space="preserve"> tenemos la dirección de los registros y los valores digitales de cada giroscopio, para obtener en unidades de aceleración (g) y en grados para el giroscopio se utiliza el valor digital del registro y l</w:t>
      </w:r>
      <w:r>
        <w:rPr>
          <w:rFonts w:cs="Times New Roman"/>
          <w:szCs w:val="20"/>
        </w:rPr>
        <w:t>a sensibilidad. En la tabla 4.</w:t>
      </w:r>
      <w:del w:id="5151" w:author="Tanya Hernández" w:date="2017-05-17T00:54:00Z">
        <w:r w:rsidDel="0078193E">
          <w:rPr>
            <w:rFonts w:cs="Times New Roman"/>
            <w:szCs w:val="20"/>
          </w:rPr>
          <w:delText xml:space="preserve"> </w:delText>
        </w:r>
      </w:del>
      <w:del w:id="5152" w:author="Tanya Hernández" w:date="2017-05-27T23:53:00Z">
        <w:r w:rsidDel="007A529E">
          <w:rPr>
            <w:rFonts w:cs="Times New Roman"/>
            <w:szCs w:val="20"/>
          </w:rPr>
          <w:delText>I</w:delText>
        </w:r>
      </w:del>
      <w:r>
        <w:rPr>
          <w:rFonts w:cs="Times New Roman"/>
          <w:szCs w:val="20"/>
        </w:rPr>
        <w:t>X</w:t>
      </w:r>
      <w:ins w:id="5153" w:author="Tanya Hernández" w:date="2017-05-27T23:53:00Z">
        <w:r w:rsidR="007A529E">
          <w:rPr>
            <w:rFonts w:cs="Times New Roman"/>
            <w:szCs w:val="20"/>
          </w:rPr>
          <w:t>VIII,</w:t>
        </w:r>
      </w:ins>
      <w:r w:rsidRPr="006634D3">
        <w:rPr>
          <w:rFonts w:cs="Times New Roman"/>
          <w:szCs w:val="20"/>
        </w:rPr>
        <w:t xml:space="preserve"> se muestra la sensibilidad acorde a la escala que se requiera, que mida el acelerómetro, siendo su unidad 1g (9.82m/s) y en el caso del giroscopio son los radianes.</w:t>
      </w:r>
    </w:p>
    <w:p w14:paraId="19D1161B" w14:textId="6F50DBAC" w:rsidR="00F51238" w:rsidRDefault="006634D3" w:rsidP="006634D3">
      <w:pPr>
        <w:ind w:firstLine="0"/>
        <w:jc w:val="center"/>
        <w:rPr>
          <w:rFonts w:cs="Times New Roman"/>
          <w:szCs w:val="20"/>
        </w:rPr>
      </w:pPr>
      <w:r>
        <w:rPr>
          <w:rFonts w:cs="Times New Roman"/>
          <w:noProof/>
          <w:sz w:val="20"/>
          <w:szCs w:val="20"/>
          <w:lang w:eastAsia="es-MX"/>
        </w:rPr>
        <w:drawing>
          <wp:inline distT="0" distB="0" distL="0" distR="0" wp14:anchorId="0C084E7F" wp14:editId="2D93442E">
            <wp:extent cx="3303815" cy="903939"/>
            <wp:effectExtent l="0" t="0" r="0" b="0"/>
            <wp:docPr id="1073741831" name="Imagen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44285" cy="942372"/>
                    </a:xfrm>
                    <a:prstGeom prst="rect">
                      <a:avLst/>
                    </a:prstGeom>
                    <a:noFill/>
                    <a:ln>
                      <a:noFill/>
                    </a:ln>
                  </pic:spPr>
                </pic:pic>
              </a:graphicData>
            </a:graphic>
          </wp:inline>
        </w:drawing>
      </w:r>
    </w:p>
    <w:p w14:paraId="6179C7D4" w14:textId="3A1B6AE2" w:rsidR="00983F98" w:rsidRPr="006634D3" w:rsidRDefault="006634D3">
      <w:pPr>
        <w:pStyle w:val="Descripcin"/>
      </w:pPr>
      <w:bookmarkStart w:id="5154" w:name="_Toc482747465"/>
      <w:r w:rsidRPr="0078193E">
        <w:t>Tabla 4.</w:t>
      </w:r>
      <w:del w:id="5155" w:author="Tanya Hernández" w:date="2017-05-17T00:54:00Z">
        <w:r w:rsidRPr="0078193E" w:rsidDel="0078193E">
          <w:delText xml:space="preserve"> </w:delText>
        </w:r>
      </w:del>
      <w:r w:rsidRPr="00803B69">
        <w:fldChar w:fldCharType="begin"/>
      </w:r>
      <w:r w:rsidRPr="0078193E">
        <w:instrText xml:space="preserve"> SEQ Tabla_4. \* ROMAN </w:instrText>
      </w:r>
      <w:r w:rsidRPr="00803B69">
        <w:rPr>
          <w:rPrChange w:id="5156" w:author="Tanya Hernández" w:date="2017-05-17T00:54:00Z">
            <w:rPr/>
          </w:rPrChange>
        </w:rPr>
        <w:fldChar w:fldCharType="separate"/>
      </w:r>
      <w:ins w:id="5157" w:author="Tanya Hernández" w:date="2017-05-27T23:21:00Z">
        <w:r w:rsidR="00777661">
          <w:rPr>
            <w:noProof/>
          </w:rPr>
          <w:t>XVIII</w:t>
        </w:r>
      </w:ins>
      <w:del w:id="5158" w:author="Tanya Hernández" w:date="2017-05-17T01:33:00Z">
        <w:r w:rsidR="005B2C04" w:rsidRPr="0078193E" w:rsidDel="00262C61">
          <w:rPr>
            <w:noProof/>
          </w:rPr>
          <w:delText>IX</w:delText>
        </w:r>
      </w:del>
      <w:r w:rsidRPr="00803B69">
        <w:fldChar w:fldCharType="end"/>
      </w:r>
      <w:r>
        <w:t xml:space="preserve"> </w:t>
      </w:r>
      <w:r w:rsidRPr="006634D3">
        <w:t>Sens</w:t>
      </w:r>
      <w:r w:rsidR="00750721">
        <w:t>ibilidad del acelerómetro [71</w:t>
      </w:r>
      <w:r w:rsidRPr="006634D3">
        <w:t>].</w:t>
      </w:r>
      <w:bookmarkEnd w:id="5154"/>
    </w:p>
    <w:p w14:paraId="1F2888E0" w14:textId="6E8CC586" w:rsidR="006634D3" w:rsidRDefault="006634D3" w:rsidP="006634D3">
      <w:pPr>
        <w:spacing w:after="240"/>
        <w:ind w:left="420" w:firstLine="0"/>
        <w:rPr>
          <w:rFonts w:cs="Times New Roman"/>
          <w:szCs w:val="20"/>
        </w:rPr>
      </w:pPr>
      <w:r w:rsidRPr="006634D3">
        <w:rPr>
          <w:rFonts w:cs="Times New Roman"/>
          <w:szCs w:val="20"/>
        </w:rPr>
        <w:t xml:space="preserve">Para calcular la aceleración se utiliza la </w:t>
      </w:r>
      <w:del w:id="5159" w:author="Tanya Hernández" w:date="2017-05-17T00:55:00Z">
        <w:r w:rsidDel="0078193E">
          <w:rPr>
            <w:rFonts w:cs="Times New Roman"/>
            <w:szCs w:val="20"/>
          </w:rPr>
          <w:delText xml:space="preserve">fórmula </w:delText>
        </w:r>
      </w:del>
      <w:ins w:id="5160" w:author="Tanya Hernández" w:date="2017-05-17T00:55:00Z">
        <w:r w:rsidR="0078193E">
          <w:rPr>
            <w:rFonts w:cs="Times New Roman"/>
            <w:szCs w:val="20"/>
          </w:rPr>
          <w:t xml:space="preserve">ecuación </w:t>
        </w:r>
      </w:ins>
      <w:r>
        <w:rPr>
          <w:rFonts w:cs="Times New Roman"/>
          <w:szCs w:val="20"/>
        </w:rPr>
        <w:t>4.</w:t>
      </w:r>
      <w:ins w:id="5161" w:author="Tanya Hernández" w:date="2017-05-28T00:11:00Z">
        <w:r w:rsidR="00A0535E">
          <w:rPr>
            <w:rFonts w:cs="Times New Roman"/>
            <w:szCs w:val="20"/>
          </w:rPr>
          <w:t>9</w:t>
        </w:r>
      </w:ins>
      <w:del w:id="5162" w:author="Tanya Hernández" w:date="2017-05-28T00:11:00Z">
        <w:r w:rsidDel="00A0535E">
          <w:rPr>
            <w:rFonts w:cs="Times New Roman"/>
            <w:szCs w:val="20"/>
          </w:rPr>
          <w:delText>7</w:delText>
        </w:r>
      </w:del>
      <w:r w:rsidRPr="006634D3">
        <w:rPr>
          <w:rFonts w:cs="Times New Roman"/>
          <w:szCs w:val="20"/>
        </w:rPr>
        <w:t>.</w:t>
      </w:r>
    </w:p>
    <w:p w14:paraId="4737B2AF" w14:textId="5DF010F0" w:rsidR="006634D3" w:rsidDel="005C425D" w:rsidRDefault="006634D3">
      <w:pPr>
        <w:pStyle w:val="Ecuaciones"/>
        <w:rPr>
          <w:del w:id="5163" w:author="Tanya Hernández" w:date="2017-05-17T00:55:00Z"/>
        </w:rPr>
        <w:pPrChange w:id="5164" w:author="Tanya Hernández" w:date="2017-05-28T00:10:00Z">
          <w:pPr>
            <w:spacing w:after="240"/>
            <w:ind w:left="708" w:firstLine="0"/>
            <w:jc w:val="center"/>
          </w:pPr>
        </w:pPrChange>
      </w:pPr>
      <m:oMath>
        <m:r>
          <m:rPr>
            <m:sty m:val="p"/>
          </m:rPr>
          <w:rPr>
            <w:rFonts w:ascii="Cambria Math" w:hAnsi="Cambria Math"/>
          </w:rPr>
          <m:t>1</m:t>
        </m:r>
        <m:r>
          <w:rPr>
            <w:rFonts w:ascii="Cambria Math" w:hAnsi="Cambria Math"/>
          </w:rPr>
          <m:t>g</m:t>
        </m:r>
        <m:r>
          <m:rPr>
            <m:sty m:val="p"/>
          </m:rPr>
          <w:rPr>
            <w:rFonts w:ascii="Cambria Math" w:hAnsi="Cambria Math"/>
          </w:rPr>
          <m:t>=0</m:t>
        </m:r>
        <m:r>
          <w:rPr>
            <w:rFonts w:ascii="Cambria Math" w:hAnsi="Cambria Math"/>
          </w:rPr>
          <m:t>x</m:t>
        </m:r>
        <m:r>
          <m:rPr>
            <m:sty m:val="p"/>
          </m:rPr>
          <w:rPr>
            <w:rFonts w:ascii="Cambria Math" w:hAnsi="Cambria Math"/>
          </w:rPr>
          <m:t>16384</m:t>
        </m:r>
      </m:oMath>
      <w:ins w:id="5165" w:author="Tanya Hernández" w:date="2017-05-17T00:55:00Z">
        <w:r w:rsidR="0078193E">
          <w:t xml:space="preserve">                </w:t>
        </w:r>
        <w:r w:rsidR="005C425D">
          <w:t xml:space="preserve">                             </w:t>
        </w:r>
      </w:ins>
    </w:p>
    <w:p w14:paraId="10F4EA97" w14:textId="4966DF89" w:rsidR="005C425D" w:rsidRPr="0078193E" w:rsidRDefault="005C425D">
      <w:pPr>
        <w:pStyle w:val="Ecuaciones"/>
        <w:rPr>
          <w:ins w:id="5166" w:author="Tanya Hernández" w:date="2017-05-28T00:10:00Z"/>
          <w:sz w:val="20"/>
        </w:rPr>
        <w:pPrChange w:id="5167" w:author="Tanya Hernández" w:date="2017-05-28T00:10:00Z">
          <w:pPr>
            <w:spacing w:after="240"/>
            <w:jc w:val="center"/>
          </w:pPr>
        </w:pPrChange>
      </w:pPr>
      <w:bookmarkStart w:id="5168" w:name="_Toc483694412"/>
      <w:ins w:id="5169" w:author="Tanya Hernández" w:date="2017-05-28T00:10:00Z">
        <w:r>
          <w:t>Ecuación 4.</w:t>
        </w:r>
        <w:r>
          <w:fldChar w:fldCharType="begin"/>
        </w:r>
        <w:r>
          <w:instrText xml:space="preserve"> SEQ Ecuación_4. \* ARABIC </w:instrText>
        </w:r>
      </w:ins>
      <w:r>
        <w:fldChar w:fldCharType="separate"/>
      </w:r>
      <w:ins w:id="5170" w:author="Tanya Hernández" w:date="2017-05-28T00:10:00Z">
        <w:r>
          <w:rPr>
            <w:noProof/>
          </w:rPr>
          <w:t>9</w:t>
        </w:r>
        <w:bookmarkEnd w:id="5168"/>
        <w:r>
          <w:fldChar w:fldCharType="end"/>
        </w:r>
      </w:ins>
    </w:p>
    <w:p w14:paraId="28E1C667" w14:textId="77777777" w:rsidR="005C425D" w:rsidRDefault="005C425D">
      <w:pPr>
        <w:pStyle w:val="Ecuaciones"/>
        <w:rPr>
          <w:ins w:id="5171" w:author="Tanya Hernández" w:date="2017-05-28T00:10:00Z"/>
        </w:rPr>
        <w:pPrChange w:id="5172" w:author="Tanya Hernández" w:date="2017-05-17T00:55:00Z">
          <w:pPr>
            <w:spacing w:after="240"/>
            <w:ind w:left="708" w:firstLine="0"/>
            <w:jc w:val="center"/>
          </w:pPr>
        </w:pPrChange>
      </w:pPr>
    </w:p>
    <w:p w14:paraId="0ED113CC" w14:textId="50996C6F" w:rsidR="006634D3" w:rsidRPr="0078193E" w:rsidDel="005C425D" w:rsidRDefault="006634D3">
      <w:pPr>
        <w:pStyle w:val="Ecuaciones"/>
        <w:rPr>
          <w:del w:id="5173" w:author="Tanya Hernández" w:date="2017-05-28T00:09:00Z"/>
          <w:sz w:val="20"/>
        </w:rPr>
        <w:pPrChange w:id="5174" w:author="Tanya Hernández" w:date="2017-05-17T00:55:00Z">
          <w:pPr>
            <w:pStyle w:val="Descripcin"/>
          </w:pPr>
        </w:pPrChange>
      </w:pPr>
      <w:del w:id="5175" w:author="Tanya Hernández" w:date="2017-05-28T00:09:00Z">
        <w:r w:rsidRPr="0078193E" w:rsidDel="005C425D">
          <w:delText>Ecuación 4.</w:delText>
        </w:r>
      </w:del>
      <w:del w:id="5176" w:author="Tanya Hernández" w:date="2017-05-17T00:55:00Z">
        <w:r w:rsidRPr="0078193E" w:rsidDel="0078193E">
          <w:delText xml:space="preserve"> </w:delText>
        </w:r>
      </w:del>
      <w:del w:id="5177" w:author="Tanya Hernández" w:date="2017-05-28T00:09:00Z">
        <w:r w:rsidRPr="0078193E" w:rsidDel="005C425D">
          <w:fldChar w:fldCharType="begin"/>
        </w:r>
        <w:r w:rsidRPr="0078193E" w:rsidDel="005C425D">
          <w:delInstrText xml:space="preserve"> SEQ Ecuación_4. \* ARABIC </w:delInstrText>
        </w:r>
        <w:r w:rsidRPr="0078193E" w:rsidDel="005C425D">
          <w:fldChar w:fldCharType="separate"/>
        </w:r>
      </w:del>
      <w:del w:id="5178" w:author="Tanya Hernández" w:date="2017-05-17T01:33:00Z">
        <w:r w:rsidR="005B2C04" w:rsidRPr="0078193E" w:rsidDel="00262C61">
          <w:delText>7</w:delText>
        </w:r>
      </w:del>
      <w:del w:id="5179" w:author="Tanya Hernández" w:date="2017-05-28T00:09:00Z">
        <w:r w:rsidRPr="0078193E" w:rsidDel="005C425D">
          <w:fldChar w:fldCharType="end"/>
        </w:r>
      </w:del>
    </w:p>
    <w:p w14:paraId="3ECEC728" w14:textId="4FEF6F3F" w:rsidR="006634D3" w:rsidRPr="00DF7831" w:rsidRDefault="006634D3">
      <w:pPr>
        <w:pStyle w:val="Ecuaciones"/>
        <w:rPr>
          <w:sz w:val="20"/>
        </w:rPr>
        <w:pPrChange w:id="5180" w:author="Tanya Hernández" w:date="2017-05-17T00:55:00Z">
          <w:pPr>
            <w:spacing w:after="240"/>
            <w:ind w:left="708" w:firstLine="0"/>
            <w:jc w:val="center"/>
          </w:pPr>
        </w:pPrChange>
      </w:pPr>
      <m:oMath>
        <m:r>
          <m:rPr>
            <m:sty m:val="p"/>
          </m:rPr>
          <w:rPr>
            <w:rFonts w:ascii="Cambria Math" w:hAnsi="Cambria Math" w:cs="Cambria Math"/>
          </w:rPr>
          <m:t>A</m:t>
        </m:r>
        <m:r>
          <w:rPr>
            <w:rFonts w:ascii="Cambria Math" w:hAnsi="Cambria Math"/>
          </w:rPr>
          <m:t>celeraci</m:t>
        </m:r>
        <m:r>
          <m:rPr>
            <m:sty m:val="p"/>
          </m:rPr>
          <w:rPr>
            <w:rFonts w:ascii="Cambria Math" w:hAnsi="Cambria Math"/>
          </w:rPr>
          <m:t>ó</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Change w:id="5181" w:author="Tanya Hernández" w:date="2017-05-17T00:55:00Z">
                  <w:rPr>
                    <w:rFonts w:ascii="Cambria Math" w:hAnsi="Cambria Math" w:cs="Times New Roman"/>
                    <w:sz w:val="16"/>
                    <w:szCs w:val="20"/>
                  </w:rPr>
                </w:rPrChange>
              </w:rPr>
              <m:t>OxValor</m:t>
            </m:r>
            <m:r>
              <m:rPr>
                <m:sty m:val="p"/>
              </m:rPr>
              <w:rPr>
                <w:rFonts w:ascii="Cambria Math" w:hAnsi="Cambria Math"/>
                <w:rPrChange w:id="5182" w:author="Tanya Hernández" w:date="2017-05-17T00:55:00Z">
                  <w:rPr>
                    <w:rFonts w:ascii="Cambria Math" w:hAnsi="Cambria Math" w:cs="Times New Roman"/>
                    <w:sz w:val="16"/>
                    <w:szCs w:val="20"/>
                  </w:rPr>
                </w:rPrChange>
              </w:rPr>
              <m:t xml:space="preserve"> </m:t>
            </m:r>
            <m:r>
              <w:rPr>
                <w:rFonts w:ascii="Cambria Math" w:hAnsi="Cambria Math"/>
                <w:rPrChange w:id="5183" w:author="Tanya Hernández" w:date="2017-05-17T00:55:00Z">
                  <w:rPr>
                    <w:rFonts w:ascii="Cambria Math" w:hAnsi="Cambria Math" w:cs="Times New Roman"/>
                    <w:sz w:val="16"/>
                    <w:szCs w:val="20"/>
                  </w:rPr>
                </w:rPrChange>
              </w:rPr>
              <m:t>del</m:t>
            </m:r>
            <m:r>
              <m:rPr>
                <m:sty m:val="p"/>
              </m:rPr>
              <w:rPr>
                <w:rFonts w:ascii="Cambria Math" w:hAnsi="Cambria Math"/>
                <w:rPrChange w:id="5184" w:author="Tanya Hernández" w:date="2017-05-17T00:55:00Z">
                  <w:rPr>
                    <w:rFonts w:ascii="Cambria Math" w:hAnsi="Cambria Math" w:cs="Times New Roman"/>
                    <w:sz w:val="16"/>
                    <w:szCs w:val="20"/>
                  </w:rPr>
                </w:rPrChange>
              </w:rPr>
              <m:t xml:space="preserve"> </m:t>
            </m:r>
            <m:r>
              <w:rPr>
                <w:rFonts w:ascii="Cambria Math" w:hAnsi="Cambria Math"/>
                <w:rPrChange w:id="5185" w:author="Tanya Hernández" w:date="2017-05-17T00:55:00Z">
                  <w:rPr>
                    <w:rFonts w:ascii="Cambria Math" w:hAnsi="Cambria Math" w:cs="Times New Roman"/>
                    <w:sz w:val="16"/>
                    <w:szCs w:val="20"/>
                  </w:rPr>
                </w:rPrChange>
              </w:rPr>
              <m:t>registro</m:t>
            </m:r>
          </m:num>
          <m:den>
            <m:r>
              <w:rPr>
                <w:rFonts w:ascii="Cambria Math" w:hAnsi="Cambria Math"/>
                <w:rPrChange w:id="5186" w:author="Tanya Hernández" w:date="2017-05-17T00:55:00Z">
                  <w:rPr>
                    <w:rFonts w:ascii="Cambria Math" w:hAnsi="Cambria Math" w:cs="Times New Roman"/>
                    <w:sz w:val="16"/>
                    <w:szCs w:val="20"/>
                  </w:rPr>
                </w:rPrChange>
              </w:rPr>
              <m:t>Sensibilidad</m:t>
            </m:r>
            <m:r>
              <m:rPr>
                <m:sty m:val="p"/>
              </m:rPr>
              <w:rPr>
                <w:rFonts w:ascii="Cambria Math" w:hAnsi="Cambria Math"/>
                <w:rPrChange w:id="5187" w:author="Tanya Hernández" w:date="2017-05-17T00:55:00Z">
                  <w:rPr>
                    <w:rFonts w:ascii="Cambria Math" w:hAnsi="Cambria Math" w:cs="Times New Roman"/>
                    <w:sz w:val="16"/>
                    <w:szCs w:val="20"/>
                  </w:rPr>
                </w:rPrChange>
              </w:rPr>
              <m:t>/</m:t>
            </m:r>
            <m:r>
              <w:rPr>
                <w:rFonts w:ascii="Cambria Math" w:hAnsi="Cambria Math"/>
                <w:rPrChange w:id="5188" w:author="Tanya Hernández" w:date="2017-05-17T00:55:00Z">
                  <w:rPr>
                    <w:rFonts w:ascii="Cambria Math" w:hAnsi="Cambria Math" w:cs="Times New Roman"/>
                    <w:sz w:val="16"/>
                    <w:szCs w:val="20"/>
                  </w:rPr>
                </w:rPrChange>
              </w:rPr>
              <m:t>g</m:t>
            </m:r>
          </m:den>
        </m:f>
      </m:oMath>
      <w:r>
        <w:rPr>
          <w:sz w:val="20"/>
        </w:rPr>
        <w:t xml:space="preserve"> </w:t>
      </w:r>
    </w:p>
    <w:p w14:paraId="727A1FC8" w14:textId="0E20CFB8" w:rsidR="006634D3" w:rsidRPr="006634D3" w:rsidRDefault="006634D3" w:rsidP="006634D3">
      <w:pPr>
        <w:spacing w:after="240"/>
        <w:rPr>
          <w:rFonts w:cs="Times New Roman"/>
          <w:szCs w:val="20"/>
        </w:rPr>
      </w:pPr>
      <w:r w:rsidRPr="006634D3">
        <w:rPr>
          <w:rFonts w:cs="Times New Roman"/>
          <w:szCs w:val="20"/>
        </w:rPr>
        <w:t>Dónde: E</w:t>
      </w:r>
      <w:r>
        <w:rPr>
          <w:rFonts w:cs="Times New Roman"/>
          <w:szCs w:val="20"/>
        </w:rPr>
        <w:t>l valor del registro es</w:t>
      </w:r>
      <w:r w:rsidRPr="006634D3">
        <w:rPr>
          <w:rFonts w:cs="Times New Roman"/>
          <w:szCs w:val="20"/>
        </w:rPr>
        <w:t xml:space="preserve"> la unión de la parte baja del acelerómetro y la parte alta.</w:t>
      </w:r>
    </w:p>
    <w:p w14:paraId="522235B7" w14:textId="37D9B7BE" w:rsidR="006634D3" w:rsidRPr="006634D3" w:rsidRDefault="006634D3" w:rsidP="006634D3">
      <w:pPr>
        <w:spacing w:after="240"/>
        <w:rPr>
          <w:rFonts w:cs="Times New Roman"/>
          <w:szCs w:val="20"/>
        </w:rPr>
      </w:pPr>
      <w:r w:rsidRPr="006634D3">
        <w:rPr>
          <w:rFonts w:cs="Times New Roman"/>
          <w:szCs w:val="20"/>
        </w:rPr>
        <w:t>La sensibilidad va acorde a la escala de aceleración del sensor MPU-6050. Mientras que para el giroscopio corresponde la si</w:t>
      </w:r>
      <w:r w:rsidR="005036EE">
        <w:rPr>
          <w:rFonts w:cs="Times New Roman"/>
          <w:szCs w:val="20"/>
        </w:rPr>
        <w:t>guiente tabla 4.</w:t>
      </w:r>
      <w:del w:id="5189" w:author="Tanya Hernández" w:date="2017-05-17T00:55:00Z">
        <w:r w:rsidR="005036EE" w:rsidDel="0078193E">
          <w:rPr>
            <w:rFonts w:cs="Times New Roman"/>
            <w:szCs w:val="20"/>
          </w:rPr>
          <w:delText xml:space="preserve"> </w:delText>
        </w:r>
      </w:del>
      <w:r w:rsidR="005036EE">
        <w:rPr>
          <w:rFonts w:cs="Times New Roman"/>
          <w:szCs w:val="20"/>
        </w:rPr>
        <w:t>X</w:t>
      </w:r>
      <w:ins w:id="5190" w:author="Tanya Hernández" w:date="2017-05-27T23:54:00Z">
        <w:r w:rsidR="007A529E">
          <w:rPr>
            <w:rFonts w:cs="Times New Roman"/>
            <w:szCs w:val="20"/>
          </w:rPr>
          <w:t>IX</w:t>
        </w:r>
      </w:ins>
      <w:r w:rsidRPr="006634D3">
        <w:rPr>
          <w:rFonts w:cs="Times New Roman"/>
          <w:szCs w:val="20"/>
        </w:rPr>
        <w:t>.</w:t>
      </w:r>
    </w:p>
    <w:p w14:paraId="5EBD8E91" w14:textId="6CC01D89" w:rsidR="00983F98" w:rsidRPr="00983F98" w:rsidRDefault="006634D3" w:rsidP="006634D3">
      <w:pPr>
        <w:ind w:firstLine="0"/>
        <w:jc w:val="center"/>
        <w:rPr>
          <w:rFonts w:cs="Times New Roman"/>
          <w:sz w:val="20"/>
          <w:szCs w:val="20"/>
        </w:rPr>
      </w:pPr>
      <w:r>
        <w:rPr>
          <w:rFonts w:cs="Times New Roman"/>
          <w:noProof/>
          <w:sz w:val="20"/>
          <w:szCs w:val="20"/>
          <w:lang w:eastAsia="es-MX"/>
        </w:rPr>
        <w:lastRenderedPageBreak/>
        <w:drawing>
          <wp:inline distT="0" distB="0" distL="0" distR="0" wp14:anchorId="2139F3D4" wp14:editId="7CDC9BE8">
            <wp:extent cx="3096986" cy="943696"/>
            <wp:effectExtent l="0" t="0" r="8255" b="8890"/>
            <wp:docPr id="1073741832" name="Imagen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46811" cy="958878"/>
                    </a:xfrm>
                    <a:prstGeom prst="rect">
                      <a:avLst/>
                    </a:prstGeom>
                    <a:noFill/>
                    <a:ln>
                      <a:noFill/>
                    </a:ln>
                  </pic:spPr>
                </pic:pic>
              </a:graphicData>
            </a:graphic>
          </wp:inline>
        </w:drawing>
      </w:r>
    </w:p>
    <w:p w14:paraId="56D050F7" w14:textId="56AD5372" w:rsidR="006634D3" w:rsidRPr="001257F1" w:rsidRDefault="006634D3">
      <w:pPr>
        <w:pStyle w:val="Descripcin"/>
      </w:pPr>
      <w:bookmarkStart w:id="5191" w:name="_Toc482747466"/>
      <w:r w:rsidRPr="0078193E">
        <w:t>Tabla 4.</w:t>
      </w:r>
      <w:del w:id="5192" w:author="Tanya Hernández" w:date="2017-05-17T00:55:00Z">
        <w:r w:rsidRPr="0078193E" w:rsidDel="0078193E">
          <w:delText xml:space="preserve"> </w:delText>
        </w:r>
      </w:del>
      <w:r w:rsidRPr="00803B69">
        <w:fldChar w:fldCharType="begin"/>
      </w:r>
      <w:r w:rsidRPr="0078193E">
        <w:instrText xml:space="preserve"> SEQ Tabla_4. \* ROMAN </w:instrText>
      </w:r>
      <w:r w:rsidRPr="00803B69">
        <w:rPr>
          <w:rPrChange w:id="5193" w:author="Tanya Hernández" w:date="2017-05-17T00:55:00Z">
            <w:rPr/>
          </w:rPrChange>
        </w:rPr>
        <w:fldChar w:fldCharType="separate"/>
      </w:r>
      <w:ins w:id="5194" w:author="Tanya Hernández" w:date="2017-05-27T23:21:00Z">
        <w:r w:rsidR="00777661">
          <w:rPr>
            <w:noProof/>
          </w:rPr>
          <w:t>XIX</w:t>
        </w:r>
      </w:ins>
      <w:del w:id="5195" w:author="Tanya Hernández" w:date="2017-05-17T01:33:00Z">
        <w:r w:rsidR="005B2C04" w:rsidRPr="0078193E" w:rsidDel="00262C61">
          <w:rPr>
            <w:noProof/>
          </w:rPr>
          <w:delText>X</w:delText>
        </w:r>
      </w:del>
      <w:r w:rsidRPr="00803B69">
        <w:fldChar w:fldCharType="end"/>
      </w:r>
      <w:r>
        <w:t xml:space="preserve"> </w:t>
      </w:r>
      <w:r w:rsidRPr="006634D3">
        <w:t>Sensibilidad giroscopio.</w:t>
      </w:r>
      <w:bookmarkEnd w:id="5191"/>
    </w:p>
    <w:p w14:paraId="068095DF" w14:textId="1B48DC38" w:rsidR="00983F98" w:rsidDel="005C425D" w:rsidRDefault="00273F0E">
      <w:pPr>
        <w:pStyle w:val="Ecuaciones"/>
        <w:rPr>
          <w:del w:id="5196" w:author="Tanya Hernández" w:date="2017-05-17T00:56:00Z"/>
        </w:rPr>
        <w:pPrChange w:id="5197" w:author="Tanya Hernández" w:date="2017-05-28T00:11:00Z">
          <w:pPr>
            <w:spacing w:after="240"/>
            <w:ind w:firstLine="0"/>
          </w:pPr>
        </w:pPrChange>
      </w:pPr>
      <m:oMath>
        <m:f>
          <m:fPr>
            <m:ctrlPr>
              <w:rPr>
                <w:rFonts w:ascii="Cambria Math" w:hAnsi="Cambria Math"/>
              </w:rPr>
            </m:ctrlPr>
          </m:fPr>
          <m:num>
            <m:r>
              <w:rPr>
                <w:rFonts w:ascii="Cambria Math" w:hAnsi="Cambria Math"/>
                <w:rPrChange w:id="5198" w:author="Tanya Hernández" w:date="2017-05-17T00:56:00Z">
                  <w:rPr>
                    <w:rFonts w:ascii="Cambria Math" w:hAnsi="Cambria Math" w:cs="Times New Roman"/>
                    <w:sz w:val="16"/>
                    <w:szCs w:val="20"/>
                  </w:rPr>
                </w:rPrChange>
              </w:rPr>
              <m:t>Valor</m:t>
            </m:r>
            <m:r>
              <m:rPr>
                <m:sty m:val="p"/>
              </m:rPr>
              <w:rPr>
                <w:rFonts w:ascii="Cambria Math" w:hAnsi="Cambria Math"/>
                <w:rPrChange w:id="5199" w:author="Tanya Hernández" w:date="2017-05-17T00:56:00Z">
                  <w:rPr>
                    <w:rFonts w:ascii="Cambria Math" w:hAnsi="Cambria Math" w:cs="Times New Roman"/>
                    <w:sz w:val="16"/>
                    <w:szCs w:val="20"/>
                  </w:rPr>
                </w:rPrChange>
              </w:rPr>
              <m:t xml:space="preserve"> </m:t>
            </m:r>
            <m:r>
              <w:rPr>
                <w:rFonts w:ascii="Cambria Math" w:hAnsi="Cambria Math"/>
                <w:rPrChange w:id="5200" w:author="Tanya Hernández" w:date="2017-05-17T00:56:00Z">
                  <w:rPr>
                    <w:rFonts w:ascii="Cambria Math" w:hAnsi="Cambria Math" w:cs="Times New Roman"/>
                    <w:sz w:val="16"/>
                    <w:szCs w:val="20"/>
                  </w:rPr>
                </w:rPrChange>
              </w:rPr>
              <m:t>del</m:t>
            </m:r>
            <m:r>
              <m:rPr>
                <m:sty m:val="p"/>
              </m:rPr>
              <w:rPr>
                <w:rFonts w:ascii="Cambria Math" w:hAnsi="Cambria Math"/>
                <w:rPrChange w:id="5201" w:author="Tanya Hernández" w:date="2017-05-17T00:56:00Z">
                  <w:rPr>
                    <w:rFonts w:ascii="Cambria Math" w:hAnsi="Cambria Math" w:cs="Times New Roman"/>
                    <w:sz w:val="16"/>
                    <w:szCs w:val="20"/>
                  </w:rPr>
                </w:rPrChange>
              </w:rPr>
              <m:t xml:space="preserve"> </m:t>
            </m:r>
            <m:r>
              <w:rPr>
                <w:rFonts w:ascii="Cambria Math" w:hAnsi="Cambria Math"/>
                <w:rPrChange w:id="5202" w:author="Tanya Hernández" w:date="2017-05-17T00:56:00Z">
                  <w:rPr>
                    <w:rFonts w:ascii="Cambria Math" w:hAnsi="Cambria Math" w:cs="Times New Roman"/>
                    <w:sz w:val="16"/>
                    <w:szCs w:val="20"/>
                  </w:rPr>
                </w:rPrChange>
              </w:rPr>
              <m:t>registro</m:t>
            </m:r>
          </m:num>
          <m:den>
            <m:r>
              <w:rPr>
                <w:rFonts w:ascii="Cambria Math" w:hAnsi="Cambria Math"/>
                <w:rPrChange w:id="5203" w:author="Tanya Hernández" w:date="2017-05-17T00:56:00Z">
                  <w:rPr>
                    <w:rFonts w:ascii="Cambria Math" w:hAnsi="Cambria Math" w:cs="Times New Roman"/>
                    <w:sz w:val="16"/>
                    <w:szCs w:val="20"/>
                  </w:rPr>
                </w:rPrChange>
              </w:rPr>
              <m:t>Sensibilidad</m:t>
            </m:r>
            <m:r>
              <m:rPr>
                <m:sty m:val="p"/>
              </m:rPr>
              <w:rPr>
                <w:rFonts w:ascii="Cambria Math" w:hAnsi="Cambria Math"/>
                <w:rPrChange w:id="5204" w:author="Tanya Hernández" w:date="2017-05-17T00:56:00Z">
                  <w:rPr>
                    <w:rFonts w:ascii="Cambria Math" w:hAnsi="Cambria Math" w:cs="Times New Roman"/>
                    <w:sz w:val="16"/>
                    <w:szCs w:val="20"/>
                  </w:rPr>
                </w:rPrChange>
              </w:rPr>
              <m:t>(</m:t>
            </m:r>
            <m:r>
              <w:rPr>
                <w:rFonts w:ascii="Cambria Math" w:hAnsi="Cambria Math"/>
                <w:rPrChange w:id="5205" w:author="Tanya Hernández" w:date="2017-05-17T00:56:00Z">
                  <w:rPr>
                    <w:rFonts w:ascii="Cambria Math" w:hAnsi="Cambria Math" w:cs="Times New Roman"/>
                    <w:sz w:val="16"/>
                    <w:szCs w:val="20"/>
                  </w:rPr>
                </w:rPrChange>
              </w:rPr>
              <m:t>b</m:t>
            </m:r>
            <m:r>
              <m:rPr>
                <m:sty m:val="p"/>
              </m:rPr>
              <w:rPr>
                <w:rFonts w:ascii="Cambria Math" w:hAnsi="Cambria Math"/>
                <w:rPrChange w:id="5206" w:author="Tanya Hernández" w:date="2017-05-17T00:56:00Z">
                  <w:rPr>
                    <w:rFonts w:ascii="Cambria Math" w:hAnsi="Cambria Math" w:cs="Times New Roman"/>
                    <w:sz w:val="16"/>
                    <w:szCs w:val="20"/>
                  </w:rPr>
                </w:rPrChange>
              </w:rPr>
              <m:t>/°/</m:t>
            </m:r>
            <m:r>
              <w:rPr>
                <w:rFonts w:ascii="Cambria Math" w:hAnsi="Cambria Math"/>
                <w:rPrChange w:id="5207" w:author="Tanya Hernández" w:date="2017-05-17T00:56:00Z">
                  <w:rPr>
                    <w:rFonts w:ascii="Cambria Math" w:hAnsi="Cambria Math" w:cs="Times New Roman"/>
                    <w:sz w:val="16"/>
                    <w:szCs w:val="20"/>
                  </w:rPr>
                </w:rPrChange>
              </w:rPr>
              <m:t>s</m:t>
            </m:r>
            <m:r>
              <m:rPr>
                <m:sty m:val="p"/>
              </m:rPr>
              <w:rPr>
                <w:rFonts w:ascii="Cambria Math" w:hAnsi="Cambria Math"/>
                <w:rPrChange w:id="5208" w:author="Tanya Hernández" w:date="2017-05-17T00:56:00Z">
                  <w:rPr>
                    <w:rFonts w:ascii="Cambria Math" w:hAnsi="Cambria Math" w:cs="Times New Roman"/>
                    <w:sz w:val="16"/>
                    <w:szCs w:val="20"/>
                  </w:rPr>
                </w:rPrChange>
              </w:rPr>
              <m:t>)</m:t>
            </m:r>
          </m:den>
        </m:f>
      </m:oMath>
      <w:ins w:id="5209" w:author="Tanya Hernández" w:date="2017-05-17T00:56:00Z">
        <w:r w:rsidR="0078193E" w:rsidRPr="0078193E">
          <w:rPr>
            <w:rPrChange w:id="5210" w:author="Tanya Hernández" w:date="2017-05-17T00:56:00Z">
              <w:rPr>
                <w:highlight w:val="yellow"/>
              </w:rPr>
            </w:rPrChange>
          </w:rPr>
          <w:t xml:space="preserve">                    </w:t>
        </w:r>
      </w:ins>
      <w:ins w:id="5211" w:author="Tanya Hernández" w:date="2017-05-28T00:11:00Z">
        <w:r w:rsidR="005C425D">
          <w:t xml:space="preserve">                                   </w:t>
        </w:r>
      </w:ins>
    </w:p>
    <w:p w14:paraId="425E0DFF" w14:textId="314D9C8B" w:rsidR="005C425D" w:rsidRPr="0078193E" w:rsidRDefault="005C425D">
      <w:pPr>
        <w:pStyle w:val="Ecuaciones"/>
        <w:rPr>
          <w:ins w:id="5212" w:author="Tanya Hernández" w:date="2017-05-28T00:10:00Z"/>
          <w:rPrChange w:id="5213" w:author="Tanya Hernández" w:date="2017-05-17T00:56:00Z">
            <w:rPr>
              <w:ins w:id="5214" w:author="Tanya Hernández" w:date="2017-05-28T00:10:00Z"/>
              <w:sz w:val="16"/>
              <w:szCs w:val="20"/>
            </w:rPr>
          </w:rPrChange>
        </w:rPr>
        <w:pPrChange w:id="5215" w:author="Tanya Hernández" w:date="2017-05-28T00:11:00Z">
          <w:pPr>
            <w:spacing w:after="240"/>
          </w:pPr>
        </w:pPrChange>
      </w:pPr>
      <w:bookmarkStart w:id="5216" w:name="_Toc483694413"/>
      <w:ins w:id="5217" w:author="Tanya Hernández" w:date="2017-05-28T00:10:00Z">
        <w:r>
          <w:t>Ecuación 4.</w:t>
        </w:r>
        <w:r>
          <w:fldChar w:fldCharType="begin"/>
        </w:r>
        <w:r>
          <w:instrText xml:space="preserve"> SEQ Ecuación_4. \* ARABIC </w:instrText>
        </w:r>
      </w:ins>
      <w:r>
        <w:fldChar w:fldCharType="separate"/>
      </w:r>
      <w:ins w:id="5218" w:author="Tanya Hernández" w:date="2017-05-28T00:10:00Z">
        <w:r>
          <w:rPr>
            <w:noProof/>
          </w:rPr>
          <w:t>10</w:t>
        </w:r>
        <w:bookmarkEnd w:id="5216"/>
        <w:r>
          <w:fldChar w:fldCharType="end"/>
        </w:r>
      </w:ins>
    </w:p>
    <w:p w14:paraId="10A2FB08" w14:textId="77777777" w:rsidR="005C425D" w:rsidRDefault="005C425D" w:rsidP="001257F1">
      <w:pPr>
        <w:spacing w:after="240"/>
        <w:ind w:firstLine="0"/>
        <w:rPr>
          <w:ins w:id="5219" w:author="Tanya Hernández" w:date="2017-05-28T00:10:00Z"/>
        </w:rPr>
      </w:pPr>
    </w:p>
    <w:p w14:paraId="063E03C0" w14:textId="127E417C" w:rsidR="006634D3" w:rsidRPr="00983F98" w:rsidDel="005C425D" w:rsidRDefault="006634D3">
      <w:pPr>
        <w:pStyle w:val="Ecuaciones"/>
        <w:rPr>
          <w:del w:id="5220" w:author="Tanya Hernández" w:date="2017-05-28T00:10:00Z"/>
        </w:rPr>
        <w:pPrChange w:id="5221" w:author="Tanya Hernández" w:date="2017-05-17T00:56:00Z">
          <w:pPr>
            <w:pStyle w:val="Descripcin"/>
          </w:pPr>
        </w:pPrChange>
      </w:pPr>
      <w:del w:id="5222" w:author="Tanya Hernández" w:date="2017-05-28T00:10:00Z">
        <w:r w:rsidRPr="006E1D2F" w:rsidDel="005C425D">
          <w:delText>Ecuación 4.</w:delText>
        </w:r>
      </w:del>
      <w:del w:id="5223" w:author="Tanya Hernández" w:date="2017-05-17T00:56:00Z">
        <w:r w:rsidRPr="006E1D2F" w:rsidDel="0078193E">
          <w:delText xml:space="preserve"> </w:delText>
        </w:r>
      </w:del>
      <w:del w:id="5224" w:author="Tanya Hernández" w:date="2017-05-28T00:10:00Z">
        <w:r w:rsidRPr="00803B69" w:rsidDel="005C425D">
          <w:fldChar w:fldCharType="begin"/>
        </w:r>
        <w:r w:rsidRPr="0078193E" w:rsidDel="005C425D">
          <w:rPr>
            <w:rPrChange w:id="5225" w:author="Tanya Hernández" w:date="2017-05-17T00:56:00Z">
              <w:rPr>
                <w:b w:val="0"/>
              </w:rPr>
            </w:rPrChange>
          </w:rPr>
          <w:delInstrText xml:space="preserve"> SEQ Ecuación_4. \* ARABIC </w:delInstrText>
        </w:r>
        <w:r w:rsidRPr="00803B69" w:rsidDel="005C425D">
          <w:rPr>
            <w:rPrChange w:id="5226" w:author="Tanya Hernández" w:date="2017-05-17T00:56:00Z">
              <w:rPr/>
            </w:rPrChange>
          </w:rPr>
          <w:fldChar w:fldCharType="separate"/>
        </w:r>
      </w:del>
      <w:del w:id="5227" w:author="Tanya Hernández" w:date="2017-05-17T01:33:00Z">
        <w:r w:rsidR="005B2C04" w:rsidRPr="005E6164" w:rsidDel="00262C61">
          <w:delText>8</w:delText>
        </w:r>
      </w:del>
      <w:del w:id="5228" w:author="Tanya Hernández" w:date="2017-05-28T00:10:00Z">
        <w:r w:rsidRPr="00803B69" w:rsidDel="005C425D">
          <w:fldChar w:fldCharType="end"/>
        </w:r>
      </w:del>
    </w:p>
    <w:p w14:paraId="21933579" w14:textId="036560DD" w:rsidR="00983F98" w:rsidRDefault="006634D3" w:rsidP="001257F1">
      <w:pPr>
        <w:spacing w:after="240"/>
        <w:ind w:firstLine="0"/>
        <w:rPr>
          <w:rFonts w:cs="Times New Roman"/>
          <w:szCs w:val="20"/>
        </w:rPr>
      </w:pPr>
      <w:r w:rsidRPr="006634D3">
        <w:rPr>
          <w:rFonts w:cs="Times New Roman"/>
          <w:szCs w:val="20"/>
        </w:rPr>
        <w:t>Dónde: El valor del registro es la lectura obtenida por el registro y la sensibilidad depende de la combinación que se haya escrito en el registro.</w:t>
      </w:r>
    </w:p>
    <w:p w14:paraId="475D7AFC" w14:textId="4B39831D" w:rsidR="00882D38" w:rsidRDefault="00C14598">
      <w:pPr>
        <w:pStyle w:val="Ttulo3"/>
        <w:pPrChange w:id="5229" w:author="Tanya Hernández" w:date="2017-05-21T12:51:00Z">
          <w:pPr>
            <w:pStyle w:val="Ttulo2"/>
            <w:spacing w:after="240"/>
          </w:pPr>
        </w:pPrChange>
      </w:pPr>
      <w:bookmarkStart w:id="5230" w:name="_Toc483160406"/>
      <w:ins w:id="5231" w:author="Tanya Hernández" w:date="2017-05-16T02:42:00Z">
        <w:r>
          <w:t xml:space="preserve">4.1.10 </w:t>
        </w:r>
      </w:ins>
      <w:commentRangeStart w:id="5232"/>
      <w:r w:rsidR="00882D38">
        <w:t>Módulo WiFi</w:t>
      </w:r>
      <w:commentRangeEnd w:id="5232"/>
      <w:r w:rsidR="00214DF1">
        <w:rPr>
          <w:rStyle w:val="Refdecomentario"/>
          <w:rFonts w:eastAsiaTheme="minorEastAsia" w:cstheme="minorBidi"/>
          <w:b w:val="0"/>
        </w:rPr>
        <w:commentReference w:id="5232"/>
      </w:r>
      <w:bookmarkEnd w:id="5230"/>
    </w:p>
    <w:p w14:paraId="6843F993" w14:textId="16C721A5" w:rsidR="00882D38" w:rsidRDefault="00882D38" w:rsidP="00882D38">
      <w:pPr>
        <w:spacing w:after="240"/>
      </w:pPr>
      <w:r>
        <w:t>El módulo WiFi contiene un firmware, el cual es un software de bajo nivel que</w:t>
      </w:r>
      <w:del w:id="5233" w:author="Tanya Hernández" w:date="2017-05-16T02:21:00Z">
        <w:r w:rsidDel="00C458E4">
          <w:delText xml:space="preserve"> </w:delText>
        </w:r>
        <w:r w:rsidRPr="00C93306" w:rsidDel="00C458E4">
          <w:delText>n</w:delText>
        </w:r>
      </w:del>
      <w:del w:id="5234" w:author="Tanya Hernández" w:date="2017-05-16T02:20:00Z">
        <w:r w:rsidRPr="00C93306" w:rsidDel="00C458E4">
          <w:delText>os</w:delText>
        </w:r>
      </w:del>
      <w:r>
        <w:t xml:space="preserve"> permite</w:t>
      </w:r>
      <w:ins w:id="5235" w:author="Tanya Hernández" w:date="2017-05-16T02:21:00Z">
        <w:r w:rsidR="00C458E4">
          <w:t xml:space="preserve"> ser</w:t>
        </w:r>
      </w:ins>
      <w:r>
        <w:t xml:space="preserve"> controla</w:t>
      </w:r>
      <w:del w:id="5236" w:author="Tanya Hernández" w:date="2017-05-16T02:21:00Z">
        <w:r w:rsidDel="00C458E4">
          <w:delText>r</w:delText>
        </w:r>
      </w:del>
      <w:ins w:id="5237" w:author="Tanya Hernández" w:date="2017-05-16T02:21:00Z">
        <w:r w:rsidR="00C458E4">
          <w:t>d</w:t>
        </w:r>
      </w:ins>
      <w:del w:id="5238" w:author="Tanya Hernández" w:date="2017-05-16T02:21:00Z">
        <w:r w:rsidDel="00C458E4">
          <w:delText>l</w:delText>
        </w:r>
      </w:del>
      <w:r>
        <w:t>o mediante comandos AT (</w:t>
      </w:r>
      <w:r w:rsidRPr="00A52532">
        <w:t>comandos Hayes</w:t>
      </w:r>
      <w:r>
        <w:t xml:space="preserve"> utilizados para configurar y parametrizar routers), y es ejecutado en ROM y SRAM cuando el módulo WiFi está en modo Wake Up.</w:t>
      </w:r>
    </w:p>
    <w:p w14:paraId="543621B2" w14:textId="7D182E01" w:rsidR="00882D38" w:rsidRDefault="00882D38" w:rsidP="00882D38">
      <w:pPr>
        <w:jc w:val="center"/>
      </w:pPr>
      <w:r>
        <w:rPr>
          <w:noProof/>
          <w:lang w:eastAsia="es-MX"/>
        </w:rPr>
        <w:drawing>
          <wp:inline distT="0" distB="0" distL="0" distR="0" wp14:anchorId="23A9D107" wp14:editId="44C4CC57">
            <wp:extent cx="2839155" cy="1605539"/>
            <wp:effectExtent l="0" t="0" r="0" b="0"/>
            <wp:docPr id="1073741827" name="Imagen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50596" cy="1612009"/>
                    </a:xfrm>
                    <a:prstGeom prst="rect">
                      <a:avLst/>
                    </a:prstGeom>
                  </pic:spPr>
                </pic:pic>
              </a:graphicData>
            </a:graphic>
          </wp:inline>
        </w:drawing>
      </w:r>
    </w:p>
    <w:p w14:paraId="6341A971" w14:textId="08148784" w:rsidR="00882D38" w:rsidRPr="00882D38" w:rsidRDefault="00882D38">
      <w:pPr>
        <w:pStyle w:val="Descripcin"/>
        <w:rPr>
          <w:rFonts w:cstheme="minorBidi"/>
          <w:szCs w:val="22"/>
        </w:rPr>
      </w:pPr>
      <w:bookmarkStart w:id="5239" w:name="_Toc483693222"/>
      <w:r w:rsidRPr="0078193E">
        <w:t>Fig. 4.</w:t>
      </w:r>
      <w:del w:id="5240" w:author="Tanya Hernández" w:date="2017-05-17T00:56:00Z">
        <w:r w:rsidRPr="0078193E" w:rsidDel="0078193E">
          <w:delText xml:space="preserve"> </w:delText>
        </w:r>
      </w:del>
      <w:r w:rsidRPr="00803B69">
        <w:fldChar w:fldCharType="begin"/>
      </w:r>
      <w:r w:rsidRPr="0078193E">
        <w:instrText xml:space="preserve"> SEQ Fig._4. \* ARABIC </w:instrText>
      </w:r>
      <w:r w:rsidRPr="00803B69">
        <w:rPr>
          <w:rPrChange w:id="5241" w:author="Tanya Hernández" w:date="2017-05-17T00:56:00Z">
            <w:rPr/>
          </w:rPrChange>
        </w:rPr>
        <w:fldChar w:fldCharType="separate"/>
      </w:r>
      <w:ins w:id="5242" w:author="Tanya Hernández" w:date="2017-05-28T00:02:00Z">
        <w:r w:rsidR="005C425D">
          <w:rPr>
            <w:noProof/>
          </w:rPr>
          <w:t>19</w:t>
        </w:r>
      </w:ins>
      <w:del w:id="5243" w:author="Tanya Hernández" w:date="2017-05-17T01:33:00Z">
        <w:r w:rsidR="005B2C04" w:rsidRPr="0078193E" w:rsidDel="00262C61">
          <w:rPr>
            <w:noProof/>
          </w:rPr>
          <w:delText>17</w:delText>
        </w:r>
      </w:del>
      <w:r w:rsidRPr="00803B69">
        <w:fldChar w:fldCharType="end"/>
      </w:r>
      <w:r>
        <w:t xml:space="preserve"> Modulo de WiFi</w:t>
      </w:r>
      <w:r w:rsidR="00750721">
        <w:t xml:space="preserve"> [72</w:t>
      </w:r>
      <w:r w:rsidR="00471540">
        <w:t>]</w:t>
      </w:r>
      <w:r>
        <w:t>.</w:t>
      </w:r>
      <w:bookmarkEnd w:id="5239"/>
    </w:p>
    <w:p w14:paraId="33FF6B13" w14:textId="489562FE" w:rsidR="005F0627" w:rsidRPr="005F0627" w:rsidRDefault="00F865B4">
      <w:pPr>
        <w:pStyle w:val="Ttulo3"/>
        <w:pPrChange w:id="5244" w:author="Tanya Hernández" w:date="2017-05-21T12:51:00Z">
          <w:pPr>
            <w:pStyle w:val="Prrafodelista"/>
            <w:numPr>
              <w:numId w:val="89"/>
            </w:numPr>
            <w:spacing w:after="160" w:line="259" w:lineRule="auto"/>
            <w:ind w:right="0" w:hanging="360"/>
            <w:jc w:val="left"/>
          </w:pPr>
        </w:pPrChange>
      </w:pPr>
      <w:bookmarkStart w:id="5245" w:name="_Toc483160407"/>
      <w:bookmarkStart w:id="5246" w:name="_Toc479115565"/>
      <w:bookmarkStart w:id="5247" w:name="_Toc480316174"/>
      <w:ins w:id="5248" w:author="Tanya Hernández" w:date="2017-05-16T02:43:00Z">
        <w:r>
          <w:t xml:space="preserve">4.1.11 </w:t>
        </w:r>
      </w:ins>
      <w:commentRangeStart w:id="5249"/>
      <w:r w:rsidR="005F0627" w:rsidRPr="005F0627">
        <w:t>Conexión del módulo WiFi ESP8266 con el FTD</w:t>
      </w:r>
      <w:commentRangeEnd w:id="5249"/>
      <w:r w:rsidR="00214DF1">
        <w:rPr>
          <w:rStyle w:val="Refdecomentario"/>
        </w:rPr>
        <w:commentReference w:id="5249"/>
      </w:r>
      <w:bookmarkEnd w:id="5245"/>
    </w:p>
    <w:p w14:paraId="4B9D6929" w14:textId="70C37401" w:rsidR="005F0627" w:rsidRDefault="005F0627" w:rsidP="005F0627">
      <w:pPr>
        <w:spacing w:after="240"/>
      </w:pPr>
      <w:r>
        <w:t>A continuación, se listan los pines y el funcionamiento de cada uno, en la figura 4.</w:t>
      </w:r>
      <w:del w:id="5250" w:author="Tanya Hernández" w:date="2017-05-17T00:56:00Z">
        <w:r w:rsidDel="0078193E">
          <w:delText xml:space="preserve"> </w:delText>
        </w:r>
      </w:del>
      <w:r>
        <w:t>1</w:t>
      </w:r>
      <w:ins w:id="5251" w:author="Tanya Hernández" w:date="2017-05-27T23:54:00Z">
        <w:r w:rsidR="007A529E">
          <w:t>9</w:t>
        </w:r>
      </w:ins>
      <w:del w:id="5252" w:author="Tanya Hernández" w:date="2017-05-27T23:54:00Z">
        <w:r w:rsidDel="007A529E">
          <w:delText>8</w:delText>
        </w:r>
      </w:del>
      <w:r>
        <w:t xml:space="preserve"> se muestra la conexión entre el módulo y el puerto serial:</w:t>
      </w:r>
    </w:p>
    <w:p w14:paraId="70D82AD9" w14:textId="77777777" w:rsidR="005F0627" w:rsidRPr="006B45F9" w:rsidRDefault="005F0627" w:rsidP="005F0627">
      <w:pPr>
        <w:pStyle w:val="Prrafodelista"/>
        <w:numPr>
          <w:ilvl w:val="0"/>
          <w:numId w:val="66"/>
        </w:numPr>
        <w:spacing w:after="240"/>
      </w:pPr>
      <w:r w:rsidRPr="006B45F9">
        <w:t>GND es la toma de tierra.</w:t>
      </w:r>
    </w:p>
    <w:p w14:paraId="2FF0C8AF" w14:textId="77777777" w:rsidR="005F0627" w:rsidRPr="006B45F9" w:rsidRDefault="005F0627" w:rsidP="005F0627">
      <w:pPr>
        <w:pStyle w:val="Prrafodelista"/>
        <w:numPr>
          <w:ilvl w:val="0"/>
          <w:numId w:val="66"/>
        </w:numPr>
        <w:spacing w:after="240"/>
      </w:pPr>
      <w:r w:rsidRPr="006B45F9">
        <w:t>GPIO2 es una entrada salida de propósito general</w:t>
      </w:r>
      <w:r>
        <w:t xml:space="preserve"> y se utiliza para actualizar el firmware</w:t>
      </w:r>
      <w:r w:rsidRPr="006B45F9">
        <w:t>. Es el pin digital número 2.</w:t>
      </w:r>
    </w:p>
    <w:p w14:paraId="434FB32C" w14:textId="77777777" w:rsidR="005F0627" w:rsidRPr="006B45F9" w:rsidRDefault="005F0627" w:rsidP="005F0627">
      <w:pPr>
        <w:pStyle w:val="Prrafodelista"/>
        <w:numPr>
          <w:ilvl w:val="0"/>
          <w:numId w:val="66"/>
        </w:numPr>
        <w:spacing w:after="240"/>
      </w:pPr>
      <w:r w:rsidRPr="006B45F9">
        <w:t>GPIO0 es una entrada salida de propósito general</w:t>
      </w:r>
      <w:r>
        <w:t xml:space="preserve"> y se utiliza para actualizar el firmware</w:t>
      </w:r>
      <w:r w:rsidRPr="006B45F9">
        <w:t>. Es el pin digital número 0.</w:t>
      </w:r>
    </w:p>
    <w:p w14:paraId="63997167" w14:textId="77777777" w:rsidR="005F0627" w:rsidRDefault="005F0627" w:rsidP="005F0627">
      <w:pPr>
        <w:pStyle w:val="Prrafodelista"/>
        <w:numPr>
          <w:ilvl w:val="0"/>
          <w:numId w:val="66"/>
        </w:numPr>
        <w:spacing w:after="240"/>
      </w:pPr>
      <w:r w:rsidRPr="006B45F9">
        <w:t>RXD es el pin por donde se van a recibir los datos del puerto serie. Trabaja a 3,3 V. También se puede utilizar como pin digital número 3.</w:t>
      </w:r>
    </w:p>
    <w:p w14:paraId="10A07521" w14:textId="77777777" w:rsidR="005F0627" w:rsidRDefault="005F0627" w:rsidP="005F0627">
      <w:pPr>
        <w:pStyle w:val="Prrafodelista"/>
        <w:numPr>
          <w:ilvl w:val="0"/>
          <w:numId w:val="66"/>
        </w:numPr>
        <w:spacing w:after="240"/>
      </w:pPr>
      <w:r w:rsidRPr="006B45F9">
        <w:t>TXD es el pin por donde se van a transmitir los datos del puerto serie. Trabaja a 3,3 V. También se puede utilizar como pin digital número 1.</w:t>
      </w:r>
    </w:p>
    <w:p w14:paraId="76BA3E5D" w14:textId="77777777" w:rsidR="005F0627" w:rsidRDefault="005F0627" w:rsidP="005F0627">
      <w:pPr>
        <w:pStyle w:val="Prrafodelista"/>
        <w:numPr>
          <w:ilvl w:val="0"/>
          <w:numId w:val="66"/>
        </w:numPr>
        <w:spacing w:after="240"/>
      </w:pPr>
      <w:r w:rsidRPr="006B45F9">
        <w:t>CH_PD pin para apagar y encender el ESP01. Si lo ponemos a 0 V (LOW) se apaga y a 5 V (HIGH) se enciende.</w:t>
      </w:r>
    </w:p>
    <w:p w14:paraId="61F76BA5" w14:textId="77777777" w:rsidR="005F0627" w:rsidRDefault="005F0627" w:rsidP="005F0627">
      <w:pPr>
        <w:pStyle w:val="Prrafodelista"/>
        <w:numPr>
          <w:ilvl w:val="0"/>
          <w:numId w:val="66"/>
        </w:numPr>
        <w:spacing w:after="240"/>
      </w:pPr>
      <w:r w:rsidRPr="006B45F9">
        <w:lastRenderedPageBreak/>
        <w:t>RESET pin para resetear el ESP01. Si lo ponemos a 0 V (LOW) se resetea.</w:t>
      </w:r>
    </w:p>
    <w:p w14:paraId="6BE98E80" w14:textId="3C4A48D1" w:rsidR="005F0627" w:rsidRDefault="005F0627" w:rsidP="005F0627">
      <w:pPr>
        <w:pStyle w:val="Prrafodelista"/>
        <w:numPr>
          <w:ilvl w:val="0"/>
          <w:numId w:val="66"/>
        </w:numPr>
        <w:spacing w:after="240"/>
      </w:pPr>
      <w:r>
        <w:rPr>
          <w:noProof/>
          <w:lang w:eastAsia="es-MX"/>
        </w:rPr>
        <w:drawing>
          <wp:anchor distT="0" distB="0" distL="114300" distR="114300" simplePos="0" relativeHeight="251735040" behindDoc="0" locked="0" layoutInCell="1" allowOverlap="1" wp14:anchorId="5AFC23C1" wp14:editId="14CB722D">
            <wp:simplePos x="0" y="0"/>
            <wp:positionH relativeFrom="page">
              <wp:align>center</wp:align>
            </wp:positionH>
            <wp:positionV relativeFrom="paragraph">
              <wp:posOffset>454025</wp:posOffset>
            </wp:positionV>
            <wp:extent cx="3924300" cy="1782445"/>
            <wp:effectExtent l="0" t="0" r="0" b="8255"/>
            <wp:wrapTopAndBottom/>
            <wp:docPr id="1073741828" name="Imagen 1073741828" descr="http://www.14core.com/wp-content/uploads/2015/10/Flashing-Firmware-ESP8266-USB-TTL-UART-BRID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14core.com/wp-content/uploads/2015/10/Flashing-Firmware-ESP8266-USB-TTL-UART-BRIDGE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24300" cy="1782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45F9">
        <w:t>VCC es por donde alimentamos el ESP01. Admi</w:t>
      </w:r>
      <w:r>
        <w:t>te 3,3 V de alimentación y un máxi</w:t>
      </w:r>
      <w:r w:rsidRPr="006B45F9">
        <w:t>mo de 3,6 V. La intensidad debe ser mayor de 200 mA.</w:t>
      </w:r>
    </w:p>
    <w:p w14:paraId="766FAB73" w14:textId="6AA10BCD" w:rsidR="005F0627" w:rsidRPr="005F0627" w:rsidRDefault="005F0627">
      <w:pPr>
        <w:pStyle w:val="Descripcin"/>
      </w:pPr>
      <w:bookmarkStart w:id="5253" w:name="_Toc483693223"/>
      <w:r w:rsidRPr="0078193E">
        <w:t>Fig. 4.</w:t>
      </w:r>
      <w:del w:id="5254" w:author="Tanya Hernández" w:date="2017-05-17T00:56:00Z">
        <w:r w:rsidRPr="0078193E" w:rsidDel="0078193E">
          <w:delText xml:space="preserve"> </w:delText>
        </w:r>
      </w:del>
      <w:r w:rsidRPr="00803B69">
        <w:fldChar w:fldCharType="begin"/>
      </w:r>
      <w:r w:rsidRPr="0078193E">
        <w:instrText xml:space="preserve"> SEQ Fig._4. \* ARABIC </w:instrText>
      </w:r>
      <w:r w:rsidRPr="00803B69">
        <w:rPr>
          <w:rPrChange w:id="5255" w:author="Tanya Hernández" w:date="2017-05-17T00:56:00Z">
            <w:rPr/>
          </w:rPrChange>
        </w:rPr>
        <w:fldChar w:fldCharType="separate"/>
      </w:r>
      <w:ins w:id="5256" w:author="Tanya Hernández" w:date="2017-05-28T00:02:00Z">
        <w:r w:rsidR="005C425D">
          <w:rPr>
            <w:noProof/>
          </w:rPr>
          <w:t>20</w:t>
        </w:r>
      </w:ins>
      <w:del w:id="5257" w:author="Tanya Hernández" w:date="2017-05-17T01:33:00Z">
        <w:r w:rsidR="005B2C04" w:rsidRPr="0078193E" w:rsidDel="00262C61">
          <w:rPr>
            <w:noProof/>
          </w:rPr>
          <w:delText>18</w:delText>
        </w:r>
      </w:del>
      <w:r w:rsidRPr="00803B69">
        <w:fldChar w:fldCharType="end"/>
      </w:r>
      <w:r>
        <w:t xml:space="preserve"> Pines modulo WiFi</w:t>
      </w:r>
      <w:r w:rsidR="00471540">
        <w:t xml:space="preserve"> [71]</w:t>
      </w:r>
      <w:r>
        <w:t>.</w:t>
      </w:r>
      <w:bookmarkEnd w:id="5253"/>
    </w:p>
    <w:p w14:paraId="223F01FD" w14:textId="7B1569EA" w:rsidR="005F0627" w:rsidRDefault="005F0627" w:rsidP="005F0627">
      <w:pPr>
        <w:spacing w:after="240"/>
      </w:pPr>
      <w:r>
        <w:t xml:space="preserve">Debemos tener en cuenta que para alimentar el módulo WiFi, se utilizó una fuente regulada de 3.3 V. </w:t>
      </w:r>
    </w:p>
    <w:p w14:paraId="7A651EF9" w14:textId="4C0BA9B7" w:rsidR="005F0627" w:rsidRPr="005F0627" w:rsidRDefault="00F865B4">
      <w:pPr>
        <w:pStyle w:val="Ttulo3"/>
        <w:pPrChange w:id="5258" w:author="Tanya Hernández" w:date="2017-05-21T12:51:00Z">
          <w:pPr>
            <w:pStyle w:val="Prrafodelista"/>
            <w:numPr>
              <w:numId w:val="89"/>
            </w:numPr>
            <w:spacing w:after="160" w:line="259" w:lineRule="auto"/>
            <w:ind w:right="0" w:hanging="360"/>
            <w:jc w:val="left"/>
          </w:pPr>
        </w:pPrChange>
      </w:pPr>
      <w:bookmarkStart w:id="5259" w:name="_Toc483160408"/>
      <w:ins w:id="5260" w:author="Tanya Hernández" w:date="2017-05-16T02:43:00Z">
        <w:r>
          <w:t xml:space="preserve">4.1.12 </w:t>
        </w:r>
      </w:ins>
      <w:commentRangeStart w:id="5261"/>
      <w:r w:rsidR="005F0627" w:rsidRPr="005F0627">
        <w:t>Configuración del módulo WiFi ESP8266</w:t>
      </w:r>
      <w:commentRangeEnd w:id="5261"/>
      <w:r w:rsidR="00214DF1">
        <w:rPr>
          <w:rStyle w:val="Refdecomentario"/>
        </w:rPr>
        <w:commentReference w:id="5261"/>
      </w:r>
      <w:bookmarkEnd w:id="5259"/>
    </w:p>
    <w:p w14:paraId="1462335E" w14:textId="3D53E99D" w:rsidR="005F0627" w:rsidRDefault="005F0627" w:rsidP="001257F1">
      <w:pPr>
        <w:spacing w:after="240"/>
      </w:pPr>
      <w:r>
        <w:t xml:space="preserve">Para la configuración el módulo WiFi por medio de la computadora, se utilizó la hiperterminal TERA-TERM y el puerto serial, la hiperterminal debe tener las características de </w:t>
      </w:r>
      <w:r w:rsidR="001257F1">
        <w:t>la figura 4.</w:t>
      </w:r>
      <w:del w:id="5262" w:author="Tanya Hernández" w:date="2017-05-17T00:57:00Z">
        <w:r w:rsidR="001257F1" w:rsidDel="0078193E">
          <w:delText xml:space="preserve"> </w:delText>
        </w:r>
      </w:del>
      <w:ins w:id="5263" w:author="Tanya Hernández" w:date="2017-05-27T23:55:00Z">
        <w:r w:rsidR="007A529E">
          <w:t>21</w:t>
        </w:r>
      </w:ins>
      <w:del w:id="5264" w:author="Tanya Hernández" w:date="2017-05-27T23:55:00Z">
        <w:r w:rsidR="001257F1" w:rsidDel="007A529E">
          <w:delText>19</w:delText>
        </w:r>
      </w:del>
      <w:r>
        <w:t xml:space="preserve"> y </w:t>
      </w:r>
      <w:r w:rsidR="001257F1">
        <w:t>4.2</w:t>
      </w:r>
      <w:del w:id="5265" w:author="Tanya Hernández" w:date="2017-05-27T23:55:00Z">
        <w:r w:rsidR="001257F1" w:rsidDel="007A529E">
          <w:delText>0</w:delText>
        </w:r>
      </w:del>
      <w:ins w:id="5266" w:author="Tanya Hernández" w:date="2017-05-27T23:55:00Z">
        <w:r w:rsidR="007A529E">
          <w:t>2</w:t>
        </w:r>
      </w:ins>
      <w:r w:rsidR="001257F1">
        <w:t>,</w:t>
      </w:r>
      <w:r>
        <w:t xml:space="preserve"> que nos indica la velocidad de 115200 b/s (baudios por segundo), 8 bits de palabra, 1 bit de stop y sin paridad.</w:t>
      </w:r>
    </w:p>
    <w:p w14:paraId="750D3A00" w14:textId="719CCB90" w:rsidR="005F0627" w:rsidRDefault="005F0627" w:rsidP="005F0627">
      <w:pPr>
        <w:jc w:val="center"/>
      </w:pPr>
      <w:r>
        <w:rPr>
          <w:noProof/>
          <w:lang w:eastAsia="es-MX"/>
        </w:rPr>
        <w:drawing>
          <wp:inline distT="0" distB="0" distL="0" distR="0" wp14:anchorId="6AC63786" wp14:editId="514D113B">
            <wp:extent cx="3708400" cy="1643755"/>
            <wp:effectExtent l="0" t="0" r="6350" b="0"/>
            <wp:docPr id="1073741829" name="Imagen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561" t="1643" r="717" b="2277"/>
                    <a:stretch/>
                  </pic:blipFill>
                  <pic:spPr bwMode="auto">
                    <a:xfrm>
                      <a:off x="0" y="0"/>
                      <a:ext cx="3729156" cy="1652955"/>
                    </a:xfrm>
                    <a:prstGeom prst="rect">
                      <a:avLst/>
                    </a:prstGeom>
                    <a:noFill/>
                    <a:ln>
                      <a:noFill/>
                    </a:ln>
                    <a:extLst>
                      <a:ext uri="{53640926-AAD7-44D8-BBD7-CCE9431645EC}">
                        <a14:shadowObscured xmlns:a14="http://schemas.microsoft.com/office/drawing/2010/main"/>
                      </a:ext>
                    </a:extLst>
                  </pic:spPr>
                </pic:pic>
              </a:graphicData>
            </a:graphic>
          </wp:inline>
        </w:drawing>
      </w:r>
    </w:p>
    <w:p w14:paraId="273A48BA" w14:textId="42053D34" w:rsidR="005F0627" w:rsidRDefault="005F0627">
      <w:pPr>
        <w:pStyle w:val="Descripcin"/>
      </w:pPr>
      <w:bookmarkStart w:id="5267" w:name="_Toc483693224"/>
      <w:r w:rsidRPr="0078193E">
        <w:t>Fig. 4.</w:t>
      </w:r>
      <w:del w:id="5268" w:author="Tanya Hernández" w:date="2017-05-17T00:57:00Z">
        <w:r w:rsidRPr="0078193E" w:rsidDel="0078193E">
          <w:delText xml:space="preserve"> </w:delText>
        </w:r>
      </w:del>
      <w:r w:rsidRPr="00803B69">
        <w:fldChar w:fldCharType="begin"/>
      </w:r>
      <w:r w:rsidRPr="0078193E">
        <w:instrText xml:space="preserve"> SEQ Fig._4. \* ARABIC </w:instrText>
      </w:r>
      <w:r w:rsidRPr="00803B69">
        <w:rPr>
          <w:rPrChange w:id="5269" w:author="Tanya Hernández" w:date="2017-05-17T00:57:00Z">
            <w:rPr/>
          </w:rPrChange>
        </w:rPr>
        <w:fldChar w:fldCharType="separate"/>
      </w:r>
      <w:ins w:id="5270" w:author="Tanya Hernández" w:date="2017-05-28T00:02:00Z">
        <w:r w:rsidR="005C425D">
          <w:rPr>
            <w:noProof/>
          </w:rPr>
          <w:t>21</w:t>
        </w:r>
      </w:ins>
      <w:del w:id="5271" w:author="Tanya Hernández" w:date="2017-05-17T01:33:00Z">
        <w:r w:rsidR="005B2C04" w:rsidRPr="0078193E" w:rsidDel="00262C61">
          <w:rPr>
            <w:noProof/>
          </w:rPr>
          <w:delText>19</w:delText>
        </w:r>
      </w:del>
      <w:r w:rsidRPr="00803B69">
        <w:fldChar w:fldCharType="end"/>
      </w:r>
      <w:r>
        <w:t xml:space="preserve"> Hiperterminal TERA-TERM.</w:t>
      </w:r>
      <w:bookmarkEnd w:id="5267"/>
    </w:p>
    <w:p w14:paraId="0389DEB5" w14:textId="77777777" w:rsidR="001257F1" w:rsidRPr="001257F1" w:rsidRDefault="001257F1" w:rsidP="001257F1">
      <w:pPr>
        <w:jc w:val="center"/>
        <w:rPr>
          <w:lang w:val="pt-PT" w:eastAsia="es-ES"/>
        </w:rPr>
      </w:pPr>
    </w:p>
    <w:p w14:paraId="0DD49F5B" w14:textId="42B660C5" w:rsidR="005F0627" w:rsidRDefault="005F0627" w:rsidP="001257F1">
      <w:pPr>
        <w:jc w:val="center"/>
      </w:pPr>
      <w:r>
        <w:rPr>
          <w:noProof/>
          <w:lang w:eastAsia="es-MX"/>
        </w:rPr>
        <w:lastRenderedPageBreak/>
        <w:drawing>
          <wp:inline distT="0" distB="0" distL="0" distR="0" wp14:anchorId="1B33038A" wp14:editId="0F1B8D35">
            <wp:extent cx="3276600" cy="2635813"/>
            <wp:effectExtent l="0" t="0" r="0" b="0"/>
            <wp:docPr id="1073741833" name="Imagen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988" t="977" r="962" b="1687"/>
                    <a:stretch/>
                  </pic:blipFill>
                  <pic:spPr bwMode="auto">
                    <a:xfrm>
                      <a:off x="0" y="0"/>
                      <a:ext cx="3283780" cy="2641589"/>
                    </a:xfrm>
                    <a:prstGeom prst="rect">
                      <a:avLst/>
                    </a:prstGeom>
                    <a:noFill/>
                    <a:ln>
                      <a:noFill/>
                    </a:ln>
                    <a:extLst>
                      <a:ext uri="{53640926-AAD7-44D8-BBD7-CCE9431645EC}">
                        <a14:shadowObscured xmlns:a14="http://schemas.microsoft.com/office/drawing/2010/main"/>
                      </a:ext>
                    </a:extLst>
                  </pic:spPr>
                </pic:pic>
              </a:graphicData>
            </a:graphic>
          </wp:inline>
        </w:drawing>
      </w:r>
    </w:p>
    <w:p w14:paraId="69AB2BE2" w14:textId="6C0463A4" w:rsidR="001257F1" w:rsidRDefault="001257F1">
      <w:pPr>
        <w:pStyle w:val="Descripcin"/>
      </w:pPr>
      <w:bookmarkStart w:id="5272" w:name="_Toc483693225"/>
      <w:r w:rsidRPr="0078193E">
        <w:t>Fig. 4.</w:t>
      </w:r>
      <w:del w:id="5273" w:author="Tanya Hernández" w:date="2017-05-17T00:57:00Z">
        <w:r w:rsidRPr="0078193E" w:rsidDel="0078193E">
          <w:delText xml:space="preserve"> </w:delText>
        </w:r>
      </w:del>
      <w:r w:rsidRPr="00803B69">
        <w:fldChar w:fldCharType="begin"/>
      </w:r>
      <w:r w:rsidRPr="0078193E">
        <w:instrText xml:space="preserve"> SEQ Fig._4. \* ARABIC </w:instrText>
      </w:r>
      <w:r w:rsidRPr="00803B69">
        <w:rPr>
          <w:rPrChange w:id="5274" w:author="Tanya Hernández" w:date="2017-05-17T00:57:00Z">
            <w:rPr/>
          </w:rPrChange>
        </w:rPr>
        <w:fldChar w:fldCharType="separate"/>
      </w:r>
      <w:ins w:id="5275" w:author="Tanya Hernández" w:date="2017-05-28T00:02:00Z">
        <w:r w:rsidR="005C425D">
          <w:rPr>
            <w:noProof/>
          </w:rPr>
          <w:t>22</w:t>
        </w:r>
      </w:ins>
      <w:del w:id="5276" w:author="Tanya Hernández" w:date="2017-05-17T01:33:00Z">
        <w:r w:rsidR="005B2C04" w:rsidRPr="0078193E" w:rsidDel="00262C61">
          <w:rPr>
            <w:noProof/>
          </w:rPr>
          <w:delText>20</w:delText>
        </w:r>
      </w:del>
      <w:r w:rsidRPr="00803B69">
        <w:fldChar w:fldCharType="end"/>
      </w:r>
      <w:r>
        <w:t xml:space="preserve"> Hiperterminal TERA-TERM.</w:t>
      </w:r>
      <w:bookmarkEnd w:id="5272"/>
    </w:p>
    <w:p w14:paraId="3077B3E7" w14:textId="42F9C8F4" w:rsidR="001257F1" w:rsidRDefault="001257F1" w:rsidP="001257F1">
      <w:pPr>
        <w:spacing w:after="240"/>
      </w:pPr>
      <w:r>
        <w:t xml:space="preserve">La serie de comandos </w:t>
      </w:r>
      <w:commentRangeStart w:id="5277"/>
      <w:r w:rsidRPr="00C458E4">
        <w:t>AT</w:t>
      </w:r>
      <w:commentRangeEnd w:id="5277"/>
      <w:r w:rsidR="00214DF1">
        <w:rPr>
          <w:rStyle w:val="Refdecomentario"/>
        </w:rPr>
        <w:commentReference w:id="5277"/>
      </w:r>
      <w:r>
        <w:t xml:space="preserve"> que pueden ingresarse se pueden cons</w:t>
      </w:r>
      <w:r w:rsidR="00471540">
        <w:t>ultar en las referencia</w:t>
      </w:r>
      <w:r w:rsidR="00750721">
        <w:t>s</w:t>
      </w:r>
      <w:r w:rsidR="00471540">
        <w:t xml:space="preserve"> 72</w:t>
      </w:r>
      <w:r w:rsidR="00750721">
        <w:t xml:space="preserve">, </w:t>
      </w:r>
      <w:r w:rsidR="002A5813">
        <w:t>73</w:t>
      </w:r>
      <w:r>
        <w:t xml:space="preserve"> y </w:t>
      </w:r>
      <w:r w:rsidR="00471540">
        <w:t>7</w:t>
      </w:r>
      <w:r w:rsidR="002A5813">
        <w:t>4</w:t>
      </w:r>
      <w:r>
        <w:t>, en la sección de referencias de este documento.</w:t>
      </w:r>
    </w:p>
    <w:p w14:paraId="7B3D7B02" w14:textId="77777777" w:rsidR="001257F1" w:rsidRDefault="001257F1" w:rsidP="001257F1">
      <w:pPr>
        <w:spacing w:after="240"/>
      </w:pPr>
      <w:r>
        <w:t>En la hiperterminal se digitaron los siguientes comandos:</w:t>
      </w:r>
    </w:p>
    <w:p w14:paraId="00A4F09E" w14:textId="77777777" w:rsidR="001257F1" w:rsidRDefault="001257F1" w:rsidP="001257F1">
      <w:pPr>
        <w:pStyle w:val="Prrafodelista"/>
        <w:numPr>
          <w:ilvl w:val="0"/>
          <w:numId w:val="91"/>
        </w:numPr>
        <w:spacing w:after="160" w:line="259" w:lineRule="auto"/>
        <w:ind w:right="0"/>
        <w:jc w:val="left"/>
      </w:pPr>
      <w:r>
        <w:t>Prueba de inicio</w:t>
      </w:r>
    </w:p>
    <w:p w14:paraId="52AF9EA9" w14:textId="77777777" w:rsidR="001257F1" w:rsidRPr="00C50862" w:rsidRDefault="001257F1" w:rsidP="001257F1">
      <w:pPr>
        <w:spacing w:after="240"/>
        <w:rPr>
          <w:b/>
        </w:rPr>
      </w:pPr>
      <w:r w:rsidRPr="00C50862">
        <w:rPr>
          <w:b/>
        </w:rPr>
        <w:t>AT</w:t>
      </w:r>
    </w:p>
    <w:p w14:paraId="36669B41" w14:textId="77777777" w:rsidR="001257F1" w:rsidRDefault="001257F1" w:rsidP="001257F1">
      <w:pPr>
        <w:pStyle w:val="Prrafodelista"/>
        <w:numPr>
          <w:ilvl w:val="0"/>
          <w:numId w:val="91"/>
        </w:numPr>
        <w:spacing w:after="160" w:line="259" w:lineRule="auto"/>
        <w:ind w:right="0"/>
        <w:jc w:val="left"/>
      </w:pPr>
      <w:r>
        <w:t>Reinicio</w:t>
      </w:r>
    </w:p>
    <w:p w14:paraId="195ED419" w14:textId="77777777" w:rsidR="001257F1" w:rsidRPr="000C334E" w:rsidRDefault="001257F1" w:rsidP="001257F1">
      <w:pPr>
        <w:spacing w:after="240"/>
        <w:rPr>
          <w:b/>
        </w:rPr>
      </w:pPr>
      <w:r w:rsidRPr="00C458E4">
        <w:rPr>
          <w:b/>
        </w:rPr>
        <w:t>AT+RST</w:t>
      </w:r>
    </w:p>
    <w:p w14:paraId="65FB817F" w14:textId="77777777" w:rsidR="001257F1" w:rsidRDefault="001257F1" w:rsidP="001257F1">
      <w:pPr>
        <w:pStyle w:val="Prrafodelista"/>
        <w:numPr>
          <w:ilvl w:val="0"/>
          <w:numId w:val="91"/>
        </w:numPr>
        <w:spacing w:after="160" w:line="259" w:lineRule="auto"/>
        <w:ind w:right="0"/>
        <w:jc w:val="left"/>
      </w:pPr>
      <w:r>
        <w:t>Determina el alcance del modo WiFi, siendo los valores: 1 para el modo de cliente, 2 para el modo servidor y 3 para el modo de cliente – servidor.</w:t>
      </w:r>
    </w:p>
    <w:p w14:paraId="7CA3CABC" w14:textId="774AC4F8" w:rsidR="001257F1" w:rsidRPr="000C334E" w:rsidRDefault="001257F1" w:rsidP="001257F1">
      <w:pPr>
        <w:spacing w:after="240"/>
        <w:rPr>
          <w:b/>
        </w:rPr>
      </w:pPr>
      <w:r w:rsidRPr="000C334E">
        <w:rPr>
          <w:b/>
        </w:rPr>
        <w:t>AT</w:t>
      </w:r>
      <w:r w:rsidR="00471540">
        <w:rPr>
          <w:b/>
        </w:rPr>
        <w:t xml:space="preserve"> </w:t>
      </w:r>
      <w:r w:rsidRPr="000C334E">
        <w:rPr>
          <w:b/>
        </w:rPr>
        <w:t>+</w:t>
      </w:r>
      <w:r w:rsidR="00471540">
        <w:rPr>
          <w:b/>
        </w:rPr>
        <w:t xml:space="preserve"> </w:t>
      </w:r>
      <w:r w:rsidRPr="00C458E4">
        <w:rPr>
          <w:b/>
        </w:rPr>
        <w:t>CWMODE</w:t>
      </w:r>
      <w:r w:rsidR="00471540">
        <w:rPr>
          <w:b/>
        </w:rPr>
        <w:t xml:space="preserve"> </w:t>
      </w:r>
      <w:r w:rsidRPr="000C334E">
        <w:rPr>
          <w:b/>
        </w:rPr>
        <w:t>=</w:t>
      </w:r>
      <w:r w:rsidR="00471540">
        <w:rPr>
          <w:b/>
        </w:rPr>
        <w:t xml:space="preserve"> </w:t>
      </w:r>
      <w:r w:rsidRPr="000C334E">
        <w:rPr>
          <w:b/>
        </w:rPr>
        <w:t>3</w:t>
      </w:r>
    </w:p>
    <w:p w14:paraId="32A59A30" w14:textId="77777777" w:rsidR="001257F1" w:rsidRDefault="001257F1" w:rsidP="001257F1">
      <w:pPr>
        <w:pStyle w:val="Prrafodelista"/>
        <w:numPr>
          <w:ilvl w:val="0"/>
          <w:numId w:val="91"/>
        </w:numPr>
        <w:spacing w:after="160" w:line="259" w:lineRule="auto"/>
        <w:ind w:right="0"/>
        <w:jc w:val="left"/>
      </w:pPr>
      <w:r>
        <w:t>Asigna la dirección IP, la puerta de enlace y la máscara de subred del cliente y las guarda como predeterminadas.</w:t>
      </w:r>
    </w:p>
    <w:p w14:paraId="16190213" w14:textId="04B8D414" w:rsidR="001257F1" w:rsidRPr="000C334E" w:rsidRDefault="001257F1" w:rsidP="001257F1">
      <w:pPr>
        <w:spacing w:after="240"/>
        <w:rPr>
          <w:b/>
        </w:rPr>
      </w:pPr>
      <w:r w:rsidRPr="000C334E">
        <w:rPr>
          <w:b/>
        </w:rPr>
        <w:t>AT</w:t>
      </w:r>
      <w:r w:rsidR="00471540">
        <w:rPr>
          <w:b/>
        </w:rPr>
        <w:t xml:space="preserve"> </w:t>
      </w:r>
      <w:r w:rsidRPr="000C334E">
        <w:rPr>
          <w:b/>
        </w:rPr>
        <w:t>+</w:t>
      </w:r>
      <w:r w:rsidR="00471540">
        <w:rPr>
          <w:b/>
        </w:rPr>
        <w:t xml:space="preserve"> </w:t>
      </w:r>
      <w:r w:rsidRPr="00C458E4">
        <w:rPr>
          <w:b/>
        </w:rPr>
        <w:t>CIPSTA_DEF</w:t>
      </w:r>
      <w:r w:rsidR="00471540">
        <w:rPr>
          <w:b/>
        </w:rPr>
        <w:t xml:space="preserve"> </w:t>
      </w:r>
      <w:r w:rsidRPr="000C334E">
        <w:rPr>
          <w:b/>
        </w:rPr>
        <w:t>=</w:t>
      </w:r>
      <w:r w:rsidR="00471540">
        <w:rPr>
          <w:b/>
        </w:rPr>
        <w:t xml:space="preserve"> </w:t>
      </w:r>
      <w:r w:rsidRPr="000C334E">
        <w:rPr>
          <w:b/>
        </w:rPr>
        <w:t>"192.168.0.151","192.168.0.1","255.255.255.0"</w:t>
      </w:r>
    </w:p>
    <w:p w14:paraId="58715630" w14:textId="77777777" w:rsidR="001257F1" w:rsidRDefault="001257F1" w:rsidP="001257F1">
      <w:pPr>
        <w:pStyle w:val="Prrafodelista"/>
        <w:numPr>
          <w:ilvl w:val="0"/>
          <w:numId w:val="91"/>
        </w:numPr>
        <w:spacing w:after="160" w:line="259" w:lineRule="auto"/>
        <w:ind w:right="0"/>
        <w:jc w:val="left"/>
      </w:pPr>
      <w:r>
        <w:t>Lista los puntos de acceso disponibles, a los cuales se puede conectar el módulo.</w:t>
      </w:r>
    </w:p>
    <w:p w14:paraId="0F044DA0" w14:textId="33AB9634" w:rsidR="001257F1" w:rsidRPr="000C334E" w:rsidRDefault="001257F1" w:rsidP="001257F1">
      <w:pPr>
        <w:spacing w:after="240"/>
        <w:rPr>
          <w:b/>
        </w:rPr>
      </w:pPr>
      <w:r w:rsidRPr="000C334E">
        <w:rPr>
          <w:b/>
        </w:rPr>
        <w:t>AT</w:t>
      </w:r>
      <w:r w:rsidR="00471540">
        <w:rPr>
          <w:b/>
        </w:rPr>
        <w:t xml:space="preserve"> </w:t>
      </w:r>
      <w:r w:rsidRPr="000C334E">
        <w:rPr>
          <w:b/>
        </w:rPr>
        <w:t>+</w:t>
      </w:r>
      <w:r w:rsidR="00471540">
        <w:rPr>
          <w:b/>
        </w:rPr>
        <w:t xml:space="preserve"> </w:t>
      </w:r>
      <w:r w:rsidRPr="00C458E4">
        <w:rPr>
          <w:b/>
        </w:rPr>
        <w:t>CWLAP</w:t>
      </w:r>
    </w:p>
    <w:p w14:paraId="3322B2F7" w14:textId="77777777" w:rsidR="001257F1" w:rsidRDefault="001257F1" w:rsidP="001257F1">
      <w:pPr>
        <w:pStyle w:val="Prrafodelista"/>
        <w:numPr>
          <w:ilvl w:val="0"/>
          <w:numId w:val="91"/>
        </w:numPr>
        <w:spacing w:after="160" w:line="259" w:lineRule="auto"/>
        <w:ind w:right="0"/>
        <w:jc w:val="left"/>
      </w:pPr>
      <w:r>
        <w:t>Se establece la conexión entre el módulo WiFi y el punto de acceso, ingresando el nombre de la red y la contraseña.</w:t>
      </w:r>
    </w:p>
    <w:p w14:paraId="55387E47" w14:textId="1452F9C4" w:rsidR="001257F1" w:rsidRPr="000C334E" w:rsidRDefault="001257F1" w:rsidP="001257F1">
      <w:pPr>
        <w:spacing w:after="240"/>
        <w:rPr>
          <w:b/>
        </w:rPr>
      </w:pPr>
      <w:r>
        <w:rPr>
          <w:b/>
        </w:rPr>
        <w:t>AT</w:t>
      </w:r>
      <w:r w:rsidR="00471540">
        <w:rPr>
          <w:b/>
        </w:rPr>
        <w:t xml:space="preserve"> </w:t>
      </w:r>
      <w:r>
        <w:rPr>
          <w:b/>
        </w:rPr>
        <w:t>+</w:t>
      </w:r>
      <w:r w:rsidR="00471540">
        <w:rPr>
          <w:b/>
        </w:rPr>
        <w:t xml:space="preserve"> </w:t>
      </w:r>
      <w:r w:rsidRPr="00C458E4">
        <w:rPr>
          <w:b/>
        </w:rPr>
        <w:t>CWJAP</w:t>
      </w:r>
      <w:r w:rsidR="00471540">
        <w:rPr>
          <w:b/>
        </w:rPr>
        <w:t xml:space="preserve"> </w:t>
      </w:r>
      <w:r>
        <w:rPr>
          <w:b/>
        </w:rPr>
        <w:t>=</w:t>
      </w:r>
      <w:r w:rsidR="00471540">
        <w:rPr>
          <w:b/>
        </w:rPr>
        <w:t xml:space="preserve"> </w:t>
      </w:r>
      <w:r>
        <w:rPr>
          <w:b/>
        </w:rPr>
        <w:t>"nombre_de_la_red</w:t>
      </w:r>
      <w:r w:rsidRPr="000C334E">
        <w:rPr>
          <w:b/>
        </w:rPr>
        <w:t>","</w:t>
      </w:r>
      <w:r>
        <w:rPr>
          <w:b/>
        </w:rPr>
        <w:t>contraseña</w:t>
      </w:r>
      <w:r w:rsidRPr="000C334E">
        <w:rPr>
          <w:b/>
        </w:rPr>
        <w:t>"</w:t>
      </w:r>
    </w:p>
    <w:p w14:paraId="1DB61DAE" w14:textId="3BEFDE6C" w:rsidR="001257F1" w:rsidRDefault="001257F1" w:rsidP="001257F1">
      <w:pPr>
        <w:spacing w:after="240"/>
        <w:jc w:val="left"/>
      </w:pPr>
      <w:r>
        <w:t>Las solicitudes y respuestas se muestran a continuación en las figuras 4.</w:t>
      </w:r>
      <w:del w:id="5278" w:author="Tanya Hernández" w:date="2017-05-17T00:58:00Z">
        <w:r w:rsidDel="0078193E">
          <w:delText xml:space="preserve"> </w:delText>
        </w:r>
      </w:del>
      <w:r>
        <w:t>2</w:t>
      </w:r>
      <w:ins w:id="5279" w:author="Tanya Hernández" w:date="2017-05-27T23:55:00Z">
        <w:r w:rsidR="007A529E">
          <w:t>3</w:t>
        </w:r>
      </w:ins>
      <w:del w:id="5280" w:author="Tanya Hernández" w:date="2017-05-27T23:55:00Z">
        <w:r w:rsidDel="007A529E">
          <w:delText>1</w:delText>
        </w:r>
      </w:del>
      <w:r>
        <w:t>, 4.</w:t>
      </w:r>
      <w:del w:id="5281" w:author="Tanya Hernández" w:date="2017-05-17T00:58:00Z">
        <w:r w:rsidDel="0078193E">
          <w:delText xml:space="preserve"> </w:delText>
        </w:r>
      </w:del>
      <w:r>
        <w:t>2</w:t>
      </w:r>
      <w:del w:id="5282" w:author="Tanya Hernández" w:date="2017-05-27T23:55:00Z">
        <w:r w:rsidDel="007A529E">
          <w:delText>2</w:delText>
        </w:r>
      </w:del>
      <w:ins w:id="5283" w:author="Tanya Hernández" w:date="2017-05-27T23:55:00Z">
        <w:r w:rsidR="007A529E">
          <w:t>4</w:t>
        </w:r>
      </w:ins>
      <w:r>
        <w:t xml:space="preserve"> y 4.</w:t>
      </w:r>
      <w:del w:id="5284" w:author="Tanya Hernández" w:date="2017-05-17T00:58:00Z">
        <w:r w:rsidDel="0078193E">
          <w:delText xml:space="preserve"> </w:delText>
        </w:r>
      </w:del>
      <w:r>
        <w:t>2</w:t>
      </w:r>
      <w:del w:id="5285" w:author="Tanya Hernández" w:date="2017-05-27T23:55:00Z">
        <w:r w:rsidDel="007A529E">
          <w:delText>3</w:delText>
        </w:r>
      </w:del>
      <w:ins w:id="5286" w:author="Tanya Hernández" w:date="2017-05-27T23:55:00Z">
        <w:r w:rsidR="007A529E">
          <w:t>5</w:t>
        </w:r>
      </w:ins>
      <w:r>
        <w:t>.</w:t>
      </w:r>
    </w:p>
    <w:p w14:paraId="05B5188A" w14:textId="3FD5CFE4" w:rsidR="001257F1" w:rsidRDefault="001257F1" w:rsidP="001257F1">
      <w:pPr>
        <w:jc w:val="center"/>
        <w:rPr>
          <w:lang w:val="pt-PT" w:eastAsia="es-ES"/>
        </w:rPr>
      </w:pPr>
      <w:r>
        <w:rPr>
          <w:noProof/>
          <w:lang w:eastAsia="es-MX"/>
        </w:rPr>
        <w:lastRenderedPageBreak/>
        <w:drawing>
          <wp:inline distT="0" distB="0" distL="0" distR="0" wp14:anchorId="56C3C45F" wp14:editId="2F5163AE">
            <wp:extent cx="5356860" cy="3195320"/>
            <wp:effectExtent l="0" t="0" r="0" b="5080"/>
            <wp:docPr id="1073741834" name="Imagen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83" t="710" r="517"/>
                    <a:stretch/>
                  </pic:blipFill>
                  <pic:spPr bwMode="auto">
                    <a:xfrm>
                      <a:off x="0" y="0"/>
                      <a:ext cx="5356860" cy="3195320"/>
                    </a:xfrm>
                    <a:prstGeom prst="rect">
                      <a:avLst/>
                    </a:prstGeom>
                    <a:noFill/>
                    <a:ln>
                      <a:noFill/>
                    </a:ln>
                    <a:extLst>
                      <a:ext uri="{53640926-AAD7-44D8-BBD7-CCE9431645EC}">
                        <a14:shadowObscured xmlns:a14="http://schemas.microsoft.com/office/drawing/2010/main"/>
                      </a:ext>
                    </a:extLst>
                  </pic:spPr>
                </pic:pic>
              </a:graphicData>
            </a:graphic>
          </wp:inline>
        </w:drawing>
      </w:r>
    </w:p>
    <w:p w14:paraId="089526F7" w14:textId="151E9A21" w:rsidR="001257F1" w:rsidRDefault="001257F1">
      <w:pPr>
        <w:pStyle w:val="Descripcin"/>
      </w:pPr>
      <w:bookmarkStart w:id="5287" w:name="_Toc483693226"/>
      <w:r w:rsidRPr="0078193E">
        <w:t>Fig. 4.</w:t>
      </w:r>
      <w:del w:id="5288" w:author="Tanya Hernández" w:date="2017-05-17T00:58:00Z">
        <w:r w:rsidRPr="0078193E" w:rsidDel="0078193E">
          <w:delText xml:space="preserve"> </w:delText>
        </w:r>
      </w:del>
      <w:r w:rsidRPr="00803B69">
        <w:fldChar w:fldCharType="begin"/>
      </w:r>
      <w:r w:rsidRPr="0078193E">
        <w:instrText xml:space="preserve"> SEQ Fig._4. \* ARABIC </w:instrText>
      </w:r>
      <w:r w:rsidRPr="00803B69">
        <w:rPr>
          <w:rPrChange w:id="5289" w:author="Tanya Hernández" w:date="2017-05-17T00:58:00Z">
            <w:rPr/>
          </w:rPrChange>
        </w:rPr>
        <w:fldChar w:fldCharType="separate"/>
      </w:r>
      <w:ins w:id="5290" w:author="Tanya Hernández" w:date="2017-05-28T00:02:00Z">
        <w:r w:rsidR="005C425D">
          <w:rPr>
            <w:noProof/>
          </w:rPr>
          <w:t>23</w:t>
        </w:r>
      </w:ins>
      <w:del w:id="5291" w:author="Tanya Hernández" w:date="2017-05-17T01:33:00Z">
        <w:r w:rsidR="005B2C04" w:rsidRPr="0078193E" w:rsidDel="00262C61">
          <w:rPr>
            <w:noProof/>
          </w:rPr>
          <w:delText>21</w:delText>
        </w:r>
      </w:del>
      <w:r w:rsidRPr="00803B69">
        <w:fldChar w:fldCharType="end"/>
      </w:r>
      <w:r>
        <w:t xml:space="preserve"> Comandos AT.</w:t>
      </w:r>
      <w:bookmarkEnd w:id="5287"/>
    </w:p>
    <w:p w14:paraId="78D999A7" w14:textId="77777777" w:rsidR="001257F1" w:rsidRDefault="001257F1">
      <w:pPr>
        <w:pStyle w:val="Descripcin"/>
      </w:pPr>
      <w:r>
        <w:rPr>
          <w:noProof/>
        </w:rPr>
        <w:drawing>
          <wp:inline distT="0" distB="0" distL="0" distR="0" wp14:anchorId="698CEF22" wp14:editId="79F0D1DA">
            <wp:extent cx="5209309" cy="3083970"/>
            <wp:effectExtent l="0" t="0" r="0" b="2540"/>
            <wp:docPr id="1073741835" name="Imagen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41" t="1420" r="941" b="375"/>
                    <a:stretch/>
                  </pic:blipFill>
                  <pic:spPr bwMode="auto">
                    <a:xfrm>
                      <a:off x="0" y="0"/>
                      <a:ext cx="5219460" cy="3089980"/>
                    </a:xfrm>
                    <a:prstGeom prst="rect">
                      <a:avLst/>
                    </a:prstGeom>
                    <a:noFill/>
                    <a:ln>
                      <a:noFill/>
                    </a:ln>
                    <a:extLst>
                      <a:ext uri="{53640926-AAD7-44D8-BBD7-CCE9431645EC}">
                        <a14:shadowObscured xmlns:a14="http://schemas.microsoft.com/office/drawing/2010/main"/>
                      </a:ext>
                    </a:extLst>
                  </pic:spPr>
                </pic:pic>
              </a:graphicData>
            </a:graphic>
          </wp:inline>
        </w:drawing>
      </w:r>
    </w:p>
    <w:p w14:paraId="63855DB1" w14:textId="2DA814B4" w:rsidR="001257F1" w:rsidRDefault="001257F1">
      <w:pPr>
        <w:pStyle w:val="Descripcin"/>
      </w:pPr>
      <w:bookmarkStart w:id="5292" w:name="_Toc483693227"/>
      <w:r w:rsidRPr="0078193E">
        <w:t>Fig. 4.</w:t>
      </w:r>
      <w:del w:id="5293" w:author="Tanya Hernández" w:date="2017-05-17T00:58:00Z">
        <w:r w:rsidRPr="0078193E" w:rsidDel="0078193E">
          <w:delText xml:space="preserve"> </w:delText>
        </w:r>
      </w:del>
      <w:r w:rsidRPr="00803B69">
        <w:fldChar w:fldCharType="begin"/>
      </w:r>
      <w:r w:rsidRPr="0078193E">
        <w:instrText xml:space="preserve"> SEQ Fig._4. \* ARABIC </w:instrText>
      </w:r>
      <w:r w:rsidRPr="00803B69">
        <w:rPr>
          <w:rPrChange w:id="5294" w:author="Tanya Hernández" w:date="2017-05-17T00:58:00Z">
            <w:rPr/>
          </w:rPrChange>
        </w:rPr>
        <w:fldChar w:fldCharType="separate"/>
      </w:r>
      <w:ins w:id="5295" w:author="Tanya Hernández" w:date="2017-05-28T00:02:00Z">
        <w:r w:rsidR="005C425D">
          <w:rPr>
            <w:noProof/>
          </w:rPr>
          <w:t>24</w:t>
        </w:r>
      </w:ins>
      <w:del w:id="5296" w:author="Tanya Hernández" w:date="2017-05-17T01:33:00Z">
        <w:r w:rsidR="005B2C04" w:rsidRPr="0078193E" w:rsidDel="00262C61">
          <w:rPr>
            <w:noProof/>
          </w:rPr>
          <w:delText>22</w:delText>
        </w:r>
      </w:del>
      <w:r w:rsidRPr="00803B69">
        <w:fldChar w:fldCharType="end"/>
      </w:r>
      <w:r>
        <w:t xml:space="preserve"> Comandos AT.</w:t>
      </w:r>
      <w:bookmarkEnd w:id="5292"/>
    </w:p>
    <w:p w14:paraId="043A6DDB" w14:textId="5A435A0A" w:rsidR="001257F1" w:rsidRDefault="001257F1" w:rsidP="001257F1">
      <w:pPr>
        <w:jc w:val="center"/>
        <w:rPr>
          <w:lang w:val="pt-PT" w:eastAsia="es-ES"/>
        </w:rPr>
      </w:pPr>
      <w:r w:rsidRPr="005E1520">
        <w:rPr>
          <w:noProof/>
          <w:lang w:eastAsia="es-MX"/>
        </w:rPr>
        <w:drawing>
          <wp:inline distT="0" distB="0" distL="0" distR="0" wp14:anchorId="038A86B4" wp14:editId="745E649B">
            <wp:extent cx="5356860" cy="1530985"/>
            <wp:effectExtent l="0" t="0" r="0" b="0"/>
            <wp:docPr id="1073741836" name="Imagen 1073741836" descr="C:\Users\day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yan\Desktop\2.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l="283" t="1415" r="460" b="51169"/>
                    <a:stretch/>
                  </pic:blipFill>
                  <pic:spPr bwMode="auto">
                    <a:xfrm>
                      <a:off x="0" y="0"/>
                      <a:ext cx="5359981" cy="1531877"/>
                    </a:xfrm>
                    <a:prstGeom prst="rect">
                      <a:avLst/>
                    </a:prstGeom>
                    <a:noFill/>
                    <a:ln>
                      <a:noFill/>
                    </a:ln>
                    <a:extLst>
                      <a:ext uri="{53640926-AAD7-44D8-BBD7-CCE9431645EC}">
                        <a14:shadowObscured xmlns:a14="http://schemas.microsoft.com/office/drawing/2010/main"/>
                      </a:ext>
                    </a:extLst>
                  </pic:spPr>
                </pic:pic>
              </a:graphicData>
            </a:graphic>
          </wp:inline>
        </w:drawing>
      </w:r>
    </w:p>
    <w:p w14:paraId="64E20C12" w14:textId="1E84DDA3" w:rsidR="001257F1" w:rsidRDefault="001257F1">
      <w:pPr>
        <w:pStyle w:val="Descripcin"/>
      </w:pPr>
      <w:bookmarkStart w:id="5297" w:name="_Toc483693228"/>
      <w:r w:rsidRPr="0078193E">
        <w:lastRenderedPageBreak/>
        <w:t>Fig. 4.</w:t>
      </w:r>
      <w:del w:id="5298" w:author="Tanya Hernández" w:date="2017-05-17T00:58:00Z">
        <w:r w:rsidRPr="0078193E" w:rsidDel="0078193E">
          <w:delText xml:space="preserve"> </w:delText>
        </w:r>
      </w:del>
      <w:r w:rsidRPr="00803B69">
        <w:fldChar w:fldCharType="begin"/>
      </w:r>
      <w:r w:rsidRPr="0078193E">
        <w:instrText xml:space="preserve"> SEQ Fig._4. \* ARABIC </w:instrText>
      </w:r>
      <w:r w:rsidRPr="00803B69">
        <w:rPr>
          <w:rPrChange w:id="5299" w:author="Tanya Hernández" w:date="2017-05-17T00:58:00Z">
            <w:rPr/>
          </w:rPrChange>
        </w:rPr>
        <w:fldChar w:fldCharType="separate"/>
      </w:r>
      <w:ins w:id="5300" w:author="Tanya Hernández" w:date="2017-05-28T00:02:00Z">
        <w:r w:rsidR="005C425D">
          <w:rPr>
            <w:noProof/>
          </w:rPr>
          <w:t>25</w:t>
        </w:r>
      </w:ins>
      <w:del w:id="5301" w:author="Tanya Hernández" w:date="2017-05-17T01:33:00Z">
        <w:r w:rsidR="005B2C04" w:rsidRPr="0078193E" w:rsidDel="00262C61">
          <w:rPr>
            <w:noProof/>
          </w:rPr>
          <w:delText>23</w:delText>
        </w:r>
      </w:del>
      <w:r w:rsidRPr="00803B69">
        <w:fldChar w:fldCharType="end"/>
      </w:r>
      <w:r>
        <w:t xml:space="preserve"> Comandos AT.</w:t>
      </w:r>
      <w:bookmarkEnd w:id="5297"/>
    </w:p>
    <w:p w14:paraId="64E330DD" w14:textId="122D7773" w:rsidR="001257F1" w:rsidRPr="001257F1" w:rsidRDefault="00F865B4">
      <w:pPr>
        <w:pStyle w:val="Ttulo3"/>
        <w:pPrChange w:id="5302" w:author="Tanya Hernández" w:date="2017-05-21T12:51:00Z">
          <w:pPr>
            <w:pStyle w:val="Prrafodelista"/>
            <w:numPr>
              <w:numId w:val="89"/>
            </w:numPr>
            <w:spacing w:after="160" w:line="259" w:lineRule="auto"/>
            <w:ind w:right="0" w:hanging="360"/>
            <w:jc w:val="left"/>
          </w:pPr>
        </w:pPrChange>
      </w:pPr>
      <w:bookmarkStart w:id="5303" w:name="_Toc483160409"/>
      <w:ins w:id="5304" w:author="Tanya Hernández" w:date="2017-05-16T02:44:00Z">
        <w:r>
          <w:t xml:space="preserve">4.1.13 </w:t>
        </w:r>
      </w:ins>
      <w:commentRangeStart w:id="5305"/>
      <w:r w:rsidR="001257F1" w:rsidRPr="001257F1">
        <w:t>Configuración de velocidad</w:t>
      </w:r>
      <w:commentRangeEnd w:id="5305"/>
      <w:r w:rsidR="00214DF1">
        <w:rPr>
          <w:rStyle w:val="Refdecomentario"/>
        </w:rPr>
        <w:commentReference w:id="5305"/>
      </w:r>
      <w:bookmarkEnd w:id="5303"/>
    </w:p>
    <w:p w14:paraId="7AD68DCF" w14:textId="77777777" w:rsidR="001257F1" w:rsidRDefault="001257F1" w:rsidP="001257F1">
      <w:r>
        <w:t xml:space="preserve">Es importante configurar la velocidad del microcontrolador, ya que el módulo WiFi trabaja a 115200 b/s. </w:t>
      </w:r>
    </w:p>
    <w:p w14:paraId="140B4440" w14:textId="56F7F551" w:rsidR="001257F1" w:rsidRDefault="00D12662" w:rsidP="001257F1">
      <w:r>
        <w:t>En la figura 4.</w:t>
      </w:r>
      <w:del w:id="5306" w:author="Tanya Hernández" w:date="2017-05-17T00:58:00Z">
        <w:r w:rsidDel="0078193E">
          <w:delText xml:space="preserve"> </w:delText>
        </w:r>
      </w:del>
      <w:r>
        <w:t>2</w:t>
      </w:r>
      <w:ins w:id="5307" w:author="Tanya Hernández" w:date="2017-05-27T23:55:00Z">
        <w:r w:rsidR="007A529E">
          <w:t>6,</w:t>
        </w:r>
      </w:ins>
      <w:del w:id="5308" w:author="Tanya Hernández" w:date="2017-05-27T23:55:00Z">
        <w:r w:rsidDel="007A529E">
          <w:delText>4</w:delText>
        </w:r>
      </w:del>
      <w:r w:rsidR="001257F1">
        <w:t xml:space="preserve"> se muestran la configuración por defecto que tiene el microcontrolador en los bits fusibles.</w:t>
      </w:r>
    </w:p>
    <w:p w14:paraId="2E9D55BE" w14:textId="6D135ED4" w:rsidR="001257F1" w:rsidRDefault="001257F1" w:rsidP="001257F1">
      <w:pPr>
        <w:jc w:val="center"/>
        <w:rPr>
          <w:lang w:val="pt-PT" w:eastAsia="es-ES"/>
        </w:rPr>
      </w:pPr>
      <w:commentRangeStart w:id="5309"/>
      <w:r w:rsidRPr="00F97E14">
        <w:rPr>
          <w:noProof/>
          <w:lang w:eastAsia="es-MX"/>
        </w:rPr>
        <w:drawing>
          <wp:inline distT="0" distB="0" distL="0" distR="0" wp14:anchorId="74145852" wp14:editId="4B8D3DCC">
            <wp:extent cx="2923822" cy="3153926"/>
            <wp:effectExtent l="0" t="0" r="0" b="8890"/>
            <wp:docPr id="1073741837" name="Imagen 1073741837" descr="C:\Users\dayan\Desktop\Caracteristicas_default_micro_atm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yan\Desktop\Caracteristicas_default_micro_atmel.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705" t="910" r="514" b="963"/>
                    <a:stretch/>
                  </pic:blipFill>
                  <pic:spPr bwMode="auto">
                    <a:xfrm>
                      <a:off x="0" y="0"/>
                      <a:ext cx="2932552" cy="3163344"/>
                    </a:xfrm>
                    <a:prstGeom prst="rect">
                      <a:avLst/>
                    </a:prstGeom>
                    <a:noFill/>
                    <a:ln>
                      <a:noFill/>
                    </a:ln>
                    <a:extLst>
                      <a:ext uri="{53640926-AAD7-44D8-BBD7-CCE9431645EC}">
                        <a14:shadowObscured xmlns:a14="http://schemas.microsoft.com/office/drawing/2010/main"/>
                      </a:ext>
                    </a:extLst>
                  </pic:spPr>
                </pic:pic>
              </a:graphicData>
            </a:graphic>
          </wp:inline>
        </w:drawing>
      </w:r>
      <w:commentRangeEnd w:id="5309"/>
      <w:r w:rsidR="00214DF1">
        <w:rPr>
          <w:rStyle w:val="Refdecomentario"/>
        </w:rPr>
        <w:commentReference w:id="5309"/>
      </w:r>
    </w:p>
    <w:p w14:paraId="1B29EF1E" w14:textId="6E8B3137" w:rsidR="001257F1" w:rsidRDefault="001257F1">
      <w:pPr>
        <w:pStyle w:val="Descripcin"/>
      </w:pPr>
      <w:bookmarkStart w:id="5310" w:name="_Toc483693229"/>
      <w:r w:rsidRPr="0078193E">
        <w:t>Fig. 4.</w:t>
      </w:r>
      <w:del w:id="5311" w:author="Tanya Hernández" w:date="2017-05-17T00:59:00Z">
        <w:r w:rsidRPr="0078193E" w:rsidDel="0078193E">
          <w:delText xml:space="preserve"> </w:delText>
        </w:r>
      </w:del>
      <w:r w:rsidRPr="00803B69">
        <w:fldChar w:fldCharType="begin"/>
      </w:r>
      <w:r w:rsidRPr="0078193E">
        <w:instrText xml:space="preserve"> SEQ Fig._4. \* ARABIC </w:instrText>
      </w:r>
      <w:r w:rsidRPr="00803B69">
        <w:rPr>
          <w:rPrChange w:id="5312" w:author="Tanya Hernández" w:date="2017-05-17T00:59:00Z">
            <w:rPr/>
          </w:rPrChange>
        </w:rPr>
        <w:fldChar w:fldCharType="separate"/>
      </w:r>
      <w:ins w:id="5313" w:author="Tanya Hernández" w:date="2017-05-28T00:02:00Z">
        <w:r w:rsidR="005C425D">
          <w:rPr>
            <w:noProof/>
          </w:rPr>
          <w:t>26</w:t>
        </w:r>
      </w:ins>
      <w:del w:id="5314" w:author="Tanya Hernández" w:date="2017-05-17T01:33:00Z">
        <w:r w:rsidR="005B2C04" w:rsidRPr="0078193E" w:rsidDel="00262C61">
          <w:rPr>
            <w:noProof/>
          </w:rPr>
          <w:delText>24</w:delText>
        </w:r>
      </w:del>
      <w:r w:rsidRPr="00803B69">
        <w:fldChar w:fldCharType="end"/>
      </w:r>
      <w:r w:rsidR="00D12662">
        <w:t xml:space="preserve"> Configuración microcontroador.</w:t>
      </w:r>
      <w:bookmarkEnd w:id="5310"/>
    </w:p>
    <w:p w14:paraId="53B97A71" w14:textId="4B79E925" w:rsidR="00D12662" w:rsidRDefault="00D12662">
      <w:pPr>
        <w:spacing w:after="240"/>
        <w:pPrChange w:id="5315" w:author="Tanya Hernández" w:date="2017-05-17T00:59:00Z">
          <w:pPr/>
        </w:pPrChange>
      </w:pPr>
      <w:r>
        <w:t xml:space="preserve">De acuerdo a las especificaciones del manual de referencia </w:t>
      </w:r>
      <w:r w:rsidR="00BD4069">
        <w:t>[60].</w:t>
      </w:r>
    </w:p>
    <w:p w14:paraId="416B497F" w14:textId="398C4110" w:rsidR="00D12662" w:rsidRDefault="00D12662" w:rsidP="00D12662">
      <w:pPr>
        <w:jc w:val="center"/>
      </w:pPr>
      <w:r>
        <w:rPr>
          <w:noProof/>
          <w:lang w:eastAsia="es-MX"/>
        </w:rPr>
        <w:drawing>
          <wp:inline distT="0" distB="0" distL="0" distR="0" wp14:anchorId="612A349D" wp14:editId="2B31586F">
            <wp:extent cx="4297680" cy="3426460"/>
            <wp:effectExtent l="0" t="0" r="7620" b="2540"/>
            <wp:docPr id="1073741838" name="Imagen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424" t="1061" r="658" b="575"/>
                    <a:stretch/>
                  </pic:blipFill>
                  <pic:spPr bwMode="auto">
                    <a:xfrm>
                      <a:off x="0" y="0"/>
                      <a:ext cx="4303288" cy="3430931"/>
                    </a:xfrm>
                    <a:prstGeom prst="rect">
                      <a:avLst/>
                    </a:prstGeom>
                    <a:ln>
                      <a:noFill/>
                    </a:ln>
                    <a:extLst>
                      <a:ext uri="{53640926-AAD7-44D8-BBD7-CCE9431645EC}">
                        <a14:shadowObscured xmlns:a14="http://schemas.microsoft.com/office/drawing/2010/main"/>
                      </a:ext>
                    </a:extLst>
                  </pic:spPr>
                </pic:pic>
              </a:graphicData>
            </a:graphic>
          </wp:inline>
        </w:drawing>
      </w:r>
    </w:p>
    <w:p w14:paraId="33CB36C0" w14:textId="359FED2B" w:rsidR="00D12662" w:rsidRPr="00D12662" w:rsidRDefault="00D12662">
      <w:pPr>
        <w:pStyle w:val="Descripcin"/>
      </w:pPr>
      <w:bookmarkStart w:id="5316" w:name="_Toc483693230"/>
      <w:r w:rsidRPr="0078193E">
        <w:lastRenderedPageBreak/>
        <w:t>Fig. 4.</w:t>
      </w:r>
      <w:del w:id="5317" w:author="Tanya Hernández" w:date="2017-05-17T00:59:00Z">
        <w:r w:rsidRPr="0078193E" w:rsidDel="0078193E">
          <w:delText xml:space="preserve"> </w:delText>
        </w:r>
      </w:del>
      <w:r w:rsidRPr="00803B69">
        <w:fldChar w:fldCharType="begin"/>
      </w:r>
      <w:r w:rsidRPr="0078193E">
        <w:instrText xml:space="preserve"> SEQ Fig._4. \* ARABIC </w:instrText>
      </w:r>
      <w:r w:rsidRPr="00803B69">
        <w:rPr>
          <w:rPrChange w:id="5318" w:author="Tanya Hernández" w:date="2017-05-17T00:59:00Z">
            <w:rPr/>
          </w:rPrChange>
        </w:rPr>
        <w:fldChar w:fldCharType="separate"/>
      </w:r>
      <w:ins w:id="5319" w:author="Tanya Hernández" w:date="2017-05-28T00:02:00Z">
        <w:r w:rsidR="005C425D">
          <w:rPr>
            <w:noProof/>
          </w:rPr>
          <w:t>27</w:t>
        </w:r>
      </w:ins>
      <w:del w:id="5320" w:author="Tanya Hernández" w:date="2017-05-17T01:33:00Z">
        <w:r w:rsidR="005B2C04" w:rsidRPr="0078193E" w:rsidDel="00262C61">
          <w:rPr>
            <w:noProof/>
          </w:rPr>
          <w:delText>25</w:delText>
        </w:r>
      </w:del>
      <w:r w:rsidRPr="00803B69">
        <w:fldChar w:fldCharType="end"/>
      </w:r>
      <w:r>
        <w:t xml:space="preserve"> Configuración microcontroador.</w:t>
      </w:r>
      <w:bookmarkEnd w:id="5316"/>
    </w:p>
    <w:p w14:paraId="32A8D0D2" w14:textId="51C2D75A" w:rsidR="00D12662" w:rsidRPr="00D12662" w:rsidRDefault="00F865B4">
      <w:pPr>
        <w:pStyle w:val="Ttulo3"/>
        <w:pPrChange w:id="5321" w:author="Tanya Hernández" w:date="2017-05-21T12:51:00Z">
          <w:pPr>
            <w:pStyle w:val="Prrafodelista"/>
            <w:numPr>
              <w:numId w:val="89"/>
            </w:numPr>
            <w:spacing w:after="160" w:line="259" w:lineRule="auto"/>
            <w:ind w:right="0" w:hanging="360"/>
            <w:jc w:val="left"/>
          </w:pPr>
        </w:pPrChange>
      </w:pPr>
      <w:bookmarkStart w:id="5322" w:name="_Toc483160410"/>
      <w:ins w:id="5323" w:author="Tanya Hernández" w:date="2017-05-16T02:44:00Z">
        <w:r>
          <w:t xml:space="preserve">4.1.14 </w:t>
        </w:r>
      </w:ins>
      <w:commentRangeStart w:id="5324"/>
      <w:r w:rsidR="00D12662" w:rsidRPr="00D12662">
        <w:t>Definición de las funciones que utiliza el microcontrolador para enviar los datos mediante el módulo WiFi</w:t>
      </w:r>
      <w:commentRangeEnd w:id="5324"/>
      <w:r w:rsidR="00214DF1">
        <w:rPr>
          <w:rStyle w:val="Refdecomentario"/>
        </w:rPr>
        <w:commentReference w:id="5324"/>
      </w:r>
      <w:bookmarkEnd w:id="5322"/>
    </w:p>
    <w:p w14:paraId="115FDA7D" w14:textId="77777777" w:rsidR="00D12662" w:rsidRDefault="00D12662" w:rsidP="00D12662">
      <w:pPr>
        <w:spacing w:after="240"/>
      </w:pPr>
      <w:r>
        <w:t>Se desarrolló en C las funciones que establecen una conexión con el servidor donde se tiene alojada la base de datos remota para enviar las variables previamente recopiladas por los sensores y procesadas por el microcontrolador.</w:t>
      </w:r>
    </w:p>
    <w:p w14:paraId="254DAADA" w14:textId="735D65EF" w:rsidR="00D12662" w:rsidRDefault="00D12662" w:rsidP="00D12662">
      <w:pPr>
        <w:spacing w:after="240"/>
      </w:pPr>
      <w:r>
        <w:t xml:space="preserve">Se declaró y programó la función que abre la conexión </w:t>
      </w:r>
      <w:r w:rsidRPr="00EB786C">
        <w:rPr>
          <w:b/>
        </w:rPr>
        <w:t>open_connection()</w:t>
      </w:r>
      <w:r>
        <w:t xml:space="preserve"> con el servidor como se muestra en la figura 4.</w:t>
      </w:r>
      <w:del w:id="5325" w:author="Tanya Hernández" w:date="2017-05-21T19:29:00Z">
        <w:r w:rsidDel="00F57889">
          <w:delText xml:space="preserve"> </w:delText>
        </w:r>
      </w:del>
      <w:r>
        <w:t>2</w:t>
      </w:r>
      <w:ins w:id="5326" w:author="Tanya Hernández" w:date="2017-05-27T23:56:00Z">
        <w:r w:rsidR="007A529E">
          <w:t>8</w:t>
        </w:r>
      </w:ins>
      <w:del w:id="5327" w:author="Tanya Hernández" w:date="2017-05-27T23:56:00Z">
        <w:r w:rsidDel="007A529E">
          <w:delText>6</w:delText>
        </w:r>
      </w:del>
      <w:r>
        <w:t xml:space="preserve">, siendo </w:t>
      </w:r>
      <w:r w:rsidRPr="00EB786C">
        <w:rPr>
          <w:b/>
        </w:rPr>
        <w:t>TCP</w:t>
      </w:r>
      <w:r>
        <w:t xml:space="preserve"> el modo de conexión, </w:t>
      </w:r>
      <w:r w:rsidRPr="00EB786C">
        <w:rPr>
          <w:b/>
        </w:rPr>
        <w:t>sistmon.hol.es</w:t>
      </w:r>
      <w:r>
        <w:t xml:space="preserve"> el dominio al cual se quiere conectar, </w:t>
      </w:r>
      <w:r w:rsidRPr="00EB786C">
        <w:rPr>
          <w:b/>
        </w:rPr>
        <w:t>80</w:t>
      </w:r>
      <w:r>
        <w:t xml:space="preserve"> el puerto por el cual se hará la conexión.</w:t>
      </w:r>
    </w:p>
    <w:p w14:paraId="65B82EF0" w14:textId="3D32B3D1" w:rsidR="00D12662" w:rsidRDefault="00D12662" w:rsidP="00D12662">
      <w:pPr>
        <w:jc w:val="center"/>
      </w:pPr>
      <w:r>
        <w:rPr>
          <w:noProof/>
          <w:lang w:eastAsia="es-MX"/>
        </w:rPr>
        <w:drawing>
          <wp:inline distT="0" distB="0" distL="0" distR="0" wp14:anchorId="0FE3393D" wp14:editId="1B178838">
            <wp:extent cx="5400040" cy="1905635"/>
            <wp:effectExtent l="0" t="0" r="0" b="0"/>
            <wp:docPr id="1073741839" name="Imagen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905635"/>
                    </a:xfrm>
                    <a:prstGeom prst="rect">
                      <a:avLst/>
                    </a:prstGeom>
                  </pic:spPr>
                </pic:pic>
              </a:graphicData>
            </a:graphic>
          </wp:inline>
        </w:drawing>
      </w:r>
    </w:p>
    <w:p w14:paraId="5D293DC7" w14:textId="48489766" w:rsidR="00D12662" w:rsidRDefault="00D12662">
      <w:pPr>
        <w:pStyle w:val="Descripcin"/>
      </w:pPr>
      <w:bookmarkStart w:id="5328" w:name="_Toc483693231"/>
      <w:r w:rsidRPr="0078193E">
        <w:t>Fig. 4.</w:t>
      </w:r>
      <w:del w:id="5329" w:author="Tanya Hernández" w:date="2017-05-17T00:59:00Z">
        <w:r w:rsidRPr="0078193E" w:rsidDel="0078193E">
          <w:delText xml:space="preserve"> </w:delText>
        </w:r>
      </w:del>
      <w:r w:rsidRPr="00803B69">
        <w:fldChar w:fldCharType="begin"/>
      </w:r>
      <w:r w:rsidRPr="0078193E">
        <w:instrText xml:space="preserve"> SEQ Fig._4. \* ARABIC </w:instrText>
      </w:r>
      <w:r w:rsidRPr="00803B69">
        <w:rPr>
          <w:rPrChange w:id="5330" w:author="Tanya Hernández" w:date="2017-05-17T00:59:00Z">
            <w:rPr/>
          </w:rPrChange>
        </w:rPr>
        <w:fldChar w:fldCharType="separate"/>
      </w:r>
      <w:ins w:id="5331" w:author="Tanya Hernández" w:date="2017-05-28T00:02:00Z">
        <w:r w:rsidR="005C425D">
          <w:rPr>
            <w:noProof/>
          </w:rPr>
          <w:t>28</w:t>
        </w:r>
      </w:ins>
      <w:del w:id="5332" w:author="Tanya Hernández" w:date="2017-05-17T01:33:00Z">
        <w:r w:rsidR="005B2C04" w:rsidRPr="0078193E" w:rsidDel="00262C61">
          <w:rPr>
            <w:noProof/>
          </w:rPr>
          <w:delText>26</w:delText>
        </w:r>
      </w:del>
      <w:r w:rsidRPr="00803B69">
        <w:fldChar w:fldCharType="end"/>
      </w:r>
      <w:r>
        <w:t xml:space="preserve"> Función para establecer conexión con el servidor.</w:t>
      </w:r>
      <w:bookmarkEnd w:id="5328"/>
    </w:p>
    <w:p w14:paraId="0D8190B8" w14:textId="3344665F" w:rsidR="00D12662" w:rsidRDefault="00D12662" w:rsidP="00D12662">
      <w:pPr>
        <w:spacing w:after="240"/>
      </w:pPr>
      <w:r>
        <w:t xml:space="preserve"> Se declaró y programó la función que cierra la conexión </w:t>
      </w:r>
      <w:r w:rsidRPr="004F2F59">
        <w:rPr>
          <w:b/>
        </w:rPr>
        <w:t>close_connection()</w:t>
      </w:r>
      <w:r>
        <w:t xml:space="preserve"> con el servidor como se muestra en la figura 4.</w:t>
      </w:r>
      <w:del w:id="5333" w:author="Tanya Hernández" w:date="2017-05-17T00:59:00Z">
        <w:r w:rsidDel="0078193E">
          <w:delText xml:space="preserve"> </w:delText>
        </w:r>
      </w:del>
      <w:r>
        <w:t>2</w:t>
      </w:r>
      <w:del w:id="5334" w:author="Tanya Hernández" w:date="2017-05-27T23:56:00Z">
        <w:r w:rsidDel="007A529E">
          <w:delText>7</w:delText>
        </w:r>
      </w:del>
      <w:ins w:id="5335" w:author="Tanya Hernández" w:date="2017-05-27T23:56:00Z">
        <w:r w:rsidR="007A529E">
          <w:t>9</w:t>
        </w:r>
      </w:ins>
      <w:r>
        <w:t>.</w:t>
      </w:r>
    </w:p>
    <w:p w14:paraId="68C289D3" w14:textId="49FD0CC5" w:rsidR="00D12662" w:rsidRDefault="00D12662" w:rsidP="00D12662">
      <w:pPr>
        <w:jc w:val="center"/>
      </w:pPr>
      <w:r>
        <w:rPr>
          <w:noProof/>
          <w:lang w:eastAsia="es-MX"/>
        </w:rPr>
        <w:drawing>
          <wp:inline distT="0" distB="0" distL="0" distR="0" wp14:anchorId="0BDFBE55" wp14:editId="21957169">
            <wp:extent cx="2720340" cy="736445"/>
            <wp:effectExtent l="0" t="0" r="3810" b="6985"/>
            <wp:docPr id="1073741840" name="Imagen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71035" cy="750169"/>
                    </a:xfrm>
                    <a:prstGeom prst="rect">
                      <a:avLst/>
                    </a:prstGeom>
                  </pic:spPr>
                </pic:pic>
              </a:graphicData>
            </a:graphic>
          </wp:inline>
        </w:drawing>
      </w:r>
    </w:p>
    <w:p w14:paraId="6B3B9E21" w14:textId="51710F57" w:rsidR="00D12662" w:rsidRDefault="00D12662">
      <w:pPr>
        <w:pStyle w:val="Descripcin"/>
      </w:pPr>
      <w:bookmarkStart w:id="5336" w:name="_Toc483693232"/>
      <w:r w:rsidRPr="0078193E">
        <w:t>Fig. 4.</w:t>
      </w:r>
      <w:del w:id="5337" w:author="Tanya Hernández" w:date="2017-05-17T01:00:00Z">
        <w:r w:rsidRPr="0078193E" w:rsidDel="0078193E">
          <w:delText xml:space="preserve"> </w:delText>
        </w:r>
      </w:del>
      <w:r w:rsidRPr="00803B69">
        <w:fldChar w:fldCharType="begin"/>
      </w:r>
      <w:r w:rsidRPr="0078193E">
        <w:instrText xml:space="preserve"> SEQ Fig._4. \* ARABIC </w:instrText>
      </w:r>
      <w:r w:rsidRPr="00803B69">
        <w:rPr>
          <w:rPrChange w:id="5338" w:author="Tanya Hernández" w:date="2017-05-17T01:00:00Z">
            <w:rPr/>
          </w:rPrChange>
        </w:rPr>
        <w:fldChar w:fldCharType="separate"/>
      </w:r>
      <w:ins w:id="5339" w:author="Tanya Hernández" w:date="2017-05-28T00:02:00Z">
        <w:r w:rsidR="005C425D">
          <w:rPr>
            <w:noProof/>
          </w:rPr>
          <w:t>29</w:t>
        </w:r>
      </w:ins>
      <w:del w:id="5340" w:author="Tanya Hernández" w:date="2017-05-17T01:33:00Z">
        <w:r w:rsidR="005B2C04" w:rsidRPr="0078193E" w:rsidDel="00262C61">
          <w:rPr>
            <w:noProof/>
          </w:rPr>
          <w:delText>27</w:delText>
        </w:r>
      </w:del>
      <w:r w:rsidRPr="00803B69">
        <w:fldChar w:fldCharType="end"/>
      </w:r>
      <w:r>
        <w:t xml:space="preserve"> Función para cerrar la conexión.</w:t>
      </w:r>
      <w:bookmarkEnd w:id="5336"/>
    </w:p>
    <w:p w14:paraId="16E83511" w14:textId="5633F65B" w:rsidR="00D12662" w:rsidRDefault="00D12662">
      <w:pPr>
        <w:spacing w:after="240"/>
        <w:pPrChange w:id="5341" w:author="Tanya Hernández" w:date="2017-05-16T02:44:00Z">
          <w:pPr/>
        </w:pPrChange>
      </w:pPr>
      <w:r>
        <w:t xml:space="preserve">Se declaró y programó la función que envía una cadena al servidor que contiene la variable obtenida previamente </w:t>
      </w:r>
      <w:r w:rsidRPr="00FC4AE6">
        <w:rPr>
          <w:b/>
        </w:rPr>
        <w:t>simple_transmition()</w:t>
      </w:r>
      <w:r>
        <w:t xml:space="preserve"> como se muestra en la figura 4.</w:t>
      </w:r>
      <w:del w:id="5342" w:author="Tanya Hernández" w:date="2017-05-17T01:00:00Z">
        <w:r w:rsidDel="0078193E">
          <w:delText xml:space="preserve"> </w:delText>
        </w:r>
      </w:del>
      <w:ins w:id="5343" w:author="Tanya Hernández" w:date="2017-05-27T23:56:00Z">
        <w:r w:rsidR="007A529E">
          <w:t>30</w:t>
        </w:r>
      </w:ins>
      <w:del w:id="5344" w:author="Tanya Hernández" w:date="2017-05-27T23:56:00Z">
        <w:r w:rsidDel="007A529E">
          <w:delText>28</w:delText>
        </w:r>
      </w:del>
      <w:r>
        <w:t>.</w:t>
      </w:r>
    </w:p>
    <w:p w14:paraId="335E944A" w14:textId="16B91EDC" w:rsidR="00D12662" w:rsidRDefault="00D12662" w:rsidP="00D12662">
      <w:pPr>
        <w:jc w:val="center"/>
      </w:pPr>
      <w:r>
        <w:rPr>
          <w:noProof/>
          <w:lang w:eastAsia="es-MX"/>
        </w:rPr>
        <w:lastRenderedPageBreak/>
        <w:drawing>
          <wp:inline distT="0" distB="0" distL="0" distR="0" wp14:anchorId="1CA12079" wp14:editId="6C6782EB">
            <wp:extent cx="5400040" cy="3658870"/>
            <wp:effectExtent l="0" t="0" r="0" b="0"/>
            <wp:docPr id="1073741841" name="Imagen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658870"/>
                    </a:xfrm>
                    <a:prstGeom prst="rect">
                      <a:avLst/>
                    </a:prstGeom>
                  </pic:spPr>
                </pic:pic>
              </a:graphicData>
            </a:graphic>
          </wp:inline>
        </w:drawing>
      </w:r>
    </w:p>
    <w:p w14:paraId="56E19C7C" w14:textId="02A7FFA1" w:rsidR="00D12662" w:rsidRDefault="00D12662">
      <w:pPr>
        <w:pStyle w:val="Descripcin"/>
      </w:pPr>
      <w:bookmarkStart w:id="5345" w:name="_Toc483693233"/>
      <w:r w:rsidRPr="0078193E">
        <w:t>Fig. 4.</w:t>
      </w:r>
      <w:del w:id="5346" w:author="Tanya Hernández" w:date="2017-05-17T01:00:00Z">
        <w:r w:rsidRPr="0078193E" w:rsidDel="0078193E">
          <w:delText xml:space="preserve"> </w:delText>
        </w:r>
      </w:del>
      <w:r w:rsidRPr="00803B69">
        <w:fldChar w:fldCharType="begin"/>
      </w:r>
      <w:r w:rsidRPr="0078193E">
        <w:instrText xml:space="preserve"> SEQ Fig._4. \* ARABIC </w:instrText>
      </w:r>
      <w:r w:rsidRPr="00803B69">
        <w:rPr>
          <w:rPrChange w:id="5347" w:author="Tanya Hernández" w:date="2017-05-17T01:00:00Z">
            <w:rPr/>
          </w:rPrChange>
        </w:rPr>
        <w:fldChar w:fldCharType="separate"/>
      </w:r>
      <w:ins w:id="5348" w:author="Tanya Hernández" w:date="2017-05-28T00:02:00Z">
        <w:r w:rsidR="005C425D">
          <w:rPr>
            <w:noProof/>
          </w:rPr>
          <w:t>30</w:t>
        </w:r>
      </w:ins>
      <w:del w:id="5349" w:author="Tanya Hernández" w:date="2017-05-17T01:33:00Z">
        <w:r w:rsidR="005B2C04" w:rsidRPr="0078193E" w:rsidDel="00262C61">
          <w:rPr>
            <w:noProof/>
          </w:rPr>
          <w:delText>28</w:delText>
        </w:r>
      </w:del>
      <w:r w:rsidRPr="00803B69">
        <w:fldChar w:fldCharType="end"/>
      </w:r>
      <w:r>
        <w:t xml:space="preserve"> Función para enviar cadena al servidor.</w:t>
      </w:r>
      <w:bookmarkEnd w:id="5345"/>
    </w:p>
    <w:p w14:paraId="4F327534" w14:textId="3D101645" w:rsidR="00D12662" w:rsidRDefault="00F865B4">
      <w:pPr>
        <w:pStyle w:val="Ttulo3"/>
        <w:rPr>
          <w:lang w:val="pt-PT"/>
        </w:rPr>
        <w:pPrChange w:id="5350" w:author="Tanya Hernández" w:date="2017-05-21T12:51:00Z">
          <w:pPr>
            <w:pStyle w:val="Ttulo2"/>
          </w:pPr>
        </w:pPrChange>
      </w:pPr>
      <w:bookmarkStart w:id="5351" w:name="_Toc483160411"/>
      <w:ins w:id="5352" w:author="Tanya Hernández" w:date="2017-05-16T02:44:00Z">
        <w:r>
          <w:rPr>
            <w:lang w:val="pt-PT"/>
          </w:rPr>
          <w:t xml:space="preserve">4.1.15 </w:t>
        </w:r>
      </w:ins>
      <w:commentRangeStart w:id="5353"/>
      <w:r w:rsidR="009C62B7">
        <w:rPr>
          <w:lang w:val="pt-PT"/>
        </w:rPr>
        <w:t>Creacion y diseño de la placa con el microcontrolador y sensores</w:t>
      </w:r>
      <w:commentRangeEnd w:id="5353"/>
      <w:r w:rsidR="00214DF1">
        <w:rPr>
          <w:rStyle w:val="Refdecomentario"/>
          <w:rFonts w:eastAsiaTheme="minorEastAsia" w:cstheme="minorBidi"/>
          <w:b w:val="0"/>
        </w:rPr>
        <w:commentReference w:id="5353"/>
      </w:r>
      <w:bookmarkEnd w:id="5351"/>
    </w:p>
    <w:p w14:paraId="25A53FCF" w14:textId="2D3B12AE" w:rsidR="00C458E4" w:rsidRPr="00FC03DD" w:rsidRDefault="0078193E" w:rsidP="00C458E4">
      <w:pPr>
        <w:spacing w:after="240"/>
        <w:rPr>
          <w:lang w:val="pt-PT" w:eastAsia="es-ES"/>
        </w:rPr>
      </w:pPr>
      <w:ins w:id="5354" w:author="Tanya Hernández" w:date="2017-05-16T02:25:00Z">
        <w:r>
          <w:rPr>
            <w:noProof/>
            <w:lang w:eastAsia="es-MX"/>
          </w:rPr>
          <w:drawing>
            <wp:anchor distT="0" distB="0" distL="114300" distR="114300" simplePos="0" relativeHeight="251738112" behindDoc="0" locked="0" layoutInCell="1" allowOverlap="1" wp14:anchorId="7702E921" wp14:editId="4D21FB54">
              <wp:simplePos x="0" y="0"/>
              <wp:positionH relativeFrom="page">
                <wp:align>center</wp:align>
              </wp:positionH>
              <wp:positionV relativeFrom="paragraph">
                <wp:posOffset>1057275</wp:posOffset>
              </wp:positionV>
              <wp:extent cx="4430395" cy="2859405"/>
              <wp:effectExtent l="0" t="0" r="8255" b="0"/>
              <wp:wrapTopAndBottom/>
              <wp:docPr id="1073741843" name="Imagen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esquematico.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30395" cy="2859405"/>
                      </a:xfrm>
                      <a:prstGeom prst="rect">
                        <a:avLst/>
                      </a:prstGeom>
                    </pic:spPr>
                  </pic:pic>
                </a:graphicData>
              </a:graphic>
              <wp14:sizeRelH relativeFrom="margin">
                <wp14:pctWidth>0</wp14:pctWidth>
              </wp14:sizeRelH>
              <wp14:sizeRelV relativeFrom="margin">
                <wp14:pctHeight>0</wp14:pctHeight>
              </wp14:sizeRelV>
            </wp:anchor>
          </w:drawing>
        </w:r>
      </w:ins>
      <w:del w:id="5355" w:author="Tanya Hernández" w:date="2017-05-16T02:24:00Z">
        <w:r w:rsidR="00FC03DD" w:rsidDel="00C458E4">
          <w:rPr>
            <w:noProof/>
            <w:lang w:eastAsia="es-MX"/>
          </w:rPr>
          <w:drawing>
            <wp:anchor distT="0" distB="0" distL="114300" distR="114300" simplePos="0" relativeHeight="251737088" behindDoc="0" locked="0" layoutInCell="1" allowOverlap="1" wp14:anchorId="298ECFBD" wp14:editId="2C8A4F76">
              <wp:simplePos x="0" y="0"/>
              <wp:positionH relativeFrom="margin">
                <wp:align>center</wp:align>
              </wp:positionH>
              <wp:positionV relativeFrom="paragraph">
                <wp:posOffset>1205230</wp:posOffset>
              </wp:positionV>
              <wp:extent cx="5513614" cy="3533442"/>
              <wp:effectExtent l="0" t="0" r="0" b="0"/>
              <wp:wrapTopAndBottom/>
              <wp:docPr id="1073741844" name="Imagen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513614" cy="3533442"/>
                      </a:xfrm>
                      <a:prstGeom prst="rect">
                        <a:avLst/>
                      </a:prstGeom>
                    </pic:spPr>
                  </pic:pic>
                </a:graphicData>
              </a:graphic>
              <wp14:sizeRelH relativeFrom="page">
                <wp14:pctWidth>0</wp14:pctWidth>
              </wp14:sizeRelH>
              <wp14:sizeRelV relativeFrom="page">
                <wp14:pctHeight>0</wp14:pctHeight>
              </wp14:sizeRelV>
            </wp:anchor>
          </w:drawing>
        </w:r>
      </w:del>
      <w:r w:rsidR="009C62B7">
        <w:rPr>
          <w:lang w:val="pt-PT" w:eastAsia="es-ES"/>
        </w:rPr>
        <w:t>Para llevar a cabo el diseño de la placa prototipo 1 se utiliz</w:t>
      </w:r>
      <w:r w:rsidR="00214DF1">
        <w:rPr>
          <w:lang w:val="pt-PT" w:eastAsia="es-ES"/>
        </w:rPr>
        <w:t>ó</w:t>
      </w:r>
      <w:r w:rsidR="009C62B7">
        <w:rPr>
          <w:lang w:val="pt-PT" w:eastAsia="es-ES"/>
        </w:rPr>
        <w:t xml:space="preserve"> la herramienta Eagle, que sirve para el diseño de diagramas PCBs, en la figura </w:t>
      </w:r>
      <w:r w:rsidR="007215AE">
        <w:rPr>
          <w:lang w:val="pt-PT" w:eastAsia="es-ES"/>
        </w:rPr>
        <w:t>4.</w:t>
      </w:r>
      <w:del w:id="5356" w:author="Tanya Hernández" w:date="2017-05-17T01:00:00Z">
        <w:r w:rsidR="007215AE" w:rsidDel="0078193E">
          <w:rPr>
            <w:lang w:val="pt-PT" w:eastAsia="es-ES"/>
          </w:rPr>
          <w:delText xml:space="preserve"> </w:delText>
        </w:r>
      </w:del>
      <w:ins w:id="5357" w:author="Tanya Hernández" w:date="2017-05-27T23:56:00Z">
        <w:r w:rsidR="007A529E">
          <w:rPr>
            <w:lang w:val="pt-PT" w:eastAsia="es-ES"/>
          </w:rPr>
          <w:t>31</w:t>
        </w:r>
      </w:ins>
      <w:del w:id="5358" w:author="Tanya Hernández" w:date="2017-05-27T23:56:00Z">
        <w:r w:rsidR="007215AE" w:rsidDel="007A529E">
          <w:rPr>
            <w:lang w:val="pt-PT" w:eastAsia="es-ES"/>
          </w:rPr>
          <w:delText>29</w:delText>
        </w:r>
      </w:del>
      <w:r w:rsidR="007215AE">
        <w:rPr>
          <w:lang w:val="pt-PT" w:eastAsia="es-ES"/>
        </w:rPr>
        <w:t xml:space="preserve"> </w:t>
      </w:r>
      <w:r w:rsidR="009C62B7">
        <w:rPr>
          <w:lang w:val="pt-PT" w:eastAsia="es-ES"/>
        </w:rPr>
        <w:t>se m</w:t>
      </w:r>
      <w:r w:rsidR="00214DF1">
        <w:rPr>
          <w:lang w:val="pt-PT" w:eastAsia="es-ES"/>
        </w:rPr>
        <w:t>uestra</w:t>
      </w:r>
      <w:r w:rsidR="009C62B7">
        <w:rPr>
          <w:lang w:val="pt-PT" w:eastAsia="es-ES"/>
        </w:rPr>
        <w:t xml:space="preserve"> el diagrama esquematico que cont</w:t>
      </w:r>
      <w:r w:rsidR="00214DF1">
        <w:rPr>
          <w:lang w:val="pt-PT" w:eastAsia="es-ES"/>
        </w:rPr>
        <w:t>iene</w:t>
      </w:r>
      <w:r w:rsidR="009C62B7">
        <w:rPr>
          <w:lang w:val="pt-PT" w:eastAsia="es-ES"/>
        </w:rPr>
        <w:t xml:space="preserve"> todos los componentes que s</w:t>
      </w:r>
      <w:r w:rsidR="00214DF1">
        <w:rPr>
          <w:lang w:val="pt-PT" w:eastAsia="es-ES"/>
        </w:rPr>
        <w:t>o</w:t>
      </w:r>
      <w:r w:rsidR="009C62B7">
        <w:rPr>
          <w:lang w:val="pt-PT" w:eastAsia="es-ES"/>
        </w:rPr>
        <w:t>n integrados en la placa</w:t>
      </w:r>
      <w:r w:rsidR="007215AE">
        <w:rPr>
          <w:lang w:val="pt-PT" w:eastAsia="es-ES"/>
        </w:rPr>
        <w:t>, como principal componente es el microcontrolador seguidamente del modulo de temperatura, acelerometro, frecuencia cardiaca y wifi, tambien se</w:t>
      </w:r>
      <w:ins w:id="5359" w:author="Tanya Hernández" w:date="2017-05-16T02:24:00Z">
        <w:r w:rsidR="00C458E4">
          <w:rPr>
            <w:lang w:val="pt-PT" w:eastAsia="es-ES"/>
          </w:rPr>
          <w:t xml:space="preserve"> </w:t>
        </w:r>
      </w:ins>
      <w:r w:rsidR="00214DF1">
        <w:rPr>
          <w:lang w:val="pt-PT" w:eastAsia="es-ES"/>
        </w:rPr>
        <w:t>agrego</w:t>
      </w:r>
      <w:r w:rsidR="007215AE">
        <w:rPr>
          <w:lang w:val="pt-PT" w:eastAsia="es-ES"/>
        </w:rPr>
        <w:t xml:space="preserve"> un regulador para evitar que llegue mas voltaje debido a que los componentes no deben sobrepasar los 3.5V</w:t>
      </w:r>
      <w:r w:rsidR="00FC03DD">
        <w:rPr>
          <w:lang w:val="pt-PT" w:eastAsia="es-ES"/>
        </w:rPr>
        <w:t>.</w:t>
      </w:r>
    </w:p>
    <w:p w14:paraId="128F0CB6" w14:textId="507AC553" w:rsidR="009D5AAB" w:rsidRPr="00803B69" w:rsidDel="0078193E" w:rsidRDefault="009C62B7">
      <w:pPr>
        <w:pStyle w:val="Descripcin"/>
        <w:rPr>
          <w:del w:id="5360" w:author="Tanya Hernández" w:date="2017-05-17T01:01:00Z"/>
        </w:rPr>
      </w:pPr>
      <w:bookmarkStart w:id="5361" w:name="_Toc483693234"/>
      <w:commentRangeStart w:id="5362"/>
      <w:r w:rsidRPr="00803B69">
        <w:t>Fig. 4.</w:t>
      </w:r>
      <w:del w:id="5363" w:author="Tanya Hernández" w:date="2017-05-17T01:00:00Z">
        <w:r w:rsidRPr="00803B69" w:rsidDel="0078193E">
          <w:delText xml:space="preserve"> </w:delText>
        </w:r>
      </w:del>
      <w:r w:rsidRPr="009276B1">
        <w:rPr>
          <w:b w:val="0"/>
        </w:rPr>
        <w:fldChar w:fldCharType="begin"/>
      </w:r>
      <w:r w:rsidRPr="00803B69">
        <w:instrText xml:space="preserve"> SEQ Fig._4. \* ARABIC </w:instrText>
      </w:r>
      <w:r w:rsidRPr="009276B1">
        <w:rPr>
          <w:b w:val="0"/>
          <w:rPrChange w:id="5364" w:author="Tanya Hernández" w:date="2017-05-21T19:47:00Z">
            <w:rPr>
              <w:b w:val="0"/>
            </w:rPr>
          </w:rPrChange>
        </w:rPr>
        <w:fldChar w:fldCharType="separate"/>
      </w:r>
      <w:ins w:id="5365" w:author="Tanya Hernández" w:date="2017-05-28T00:02:00Z">
        <w:r w:rsidR="005C425D">
          <w:rPr>
            <w:noProof/>
          </w:rPr>
          <w:t>31</w:t>
        </w:r>
      </w:ins>
      <w:del w:id="5366" w:author="Tanya Hernández" w:date="2017-05-17T01:33:00Z">
        <w:r w:rsidR="005B2C04" w:rsidRPr="00803B69" w:rsidDel="00262C61">
          <w:rPr>
            <w:noProof/>
          </w:rPr>
          <w:delText>29</w:delText>
        </w:r>
      </w:del>
      <w:r w:rsidRPr="009276B1">
        <w:rPr>
          <w:b w:val="0"/>
        </w:rPr>
        <w:fldChar w:fldCharType="end"/>
      </w:r>
      <w:r w:rsidRPr="00803B69">
        <w:t xml:space="preserve"> Diagrama esquematico de la placa </w:t>
      </w:r>
      <w:r w:rsidR="007215AE" w:rsidRPr="00904827">
        <w:t>final</w:t>
      </w:r>
      <w:r w:rsidR="00B34EE2" w:rsidRPr="00904827">
        <w:t>.</w:t>
      </w:r>
      <w:commentRangeEnd w:id="5362"/>
      <w:r w:rsidR="00214DF1" w:rsidRPr="00803B69">
        <w:rPr>
          <w:rStyle w:val="Refdecomentario"/>
          <w:b w:val="0"/>
        </w:rPr>
        <w:commentReference w:id="5362"/>
      </w:r>
      <w:bookmarkEnd w:id="5361"/>
    </w:p>
    <w:p w14:paraId="468FCC8C" w14:textId="77777777" w:rsidR="009D5AAB" w:rsidRPr="00904827" w:rsidDel="0078193E" w:rsidRDefault="009D5AAB">
      <w:pPr>
        <w:pStyle w:val="Descripcin"/>
        <w:rPr>
          <w:del w:id="5367" w:author="Tanya Hernández" w:date="2017-05-17T01:01:00Z"/>
        </w:rPr>
        <w:pPrChange w:id="5368" w:author="Tanya Hernández" w:date="2017-05-28T00:21:00Z">
          <w:pPr/>
        </w:pPrChange>
      </w:pPr>
    </w:p>
    <w:p w14:paraId="687693A5" w14:textId="77777777" w:rsidR="009D5AAB" w:rsidRPr="00904827" w:rsidDel="0078193E" w:rsidRDefault="009D5AAB">
      <w:pPr>
        <w:pStyle w:val="Descripcin"/>
        <w:rPr>
          <w:del w:id="5369" w:author="Tanya Hernández" w:date="2017-05-17T01:01:00Z"/>
        </w:rPr>
        <w:pPrChange w:id="5370" w:author="Tanya Hernández" w:date="2017-05-28T00:21:00Z">
          <w:pPr/>
        </w:pPrChange>
      </w:pPr>
    </w:p>
    <w:p w14:paraId="4D2F5F68" w14:textId="55D6E80E" w:rsidR="00882D38" w:rsidRPr="009276B1" w:rsidDel="0078193E" w:rsidRDefault="00882D38">
      <w:pPr>
        <w:pStyle w:val="Descripcin"/>
        <w:rPr>
          <w:del w:id="5371" w:author="Tanya Hernández" w:date="2017-05-17T01:01:00Z"/>
        </w:rPr>
        <w:pPrChange w:id="5372" w:author="Tanya Hernández" w:date="2017-05-28T00:21:00Z">
          <w:pPr>
            <w:pStyle w:val="Ttulo2"/>
            <w:ind w:left="0"/>
          </w:pPr>
        </w:pPrChange>
      </w:pPr>
    </w:p>
    <w:p w14:paraId="31C43C26" w14:textId="3091511B" w:rsidR="00882D38" w:rsidRPr="007720EB" w:rsidDel="0078193E" w:rsidRDefault="00882D38">
      <w:pPr>
        <w:pStyle w:val="Descripcin"/>
        <w:rPr>
          <w:del w:id="5373" w:author="Tanya Hernández" w:date="2017-05-17T01:01:00Z"/>
        </w:rPr>
        <w:pPrChange w:id="5374" w:author="Tanya Hernández" w:date="2017-05-28T00:21:00Z">
          <w:pPr>
            <w:pStyle w:val="Ttulo2"/>
            <w:ind w:left="0"/>
          </w:pPr>
        </w:pPrChange>
      </w:pPr>
    </w:p>
    <w:p w14:paraId="0DBE5512" w14:textId="51E1417D" w:rsidR="00882D38" w:rsidRPr="007720EB" w:rsidDel="0078193E" w:rsidRDefault="00882D38">
      <w:pPr>
        <w:pStyle w:val="Descripcin"/>
        <w:rPr>
          <w:del w:id="5375" w:author="Tanya Hernández" w:date="2017-05-17T01:01:00Z"/>
        </w:rPr>
        <w:pPrChange w:id="5376" w:author="Tanya Hernández" w:date="2017-05-28T00:21:00Z">
          <w:pPr>
            <w:pStyle w:val="Ttulo2"/>
          </w:pPr>
        </w:pPrChange>
      </w:pPr>
    </w:p>
    <w:p w14:paraId="69ECEE4B" w14:textId="499A3998" w:rsidR="00882D38" w:rsidRPr="0099364B" w:rsidDel="0078193E" w:rsidRDefault="00882D38">
      <w:pPr>
        <w:pStyle w:val="Descripcin"/>
        <w:rPr>
          <w:del w:id="5377" w:author="Tanya Hernández" w:date="2017-05-17T01:01:00Z"/>
        </w:rPr>
        <w:pPrChange w:id="5378" w:author="Tanya Hernández" w:date="2017-05-28T00:21:00Z">
          <w:pPr>
            <w:pStyle w:val="Ttulo2"/>
          </w:pPr>
        </w:pPrChange>
      </w:pPr>
    </w:p>
    <w:p w14:paraId="79339F90" w14:textId="5E997257" w:rsidR="00882D38" w:rsidRPr="0099364B" w:rsidDel="0078193E" w:rsidRDefault="00882D38">
      <w:pPr>
        <w:pStyle w:val="Descripcin"/>
        <w:rPr>
          <w:del w:id="5379" w:author="Tanya Hernández" w:date="2017-05-17T01:01:00Z"/>
        </w:rPr>
        <w:pPrChange w:id="5380" w:author="Tanya Hernández" w:date="2017-05-28T00:21:00Z">
          <w:pPr>
            <w:pStyle w:val="Ttulo2"/>
          </w:pPr>
        </w:pPrChange>
      </w:pPr>
    </w:p>
    <w:p w14:paraId="32C912E2" w14:textId="47524701" w:rsidR="00C93306" w:rsidRPr="00803B69" w:rsidRDefault="00C93306">
      <w:pPr>
        <w:pStyle w:val="Descripcin"/>
        <w:rPr>
          <w:rPrChange w:id="5381" w:author="Tanya Hernández" w:date="2017-05-21T19:47:00Z">
            <w:rPr/>
          </w:rPrChange>
        </w:rPr>
        <w:pPrChange w:id="5382" w:author="Tanya Hernández" w:date="2017-05-28T00:21:00Z">
          <w:pPr>
            <w:ind w:firstLine="0"/>
          </w:pPr>
        </w:pPrChange>
      </w:pPr>
    </w:p>
    <w:p w14:paraId="50E21A59" w14:textId="76F02C8F" w:rsidR="008157FF" w:rsidRDefault="008157FF">
      <w:pPr>
        <w:pStyle w:val="Ttulo2"/>
      </w:pPr>
      <w:bookmarkStart w:id="5383" w:name="_Toc483160412"/>
      <w:commentRangeStart w:id="5384"/>
      <w:r>
        <w:lastRenderedPageBreak/>
        <w:t>4.2 Desarrollo de prototipo parte software</w:t>
      </w:r>
      <w:bookmarkEnd w:id="5246"/>
      <w:bookmarkEnd w:id="5247"/>
      <w:commentRangeEnd w:id="5384"/>
      <w:r w:rsidR="00214DF1">
        <w:rPr>
          <w:rStyle w:val="Refdecomentario"/>
          <w:rFonts w:eastAsiaTheme="minorEastAsia" w:cstheme="minorBidi"/>
          <w:b w:val="0"/>
        </w:rPr>
        <w:commentReference w:id="5384"/>
      </w:r>
      <w:bookmarkEnd w:id="5383"/>
    </w:p>
    <w:p w14:paraId="3F1E692C" w14:textId="5DF8CB89" w:rsidR="005036EE" w:rsidRDefault="008157FF" w:rsidP="005036EE">
      <w:pPr>
        <w:spacing w:after="240"/>
      </w:pPr>
      <w:commentRangeStart w:id="5385"/>
      <w:r>
        <w:t>Se</w:t>
      </w:r>
      <w:del w:id="5386" w:author="Tanya Hernández" w:date="2017-05-16T02:26:00Z">
        <w:r w:rsidDel="00C458E4">
          <w:delText xml:space="preserve"> pretende</w:delText>
        </w:r>
      </w:del>
      <w:r>
        <w:t xml:space="preserve"> </w:t>
      </w:r>
      <w:del w:id="5387" w:author="Tanya Hernández" w:date="2017-05-16T02:46:00Z">
        <w:r w:rsidDel="00F865B4">
          <w:delText>desarroll</w:delText>
        </w:r>
      </w:del>
      <w:ins w:id="5388" w:author="Tanya Hernández" w:date="2017-05-16T02:46:00Z">
        <w:r w:rsidR="00F865B4">
          <w:t>desarrolló</w:t>
        </w:r>
      </w:ins>
      <w:del w:id="5389" w:author="Tanya Hernández" w:date="2017-05-16T02:26:00Z">
        <w:r w:rsidDel="00C458E4">
          <w:delText>ar</w:delText>
        </w:r>
      </w:del>
      <w:r>
        <w:t xml:space="preserve"> e implement</w:t>
      </w:r>
      <w:ins w:id="5390" w:author="Tanya Hernández" w:date="2017-05-16T02:26:00Z">
        <w:r w:rsidR="00C458E4">
          <w:t>o</w:t>
        </w:r>
      </w:ins>
      <w:del w:id="5391" w:author="Tanya Hernández" w:date="2017-05-16T02:26:00Z">
        <w:r w:rsidDel="00C458E4">
          <w:delText>ar</w:delText>
        </w:r>
      </w:del>
      <w:r>
        <w:t xml:space="preserve"> </w:t>
      </w:r>
      <w:commentRangeEnd w:id="5385"/>
      <w:r w:rsidR="003D32E3">
        <w:rPr>
          <w:rStyle w:val="Refdecomentario"/>
        </w:rPr>
        <w:commentReference w:id="5385"/>
      </w:r>
      <w:r>
        <w:t>el prototipo uno</w:t>
      </w:r>
      <w:ins w:id="5392" w:author="Tanya Hernández" w:date="2017-05-16T02:26:00Z">
        <w:r w:rsidR="00C458E4">
          <w:t>,</w:t>
        </w:r>
      </w:ins>
      <w:r>
        <w:t xml:space="preserve"> que </w:t>
      </w:r>
      <w:ins w:id="5393" w:author="Tanya Hernández" w:date="2017-05-16T02:27:00Z">
        <w:r w:rsidR="00C458E4">
          <w:t xml:space="preserve">debe </w:t>
        </w:r>
      </w:ins>
      <w:r>
        <w:t>c</w:t>
      </w:r>
      <w:ins w:id="5394" w:author="Tanya Hernández" w:date="2017-05-16T02:27:00Z">
        <w:r w:rsidR="00C458E4">
          <w:t>ontar</w:t>
        </w:r>
      </w:ins>
      <w:del w:id="5395" w:author="Tanya Hernández" w:date="2017-05-16T02:27:00Z">
        <w:r w:rsidDel="00C458E4">
          <w:delText>uente</w:delText>
        </w:r>
      </w:del>
      <w:r>
        <w:t xml:space="preserve"> con los objetivos ya mencionados en el capítulo 1.3 </w:t>
      </w:r>
      <w:ins w:id="5396" w:author="Tanya Hernández" w:date="2017-05-16T02:27:00Z">
        <w:r w:rsidR="00C458E4">
          <w:t>o</w:t>
        </w:r>
      </w:ins>
      <w:del w:id="5397" w:author="Tanya Hernández" w:date="2017-05-16T02:27:00Z">
        <w:r w:rsidDel="00C458E4">
          <w:delText>O</w:delText>
        </w:r>
      </w:del>
      <w:r>
        <w:t xml:space="preserve">bjetivos específicos; el cual consta de una aplicación móvil, en dónde se </w:t>
      </w:r>
      <w:r w:rsidRPr="00C458E4">
        <w:t>deberán</w:t>
      </w:r>
      <w:r>
        <w:t xml:space="preserve"> recibir los datos de las variables a medir, dichos datos se </w:t>
      </w:r>
      <w:r w:rsidRPr="00C458E4">
        <w:t>deberán visualizar</w:t>
      </w:r>
      <w:r>
        <w:t xml:space="preserve"> y además se </w:t>
      </w:r>
      <w:del w:id="5398" w:author="Tanya Hernández" w:date="2017-05-27T23:56:00Z">
        <w:r w:rsidRPr="00C458E4" w:rsidDel="007A529E">
          <w:delText>implementaran</w:delText>
        </w:r>
      </w:del>
      <w:ins w:id="5399" w:author="Tanya Hernández" w:date="2017-05-27T23:56:00Z">
        <w:r w:rsidR="007A529E" w:rsidRPr="00C458E4">
          <w:t>implementarán</w:t>
        </w:r>
      </w:ins>
      <w:r>
        <w:t xml:space="preserve"> alarmas para notificarle al usuario cuando los niveles se rebasen para cada una</w:t>
      </w:r>
      <w:r w:rsidR="005036EE">
        <w:t xml:space="preserve"> de las variables en dicha.</w:t>
      </w:r>
    </w:p>
    <w:p w14:paraId="0D19B8CE" w14:textId="6047D760" w:rsidR="008157FF" w:rsidRDefault="008157FF" w:rsidP="005036EE">
      <w:pPr>
        <w:spacing w:after="240"/>
      </w:pPr>
      <w:r>
        <w:t xml:space="preserve">Adentrando en la aplicación móvil, </w:t>
      </w:r>
      <w:r w:rsidRPr="00C458E4">
        <w:t>deberá</w:t>
      </w:r>
      <w:r>
        <w:t xml:space="preserve"> contar con los siguientes módulos: </w:t>
      </w:r>
    </w:p>
    <w:p w14:paraId="2ED35C9A" w14:textId="77777777" w:rsidR="008157FF" w:rsidRDefault="008157FF" w:rsidP="00F23222">
      <w:pPr>
        <w:pStyle w:val="Prrafodelista"/>
        <w:numPr>
          <w:ilvl w:val="0"/>
          <w:numId w:val="87"/>
        </w:numPr>
      </w:pPr>
      <w:r>
        <w:t>Módulo de registro</w:t>
      </w:r>
    </w:p>
    <w:p w14:paraId="7D944866" w14:textId="77777777" w:rsidR="008157FF" w:rsidRDefault="008157FF" w:rsidP="00F23222">
      <w:pPr>
        <w:pStyle w:val="Prrafodelista"/>
        <w:numPr>
          <w:ilvl w:val="0"/>
          <w:numId w:val="87"/>
        </w:numPr>
      </w:pPr>
      <w:r>
        <w:t>Módulo de ingreso</w:t>
      </w:r>
    </w:p>
    <w:p w14:paraId="3CAA63B2" w14:textId="77777777" w:rsidR="008157FF" w:rsidRDefault="008157FF" w:rsidP="00F23222">
      <w:pPr>
        <w:pStyle w:val="Prrafodelista"/>
        <w:numPr>
          <w:ilvl w:val="0"/>
          <w:numId w:val="87"/>
        </w:numPr>
      </w:pPr>
      <w:r>
        <w:t>Módulo de recordatorio de credenciales para el ingreso</w:t>
      </w:r>
    </w:p>
    <w:p w14:paraId="6FBF7A34" w14:textId="1D093F24" w:rsidR="008157FF" w:rsidRDefault="008157FF" w:rsidP="005036EE">
      <w:pPr>
        <w:pStyle w:val="Prrafodelista"/>
        <w:numPr>
          <w:ilvl w:val="0"/>
          <w:numId w:val="87"/>
        </w:numPr>
        <w:spacing w:after="240"/>
      </w:pPr>
      <w:r>
        <w:t>Módulo de menú</w:t>
      </w:r>
      <w:r w:rsidR="005036EE">
        <w:t xml:space="preserve"> </w:t>
      </w:r>
    </w:p>
    <w:p w14:paraId="1FC0153A" w14:textId="77777777" w:rsidR="008157FF" w:rsidRDefault="008157FF" w:rsidP="00F23222">
      <w:pPr>
        <w:pStyle w:val="Prrafodelista"/>
        <w:numPr>
          <w:ilvl w:val="1"/>
          <w:numId w:val="87"/>
        </w:numPr>
      </w:pPr>
      <w:r>
        <w:t>Finalizar sesión</w:t>
      </w:r>
    </w:p>
    <w:p w14:paraId="26FB211F" w14:textId="77777777" w:rsidR="008157FF" w:rsidRDefault="008157FF" w:rsidP="00F23222">
      <w:pPr>
        <w:pStyle w:val="Prrafodelista"/>
        <w:numPr>
          <w:ilvl w:val="1"/>
          <w:numId w:val="87"/>
        </w:numPr>
      </w:pPr>
      <w:r>
        <w:t>Registrar paciente</w:t>
      </w:r>
    </w:p>
    <w:p w14:paraId="0B326DF1" w14:textId="77777777" w:rsidR="008157FF" w:rsidRDefault="008157FF" w:rsidP="00F23222">
      <w:pPr>
        <w:pStyle w:val="Prrafodelista"/>
        <w:numPr>
          <w:ilvl w:val="1"/>
          <w:numId w:val="87"/>
        </w:numPr>
      </w:pPr>
      <w:r>
        <w:t>Editar paciente</w:t>
      </w:r>
    </w:p>
    <w:p w14:paraId="28B9AE51" w14:textId="77777777" w:rsidR="005E6164" w:rsidRDefault="008157FF">
      <w:pPr>
        <w:pStyle w:val="Prrafodelista"/>
        <w:numPr>
          <w:ilvl w:val="1"/>
          <w:numId w:val="87"/>
        </w:numPr>
        <w:spacing w:after="240"/>
        <w:rPr>
          <w:ins w:id="5400" w:author="Tanya Hernández" w:date="2017-05-21T12:43:00Z"/>
        </w:rPr>
        <w:pPrChange w:id="5401" w:author="Tanya Hernández" w:date="2017-05-16T02:46:00Z">
          <w:pPr>
            <w:pStyle w:val="Prrafodelista"/>
            <w:numPr>
              <w:ilvl w:val="1"/>
              <w:numId w:val="87"/>
            </w:numPr>
            <w:ind w:left="1724" w:hanging="360"/>
          </w:pPr>
        </w:pPrChange>
      </w:pPr>
      <w:r>
        <w:t>Consultar datos</w:t>
      </w:r>
    </w:p>
    <w:p w14:paraId="790566F5" w14:textId="117E5E53" w:rsidR="005E6164" w:rsidRDefault="005E6164">
      <w:pPr>
        <w:pStyle w:val="Ttulo3"/>
        <w:numPr>
          <w:ilvl w:val="2"/>
          <w:numId w:val="73"/>
        </w:numPr>
        <w:rPr>
          <w:ins w:id="5402" w:author="Tanya Hernández" w:date="2017-05-21T12:50:00Z"/>
        </w:rPr>
        <w:pPrChange w:id="5403" w:author="Tanya Hernández" w:date="2017-05-21T12:51:00Z">
          <w:pPr>
            <w:pStyle w:val="Prrafodelista"/>
            <w:numPr>
              <w:ilvl w:val="1"/>
              <w:numId w:val="87"/>
            </w:numPr>
            <w:ind w:left="1724" w:hanging="360"/>
          </w:pPr>
        </w:pPrChange>
      </w:pPr>
      <w:bookmarkStart w:id="5404" w:name="_Toc483160413"/>
      <w:ins w:id="5405" w:author="Tanya Hernández" w:date="2017-05-21T12:43:00Z">
        <w:r w:rsidRPr="00803B69">
          <w:t>Tecnologías utilizadas para el desarrollo de software</w:t>
        </w:r>
      </w:ins>
      <w:bookmarkEnd w:id="5404"/>
    </w:p>
    <w:p w14:paraId="676D4E5B" w14:textId="54393618" w:rsidR="00E57311" w:rsidRDefault="005E6164">
      <w:pPr>
        <w:spacing w:before="240" w:after="240"/>
        <w:rPr>
          <w:ins w:id="5406" w:author="Tanya Hernández" w:date="2017-05-21T13:12:00Z"/>
        </w:rPr>
        <w:pPrChange w:id="5407" w:author="Tanya Hernández" w:date="2017-05-21T13:12:00Z">
          <w:pPr>
            <w:pStyle w:val="Prrafodelista"/>
            <w:numPr>
              <w:ilvl w:val="1"/>
              <w:numId w:val="87"/>
            </w:numPr>
            <w:ind w:left="1724" w:hanging="360"/>
          </w:pPr>
        </w:pPrChange>
      </w:pPr>
      <w:ins w:id="5408" w:author="Tanya Hernández" w:date="2017-05-21T12:51:00Z">
        <w:r>
          <w:t xml:space="preserve">Otro punto </w:t>
        </w:r>
      </w:ins>
      <w:ins w:id="5409" w:author="Tanya Hernández" w:date="2017-05-21T12:57:00Z">
        <w:r w:rsidR="008C1944">
          <w:t xml:space="preserve">importante, </w:t>
        </w:r>
      </w:ins>
      <w:ins w:id="5410" w:author="Tanya Hernández" w:date="2017-05-21T12:51:00Z">
        <w:r>
          <w:t xml:space="preserve">es describir un poco sobre las </w:t>
        </w:r>
      </w:ins>
      <w:ins w:id="5411" w:author="Tanya Hernández" w:date="2017-05-27T23:57:00Z">
        <w:r w:rsidR="007A529E">
          <w:t>tecnologías</w:t>
        </w:r>
      </w:ins>
      <w:ins w:id="5412" w:author="Tanya Hernández" w:date="2017-05-21T12:51:00Z">
        <w:r>
          <w:t xml:space="preserve"> que se ocuparon para el desarrollo de </w:t>
        </w:r>
        <w:r w:rsidR="008C1944">
          <w:t>la aplicación m</w:t>
        </w:r>
      </w:ins>
      <w:ins w:id="5413" w:author="Tanya Hernández" w:date="2017-05-21T13:01:00Z">
        <w:r w:rsidR="008C1944">
          <w:t>ó</w:t>
        </w:r>
      </w:ins>
      <w:ins w:id="5414" w:author="Tanya Hernández" w:date="2017-05-21T12:51:00Z">
        <w:r w:rsidR="008C1944">
          <w:t xml:space="preserve">vil y la parte del </w:t>
        </w:r>
      </w:ins>
      <w:ins w:id="5415" w:author="Tanya Hernández" w:date="2017-05-27T23:57:00Z">
        <w:r w:rsidR="007A529E">
          <w:t>webservice</w:t>
        </w:r>
      </w:ins>
      <w:ins w:id="5416" w:author="Tanya Hernández" w:date="2017-05-21T12:51:00Z">
        <w:r w:rsidR="008C1944">
          <w:t xml:space="preserve">, </w:t>
        </w:r>
      </w:ins>
      <w:ins w:id="5417" w:author="Tanya Hernández" w:date="2017-05-27T23:56:00Z">
        <w:r w:rsidR="007A529E">
          <w:t>primeramente,</w:t>
        </w:r>
      </w:ins>
      <w:ins w:id="5418" w:author="Tanya Hernández" w:date="2017-05-21T12:55:00Z">
        <w:r w:rsidR="008C1944">
          <w:t xml:space="preserve"> abordaremos </w:t>
        </w:r>
      </w:ins>
      <w:ins w:id="5419" w:author="Tanya Hernández" w:date="2017-05-21T12:56:00Z">
        <w:r w:rsidR="008C1944">
          <w:t xml:space="preserve">el sistema operativo en el que se </w:t>
        </w:r>
      </w:ins>
      <w:ins w:id="5420" w:author="Tanya Hernández" w:date="2017-05-27T23:57:00Z">
        <w:r w:rsidR="007A529E">
          <w:t>realizó</w:t>
        </w:r>
      </w:ins>
      <w:ins w:id="5421" w:author="Tanya Hernández" w:date="2017-05-21T12:57:00Z">
        <w:r w:rsidR="008C1944">
          <w:t xml:space="preserve"> la aplicación m</w:t>
        </w:r>
      </w:ins>
      <w:ins w:id="5422" w:author="Tanya Hernández" w:date="2017-05-21T13:01:00Z">
        <w:r w:rsidR="008C1944">
          <w:t>ó</w:t>
        </w:r>
      </w:ins>
      <w:ins w:id="5423" w:author="Tanya Hernández" w:date="2017-05-21T12:57:00Z">
        <w:r w:rsidR="008C1944">
          <w:t>vil</w:t>
        </w:r>
      </w:ins>
      <w:ins w:id="5424" w:author="Tanya Hernández" w:date="2017-05-21T12:58:00Z">
        <w:r w:rsidR="008C1944">
          <w:t xml:space="preserve"> junto con la tecnolog</w:t>
        </w:r>
      </w:ins>
      <w:ins w:id="5425" w:author="Tanya Hernández" w:date="2017-05-21T13:01:00Z">
        <w:r w:rsidR="008C1944">
          <w:t>í</w:t>
        </w:r>
      </w:ins>
      <w:ins w:id="5426" w:author="Tanya Hernández" w:date="2017-05-21T12:58:00Z">
        <w:r w:rsidR="00E57311">
          <w:t>a aplicada, seguidamente</w:t>
        </w:r>
        <w:r w:rsidR="008C1944">
          <w:t xml:space="preserve"> los lenguajes </w:t>
        </w:r>
      </w:ins>
      <w:ins w:id="5427" w:author="Tanya Hernández" w:date="2017-05-21T12:59:00Z">
        <w:r w:rsidR="008C1944">
          <w:t>que se necesitaron para la realizaci</w:t>
        </w:r>
      </w:ins>
      <w:ins w:id="5428" w:author="Tanya Hernández" w:date="2017-05-21T13:01:00Z">
        <w:r w:rsidR="008C1944">
          <w:t>ó</w:t>
        </w:r>
      </w:ins>
      <w:ins w:id="5429" w:author="Tanya Hernández" w:date="2017-05-21T12:59:00Z">
        <w:r w:rsidR="008C1944">
          <w:t xml:space="preserve">n y por </w:t>
        </w:r>
      </w:ins>
      <w:ins w:id="5430" w:author="Tanya Hernández" w:date="2017-05-21T13:01:00Z">
        <w:r w:rsidR="008C1944">
          <w:t>ú</w:t>
        </w:r>
      </w:ins>
      <w:ins w:id="5431" w:author="Tanya Hernández" w:date="2017-05-21T12:59:00Z">
        <w:r w:rsidR="00E57311">
          <w:t>ltimo</w:t>
        </w:r>
        <w:r w:rsidR="008C1944">
          <w:t xml:space="preserve"> las </w:t>
        </w:r>
      </w:ins>
      <w:ins w:id="5432" w:author="Tanya Hernández" w:date="2017-05-27T23:56:00Z">
        <w:r w:rsidR="007A529E">
          <w:t>tecnologías</w:t>
        </w:r>
      </w:ins>
      <w:ins w:id="5433" w:author="Tanya Hernández" w:date="2017-05-21T12:59:00Z">
        <w:r w:rsidR="008C1944">
          <w:t xml:space="preserve"> para la base de datos </w:t>
        </w:r>
      </w:ins>
      <w:ins w:id="5434" w:author="Tanya Hernández" w:date="2017-05-21T13:00:00Z">
        <w:r w:rsidR="008C1944">
          <w:t xml:space="preserve">y el </w:t>
        </w:r>
      </w:ins>
      <w:ins w:id="5435" w:author="Tanya Hernández" w:date="2017-05-27T23:57:00Z">
        <w:r w:rsidR="007A529E">
          <w:t>webservice</w:t>
        </w:r>
      </w:ins>
      <w:ins w:id="5436" w:author="Tanya Hernández" w:date="2017-05-21T13:03:00Z">
        <w:r w:rsidR="00E57311">
          <w:t xml:space="preserve">, </w:t>
        </w:r>
      </w:ins>
      <w:ins w:id="5437" w:author="Tanya Hernández" w:date="2017-05-27T23:56:00Z">
        <w:r w:rsidR="007A529E">
          <w:t>además</w:t>
        </w:r>
      </w:ins>
      <w:ins w:id="5438" w:author="Tanya Hernández" w:date="2017-05-21T13:05:00Z">
        <w:r w:rsidR="00E57311">
          <w:t xml:space="preserve"> de </w:t>
        </w:r>
      </w:ins>
      <w:ins w:id="5439" w:author="Tanya Hernández" w:date="2017-05-21T13:03:00Z">
        <w:r w:rsidR="00E57311">
          <w:t>los lenguajes de programación implementados</w:t>
        </w:r>
      </w:ins>
      <w:ins w:id="5440" w:author="Tanya Hernández" w:date="2017-05-21T13:00:00Z">
        <w:r w:rsidR="008C1944">
          <w:t>.</w:t>
        </w:r>
      </w:ins>
    </w:p>
    <w:p w14:paraId="2046C8B4" w14:textId="15212B78" w:rsidR="00E57311" w:rsidRPr="00E57311" w:rsidRDefault="00E57311" w:rsidP="00803B69">
      <w:pPr>
        <w:spacing w:before="240" w:after="240"/>
        <w:rPr>
          <w:ins w:id="5441" w:author="Tanya Hernández" w:date="2017-05-21T13:13:00Z"/>
          <w:b/>
        </w:rPr>
      </w:pPr>
      <w:ins w:id="5442" w:author="Tanya Hernández" w:date="2017-05-21T13:12:00Z">
        <w:r w:rsidRPr="00E57311">
          <w:rPr>
            <w:b/>
            <w:rPrChange w:id="5443" w:author="Tanya Hernández" w:date="2017-05-21T13:13:00Z">
              <w:rPr/>
            </w:rPrChange>
          </w:rPr>
          <w:t>Android</w:t>
        </w:r>
      </w:ins>
      <w:ins w:id="5444" w:author="Tanya Hernández" w:date="2017-05-21T13:13:00Z">
        <w:r w:rsidRPr="00E57311">
          <w:rPr>
            <w:b/>
          </w:rPr>
          <w:t xml:space="preserve"> </w:t>
        </w:r>
      </w:ins>
    </w:p>
    <w:p w14:paraId="568E53F7" w14:textId="350EE240" w:rsidR="00E57311" w:rsidRPr="00E57311" w:rsidRDefault="00E57311" w:rsidP="00E57311">
      <w:pPr>
        <w:spacing w:before="240" w:after="240"/>
        <w:rPr>
          <w:ins w:id="5445" w:author="Tanya Hernández" w:date="2017-05-21T13:13:00Z"/>
          <w:rPrChange w:id="5446" w:author="Tanya Hernández" w:date="2017-05-21T13:13:00Z">
            <w:rPr>
              <w:ins w:id="5447" w:author="Tanya Hernández" w:date="2017-05-21T13:13:00Z"/>
              <w:b/>
            </w:rPr>
          </w:rPrChange>
        </w:rPr>
      </w:pPr>
      <w:ins w:id="5448" w:author="Tanya Hernández" w:date="2017-05-21T13:13:00Z">
        <w:r w:rsidRPr="00E57311">
          <w:rPr>
            <w:rPrChange w:id="5449" w:author="Tanya Hernández" w:date="2017-05-21T13:13:00Z">
              <w:rPr>
                <w:b/>
              </w:rPr>
            </w:rPrChange>
          </w:rPr>
          <w:t>Android es un sistema operativo muy versátil empleado principal</w:t>
        </w:r>
        <w:r w:rsidR="00962473" w:rsidRPr="00803B69">
          <w:t>mente para dispositivos móviles,</w:t>
        </w:r>
        <w:r w:rsidR="00962473" w:rsidRPr="00904827">
          <w:t xml:space="preserve"> b</w:t>
        </w:r>
        <w:r w:rsidRPr="00E57311">
          <w:rPr>
            <w:rPrChange w:id="5450" w:author="Tanya Hernández" w:date="2017-05-21T13:13:00Z">
              <w:rPr>
                <w:b/>
              </w:rPr>
            </w:rPrChange>
          </w:rPr>
          <w:t xml:space="preserve">asado en el Kernel de Linux, es un sistema libre, gratuito y multiplataforma, con gran capacidad de adaptación a todo tipo de dispositivos lo que le confiere un gran potencial de desarrollo. </w:t>
        </w:r>
      </w:ins>
    </w:p>
    <w:p w14:paraId="597DF636" w14:textId="626B9C4F" w:rsidR="00CB154F" w:rsidRDefault="00E57311" w:rsidP="00CB154F">
      <w:pPr>
        <w:spacing w:before="240" w:after="240"/>
        <w:rPr>
          <w:ins w:id="5451" w:author="Tanya Hernández" w:date="2017-05-21T13:27:00Z"/>
        </w:rPr>
      </w:pPr>
      <w:ins w:id="5452" w:author="Tanya Hernández" w:date="2017-05-21T13:13:00Z">
        <w:r w:rsidRPr="00E57311">
          <w:rPr>
            <w:rPrChange w:id="5453" w:author="Tanya Hernández" w:date="2017-05-21T13:13:00Z">
              <w:rPr>
                <w:b/>
              </w:rPr>
            </w:rPrChange>
          </w:rPr>
          <w:t>Android tiene una serie de librerías en C/C++ y las aplicaciones se realizan principalmente en JAVA usando Dalvik, una adaptación de la máquina virtual de JAVA para dispositivos con poca memoria. El sistema operativo tiene una serie de API’s para el uso de las distintas funcion</w:t>
        </w:r>
        <w:r w:rsidR="00962473" w:rsidRPr="00803B69">
          <w:t xml:space="preserve">es del </w:t>
        </w:r>
      </w:ins>
      <w:ins w:id="5454" w:author="Tanya Hernández" w:date="2017-05-27T23:56:00Z">
        <w:r w:rsidR="007A529E" w:rsidRPr="00803B69">
          <w:t>teléfono</w:t>
        </w:r>
      </w:ins>
      <w:ins w:id="5455" w:author="Tanya Hernández" w:date="2017-05-21T13:13:00Z">
        <w:r w:rsidR="00962473" w:rsidRPr="00803B69">
          <w:t>: G</w:t>
        </w:r>
        <w:r w:rsidR="00962473" w:rsidRPr="00904827">
          <w:t xml:space="preserve">PS, </w:t>
        </w:r>
      </w:ins>
      <w:ins w:id="5456" w:author="Tanya Hernández" w:date="2017-05-21T13:21:00Z">
        <w:r w:rsidR="00962473">
          <w:t>cámara</w:t>
        </w:r>
      </w:ins>
      <w:ins w:id="5457" w:author="Tanya Hernández" w:date="2017-05-21T13:13:00Z">
        <w:r w:rsidRPr="00E57311">
          <w:rPr>
            <w:rPrChange w:id="5458" w:author="Tanya Hernández" w:date="2017-05-21T13:13:00Z">
              <w:rPr>
                <w:b/>
              </w:rPr>
            </w:rPrChange>
          </w:rPr>
          <w:t>,</w:t>
        </w:r>
      </w:ins>
      <w:ins w:id="5459" w:author="Tanya Hernández" w:date="2017-05-21T13:21:00Z">
        <w:r w:rsidR="00962473">
          <w:t xml:space="preserve"> brújula,</w:t>
        </w:r>
      </w:ins>
      <w:ins w:id="5460" w:author="Tanya Hernández" w:date="2017-05-21T13:13:00Z">
        <w:r w:rsidRPr="00E57311">
          <w:rPr>
            <w:rPrChange w:id="5461" w:author="Tanya Hernández" w:date="2017-05-21T13:13:00Z">
              <w:rPr>
                <w:b/>
              </w:rPr>
            </w:rPrChange>
          </w:rPr>
          <w:t xml:space="preserve"> etc</w:t>
        </w:r>
      </w:ins>
      <w:ins w:id="5462" w:author="Tanya Hernández" w:date="2017-05-21T19:01:00Z">
        <w:r w:rsidR="00343AC3">
          <w:t>…[</w:t>
        </w:r>
      </w:ins>
      <w:ins w:id="5463" w:author="Tanya Hernández" w:date="2017-05-21T19:32:00Z">
        <w:r w:rsidR="00F57889">
          <w:t>75</w:t>
        </w:r>
      </w:ins>
      <w:ins w:id="5464" w:author="Tanya Hernández" w:date="2017-05-21T19:01:00Z">
        <w:r w:rsidR="00343AC3">
          <w:t>]</w:t>
        </w:r>
      </w:ins>
      <w:ins w:id="5465" w:author="Tanya Hernández" w:date="2017-05-21T13:13:00Z">
        <w:r w:rsidRPr="00E57311">
          <w:rPr>
            <w:rPrChange w:id="5466" w:author="Tanya Hernández" w:date="2017-05-21T13:13:00Z">
              <w:rPr>
                <w:b/>
              </w:rPr>
            </w:rPrChange>
          </w:rPr>
          <w:t>.</w:t>
        </w:r>
      </w:ins>
      <w:ins w:id="5467" w:author="Tanya Hernández" w:date="2017-05-21T13:27:00Z">
        <w:r w:rsidR="00CB154F" w:rsidRPr="00CB154F">
          <w:t xml:space="preserve"> </w:t>
        </w:r>
        <w:r w:rsidR="00CB154F">
          <w:t>Inicialmente, Android fue desarrollada por Google Inc. aunque poco después se unió Open Handset Alliance, un consorcio de 48 compañías de Hardware, Software y telecomunicaciones, las cuales llegaron a un acuerdo para promocionar los estándares de códigos abiertos para dispositivos móviles.</w:t>
        </w:r>
      </w:ins>
    </w:p>
    <w:p w14:paraId="771C86ED" w14:textId="2D277E6E" w:rsidR="00CB154F" w:rsidRDefault="007A529E">
      <w:pPr>
        <w:spacing w:before="240" w:after="240"/>
        <w:rPr>
          <w:ins w:id="5468" w:author="Tanya Hernández" w:date="2017-05-21T13:27:00Z"/>
        </w:rPr>
        <w:pPrChange w:id="5469" w:author="Tanya Hernández" w:date="2017-05-21T13:12:00Z">
          <w:pPr>
            <w:pStyle w:val="Prrafodelista"/>
            <w:numPr>
              <w:ilvl w:val="1"/>
              <w:numId w:val="87"/>
            </w:numPr>
            <w:ind w:left="1724" w:hanging="360"/>
          </w:pPr>
        </w:pPrChange>
      </w:pPr>
      <w:ins w:id="5470" w:author="Tanya Hernández" w:date="2017-05-27T23:56:00Z">
        <w:r>
          <w:t>Google,</w:t>
        </w:r>
      </w:ins>
      <w:ins w:id="5471" w:author="Tanya Hernández" w:date="2017-05-21T13:27:00Z">
        <w:r w:rsidR="00CB154F">
          <w:t xml:space="preserve"> sin embargo, ha sido quien ha publicado la mayoría del código fuente de Android bajo la licencia de Software Apache, una licencia de software libre y de código abierto a cualquier desarrollador</w:t>
        </w:r>
      </w:ins>
      <w:ins w:id="5472" w:author="Tanya Hernández" w:date="2017-05-21T18:29:00Z">
        <w:r w:rsidR="00972068">
          <w:t xml:space="preserve"> [</w:t>
        </w:r>
      </w:ins>
      <w:ins w:id="5473" w:author="Tanya Hernández" w:date="2017-05-21T19:32:00Z">
        <w:r w:rsidR="00F57889">
          <w:t>76</w:t>
        </w:r>
      </w:ins>
      <w:ins w:id="5474" w:author="Tanya Hernández" w:date="2017-05-21T18:29:00Z">
        <w:r w:rsidR="00972068">
          <w:t>]</w:t>
        </w:r>
      </w:ins>
      <w:ins w:id="5475" w:author="Tanya Hernández" w:date="2017-05-21T13:27:00Z">
        <w:r w:rsidR="00CB154F">
          <w:t>.</w:t>
        </w:r>
      </w:ins>
    </w:p>
    <w:p w14:paraId="158101F5" w14:textId="1CDAD395" w:rsidR="008157FF" w:rsidRDefault="00CB154F">
      <w:pPr>
        <w:spacing w:before="240"/>
        <w:jc w:val="center"/>
        <w:rPr>
          <w:ins w:id="5476" w:author="Tanya Hernández" w:date="2017-05-21T19:10:00Z"/>
        </w:rPr>
        <w:pPrChange w:id="5477" w:author="Tanya Hernández" w:date="2017-05-27T23:57:00Z">
          <w:pPr>
            <w:pStyle w:val="Prrafodelista"/>
            <w:numPr>
              <w:ilvl w:val="1"/>
              <w:numId w:val="87"/>
            </w:numPr>
            <w:ind w:left="1724" w:hanging="360"/>
          </w:pPr>
        </w:pPrChange>
      </w:pPr>
      <w:ins w:id="5478" w:author="Tanya Hernández" w:date="2017-05-21T13:28:00Z">
        <w:r>
          <w:rPr>
            <w:noProof/>
            <w:lang w:eastAsia="es-MX"/>
          </w:rPr>
          <w:lastRenderedPageBreak/>
          <w:drawing>
            <wp:inline distT="0" distB="0" distL="0" distR="0" wp14:anchorId="11EC623B" wp14:editId="0CB7465C">
              <wp:extent cx="2400300" cy="4554866"/>
              <wp:effectExtent l="0" t="0" r="0" b="0"/>
              <wp:docPr id="1073741850" name="Imagen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plataforma android.png"/>
                      <pic:cNvPicPr/>
                    </pic:nvPicPr>
                    <pic:blipFill rotWithShape="1">
                      <a:blip r:embed="rId157" cstate="print">
                        <a:extLst>
                          <a:ext uri="{28A0092B-C50C-407E-A947-70E740481C1C}">
                            <a14:useLocalDpi xmlns:a14="http://schemas.microsoft.com/office/drawing/2010/main" val="0"/>
                          </a:ext>
                        </a:extLst>
                      </a:blip>
                      <a:srcRect b="21885"/>
                      <a:stretch/>
                    </pic:blipFill>
                    <pic:spPr bwMode="auto">
                      <a:xfrm>
                        <a:off x="0" y="0"/>
                        <a:ext cx="2407309" cy="4568166"/>
                      </a:xfrm>
                      <a:prstGeom prst="rect">
                        <a:avLst/>
                      </a:prstGeom>
                      <a:ln>
                        <a:noFill/>
                      </a:ln>
                      <a:extLst>
                        <a:ext uri="{53640926-AAD7-44D8-BBD7-CCE9431645EC}">
                          <a14:shadowObscured xmlns:a14="http://schemas.microsoft.com/office/drawing/2010/main"/>
                        </a:ext>
                      </a:extLst>
                    </pic:spPr>
                  </pic:pic>
                </a:graphicData>
              </a:graphic>
            </wp:inline>
          </w:drawing>
        </w:r>
      </w:ins>
    </w:p>
    <w:p w14:paraId="11F3B487" w14:textId="3B714AD7" w:rsidR="00296D91" w:rsidRPr="009276B1" w:rsidRDefault="00803B69">
      <w:pPr>
        <w:pStyle w:val="Descripcin"/>
        <w:rPr>
          <w:ins w:id="5479" w:author="Tanya Hernández" w:date="2017-05-21T13:29:00Z"/>
        </w:rPr>
        <w:pPrChange w:id="5480" w:author="Tanya Hernández" w:date="2017-05-28T00:21:00Z">
          <w:pPr>
            <w:pStyle w:val="Prrafodelista"/>
            <w:numPr>
              <w:ilvl w:val="1"/>
              <w:numId w:val="87"/>
            </w:numPr>
            <w:ind w:left="1724" w:hanging="360"/>
          </w:pPr>
        </w:pPrChange>
      </w:pPr>
      <w:bookmarkStart w:id="5481" w:name="_Toc483693235"/>
      <w:ins w:id="5482" w:author="Tanya Hernández" w:date="2017-05-21T19:46:00Z">
        <w:r w:rsidRPr="00803B69">
          <w:t>Fig. 4.</w:t>
        </w:r>
        <w:r w:rsidRPr="00904827">
          <w:fldChar w:fldCharType="begin"/>
        </w:r>
        <w:r w:rsidRPr="00803B69">
          <w:rPr>
            <w:rPrChange w:id="5483" w:author="Tanya Hernández" w:date="2017-05-21T19:47:00Z">
              <w:rPr/>
            </w:rPrChange>
          </w:rPr>
          <w:instrText xml:space="preserve"> SEQ Fig._4. \* ARABIC </w:instrText>
        </w:r>
      </w:ins>
      <w:r w:rsidRPr="00904827">
        <w:rPr>
          <w:rPrChange w:id="5484" w:author="Tanya Hernández" w:date="2017-05-21T19:47:00Z">
            <w:rPr/>
          </w:rPrChange>
        </w:rPr>
        <w:fldChar w:fldCharType="separate"/>
      </w:r>
      <w:ins w:id="5485" w:author="Tanya Hernández" w:date="2017-05-28T00:02:00Z">
        <w:r w:rsidR="005C425D">
          <w:rPr>
            <w:noProof/>
          </w:rPr>
          <w:t>32</w:t>
        </w:r>
      </w:ins>
      <w:ins w:id="5486" w:author="Tanya Hernández" w:date="2017-05-21T19:46:00Z">
        <w:r w:rsidRPr="00904827">
          <w:fldChar w:fldCharType="end"/>
        </w:r>
      </w:ins>
      <w:ins w:id="5487" w:author="Tanya Hernández" w:date="2017-05-21T19:47:00Z">
        <w:r>
          <w:t xml:space="preserve"> </w:t>
        </w:r>
      </w:ins>
      <w:ins w:id="5488" w:author="Tanya Hernández" w:date="2017-05-21T19:35:00Z">
        <w:r w:rsidR="00510FA1" w:rsidRPr="00803B69">
          <w:t>¿Qu</w:t>
        </w:r>
        <w:r w:rsidR="00510FA1" w:rsidRPr="00904827">
          <w:t>é es Android?</w:t>
        </w:r>
      </w:ins>
      <w:ins w:id="5489" w:author="Tanya Hernández" w:date="2017-05-21T19:10:00Z">
        <w:r w:rsidR="00296D91" w:rsidRPr="00904827">
          <w:t xml:space="preserve"> [</w:t>
        </w:r>
      </w:ins>
      <w:ins w:id="5490" w:author="Tanya Hernández" w:date="2017-05-21T19:35:00Z">
        <w:r w:rsidR="00510FA1" w:rsidRPr="00904827">
          <w:t>77</w:t>
        </w:r>
      </w:ins>
      <w:ins w:id="5491" w:author="Tanya Hernández" w:date="2017-05-21T19:10:00Z">
        <w:r w:rsidR="00296D91" w:rsidRPr="00904827">
          <w:t>]</w:t>
        </w:r>
      </w:ins>
      <w:ins w:id="5492" w:author="Tanya Hernández" w:date="2017-05-21T19:35:00Z">
        <w:r w:rsidR="00510FA1" w:rsidRPr="009276B1">
          <w:t>.</w:t>
        </w:r>
      </w:ins>
      <w:bookmarkEnd w:id="5481"/>
    </w:p>
    <w:p w14:paraId="47D44FCD" w14:textId="43E13272" w:rsidR="00CB154F" w:rsidRDefault="00CB154F">
      <w:pPr>
        <w:spacing w:before="240" w:after="240"/>
        <w:rPr>
          <w:ins w:id="5493" w:author="Tanya Hernández" w:date="2017-05-21T16:09:00Z"/>
        </w:rPr>
        <w:pPrChange w:id="5494" w:author="Tanya Hernández" w:date="2017-05-21T13:29:00Z">
          <w:pPr>
            <w:pStyle w:val="Prrafodelista"/>
            <w:numPr>
              <w:ilvl w:val="1"/>
              <w:numId w:val="87"/>
            </w:numPr>
            <w:ind w:left="1724" w:hanging="360"/>
          </w:pPr>
        </w:pPrChange>
      </w:pPr>
      <w:ins w:id="5495" w:author="Tanya Hernández" w:date="2017-05-21T13:29:00Z">
        <w:r>
          <w:t>La tecnolog</w:t>
        </w:r>
      </w:ins>
      <w:ins w:id="5496" w:author="Tanya Hernández" w:date="2017-05-21T13:30:00Z">
        <w:r>
          <w:t>í</w:t>
        </w:r>
      </w:ins>
      <w:ins w:id="5497" w:author="Tanya Hernández" w:date="2017-05-21T13:29:00Z">
        <w:r>
          <w:t xml:space="preserve">a que se </w:t>
        </w:r>
      </w:ins>
      <w:ins w:id="5498" w:author="Tanya Hernández" w:date="2017-05-27T23:57:00Z">
        <w:r w:rsidR="007A529E">
          <w:t>utilizó</w:t>
        </w:r>
      </w:ins>
      <w:ins w:id="5499" w:author="Tanya Hernández" w:date="2017-05-21T13:29:00Z">
        <w:r>
          <w:t xml:space="preserve"> para el desarrollo de la aplicación móvil es Android Studio, a </w:t>
        </w:r>
      </w:ins>
      <w:ins w:id="5500" w:author="Tanya Hernández" w:date="2017-05-27T23:57:00Z">
        <w:r w:rsidR="007A529E">
          <w:t>continuación,</w:t>
        </w:r>
      </w:ins>
      <w:ins w:id="5501" w:author="Tanya Hernández" w:date="2017-05-21T13:29:00Z">
        <w:r>
          <w:t xml:space="preserve"> </w:t>
        </w:r>
      </w:ins>
      <w:ins w:id="5502" w:author="Tanya Hernández" w:date="2017-05-21T13:30:00Z">
        <w:r>
          <w:t>explicaremos</w:t>
        </w:r>
      </w:ins>
      <w:ins w:id="5503" w:author="Tanya Hernández" w:date="2017-05-21T16:05:00Z">
        <w:r w:rsidR="00F22323">
          <w:t xml:space="preserve"> de que </w:t>
        </w:r>
        <w:r w:rsidR="00804400">
          <w:t>trata esta herramienta.</w:t>
        </w:r>
      </w:ins>
    </w:p>
    <w:p w14:paraId="798B5544" w14:textId="71D12C08" w:rsidR="00804400" w:rsidRPr="00804400" w:rsidRDefault="00804400">
      <w:pPr>
        <w:spacing w:before="240" w:after="240"/>
        <w:rPr>
          <w:ins w:id="5504" w:author="Tanya Hernández" w:date="2017-05-21T16:05:00Z"/>
          <w:b/>
          <w:rPrChange w:id="5505" w:author="Tanya Hernández" w:date="2017-05-21T16:09:00Z">
            <w:rPr>
              <w:ins w:id="5506" w:author="Tanya Hernández" w:date="2017-05-21T16:05:00Z"/>
            </w:rPr>
          </w:rPrChange>
        </w:rPr>
        <w:pPrChange w:id="5507" w:author="Tanya Hernández" w:date="2017-05-21T13:29:00Z">
          <w:pPr>
            <w:pStyle w:val="Prrafodelista"/>
            <w:numPr>
              <w:ilvl w:val="1"/>
              <w:numId w:val="87"/>
            </w:numPr>
            <w:ind w:left="1724" w:hanging="360"/>
          </w:pPr>
        </w:pPrChange>
      </w:pPr>
      <w:ins w:id="5508" w:author="Tanya Hernández" w:date="2017-05-21T16:09:00Z">
        <w:r w:rsidRPr="00804400">
          <w:rPr>
            <w:b/>
            <w:rPrChange w:id="5509" w:author="Tanya Hernández" w:date="2017-05-21T16:09:00Z">
              <w:rPr/>
            </w:rPrChange>
          </w:rPr>
          <w:t>Android Studio</w:t>
        </w:r>
      </w:ins>
    </w:p>
    <w:p w14:paraId="3139C8D8" w14:textId="3F9F0BA6" w:rsidR="00804400" w:rsidRDefault="00804400" w:rsidP="00803B69">
      <w:pPr>
        <w:spacing w:before="240" w:after="240"/>
        <w:rPr>
          <w:ins w:id="5510" w:author="Tanya Hernández" w:date="2017-05-21T16:07:00Z"/>
        </w:rPr>
      </w:pPr>
      <w:ins w:id="5511" w:author="Tanya Hernández" w:date="2017-05-21T16:06:00Z">
        <w:r>
          <w:t>Android Studio es el entorno de desarrollo integrado (IDE) oficial para el desarrollo de aplicaciones para Android y se basa en IntelliJ IDEA. Además del potente editor de códigos y las herramientas para desarrolladores de IntelliJ, Android Studio ofrece aún más funciones que aumentan tu productividad durante la compilación de apps para Android, como las siguientes:</w:t>
        </w:r>
      </w:ins>
    </w:p>
    <w:p w14:paraId="5D7C427B" w14:textId="663598F4" w:rsidR="00804400" w:rsidRDefault="00804400">
      <w:pPr>
        <w:pStyle w:val="Prrafodelista"/>
        <w:numPr>
          <w:ilvl w:val="0"/>
          <w:numId w:val="95"/>
        </w:numPr>
        <w:spacing w:before="240" w:after="240"/>
        <w:rPr>
          <w:ins w:id="5512" w:author="Tanya Hernández" w:date="2017-05-21T16:06:00Z"/>
        </w:rPr>
        <w:pPrChange w:id="5513" w:author="Tanya Hernández" w:date="2017-05-21T16:07:00Z">
          <w:pPr>
            <w:spacing w:before="240" w:after="240"/>
          </w:pPr>
        </w:pPrChange>
      </w:pPr>
      <w:ins w:id="5514" w:author="Tanya Hernández" w:date="2017-05-21T16:06:00Z">
        <w:r>
          <w:t>Un sistema de compilación basado en Gradle flexible</w:t>
        </w:r>
      </w:ins>
    </w:p>
    <w:p w14:paraId="030F56AF" w14:textId="77777777" w:rsidR="00804400" w:rsidRDefault="00804400">
      <w:pPr>
        <w:pStyle w:val="Prrafodelista"/>
        <w:numPr>
          <w:ilvl w:val="0"/>
          <w:numId w:val="95"/>
        </w:numPr>
        <w:spacing w:before="240" w:after="240"/>
        <w:rPr>
          <w:ins w:id="5515" w:author="Tanya Hernández" w:date="2017-05-21T16:06:00Z"/>
        </w:rPr>
        <w:pPrChange w:id="5516" w:author="Tanya Hernández" w:date="2017-05-21T16:07:00Z">
          <w:pPr>
            <w:spacing w:before="240" w:after="240"/>
          </w:pPr>
        </w:pPrChange>
      </w:pPr>
      <w:ins w:id="5517" w:author="Tanya Hernández" w:date="2017-05-21T16:06:00Z">
        <w:r>
          <w:t>Un emulador rápido con varias funciones</w:t>
        </w:r>
      </w:ins>
    </w:p>
    <w:p w14:paraId="7E7D1D8F" w14:textId="77777777" w:rsidR="00804400" w:rsidRDefault="00804400">
      <w:pPr>
        <w:pStyle w:val="Prrafodelista"/>
        <w:numPr>
          <w:ilvl w:val="0"/>
          <w:numId w:val="95"/>
        </w:numPr>
        <w:spacing w:before="240" w:after="240"/>
        <w:rPr>
          <w:ins w:id="5518" w:author="Tanya Hernández" w:date="2017-05-21T16:06:00Z"/>
        </w:rPr>
        <w:pPrChange w:id="5519" w:author="Tanya Hernández" w:date="2017-05-21T16:07:00Z">
          <w:pPr>
            <w:spacing w:before="240" w:after="240"/>
          </w:pPr>
        </w:pPrChange>
      </w:pPr>
      <w:ins w:id="5520" w:author="Tanya Hernández" w:date="2017-05-21T16:06:00Z">
        <w:r>
          <w:t>Un entorno unificado en el que puedes realizar desarrollos para todos los dispositivos Android</w:t>
        </w:r>
      </w:ins>
    </w:p>
    <w:p w14:paraId="20E3FAAD" w14:textId="77777777" w:rsidR="00804400" w:rsidRDefault="00804400">
      <w:pPr>
        <w:pStyle w:val="Prrafodelista"/>
        <w:numPr>
          <w:ilvl w:val="0"/>
          <w:numId w:val="95"/>
        </w:numPr>
        <w:spacing w:before="240" w:after="240"/>
        <w:rPr>
          <w:ins w:id="5521" w:author="Tanya Hernández" w:date="2017-05-21T16:06:00Z"/>
        </w:rPr>
        <w:pPrChange w:id="5522" w:author="Tanya Hernández" w:date="2017-05-21T16:07:00Z">
          <w:pPr>
            <w:spacing w:before="240" w:after="240"/>
          </w:pPr>
        </w:pPrChange>
      </w:pPr>
      <w:ins w:id="5523" w:author="Tanya Hernández" w:date="2017-05-21T16:06:00Z">
        <w:r>
          <w:t>Instant Run para aplicar cambios mientras tu app se ejecuta sin la necesidad de compilar un nuevo APK</w:t>
        </w:r>
      </w:ins>
    </w:p>
    <w:p w14:paraId="651495D6" w14:textId="77777777" w:rsidR="00804400" w:rsidRDefault="00804400">
      <w:pPr>
        <w:pStyle w:val="Prrafodelista"/>
        <w:numPr>
          <w:ilvl w:val="0"/>
          <w:numId w:val="95"/>
        </w:numPr>
        <w:spacing w:before="240" w:after="240"/>
        <w:rPr>
          <w:ins w:id="5524" w:author="Tanya Hernández" w:date="2017-05-21T16:06:00Z"/>
        </w:rPr>
        <w:pPrChange w:id="5525" w:author="Tanya Hernández" w:date="2017-05-21T16:08:00Z">
          <w:pPr>
            <w:spacing w:before="240" w:after="240"/>
          </w:pPr>
        </w:pPrChange>
      </w:pPr>
      <w:ins w:id="5526" w:author="Tanya Hernández" w:date="2017-05-21T16:06:00Z">
        <w:r>
          <w:t>Integración de plantillas de código y GitHub para ayudarte a compilar funciones comunes de las apps e importar ejemplos de código</w:t>
        </w:r>
      </w:ins>
    </w:p>
    <w:p w14:paraId="61C52E86" w14:textId="77777777" w:rsidR="00804400" w:rsidRDefault="00804400">
      <w:pPr>
        <w:pStyle w:val="Prrafodelista"/>
        <w:numPr>
          <w:ilvl w:val="0"/>
          <w:numId w:val="95"/>
        </w:numPr>
        <w:spacing w:before="240" w:after="240"/>
        <w:rPr>
          <w:ins w:id="5527" w:author="Tanya Hernández" w:date="2017-05-21T16:06:00Z"/>
        </w:rPr>
        <w:pPrChange w:id="5528" w:author="Tanya Hernández" w:date="2017-05-21T16:08:00Z">
          <w:pPr>
            <w:spacing w:before="240" w:after="240"/>
          </w:pPr>
        </w:pPrChange>
      </w:pPr>
      <w:ins w:id="5529" w:author="Tanya Hernández" w:date="2017-05-21T16:06:00Z">
        <w:r>
          <w:t>Gran cantidad de herramientas y frameworks de prueba</w:t>
        </w:r>
      </w:ins>
    </w:p>
    <w:p w14:paraId="6496A737" w14:textId="77777777" w:rsidR="00804400" w:rsidRDefault="00804400">
      <w:pPr>
        <w:pStyle w:val="Prrafodelista"/>
        <w:numPr>
          <w:ilvl w:val="0"/>
          <w:numId w:val="95"/>
        </w:numPr>
        <w:spacing w:before="240" w:after="240"/>
        <w:rPr>
          <w:ins w:id="5530" w:author="Tanya Hernández" w:date="2017-05-21T16:06:00Z"/>
        </w:rPr>
        <w:pPrChange w:id="5531" w:author="Tanya Hernández" w:date="2017-05-21T16:08:00Z">
          <w:pPr>
            <w:spacing w:before="240" w:after="240"/>
          </w:pPr>
        </w:pPrChange>
      </w:pPr>
      <w:ins w:id="5532" w:author="Tanya Hernández" w:date="2017-05-21T16:06:00Z">
        <w:r>
          <w:lastRenderedPageBreak/>
          <w:t>Herramientas Lint para detectar problemas de rendimiento, usabilidad, compatibilidad de versión, etc.</w:t>
        </w:r>
      </w:ins>
    </w:p>
    <w:p w14:paraId="0299CF56" w14:textId="77777777" w:rsidR="00804400" w:rsidRDefault="00804400">
      <w:pPr>
        <w:pStyle w:val="Prrafodelista"/>
        <w:numPr>
          <w:ilvl w:val="0"/>
          <w:numId w:val="95"/>
        </w:numPr>
        <w:spacing w:before="240" w:after="240"/>
        <w:rPr>
          <w:ins w:id="5533" w:author="Tanya Hernández" w:date="2017-05-21T16:06:00Z"/>
        </w:rPr>
        <w:pPrChange w:id="5534" w:author="Tanya Hernández" w:date="2017-05-21T16:08:00Z">
          <w:pPr>
            <w:spacing w:before="240" w:after="240"/>
          </w:pPr>
        </w:pPrChange>
      </w:pPr>
      <w:ins w:id="5535" w:author="Tanya Hernández" w:date="2017-05-21T16:06:00Z">
        <w:r>
          <w:t>Compatibilidad con C++ y NDK</w:t>
        </w:r>
      </w:ins>
    </w:p>
    <w:p w14:paraId="328F85BC" w14:textId="6E1A1CCC" w:rsidR="00804400" w:rsidRDefault="00804400">
      <w:pPr>
        <w:pStyle w:val="Prrafodelista"/>
        <w:numPr>
          <w:ilvl w:val="0"/>
          <w:numId w:val="95"/>
        </w:numPr>
        <w:spacing w:before="240" w:after="240"/>
        <w:rPr>
          <w:ins w:id="5536" w:author="Tanya Hernández" w:date="2017-05-21T16:12:00Z"/>
        </w:rPr>
        <w:pPrChange w:id="5537" w:author="Tanya Hernández" w:date="2017-05-21T16:08:00Z">
          <w:pPr>
            <w:pStyle w:val="Prrafodelista"/>
            <w:numPr>
              <w:ilvl w:val="1"/>
              <w:numId w:val="87"/>
            </w:numPr>
            <w:ind w:left="1724" w:hanging="360"/>
          </w:pPr>
        </w:pPrChange>
      </w:pPr>
      <w:ins w:id="5538" w:author="Tanya Hernández" w:date="2017-05-21T16:06:00Z">
        <w:r>
          <w:t>Soporte incorporado para Google Cloud Platform, lo que facilita la integración de Google Cloud Messaging y App Engine</w:t>
        </w:r>
      </w:ins>
    </w:p>
    <w:p w14:paraId="18A01915" w14:textId="0504FEE4" w:rsidR="00804400" w:rsidRDefault="00804400">
      <w:pPr>
        <w:spacing w:after="240"/>
        <w:ind w:left="709"/>
        <w:rPr>
          <w:ins w:id="5539" w:author="Tanya Hernández" w:date="2017-05-21T16:14:00Z"/>
          <w:b/>
        </w:rPr>
        <w:pPrChange w:id="5540" w:author="Tanya Hernández" w:date="2017-05-21T18:27:00Z">
          <w:pPr>
            <w:pStyle w:val="Prrafodelista"/>
            <w:numPr>
              <w:ilvl w:val="1"/>
              <w:numId w:val="87"/>
            </w:numPr>
            <w:ind w:left="1724" w:hanging="360"/>
          </w:pPr>
        </w:pPrChange>
      </w:pPr>
      <w:ins w:id="5541" w:author="Tanya Hernández" w:date="2017-05-21T16:14:00Z">
        <w:r>
          <w:rPr>
            <w:b/>
          </w:rPr>
          <w:t xml:space="preserve">1. </w:t>
        </w:r>
      </w:ins>
      <w:ins w:id="5542" w:author="Tanya Hernández" w:date="2017-05-21T16:12:00Z">
        <w:r w:rsidRPr="00804400">
          <w:rPr>
            <w:b/>
            <w:rPrChange w:id="5543" w:author="Tanya Hernández" w:date="2017-05-21T16:14:00Z">
              <w:rPr/>
            </w:rPrChange>
          </w:rPr>
          <w:t>Estructura del proyecto</w:t>
        </w:r>
      </w:ins>
    </w:p>
    <w:p w14:paraId="4D6C7DD7" w14:textId="05A333F2" w:rsidR="00804400" w:rsidRPr="00D83053" w:rsidRDefault="00804400">
      <w:pPr>
        <w:spacing w:after="240"/>
        <w:rPr>
          <w:ins w:id="5544" w:author="Tanya Hernández" w:date="2017-05-21T16:15:00Z"/>
          <w:rPrChange w:id="5545" w:author="Tanya Hernández" w:date="2017-05-21T16:15:00Z">
            <w:rPr>
              <w:ins w:id="5546" w:author="Tanya Hernández" w:date="2017-05-21T16:15:00Z"/>
              <w:b/>
            </w:rPr>
          </w:rPrChange>
        </w:rPr>
        <w:pPrChange w:id="5547" w:author="Tanya Hernández" w:date="2017-05-21T17:13:00Z">
          <w:pPr/>
        </w:pPrChange>
      </w:pPr>
      <w:ins w:id="5548" w:author="Tanya Hernández" w:date="2017-05-21T16:15:00Z">
        <w:r w:rsidRPr="00D83053">
          <w:rPr>
            <w:rPrChange w:id="5549" w:author="Tanya Hernández" w:date="2017-05-21T16:15:00Z">
              <w:rPr>
                <w:b/>
              </w:rPr>
            </w:rPrChange>
          </w:rPr>
          <w:t>Cada proyecto en Android Studio contiene uno o más módulos con archivos de código fuente y archivos de recursos. Entre los tipos de módulos se incluyen los siguientes:</w:t>
        </w:r>
      </w:ins>
    </w:p>
    <w:p w14:paraId="562471CD" w14:textId="35A8FF58" w:rsidR="00804400" w:rsidRPr="00D83053" w:rsidRDefault="00804400">
      <w:pPr>
        <w:pStyle w:val="Prrafodelista"/>
        <w:numPr>
          <w:ilvl w:val="0"/>
          <w:numId w:val="100"/>
        </w:numPr>
        <w:rPr>
          <w:ins w:id="5550" w:author="Tanya Hernández" w:date="2017-05-21T16:15:00Z"/>
          <w:rPrChange w:id="5551" w:author="Tanya Hernández" w:date="2017-05-21T16:15:00Z">
            <w:rPr>
              <w:ins w:id="5552" w:author="Tanya Hernández" w:date="2017-05-21T16:15:00Z"/>
              <w:b/>
            </w:rPr>
          </w:rPrChange>
        </w:rPr>
        <w:pPrChange w:id="5553" w:author="Tanya Hernández" w:date="2017-05-21T17:13:00Z">
          <w:pPr/>
        </w:pPrChange>
      </w:pPr>
      <w:ins w:id="5554" w:author="Tanya Hernández" w:date="2017-05-21T16:15:00Z">
        <w:r w:rsidRPr="00D83053">
          <w:rPr>
            <w:rPrChange w:id="5555" w:author="Tanya Hernández" w:date="2017-05-21T16:15:00Z">
              <w:rPr>
                <w:b/>
              </w:rPr>
            </w:rPrChange>
          </w:rPr>
          <w:t>módulos de apps para Android</w:t>
        </w:r>
      </w:ins>
    </w:p>
    <w:p w14:paraId="4F2EB75D" w14:textId="62E68D23" w:rsidR="00804400" w:rsidRPr="00D83053" w:rsidRDefault="00804400">
      <w:pPr>
        <w:pStyle w:val="Prrafodelista"/>
        <w:numPr>
          <w:ilvl w:val="0"/>
          <w:numId w:val="100"/>
        </w:numPr>
        <w:rPr>
          <w:ins w:id="5556" w:author="Tanya Hernández" w:date="2017-05-21T16:15:00Z"/>
          <w:rPrChange w:id="5557" w:author="Tanya Hernández" w:date="2017-05-21T16:15:00Z">
            <w:rPr>
              <w:ins w:id="5558" w:author="Tanya Hernández" w:date="2017-05-21T16:15:00Z"/>
              <w:b/>
            </w:rPr>
          </w:rPrChange>
        </w:rPr>
        <w:pPrChange w:id="5559" w:author="Tanya Hernández" w:date="2017-05-21T17:13:00Z">
          <w:pPr/>
        </w:pPrChange>
      </w:pPr>
      <w:ins w:id="5560" w:author="Tanya Hernández" w:date="2017-05-21T16:15:00Z">
        <w:r w:rsidRPr="00D83053">
          <w:rPr>
            <w:rPrChange w:id="5561" w:author="Tanya Hernández" w:date="2017-05-21T16:15:00Z">
              <w:rPr>
                <w:b/>
              </w:rPr>
            </w:rPrChange>
          </w:rPr>
          <w:t>módulos de bibliotecas</w:t>
        </w:r>
      </w:ins>
    </w:p>
    <w:p w14:paraId="4E3D4838" w14:textId="25960A5E" w:rsidR="00804400" w:rsidRPr="00D83053" w:rsidRDefault="00804400">
      <w:pPr>
        <w:pStyle w:val="Prrafodelista"/>
        <w:numPr>
          <w:ilvl w:val="0"/>
          <w:numId w:val="100"/>
        </w:numPr>
        <w:spacing w:after="240"/>
        <w:rPr>
          <w:ins w:id="5562" w:author="Tanya Hernández" w:date="2017-05-21T16:15:00Z"/>
          <w:rPrChange w:id="5563" w:author="Tanya Hernández" w:date="2017-05-21T16:15:00Z">
            <w:rPr>
              <w:ins w:id="5564" w:author="Tanya Hernández" w:date="2017-05-21T16:15:00Z"/>
              <w:b/>
            </w:rPr>
          </w:rPrChange>
        </w:rPr>
        <w:pPrChange w:id="5565" w:author="Tanya Hernández" w:date="2017-05-21T17:14:00Z">
          <w:pPr/>
        </w:pPrChange>
      </w:pPr>
      <w:ins w:id="5566" w:author="Tanya Hernández" w:date="2017-05-21T16:15:00Z">
        <w:r w:rsidRPr="00D83053">
          <w:rPr>
            <w:rPrChange w:id="5567" w:author="Tanya Hernández" w:date="2017-05-21T16:15:00Z">
              <w:rPr>
                <w:b/>
              </w:rPr>
            </w:rPrChange>
          </w:rPr>
          <w:t>módulos de Google App Engine</w:t>
        </w:r>
      </w:ins>
    </w:p>
    <w:p w14:paraId="22E01802" w14:textId="2DBD4D0C" w:rsidR="00DB4C6A" w:rsidRPr="00D83053" w:rsidRDefault="00804400">
      <w:pPr>
        <w:spacing w:after="240"/>
        <w:rPr>
          <w:ins w:id="5568" w:author="Tanya Hernández" w:date="2017-05-21T16:15:00Z"/>
          <w:rPrChange w:id="5569" w:author="Tanya Hernández" w:date="2017-05-21T16:15:00Z">
            <w:rPr>
              <w:ins w:id="5570" w:author="Tanya Hernández" w:date="2017-05-21T16:15:00Z"/>
              <w:b/>
            </w:rPr>
          </w:rPrChange>
        </w:rPr>
        <w:pPrChange w:id="5571" w:author="Tanya Hernández" w:date="2017-05-21T17:17:00Z">
          <w:pPr/>
        </w:pPrChange>
      </w:pPr>
      <w:ins w:id="5572" w:author="Tanya Hernández" w:date="2017-05-21T16:15:00Z">
        <w:r w:rsidRPr="00D83053">
          <w:rPr>
            <w:rPrChange w:id="5573" w:author="Tanya Hernández" w:date="2017-05-21T16:15:00Z">
              <w:rPr>
                <w:b/>
              </w:rPr>
            </w:rPrChange>
          </w:rPr>
          <w:t>De manera predeterminada, Android S</w:t>
        </w:r>
        <w:r w:rsidR="00DB4C6A" w:rsidRPr="00803B69">
          <w:t>tudio muestra los archivos del</w:t>
        </w:r>
        <w:r w:rsidRPr="00D83053">
          <w:rPr>
            <w:rPrChange w:id="5574" w:author="Tanya Hernández" w:date="2017-05-21T16:15:00Z">
              <w:rPr>
                <w:b/>
              </w:rPr>
            </w:rPrChange>
          </w:rPr>
          <w:t xml:space="preserve"> proyecto en la vista de proyectos de Android</w:t>
        </w:r>
        <w:r w:rsidR="00A77019">
          <w:t>, como se muestra en la figura 4.3</w:t>
        </w:r>
        <w:r w:rsidR="007A529E">
          <w:t>3</w:t>
        </w:r>
        <w:r w:rsidRPr="00D83053">
          <w:rPr>
            <w:rPrChange w:id="5575" w:author="Tanya Hernández" w:date="2017-05-21T16:15:00Z">
              <w:rPr>
                <w:b/>
              </w:rPr>
            </w:rPrChange>
          </w:rPr>
          <w:t xml:space="preserve">. Esta vista se organiza en módulos para proporcionar un rápido acceso a los archivos de </w:t>
        </w:r>
        <w:r w:rsidR="00DB4C6A" w:rsidRPr="00803B69">
          <w:t>origen clave del</w:t>
        </w:r>
        <w:r w:rsidRPr="00D83053">
          <w:rPr>
            <w:rPrChange w:id="5576" w:author="Tanya Hernández" w:date="2017-05-21T16:15:00Z">
              <w:rPr>
                <w:b/>
              </w:rPr>
            </w:rPrChange>
          </w:rPr>
          <w:t xml:space="preserve"> proyecto.</w:t>
        </w:r>
      </w:ins>
    </w:p>
    <w:p w14:paraId="002D6941" w14:textId="77777777" w:rsidR="00804400" w:rsidRPr="00D83053" w:rsidRDefault="00804400">
      <w:pPr>
        <w:spacing w:after="240"/>
        <w:rPr>
          <w:ins w:id="5577" w:author="Tanya Hernández" w:date="2017-05-21T16:15:00Z"/>
          <w:rPrChange w:id="5578" w:author="Tanya Hernández" w:date="2017-05-21T16:15:00Z">
            <w:rPr>
              <w:ins w:id="5579" w:author="Tanya Hernández" w:date="2017-05-21T16:15:00Z"/>
              <w:b/>
            </w:rPr>
          </w:rPrChange>
        </w:rPr>
        <w:pPrChange w:id="5580" w:author="Tanya Hernández" w:date="2017-05-21T17:18:00Z">
          <w:pPr/>
        </w:pPrChange>
      </w:pPr>
      <w:ins w:id="5581" w:author="Tanya Hernández" w:date="2017-05-21T16:15:00Z">
        <w:r w:rsidRPr="00D83053">
          <w:rPr>
            <w:rPrChange w:id="5582" w:author="Tanya Hernández" w:date="2017-05-21T16:15:00Z">
              <w:rPr>
                <w:b/>
              </w:rPr>
            </w:rPrChange>
          </w:rPr>
          <w:t>Todos los archivos de compilación son visibles en el nivel superior de Secuencias de comando de Gradle y cada módulo de la aplicación contiene las siguientes carpetas:</w:t>
        </w:r>
      </w:ins>
    </w:p>
    <w:p w14:paraId="692B9C75" w14:textId="77777777" w:rsidR="00804400" w:rsidRPr="00D83053" w:rsidRDefault="00804400">
      <w:pPr>
        <w:pStyle w:val="Prrafodelista"/>
        <w:numPr>
          <w:ilvl w:val="0"/>
          <w:numId w:val="101"/>
        </w:numPr>
        <w:rPr>
          <w:ins w:id="5583" w:author="Tanya Hernández" w:date="2017-05-21T16:15:00Z"/>
          <w:rPrChange w:id="5584" w:author="Tanya Hernández" w:date="2017-05-21T16:15:00Z">
            <w:rPr>
              <w:ins w:id="5585" w:author="Tanya Hernández" w:date="2017-05-21T16:15:00Z"/>
              <w:b/>
            </w:rPr>
          </w:rPrChange>
        </w:rPr>
        <w:pPrChange w:id="5586" w:author="Tanya Hernández" w:date="2017-05-21T17:18:00Z">
          <w:pPr/>
        </w:pPrChange>
      </w:pPr>
      <w:ins w:id="5587" w:author="Tanya Hernández" w:date="2017-05-21T16:15:00Z">
        <w:r w:rsidRPr="00D83053">
          <w:rPr>
            <w:rPrChange w:id="5588" w:author="Tanya Hernández" w:date="2017-05-21T16:15:00Z">
              <w:rPr>
                <w:b/>
              </w:rPr>
            </w:rPrChange>
          </w:rPr>
          <w:t>manifests: contiene el archivo AndroidManifest.xml.</w:t>
        </w:r>
      </w:ins>
    </w:p>
    <w:p w14:paraId="491E1709" w14:textId="77777777" w:rsidR="00804400" w:rsidRPr="00D83053" w:rsidRDefault="00804400">
      <w:pPr>
        <w:pStyle w:val="Prrafodelista"/>
        <w:numPr>
          <w:ilvl w:val="0"/>
          <w:numId w:val="101"/>
        </w:numPr>
        <w:rPr>
          <w:ins w:id="5589" w:author="Tanya Hernández" w:date="2017-05-21T16:15:00Z"/>
          <w:rPrChange w:id="5590" w:author="Tanya Hernández" w:date="2017-05-21T16:15:00Z">
            <w:rPr>
              <w:ins w:id="5591" w:author="Tanya Hernández" w:date="2017-05-21T16:15:00Z"/>
              <w:b/>
            </w:rPr>
          </w:rPrChange>
        </w:rPr>
        <w:pPrChange w:id="5592" w:author="Tanya Hernández" w:date="2017-05-21T17:18:00Z">
          <w:pPr/>
        </w:pPrChange>
      </w:pPr>
      <w:ins w:id="5593" w:author="Tanya Hernández" w:date="2017-05-21T16:15:00Z">
        <w:r w:rsidRPr="00D83053">
          <w:rPr>
            <w:rPrChange w:id="5594" w:author="Tanya Hernández" w:date="2017-05-21T16:15:00Z">
              <w:rPr>
                <w:b/>
              </w:rPr>
            </w:rPrChange>
          </w:rPr>
          <w:t>java: contiene los archivos de código fuente de Java, incluido el código de prueba JUnit.</w:t>
        </w:r>
      </w:ins>
    </w:p>
    <w:p w14:paraId="22669707" w14:textId="77777777" w:rsidR="00804400" w:rsidRPr="00D83053" w:rsidRDefault="00804400">
      <w:pPr>
        <w:pStyle w:val="Prrafodelista"/>
        <w:numPr>
          <w:ilvl w:val="0"/>
          <w:numId w:val="101"/>
        </w:numPr>
        <w:spacing w:after="240"/>
        <w:rPr>
          <w:ins w:id="5595" w:author="Tanya Hernández" w:date="2017-05-21T16:15:00Z"/>
          <w:rPrChange w:id="5596" w:author="Tanya Hernández" w:date="2017-05-21T16:15:00Z">
            <w:rPr>
              <w:ins w:id="5597" w:author="Tanya Hernández" w:date="2017-05-21T16:15:00Z"/>
              <w:b/>
            </w:rPr>
          </w:rPrChange>
        </w:rPr>
        <w:pPrChange w:id="5598" w:author="Tanya Hernández" w:date="2017-05-21T17:18:00Z">
          <w:pPr/>
        </w:pPrChange>
      </w:pPr>
      <w:ins w:id="5599" w:author="Tanya Hernández" w:date="2017-05-21T16:15:00Z">
        <w:r w:rsidRPr="00D83053">
          <w:rPr>
            <w:rPrChange w:id="5600" w:author="Tanya Hernández" w:date="2017-05-21T16:15:00Z">
              <w:rPr>
                <w:b/>
              </w:rPr>
            </w:rPrChange>
          </w:rPr>
          <w:t>res: Contiene todos los recursos, como diseños XML, cadenas de IU e imágenes de mapa de bits.</w:t>
        </w:r>
      </w:ins>
    </w:p>
    <w:p w14:paraId="54BCAA74" w14:textId="77C5072A" w:rsidR="00804400" w:rsidRPr="00D83053" w:rsidRDefault="00804400">
      <w:pPr>
        <w:spacing w:after="240"/>
        <w:rPr>
          <w:ins w:id="5601" w:author="Tanya Hernández" w:date="2017-05-21T16:15:00Z"/>
          <w:rPrChange w:id="5602" w:author="Tanya Hernández" w:date="2017-05-21T16:15:00Z">
            <w:rPr>
              <w:ins w:id="5603" w:author="Tanya Hernández" w:date="2017-05-21T16:15:00Z"/>
              <w:b/>
            </w:rPr>
          </w:rPrChange>
        </w:rPr>
        <w:pPrChange w:id="5604" w:author="Tanya Hernández" w:date="2017-05-21T17:22:00Z">
          <w:pPr/>
        </w:pPrChange>
      </w:pPr>
      <w:ins w:id="5605" w:author="Tanya Hernández" w:date="2017-05-21T16:15:00Z">
        <w:r w:rsidRPr="00D83053">
          <w:rPr>
            <w:rPrChange w:id="5606" w:author="Tanya Hernández" w:date="2017-05-21T16:15:00Z">
              <w:rPr>
                <w:b/>
              </w:rPr>
            </w:rPrChange>
          </w:rPr>
          <w:t>La estructura del proyecto para Android en el disco difiere de esta representación plana. Para ver la estructura de archivos real del proyecto, selecciona Project en la lista des</w:t>
        </w:r>
        <w:r w:rsidR="00A77019">
          <w:t>plegable Project (en la figura 4.3</w:t>
        </w:r>
      </w:ins>
      <w:ins w:id="5607" w:author="Tanya Hernández" w:date="2017-05-27T23:58:00Z">
        <w:r w:rsidR="007A529E">
          <w:t>3</w:t>
        </w:r>
      </w:ins>
      <w:ins w:id="5608" w:author="Tanya Hernández" w:date="2017-05-21T16:15:00Z">
        <w:r w:rsidRPr="00D83053">
          <w:rPr>
            <w:rPrChange w:id="5609" w:author="Tanya Hernández" w:date="2017-05-21T16:15:00Z">
              <w:rPr>
                <w:b/>
              </w:rPr>
            </w:rPrChange>
          </w:rPr>
          <w:t xml:space="preserve"> se muestra como Android).</w:t>
        </w:r>
      </w:ins>
    </w:p>
    <w:p w14:paraId="745509A1" w14:textId="0E86D702" w:rsidR="00DB4C6A" w:rsidRDefault="00804400">
      <w:pPr>
        <w:rPr>
          <w:ins w:id="5610" w:author="Tanya Hernández" w:date="2017-05-21T17:18:00Z"/>
        </w:rPr>
        <w:pPrChange w:id="5611" w:author="Tanya Hernández" w:date="2017-05-21T16:14:00Z">
          <w:pPr>
            <w:pStyle w:val="Prrafodelista"/>
            <w:numPr>
              <w:ilvl w:val="1"/>
              <w:numId w:val="87"/>
            </w:numPr>
            <w:ind w:left="1724" w:hanging="360"/>
          </w:pPr>
        </w:pPrChange>
      </w:pPr>
      <w:ins w:id="5612" w:author="Tanya Hernández" w:date="2017-05-21T16:15:00Z">
        <w:r w:rsidRPr="00D83053">
          <w:rPr>
            <w:rPrChange w:id="5613" w:author="Tanya Hernández" w:date="2017-05-21T16:15:00Z">
              <w:rPr>
                <w:b/>
              </w:rPr>
            </w:rPrChange>
          </w:rPr>
          <w:t>También puedes personalizar la vista de los archivos del proyecto para concentrarte en aspectos es</w:t>
        </w:r>
        <w:r w:rsidR="00DB4C6A" w:rsidRPr="00803B69">
          <w:t>pecíficos del desarrollo de la</w:t>
        </w:r>
        <w:r w:rsidRPr="00D83053">
          <w:rPr>
            <w:rPrChange w:id="5614" w:author="Tanya Hernández" w:date="2017-05-21T16:15:00Z">
              <w:rPr>
                <w:b/>
              </w:rPr>
            </w:rPrChange>
          </w:rPr>
          <w:t xml:space="preserve"> app. </w:t>
        </w:r>
      </w:ins>
    </w:p>
    <w:p w14:paraId="5C3DA575" w14:textId="1B8540F3" w:rsidR="00DB4C6A" w:rsidRDefault="00DB4C6A">
      <w:pPr>
        <w:rPr>
          <w:ins w:id="5615" w:author="Tanya Hernández" w:date="2017-05-21T17:19:00Z"/>
        </w:rPr>
        <w:pPrChange w:id="5616" w:author="Tanya Hernández" w:date="2017-05-21T16:14:00Z">
          <w:pPr>
            <w:pStyle w:val="Prrafodelista"/>
            <w:numPr>
              <w:ilvl w:val="1"/>
              <w:numId w:val="87"/>
            </w:numPr>
            <w:ind w:left="1724" w:hanging="360"/>
          </w:pPr>
        </w:pPrChange>
      </w:pPr>
    </w:p>
    <w:p w14:paraId="7CA3A243" w14:textId="1393F527" w:rsidR="00804400" w:rsidRDefault="00A0535E">
      <w:pPr>
        <w:spacing w:after="240"/>
        <w:rPr>
          <w:ins w:id="5617" w:author="Tanya Hernández" w:date="2017-05-21T16:15:00Z"/>
        </w:rPr>
        <w:pPrChange w:id="5618" w:author="Tanya Hernández" w:date="2017-05-28T00:15:00Z">
          <w:pPr>
            <w:pStyle w:val="Prrafodelista"/>
            <w:numPr>
              <w:ilvl w:val="1"/>
              <w:numId w:val="87"/>
            </w:numPr>
            <w:ind w:left="1724" w:hanging="360"/>
          </w:pPr>
        </w:pPrChange>
      </w:pPr>
      <w:ins w:id="5619" w:author="Tanya Hernández" w:date="2017-05-21T17:14:00Z">
        <w:r>
          <w:rPr>
            <w:noProof/>
            <w:lang w:eastAsia="es-MX"/>
          </w:rPr>
          <w:lastRenderedPageBreak/>
          <w:drawing>
            <wp:anchor distT="0" distB="0" distL="114300" distR="114300" simplePos="0" relativeHeight="251739136" behindDoc="0" locked="0" layoutInCell="1" allowOverlap="1" wp14:anchorId="0817D801" wp14:editId="6DEEDA46">
              <wp:simplePos x="0" y="0"/>
              <wp:positionH relativeFrom="page">
                <wp:posOffset>2763982</wp:posOffset>
              </wp:positionH>
              <wp:positionV relativeFrom="margin">
                <wp:posOffset>1149696</wp:posOffset>
              </wp:positionV>
              <wp:extent cx="2278380" cy="4114800"/>
              <wp:effectExtent l="0" t="0" r="7620" b="0"/>
              <wp:wrapTopAndBottom/>
              <wp:docPr id="1073741851" name="Imagen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278380" cy="4114800"/>
                      </a:xfrm>
                      <a:prstGeom prst="rect">
                        <a:avLst/>
                      </a:prstGeom>
                    </pic:spPr>
                  </pic:pic>
                </a:graphicData>
              </a:graphic>
              <wp14:sizeRelV relativeFrom="margin">
                <wp14:pctHeight>0</wp14:pctHeight>
              </wp14:sizeRelV>
            </wp:anchor>
          </w:drawing>
        </w:r>
      </w:ins>
      <w:ins w:id="5620" w:author="Tanya Hernández" w:date="2017-05-21T16:15:00Z">
        <w:r w:rsidR="00804400" w:rsidRPr="00D83053">
          <w:rPr>
            <w:rPrChange w:id="5621" w:author="Tanya Hernández" w:date="2017-05-21T16:15:00Z">
              <w:rPr>
                <w:b/>
              </w:rPr>
            </w:rPrChange>
          </w:rPr>
          <w:t>Por ejemplo, al sel</w:t>
        </w:r>
        <w:r w:rsidR="00DB4C6A" w:rsidRPr="00803B69">
          <w:t>eccionar la vista Problems del</w:t>
        </w:r>
        <w:r w:rsidR="00804400" w:rsidRPr="00D83053">
          <w:rPr>
            <w:rPrChange w:id="5622" w:author="Tanya Hernández" w:date="2017-05-21T16:15:00Z">
              <w:rPr>
                <w:b/>
              </w:rPr>
            </w:rPrChange>
          </w:rPr>
          <w:t xml:space="preserve"> proyecto, aparecerán enlaces a los archivos de origen que contengan errores conocidos de codificación y sintaxis, como una etiqueta de cierre faltante para un elemento XML en un archivo de diseño</w:t>
        </w:r>
      </w:ins>
      <w:ins w:id="5623" w:author="Tanya Hernández" w:date="2017-05-21T19:13:00Z">
        <w:r w:rsidR="008374B2">
          <w:t xml:space="preserve"> [</w:t>
        </w:r>
      </w:ins>
      <w:ins w:id="5624" w:author="Tanya Hernández" w:date="2017-05-21T19:37:00Z">
        <w:r w:rsidR="00510FA1">
          <w:t>78</w:t>
        </w:r>
      </w:ins>
      <w:ins w:id="5625" w:author="Tanya Hernández" w:date="2017-05-21T19:13:00Z">
        <w:r w:rsidR="008374B2">
          <w:t>]</w:t>
        </w:r>
      </w:ins>
      <w:ins w:id="5626" w:author="Tanya Hernández" w:date="2017-05-21T16:15:00Z">
        <w:r w:rsidR="00804400" w:rsidRPr="00D83053">
          <w:rPr>
            <w:rPrChange w:id="5627" w:author="Tanya Hernández" w:date="2017-05-21T16:15:00Z">
              <w:rPr>
                <w:b/>
              </w:rPr>
            </w:rPrChange>
          </w:rPr>
          <w:t>.</w:t>
        </w:r>
      </w:ins>
    </w:p>
    <w:p w14:paraId="021775B2" w14:textId="56C6616A" w:rsidR="00CD00CD" w:rsidRPr="00904827" w:rsidRDefault="00803B69">
      <w:pPr>
        <w:pStyle w:val="Descripcin"/>
        <w:rPr>
          <w:ins w:id="5628" w:author="Tanya Hernández" w:date="2017-05-21T17:24:00Z"/>
        </w:rPr>
        <w:pPrChange w:id="5629" w:author="Tanya Hernández" w:date="2017-05-28T00:21:00Z">
          <w:pPr>
            <w:pStyle w:val="Prrafodelista"/>
            <w:numPr>
              <w:ilvl w:val="1"/>
              <w:numId w:val="87"/>
            </w:numPr>
            <w:ind w:left="1724" w:hanging="360"/>
          </w:pPr>
        </w:pPrChange>
      </w:pPr>
      <w:bookmarkStart w:id="5630" w:name="_Toc483693236"/>
      <w:ins w:id="5631" w:author="Tanya Hernández" w:date="2017-05-21T19:47:00Z">
        <w:r w:rsidRPr="00803B69">
          <w:t>Fig. 4.</w:t>
        </w:r>
        <w:r w:rsidRPr="00904827">
          <w:fldChar w:fldCharType="begin"/>
        </w:r>
        <w:r w:rsidRPr="00803B69">
          <w:rPr>
            <w:rPrChange w:id="5632" w:author="Tanya Hernández" w:date="2017-05-21T19:48:00Z">
              <w:rPr/>
            </w:rPrChange>
          </w:rPr>
          <w:instrText xml:space="preserve"> SEQ Fig._4. \* ARABIC </w:instrText>
        </w:r>
      </w:ins>
      <w:r w:rsidRPr="00904827">
        <w:rPr>
          <w:rPrChange w:id="5633" w:author="Tanya Hernández" w:date="2017-05-21T19:48:00Z">
            <w:rPr/>
          </w:rPrChange>
        </w:rPr>
        <w:fldChar w:fldCharType="separate"/>
      </w:r>
      <w:ins w:id="5634" w:author="Tanya Hernández" w:date="2017-05-28T00:02:00Z">
        <w:r w:rsidR="005C425D">
          <w:rPr>
            <w:noProof/>
          </w:rPr>
          <w:t>33</w:t>
        </w:r>
      </w:ins>
      <w:ins w:id="5635" w:author="Tanya Hernández" w:date="2017-05-21T19:47:00Z">
        <w:r w:rsidRPr="00904827">
          <w:fldChar w:fldCharType="end"/>
        </w:r>
        <w:r w:rsidRPr="00904827">
          <w:t xml:space="preserve"> </w:t>
        </w:r>
      </w:ins>
      <w:ins w:id="5636" w:author="Tanya Hernández" w:date="2017-05-21T19:38:00Z">
        <w:r w:rsidR="00510FA1" w:rsidRPr="00904827">
          <w:t>Archivos del Proyecto [78.]</w:t>
        </w:r>
      </w:ins>
      <w:bookmarkEnd w:id="5630"/>
    </w:p>
    <w:p w14:paraId="2F4B6439" w14:textId="714BEE11" w:rsidR="00CD00CD" w:rsidRDefault="00CD00CD">
      <w:pPr>
        <w:ind w:firstLine="0"/>
        <w:jc w:val="right"/>
        <w:rPr>
          <w:ins w:id="5637" w:author="Tanya Hernández" w:date="2017-05-28T00:15:00Z"/>
          <w:b/>
        </w:rPr>
        <w:pPrChange w:id="5638" w:author="Tanya Hernández" w:date="2017-05-21T17:24:00Z">
          <w:pPr>
            <w:pStyle w:val="Prrafodelista"/>
            <w:numPr>
              <w:ilvl w:val="1"/>
              <w:numId w:val="87"/>
            </w:numPr>
            <w:ind w:left="1724" w:hanging="360"/>
          </w:pPr>
        </w:pPrChange>
      </w:pPr>
    </w:p>
    <w:p w14:paraId="08F90933" w14:textId="2745B95D" w:rsidR="00A0535E" w:rsidRDefault="00A0535E">
      <w:pPr>
        <w:ind w:firstLine="0"/>
        <w:jc w:val="right"/>
        <w:rPr>
          <w:ins w:id="5639" w:author="Tanya Hernández" w:date="2017-05-28T00:15:00Z"/>
          <w:b/>
        </w:rPr>
        <w:pPrChange w:id="5640" w:author="Tanya Hernández" w:date="2017-05-21T17:24:00Z">
          <w:pPr>
            <w:pStyle w:val="Prrafodelista"/>
            <w:numPr>
              <w:ilvl w:val="1"/>
              <w:numId w:val="87"/>
            </w:numPr>
            <w:ind w:left="1724" w:hanging="360"/>
          </w:pPr>
        </w:pPrChange>
      </w:pPr>
    </w:p>
    <w:p w14:paraId="38E4FD0D" w14:textId="7230A077" w:rsidR="00A0535E" w:rsidRDefault="00A0535E">
      <w:pPr>
        <w:ind w:firstLine="0"/>
        <w:jc w:val="right"/>
        <w:rPr>
          <w:ins w:id="5641" w:author="Tanya Hernández" w:date="2017-05-28T00:15:00Z"/>
          <w:b/>
        </w:rPr>
        <w:pPrChange w:id="5642" w:author="Tanya Hernández" w:date="2017-05-21T17:24:00Z">
          <w:pPr>
            <w:pStyle w:val="Prrafodelista"/>
            <w:numPr>
              <w:ilvl w:val="1"/>
              <w:numId w:val="87"/>
            </w:numPr>
            <w:ind w:left="1724" w:hanging="360"/>
          </w:pPr>
        </w:pPrChange>
      </w:pPr>
    </w:p>
    <w:p w14:paraId="4E88E493" w14:textId="53901513" w:rsidR="00A0535E" w:rsidRDefault="00A0535E">
      <w:pPr>
        <w:ind w:firstLine="0"/>
        <w:jc w:val="right"/>
        <w:rPr>
          <w:ins w:id="5643" w:author="Tanya Hernández" w:date="2017-05-28T00:15:00Z"/>
          <w:b/>
        </w:rPr>
        <w:pPrChange w:id="5644" w:author="Tanya Hernández" w:date="2017-05-21T17:24:00Z">
          <w:pPr>
            <w:pStyle w:val="Prrafodelista"/>
            <w:numPr>
              <w:ilvl w:val="1"/>
              <w:numId w:val="87"/>
            </w:numPr>
            <w:ind w:left="1724" w:hanging="360"/>
          </w:pPr>
        </w:pPrChange>
      </w:pPr>
    </w:p>
    <w:p w14:paraId="59856D84" w14:textId="1B5A1424" w:rsidR="00A0535E" w:rsidRDefault="00A0535E">
      <w:pPr>
        <w:ind w:firstLine="0"/>
        <w:jc w:val="right"/>
        <w:rPr>
          <w:ins w:id="5645" w:author="Tanya Hernández" w:date="2017-05-28T00:15:00Z"/>
          <w:b/>
        </w:rPr>
        <w:pPrChange w:id="5646" w:author="Tanya Hernández" w:date="2017-05-21T17:24:00Z">
          <w:pPr>
            <w:pStyle w:val="Prrafodelista"/>
            <w:numPr>
              <w:ilvl w:val="1"/>
              <w:numId w:val="87"/>
            </w:numPr>
            <w:ind w:left="1724" w:hanging="360"/>
          </w:pPr>
        </w:pPrChange>
      </w:pPr>
    </w:p>
    <w:p w14:paraId="69C365B1" w14:textId="0AB5331D" w:rsidR="00A0535E" w:rsidRDefault="00A0535E">
      <w:pPr>
        <w:ind w:firstLine="0"/>
        <w:jc w:val="right"/>
        <w:rPr>
          <w:ins w:id="5647" w:author="Tanya Hernández" w:date="2017-05-28T00:15:00Z"/>
          <w:b/>
        </w:rPr>
        <w:pPrChange w:id="5648" w:author="Tanya Hernández" w:date="2017-05-21T17:24:00Z">
          <w:pPr>
            <w:pStyle w:val="Prrafodelista"/>
            <w:numPr>
              <w:ilvl w:val="1"/>
              <w:numId w:val="87"/>
            </w:numPr>
            <w:ind w:left="1724" w:hanging="360"/>
          </w:pPr>
        </w:pPrChange>
      </w:pPr>
    </w:p>
    <w:p w14:paraId="6476A3CB" w14:textId="2197A015" w:rsidR="00A0535E" w:rsidRDefault="00A0535E">
      <w:pPr>
        <w:ind w:firstLine="0"/>
        <w:jc w:val="right"/>
        <w:rPr>
          <w:ins w:id="5649" w:author="Tanya Hernández" w:date="2017-05-28T00:15:00Z"/>
          <w:b/>
        </w:rPr>
        <w:pPrChange w:id="5650" w:author="Tanya Hernández" w:date="2017-05-21T17:24:00Z">
          <w:pPr>
            <w:pStyle w:val="Prrafodelista"/>
            <w:numPr>
              <w:ilvl w:val="1"/>
              <w:numId w:val="87"/>
            </w:numPr>
            <w:ind w:left="1724" w:hanging="360"/>
          </w:pPr>
        </w:pPrChange>
      </w:pPr>
    </w:p>
    <w:p w14:paraId="50E4FBCD" w14:textId="593F7880" w:rsidR="00A0535E" w:rsidRDefault="00A0535E">
      <w:pPr>
        <w:ind w:firstLine="0"/>
        <w:jc w:val="right"/>
        <w:rPr>
          <w:ins w:id="5651" w:author="Tanya Hernández" w:date="2017-05-28T00:15:00Z"/>
          <w:b/>
        </w:rPr>
        <w:pPrChange w:id="5652" w:author="Tanya Hernández" w:date="2017-05-21T17:24:00Z">
          <w:pPr>
            <w:pStyle w:val="Prrafodelista"/>
            <w:numPr>
              <w:ilvl w:val="1"/>
              <w:numId w:val="87"/>
            </w:numPr>
            <w:ind w:left="1724" w:hanging="360"/>
          </w:pPr>
        </w:pPrChange>
      </w:pPr>
    </w:p>
    <w:p w14:paraId="72FEB3E4" w14:textId="1AEFFA18" w:rsidR="00A0535E" w:rsidRDefault="00A0535E">
      <w:pPr>
        <w:ind w:firstLine="0"/>
        <w:jc w:val="right"/>
        <w:rPr>
          <w:ins w:id="5653" w:author="Tanya Hernández" w:date="2017-05-28T00:15:00Z"/>
          <w:b/>
        </w:rPr>
        <w:pPrChange w:id="5654" w:author="Tanya Hernández" w:date="2017-05-21T17:24:00Z">
          <w:pPr>
            <w:pStyle w:val="Prrafodelista"/>
            <w:numPr>
              <w:ilvl w:val="1"/>
              <w:numId w:val="87"/>
            </w:numPr>
            <w:ind w:left="1724" w:hanging="360"/>
          </w:pPr>
        </w:pPrChange>
      </w:pPr>
    </w:p>
    <w:p w14:paraId="035A33ED" w14:textId="462FBD61" w:rsidR="00A0535E" w:rsidRDefault="00A0535E">
      <w:pPr>
        <w:ind w:firstLine="0"/>
        <w:jc w:val="right"/>
        <w:rPr>
          <w:ins w:id="5655" w:author="Tanya Hernández" w:date="2017-05-28T00:15:00Z"/>
          <w:b/>
        </w:rPr>
        <w:pPrChange w:id="5656" w:author="Tanya Hernández" w:date="2017-05-21T17:24:00Z">
          <w:pPr>
            <w:pStyle w:val="Prrafodelista"/>
            <w:numPr>
              <w:ilvl w:val="1"/>
              <w:numId w:val="87"/>
            </w:numPr>
            <w:ind w:left="1724" w:hanging="360"/>
          </w:pPr>
        </w:pPrChange>
      </w:pPr>
    </w:p>
    <w:p w14:paraId="30810CAE" w14:textId="1900999E" w:rsidR="00A0535E" w:rsidRDefault="00A0535E">
      <w:pPr>
        <w:ind w:firstLine="0"/>
        <w:jc w:val="right"/>
        <w:rPr>
          <w:ins w:id="5657" w:author="Tanya Hernández" w:date="2017-05-28T00:15:00Z"/>
          <w:b/>
        </w:rPr>
        <w:pPrChange w:id="5658" w:author="Tanya Hernández" w:date="2017-05-21T17:24:00Z">
          <w:pPr>
            <w:pStyle w:val="Prrafodelista"/>
            <w:numPr>
              <w:ilvl w:val="1"/>
              <w:numId w:val="87"/>
            </w:numPr>
            <w:ind w:left="1724" w:hanging="360"/>
          </w:pPr>
        </w:pPrChange>
      </w:pPr>
    </w:p>
    <w:p w14:paraId="4711F1FA" w14:textId="3DBDBE6F" w:rsidR="00A0535E" w:rsidRDefault="00A0535E">
      <w:pPr>
        <w:ind w:firstLine="0"/>
        <w:jc w:val="right"/>
        <w:rPr>
          <w:ins w:id="5659" w:author="Tanya Hernández" w:date="2017-05-28T00:15:00Z"/>
          <w:b/>
        </w:rPr>
        <w:pPrChange w:id="5660" w:author="Tanya Hernández" w:date="2017-05-21T17:24:00Z">
          <w:pPr>
            <w:pStyle w:val="Prrafodelista"/>
            <w:numPr>
              <w:ilvl w:val="1"/>
              <w:numId w:val="87"/>
            </w:numPr>
            <w:ind w:left="1724" w:hanging="360"/>
          </w:pPr>
        </w:pPrChange>
      </w:pPr>
    </w:p>
    <w:p w14:paraId="333F6B63" w14:textId="4A1A58C7" w:rsidR="00A0535E" w:rsidRDefault="00A0535E">
      <w:pPr>
        <w:ind w:firstLine="0"/>
        <w:jc w:val="right"/>
        <w:rPr>
          <w:ins w:id="5661" w:author="Tanya Hernández" w:date="2017-05-28T00:15:00Z"/>
          <w:b/>
        </w:rPr>
        <w:pPrChange w:id="5662" w:author="Tanya Hernández" w:date="2017-05-21T17:24:00Z">
          <w:pPr>
            <w:pStyle w:val="Prrafodelista"/>
            <w:numPr>
              <w:ilvl w:val="1"/>
              <w:numId w:val="87"/>
            </w:numPr>
            <w:ind w:left="1724" w:hanging="360"/>
          </w:pPr>
        </w:pPrChange>
      </w:pPr>
    </w:p>
    <w:p w14:paraId="6FCCB8CF" w14:textId="520C51AF" w:rsidR="00A0535E" w:rsidRDefault="00A0535E">
      <w:pPr>
        <w:ind w:firstLine="0"/>
        <w:jc w:val="right"/>
        <w:rPr>
          <w:ins w:id="5663" w:author="Tanya Hernández" w:date="2017-05-28T00:15:00Z"/>
          <w:b/>
        </w:rPr>
        <w:pPrChange w:id="5664" w:author="Tanya Hernández" w:date="2017-05-21T17:24:00Z">
          <w:pPr>
            <w:pStyle w:val="Prrafodelista"/>
            <w:numPr>
              <w:ilvl w:val="1"/>
              <w:numId w:val="87"/>
            </w:numPr>
            <w:ind w:left="1724" w:hanging="360"/>
          </w:pPr>
        </w:pPrChange>
      </w:pPr>
    </w:p>
    <w:p w14:paraId="3DA679AC" w14:textId="74E7298E" w:rsidR="00A0535E" w:rsidRDefault="00A0535E">
      <w:pPr>
        <w:ind w:firstLine="0"/>
        <w:jc w:val="right"/>
        <w:rPr>
          <w:ins w:id="5665" w:author="Tanya Hernández" w:date="2017-05-28T00:15:00Z"/>
          <w:b/>
        </w:rPr>
        <w:pPrChange w:id="5666" w:author="Tanya Hernández" w:date="2017-05-21T17:24:00Z">
          <w:pPr>
            <w:pStyle w:val="Prrafodelista"/>
            <w:numPr>
              <w:ilvl w:val="1"/>
              <w:numId w:val="87"/>
            </w:numPr>
            <w:ind w:left="1724" w:hanging="360"/>
          </w:pPr>
        </w:pPrChange>
      </w:pPr>
    </w:p>
    <w:p w14:paraId="633224B2" w14:textId="6FAEACCF" w:rsidR="00A0535E" w:rsidRDefault="00A0535E">
      <w:pPr>
        <w:ind w:firstLine="0"/>
        <w:jc w:val="right"/>
        <w:rPr>
          <w:ins w:id="5667" w:author="Tanya Hernández" w:date="2017-05-28T00:15:00Z"/>
          <w:b/>
        </w:rPr>
        <w:pPrChange w:id="5668" w:author="Tanya Hernández" w:date="2017-05-21T17:24:00Z">
          <w:pPr>
            <w:pStyle w:val="Prrafodelista"/>
            <w:numPr>
              <w:ilvl w:val="1"/>
              <w:numId w:val="87"/>
            </w:numPr>
            <w:ind w:left="1724" w:hanging="360"/>
          </w:pPr>
        </w:pPrChange>
      </w:pPr>
    </w:p>
    <w:p w14:paraId="1B287D0F" w14:textId="77777777" w:rsidR="00A0535E" w:rsidRDefault="00A0535E">
      <w:pPr>
        <w:ind w:firstLine="0"/>
        <w:jc w:val="right"/>
        <w:rPr>
          <w:ins w:id="5669" w:author="Tanya Hernández" w:date="2017-05-21T17:24:00Z"/>
          <w:b/>
        </w:rPr>
        <w:pPrChange w:id="5670" w:author="Tanya Hernández" w:date="2017-05-21T17:24:00Z">
          <w:pPr>
            <w:pStyle w:val="Prrafodelista"/>
            <w:numPr>
              <w:ilvl w:val="1"/>
              <w:numId w:val="87"/>
            </w:numPr>
            <w:ind w:left="1724" w:hanging="360"/>
          </w:pPr>
        </w:pPrChange>
      </w:pPr>
    </w:p>
    <w:p w14:paraId="65B8DAEA" w14:textId="432C7239" w:rsidR="00CD00CD" w:rsidRDefault="00CD00CD">
      <w:pPr>
        <w:pStyle w:val="Prrafodelista"/>
        <w:numPr>
          <w:ilvl w:val="0"/>
          <w:numId w:val="98"/>
        </w:numPr>
        <w:spacing w:after="240"/>
        <w:ind w:left="709" w:firstLine="284"/>
        <w:rPr>
          <w:ins w:id="5671" w:author="Tanya Hernández" w:date="2017-05-21T17:25:00Z"/>
          <w:b/>
        </w:rPr>
        <w:pPrChange w:id="5672" w:author="Tanya Hernández" w:date="2017-05-21T18:27:00Z">
          <w:pPr>
            <w:pStyle w:val="Prrafodelista"/>
            <w:numPr>
              <w:ilvl w:val="1"/>
              <w:numId w:val="87"/>
            </w:numPr>
            <w:ind w:left="1724" w:hanging="360"/>
          </w:pPr>
        </w:pPrChange>
      </w:pPr>
      <w:ins w:id="5673" w:author="Tanya Hernández" w:date="2017-05-21T17:24:00Z">
        <w:r w:rsidRPr="00CD00CD">
          <w:rPr>
            <w:b/>
            <w:rPrChange w:id="5674" w:author="Tanya Hernández" w:date="2017-05-21T17:25:00Z">
              <w:rPr/>
            </w:rPrChange>
          </w:rPr>
          <w:t>Interfaz de usuario</w:t>
        </w:r>
      </w:ins>
    </w:p>
    <w:p w14:paraId="270EEC9D" w14:textId="1BC142EA" w:rsidR="00CD00CD" w:rsidRDefault="00A0535E">
      <w:pPr>
        <w:ind w:left="284"/>
        <w:rPr>
          <w:ins w:id="5675" w:author="Tanya Hernández" w:date="2017-05-21T17:26:00Z"/>
        </w:rPr>
        <w:pPrChange w:id="5676" w:author="Tanya Hernández" w:date="2017-05-21T18:27:00Z">
          <w:pPr>
            <w:pStyle w:val="Prrafodelista"/>
            <w:numPr>
              <w:ilvl w:val="1"/>
              <w:numId w:val="87"/>
            </w:numPr>
            <w:ind w:left="1724" w:hanging="360"/>
          </w:pPr>
        </w:pPrChange>
      </w:pPr>
      <w:ins w:id="5677" w:author="Tanya Hernández" w:date="2017-05-21T17:26:00Z">
        <w:r>
          <w:rPr>
            <w:noProof/>
            <w:lang w:eastAsia="es-MX"/>
          </w:rPr>
          <w:lastRenderedPageBreak/>
          <w:drawing>
            <wp:anchor distT="0" distB="0" distL="114300" distR="114300" simplePos="0" relativeHeight="251740160" behindDoc="0" locked="0" layoutInCell="1" allowOverlap="1" wp14:anchorId="331B5355" wp14:editId="1B4DE2F2">
              <wp:simplePos x="0" y="0"/>
              <wp:positionH relativeFrom="page">
                <wp:align>center</wp:align>
              </wp:positionH>
              <wp:positionV relativeFrom="paragraph">
                <wp:posOffset>379367</wp:posOffset>
              </wp:positionV>
              <wp:extent cx="6050915" cy="4724400"/>
              <wp:effectExtent l="0" t="0" r="6985" b="0"/>
              <wp:wrapTopAndBottom/>
              <wp:docPr id="1073741852" name="Imagen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050915" cy="4724400"/>
                      </a:xfrm>
                      <a:prstGeom prst="rect">
                        <a:avLst/>
                      </a:prstGeom>
                    </pic:spPr>
                  </pic:pic>
                </a:graphicData>
              </a:graphic>
              <wp14:sizeRelH relativeFrom="margin">
                <wp14:pctWidth>0</wp14:pctWidth>
              </wp14:sizeRelH>
              <wp14:sizeRelV relativeFrom="margin">
                <wp14:pctHeight>0</wp14:pctHeight>
              </wp14:sizeRelV>
            </wp:anchor>
          </w:drawing>
        </w:r>
      </w:ins>
      <w:ins w:id="5678" w:author="Tanya Hernández" w:date="2017-05-21T17:25:00Z">
        <w:r w:rsidR="00CD00CD" w:rsidRPr="00CD00CD">
          <w:rPr>
            <w:rPrChange w:id="5679" w:author="Tanya Hernández" w:date="2017-05-21T17:25:00Z">
              <w:rPr>
                <w:b/>
              </w:rPr>
            </w:rPrChange>
          </w:rPr>
          <w:t>La ventana principal de Android Studio consta de varias áreas lógicas q</w:t>
        </w:r>
        <w:r w:rsidR="00A77019">
          <w:t>ue se identifican en la figura 4.3</w:t>
        </w:r>
        <w:r w:rsidR="007A529E">
          <w:t>4</w:t>
        </w:r>
        <w:r w:rsidR="00CD00CD" w:rsidRPr="00CD00CD">
          <w:rPr>
            <w:rPrChange w:id="5680" w:author="Tanya Hernández" w:date="2017-05-21T17:25:00Z">
              <w:rPr>
                <w:b/>
              </w:rPr>
            </w:rPrChange>
          </w:rPr>
          <w:t>.</w:t>
        </w:r>
      </w:ins>
    </w:p>
    <w:p w14:paraId="5E318C7C" w14:textId="3E4846BF" w:rsidR="00CD00CD" w:rsidRPr="00904827" w:rsidRDefault="00803B69">
      <w:pPr>
        <w:pStyle w:val="Descripcin"/>
        <w:rPr>
          <w:ins w:id="5681" w:author="Tanya Hernández" w:date="2017-05-21T17:27:00Z"/>
        </w:rPr>
        <w:pPrChange w:id="5682" w:author="Tanya Hernández" w:date="2017-05-28T00:21:00Z">
          <w:pPr>
            <w:pStyle w:val="Prrafodelista"/>
            <w:numPr>
              <w:ilvl w:val="1"/>
              <w:numId w:val="87"/>
            </w:numPr>
            <w:ind w:left="1724" w:hanging="360"/>
          </w:pPr>
        </w:pPrChange>
      </w:pPr>
      <w:bookmarkStart w:id="5683" w:name="_Toc483693237"/>
      <w:ins w:id="5684" w:author="Tanya Hernández" w:date="2017-05-21T19:48:00Z">
        <w:r w:rsidRPr="00803B69">
          <w:t>Fig. 4.</w:t>
        </w:r>
        <w:r w:rsidRPr="00904827">
          <w:fldChar w:fldCharType="begin"/>
        </w:r>
        <w:r w:rsidRPr="00803B69">
          <w:rPr>
            <w:rPrChange w:id="5685" w:author="Tanya Hernández" w:date="2017-05-21T19:48:00Z">
              <w:rPr/>
            </w:rPrChange>
          </w:rPr>
          <w:instrText xml:space="preserve"> SEQ Fig._4. \* ARABIC </w:instrText>
        </w:r>
      </w:ins>
      <w:r w:rsidRPr="00904827">
        <w:rPr>
          <w:rPrChange w:id="5686" w:author="Tanya Hernández" w:date="2017-05-21T19:48:00Z">
            <w:rPr/>
          </w:rPrChange>
        </w:rPr>
        <w:fldChar w:fldCharType="separate"/>
      </w:r>
      <w:ins w:id="5687" w:author="Tanya Hernández" w:date="2017-05-28T00:02:00Z">
        <w:r w:rsidR="005C425D">
          <w:rPr>
            <w:noProof/>
          </w:rPr>
          <w:t>34</w:t>
        </w:r>
      </w:ins>
      <w:ins w:id="5688" w:author="Tanya Hernández" w:date="2017-05-21T19:48:00Z">
        <w:r w:rsidRPr="00904827">
          <w:fldChar w:fldCharType="end"/>
        </w:r>
        <w:r>
          <w:t xml:space="preserve"> </w:t>
        </w:r>
      </w:ins>
      <w:ins w:id="5689" w:author="Tanya Hernández" w:date="2017-05-21T19:39:00Z">
        <w:r w:rsidR="00510FA1" w:rsidRPr="00803B69">
          <w:t>Ventana principal Android Studio [78</w:t>
        </w:r>
        <w:r w:rsidR="00510FA1" w:rsidRPr="00904827">
          <w:t>].</w:t>
        </w:r>
      </w:ins>
      <w:bookmarkEnd w:id="5683"/>
    </w:p>
    <w:p w14:paraId="5CD70CC2" w14:textId="245A29BF" w:rsidR="00CD00CD" w:rsidRDefault="00CD00CD">
      <w:pPr>
        <w:ind w:left="357"/>
        <w:jc w:val="left"/>
        <w:rPr>
          <w:ins w:id="5690" w:author="Tanya Hernández" w:date="2017-05-21T17:32:00Z"/>
          <w:b/>
        </w:rPr>
        <w:pPrChange w:id="5691" w:author="Tanya Hernández" w:date="2017-05-21T17:27:00Z">
          <w:pPr>
            <w:pStyle w:val="Prrafodelista"/>
            <w:numPr>
              <w:ilvl w:val="1"/>
              <w:numId w:val="87"/>
            </w:numPr>
            <w:ind w:left="1724" w:hanging="360"/>
          </w:pPr>
        </w:pPrChange>
      </w:pPr>
      <w:ins w:id="5692" w:author="Tanya Hernández" w:date="2017-05-21T17:31:00Z">
        <w:r>
          <w:rPr>
            <w:b/>
          </w:rPr>
          <w:t>1.</w:t>
        </w:r>
      </w:ins>
      <w:ins w:id="5693" w:author="Tanya Hernández" w:date="2017-05-21T17:32:00Z">
        <w:r w:rsidRPr="00CD00CD">
          <w:t xml:space="preserve"> </w:t>
        </w:r>
        <w:r w:rsidRPr="00CD00CD">
          <w:rPr>
            <w:rPrChange w:id="5694" w:author="Tanya Hernández" w:date="2017-05-21T17:32:00Z">
              <w:rPr>
                <w:b/>
              </w:rPr>
            </w:rPrChange>
          </w:rPr>
          <w:t>La barra de herramientas te permite realizar una gran variedad de a</w:t>
        </w:r>
        <w:r w:rsidR="00687176" w:rsidRPr="00803B69">
          <w:t>cciones, como la ejecución de la</w:t>
        </w:r>
        <w:r w:rsidRPr="00CD00CD">
          <w:rPr>
            <w:rPrChange w:id="5695" w:author="Tanya Hernández" w:date="2017-05-21T17:32:00Z">
              <w:rPr>
                <w:b/>
              </w:rPr>
            </w:rPrChange>
          </w:rPr>
          <w:t xml:space="preserve"> app y el inicio de herramientas de Android.</w:t>
        </w:r>
        <w:r>
          <w:rPr>
            <w:b/>
          </w:rPr>
          <w:t xml:space="preserve"> </w:t>
        </w:r>
      </w:ins>
    </w:p>
    <w:p w14:paraId="22D93384" w14:textId="438FB87D" w:rsidR="00CD00CD" w:rsidRPr="00687176" w:rsidRDefault="00CD00CD">
      <w:pPr>
        <w:ind w:left="357"/>
        <w:rPr>
          <w:ins w:id="5696" w:author="Tanya Hernández" w:date="2017-05-21T17:32:00Z"/>
          <w:rPrChange w:id="5697" w:author="Tanya Hernández" w:date="2017-05-21T17:33:00Z">
            <w:rPr>
              <w:ins w:id="5698" w:author="Tanya Hernández" w:date="2017-05-21T17:32:00Z"/>
              <w:b/>
            </w:rPr>
          </w:rPrChange>
        </w:rPr>
        <w:pPrChange w:id="5699" w:author="Tanya Hernández" w:date="2017-05-21T17:33:00Z">
          <w:pPr>
            <w:pStyle w:val="Prrafodelista"/>
            <w:numPr>
              <w:ilvl w:val="1"/>
              <w:numId w:val="87"/>
            </w:numPr>
            <w:ind w:left="1724" w:hanging="360"/>
          </w:pPr>
        </w:pPrChange>
      </w:pPr>
      <w:ins w:id="5700" w:author="Tanya Hernández" w:date="2017-05-21T17:32:00Z">
        <w:r>
          <w:rPr>
            <w:b/>
          </w:rPr>
          <w:t>2.</w:t>
        </w:r>
        <w:r w:rsidR="00687176">
          <w:rPr>
            <w:b/>
          </w:rPr>
          <w:t xml:space="preserve"> </w:t>
        </w:r>
      </w:ins>
      <w:ins w:id="5701" w:author="Tanya Hernández" w:date="2017-05-21T17:33:00Z">
        <w:r w:rsidR="00687176" w:rsidRPr="00687176">
          <w:rPr>
            <w:rPrChange w:id="5702" w:author="Tanya Hernández" w:date="2017-05-21T17:33:00Z">
              <w:rPr>
                <w:b/>
              </w:rPr>
            </w:rPrChange>
          </w:rPr>
          <w:t>La barra de n</w:t>
        </w:r>
        <w:r w:rsidR="00687176" w:rsidRPr="00803B69">
          <w:t>avegación te ayuda a explorar el</w:t>
        </w:r>
        <w:r w:rsidR="00687176" w:rsidRPr="00687176">
          <w:rPr>
            <w:rPrChange w:id="5703" w:author="Tanya Hernández" w:date="2017-05-21T17:33:00Z">
              <w:rPr>
                <w:b/>
              </w:rPr>
            </w:rPrChange>
          </w:rPr>
          <w:t xml:space="preserve"> proyecto y abrir archivos para editar. Proporciona una vista más compacta de la estructura visible en la ventana Project.</w:t>
        </w:r>
      </w:ins>
    </w:p>
    <w:p w14:paraId="31BB1F5D" w14:textId="5D4E8F8E" w:rsidR="00CD00CD" w:rsidRDefault="00CD00CD">
      <w:pPr>
        <w:ind w:left="357"/>
        <w:rPr>
          <w:ins w:id="5704" w:author="Tanya Hernández" w:date="2017-05-21T17:32:00Z"/>
          <w:b/>
        </w:rPr>
        <w:pPrChange w:id="5705" w:author="Tanya Hernández" w:date="2017-05-21T17:33:00Z">
          <w:pPr>
            <w:pStyle w:val="Prrafodelista"/>
            <w:numPr>
              <w:ilvl w:val="1"/>
              <w:numId w:val="87"/>
            </w:numPr>
            <w:ind w:left="1724" w:hanging="360"/>
          </w:pPr>
        </w:pPrChange>
      </w:pPr>
      <w:ins w:id="5706" w:author="Tanya Hernández" w:date="2017-05-21T17:32:00Z">
        <w:r>
          <w:rPr>
            <w:b/>
          </w:rPr>
          <w:t>3.</w:t>
        </w:r>
      </w:ins>
      <w:ins w:id="5707" w:author="Tanya Hernández" w:date="2017-05-21T17:33:00Z">
        <w:r w:rsidR="00687176">
          <w:rPr>
            <w:b/>
          </w:rPr>
          <w:t xml:space="preserve"> </w:t>
        </w:r>
        <w:r w:rsidR="00687176" w:rsidRPr="00687176">
          <w:rPr>
            <w:rPrChange w:id="5708" w:author="Tanya Hernández" w:date="2017-05-21T17:33:00Z">
              <w:rPr>
                <w:b/>
              </w:rPr>
            </w:rPrChange>
          </w:rPr>
          <w:t>La ventana del editor es el área donde puedes crear y modificar código. Según el tipo de archivo actual, el editor puede cambiar. Por ejemplo, cuando se visualiza un archivo de diseño, el editor muestra el editor de diseño.</w:t>
        </w:r>
      </w:ins>
    </w:p>
    <w:p w14:paraId="55CB06E5" w14:textId="473B167B" w:rsidR="00CD00CD" w:rsidRPr="00687176" w:rsidRDefault="00CD00CD">
      <w:pPr>
        <w:ind w:left="357"/>
        <w:rPr>
          <w:ins w:id="5709" w:author="Tanya Hernández" w:date="2017-05-21T17:32:00Z"/>
          <w:rPrChange w:id="5710" w:author="Tanya Hernández" w:date="2017-05-21T17:34:00Z">
            <w:rPr>
              <w:ins w:id="5711" w:author="Tanya Hernández" w:date="2017-05-21T17:32:00Z"/>
              <w:b/>
            </w:rPr>
          </w:rPrChange>
        </w:rPr>
        <w:pPrChange w:id="5712" w:author="Tanya Hernández" w:date="2017-05-21T17:34:00Z">
          <w:pPr>
            <w:pStyle w:val="Prrafodelista"/>
            <w:numPr>
              <w:ilvl w:val="1"/>
              <w:numId w:val="87"/>
            </w:numPr>
            <w:ind w:left="1724" w:hanging="360"/>
          </w:pPr>
        </w:pPrChange>
      </w:pPr>
      <w:ins w:id="5713" w:author="Tanya Hernández" w:date="2017-05-21T17:32:00Z">
        <w:r>
          <w:rPr>
            <w:b/>
          </w:rPr>
          <w:t>4.</w:t>
        </w:r>
      </w:ins>
      <w:ins w:id="5714" w:author="Tanya Hernández" w:date="2017-05-21T17:33:00Z">
        <w:r w:rsidR="00687176">
          <w:rPr>
            <w:b/>
          </w:rPr>
          <w:t xml:space="preserve"> </w:t>
        </w:r>
      </w:ins>
      <w:ins w:id="5715" w:author="Tanya Hernández" w:date="2017-05-21T17:34:00Z">
        <w:r w:rsidR="00687176" w:rsidRPr="00687176">
          <w:rPr>
            <w:rPrChange w:id="5716" w:author="Tanya Hernández" w:date="2017-05-21T17:34:00Z">
              <w:rPr>
                <w:b/>
              </w:rPr>
            </w:rPrChange>
          </w:rPr>
          <w:t>La barra de la ventana de herramientas se extiende alrededor de la parte externa de la ventana del I</w:t>
        </w:r>
        <w:r w:rsidR="00687176" w:rsidRPr="00803B69">
          <w:t xml:space="preserve">DE y contiene los botones que </w:t>
        </w:r>
        <w:r w:rsidR="00687176" w:rsidRPr="00687176">
          <w:rPr>
            <w:rPrChange w:id="5717" w:author="Tanya Hernández" w:date="2017-05-21T17:34:00Z">
              <w:rPr>
                <w:b/>
              </w:rPr>
            </w:rPrChange>
          </w:rPr>
          <w:t>permiten expandir o contraer ventanas de herramientas individuales.</w:t>
        </w:r>
      </w:ins>
    </w:p>
    <w:p w14:paraId="6E8E3EB5" w14:textId="3C7AD349" w:rsidR="00CD00CD" w:rsidRDefault="00CD00CD">
      <w:pPr>
        <w:ind w:left="357"/>
        <w:rPr>
          <w:ins w:id="5718" w:author="Tanya Hernández" w:date="2017-05-21T17:32:00Z"/>
          <w:b/>
        </w:rPr>
        <w:pPrChange w:id="5719" w:author="Tanya Hernández" w:date="2017-05-21T17:34:00Z">
          <w:pPr>
            <w:pStyle w:val="Prrafodelista"/>
            <w:numPr>
              <w:ilvl w:val="1"/>
              <w:numId w:val="87"/>
            </w:numPr>
            <w:ind w:left="1724" w:hanging="360"/>
          </w:pPr>
        </w:pPrChange>
      </w:pPr>
      <w:ins w:id="5720" w:author="Tanya Hernández" w:date="2017-05-21T17:32:00Z">
        <w:r>
          <w:rPr>
            <w:b/>
          </w:rPr>
          <w:t>5.</w:t>
        </w:r>
      </w:ins>
      <w:ins w:id="5721" w:author="Tanya Hernández" w:date="2017-05-21T17:34:00Z">
        <w:r w:rsidR="00687176">
          <w:rPr>
            <w:b/>
          </w:rPr>
          <w:t xml:space="preserve"> </w:t>
        </w:r>
        <w:r w:rsidR="00687176" w:rsidRPr="00803B69">
          <w:t xml:space="preserve">Las ventanas de herramientas </w:t>
        </w:r>
        <w:r w:rsidR="00687176" w:rsidRPr="00687176">
          <w:rPr>
            <w:rPrChange w:id="5722" w:author="Tanya Hernández" w:date="2017-05-21T17:34:00Z">
              <w:rPr>
                <w:b/>
              </w:rPr>
            </w:rPrChange>
          </w:rPr>
          <w:t>permiten acceder a tareas específicas, como la administración de proyectos, las búsquedas, los controles de versión, etc. Puedes expandirlas y contraerlas.</w:t>
        </w:r>
      </w:ins>
    </w:p>
    <w:p w14:paraId="0487E3DF" w14:textId="1DC63B0E" w:rsidR="00CD00CD" w:rsidRDefault="00CD00CD">
      <w:pPr>
        <w:ind w:left="357"/>
        <w:rPr>
          <w:ins w:id="5723" w:author="Tanya Hernández" w:date="2017-05-21T17:38:00Z"/>
        </w:rPr>
        <w:pPrChange w:id="5724" w:author="Tanya Hernández" w:date="2017-05-21T17:35:00Z">
          <w:pPr>
            <w:pStyle w:val="Prrafodelista"/>
            <w:numPr>
              <w:ilvl w:val="1"/>
              <w:numId w:val="87"/>
            </w:numPr>
            <w:ind w:left="1724" w:hanging="360"/>
          </w:pPr>
        </w:pPrChange>
      </w:pPr>
      <w:ins w:id="5725" w:author="Tanya Hernández" w:date="2017-05-21T17:32:00Z">
        <w:r>
          <w:rPr>
            <w:b/>
          </w:rPr>
          <w:t>6.</w:t>
        </w:r>
      </w:ins>
      <w:ins w:id="5726" w:author="Tanya Hernández" w:date="2017-05-21T17:34:00Z">
        <w:r w:rsidR="00687176">
          <w:rPr>
            <w:b/>
          </w:rPr>
          <w:t xml:space="preserve"> </w:t>
        </w:r>
        <w:r w:rsidR="00687176" w:rsidRPr="00687176">
          <w:rPr>
            <w:rPrChange w:id="5727" w:author="Tanya Hernández" w:date="2017-05-21T17:35:00Z">
              <w:rPr>
                <w:b/>
              </w:rPr>
            </w:rPrChange>
          </w:rPr>
          <w:t>En la barra de es</w:t>
        </w:r>
        <w:r w:rsidR="00687176" w:rsidRPr="00803B69">
          <w:t>tado, se muestra el estado del</w:t>
        </w:r>
        <w:r w:rsidR="00687176" w:rsidRPr="00687176">
          <w:rPr>
            <w:rPrChange w:id="5728" w:author="Tanya Hernández" w:date="2017-05-21T17:35:00Z">
              <w:rPr>
                <w:b/>
              </w:rPr>
            </w:rPrChange>
          </w:rPr>
          <w:t xml:space="preserve"> proyecto y del IDE en sí, como también cualquier advertencia o mensaje</w:t>
        </w:r>
      </w:ins>
      <w:ins w:id="5729" w:author="Tanya Hernández" w:date="2017-05-21T19:13:00Z">
        <w:r w:rsidR="008374B2">
          <w:t xml:space="preserve"> [</w:t>
        </w:r>
      </w:ins>
      <w:ins w:id="5730" w:author="Tanya Hernández" w:date="2017-05-21T19:37:00Z">
        <w:r w:rsidR="00510FA1">
          <w:t>78</w:t>
        </w:r>
      </w:ins>
      <w:ins w:id="5731" w:author="Tanya Hernández" w:date="2017-05-21T19:13:00Z">
        <w:r w:rsidR="008374B2">
          <w:t>]</w:t>
        </w:r>
      </w:ins>
      <w:ins w:id="5732" w:author="Tanya Hernández" w:date="2017-05-21T17:34:00Z">
        <w:r w:rsidR="00687176" w:rsidRPr="00687176">
          <w:rPr>
            <w:rPrChange w:id="5733" w:author="Tanya Hernández" w:date="2017-05-21T17:35:00Z">
              <w:rPr>
                <w:b/>
              </w:rPr>
            </w:rPrChange>
          </w:rPr>
          <w:t>.</w:t>
        </w:r>
      </w:ins>
    </w:p>
    <w:p w14:paraId="538EA70C" w14:textId="5F2F23CD" w:rsidR="00510FA1" w:rsidRDefault="00510FA1">
      <w:pPr>
        <w:ind w:firstLine="0"/>
        <w:rPr>
          <w:ins w:id="5734" w:author="Tanya Hernández" w:date="2017-05-21T17:38:00Z"/>
        </w:rPr>
        <w:pPrChange w:id="5735" w:author="Tanya Hernández" w:date="2017-05-21T19:17:00Z">
          <w:pPr>
            <w:pStyle w:val="Prrafodelista"/>
            <w:numPr>
              <w:ilvl w:val="1"/>
              <w:numId w:val="87"/>
            </w:numPr>
            <w:ind w:left="1724" w:hanging="360"/>
          </w:pPr>
        </w:pPrChange>
      </w:pPr>
    </w:p>
    <w:p w14:paraId="3B58031C" w14:textId="2A3EF847" w:rsidR="00687176" w:rsidRPr="00803B69" w:rsidRDefault="00687176">
      <w:pPr>
        <w:spacing w:after="240"/>
        <w:rPr>
          <w:ins w:id="5736" w:author="Tanya Hernández" w:date="2017-05-21T17:32:00Z"/>
          <w:b/>
        </w:rPr>
        <w:pPrChange w:id="5737" w:author="Tanya Hernández" w:date="2017-05-21T18:28:00Z">
          <w:pPr>
            <w:pStyle w:val="Prrafodelista"/>
            <w:numPr>
              <w:ilvl w:val="1"/>
              <w:numId w:val="87"/>
            </w:numPr>
            <w:ind w:left="1724" w:hanging="360"/>
          </w:pPr>
        </w:pPrChange>
      </w:pPr>
      <w:ins w:id="5738" w:author="Tanya Hernández" w:date="2017-05-21T17:40:00Z">
        <w:r w:rsidRPr="00687176">
          <w:rPr>
            <w:b/>
            <w:rPrChange w:id="5739" w:author="Tanya Hernández" w:date="2017-05-21T17:41:00Z">
              <w:rPr/>
            </w:rPrChange>
          </w:rPr>
          <w:t>Mysql</w:t>
        </w:r>
      </w:ins>
    </w:p>
    <w:p w14:paraId="1B6F9E27" w14:textId="4A4FCBC3" w:rsidR="00CD00CD" w:rsidRDefault="00687176">
      <w:pPr>
        <w:spacing w:after="240"/>
        <w:rPr>
          <w:ins w:id="5740" w:author="Tanya Hernández" w:date="2017-05-21T17:47:00Z"/>
        </w:rPr>
        <w:pPrChange w:id="5741" w:author="Tanya Hernández" w:date="2017-05-21T17:42:00Z">
          <w:pPr>
            <w:pStyle w:val="Prrafodelista"/>
            <w:numPr>
              <w:ilvl w:val="1"/>
              <w:numId w:val="87"/>
            </w:numPr>
            <w:ind w:left="1724" w:hanging="360"/>
          </w:pPr>
        </w:pPrChange>
      </w:pPr>
      <w:ins w:id="5742" w:author="Tanya Hernández" w:date="2017-05-21T17:42:00Z">
        <w:r w:rsidRPr="00687176">
          <w:lastRenderedPageBreak/>
          <w:t>MySQL es la base de datos de código abierto más popular del mercado. Gracias a su rendimiento probado, a su fiabilidad y a su facilidad de uso, MySQL se ha convertido en la base de datos líder elegida para las aplicaciones basadas en web y utilizada por propiedades web de perfil alto, como Facebook, Twitter, YouTube y l</w:t>
        </w:r>
        <w:r>
          <w:t>os cinco sitios web principales</w:t>
        </w:r>
        <w:r w:rsidRPr="00687176">
          <w:t>. Además, es una elección muy popular como base de datos integrada, distribuida por miles de ISV y OEM.</w:t>
        </w:r>
      </w:ins>
    </w:p>
    <w:p w14:paraId="720F5FD9" w14:textId="37708636" w:rsidR="0039305C" w:rsidRPr="0039305C" w:rsidRDefault="0039305C" w:rsidP="0039305C">
      <w:pPr>
        <w:spacing w:after="240"/>
        <w:rPr>
          <w:ins w:id="5743" w:author="Tanya Hernández" w:date="2017-05-21T17:47:00Z"/>
          <w:b/>
          <w:rPrChange w:id="5744" w:author="Tanya Hernández" w:date="2017-05-21T17:49:00Z">
            <w:rPr>
              <w:ins w:id="5745" w:author="Tanya Hernández" w:date="2017-05-21T17:47:00Z"/>
            </w:rPr>
          </w:rPrChange>
        </w:rPr>
      </w:pPr>
      <w:ins w:id="5746" w:author="Tanya Hernández" w:date="2017-05-21T17:47:00Z">
        <w:r w:rsidRPr="0039305C">
          <w:rPr>
            <w:b/>
            <w:rPrChange w:id="5747" w:author="Tanya Hernández" w:date="2017-05-21T17:49:00Z">
              <w:rPr/>
            </w:rPrChange>
          </w:rPr>
          <w:t>Características de MySQL</w:t>
        </w:r>
      </w:ins>
    </w:p>
    <w:p w14:paraId="52DD088F" w14:textId="6FC63B52" w:rsidR="0039305C" w:rsidRDefault="0039305C" w:rsidP="0039305C">
      <w:pPr>
        <w:spacing w:after="240"/>
        <w:rPr>
          <w:ins w:id="5748" w:author="Tanya Hernández" w:date="2017-05-21T17:47:00Z"/>
        </w:rPr>
      </w:pPr>
      <w:ins w:id="5749" w:author="Tanya Hernández" w:date="2017-05-21T17:47:00Z">
        <w:r>
          <w:t xml:space="preserve">MySQL es una base de datos polivalente. Puede vivir en sistemas Linux, Windows, </w:t>
        </w:r>
      </w:ins>
      <w:ins w:id="5750" w:author="Tanya Hernández" w:date="2017-05-27T23:59:00Z">
        <w:r w:rsidR="007A529E">
          <w:t>etc.…</w:t>
        </w:r>
      </w:ins>
      <w:ins w:id="5751" w:author="Tanya Hernández" w:date="2017-05-21T17:47:00Z">
        <w:r>
          <w:t>, y existe gran número de drivers para conectarse a ella desde todo tipo de lenguajes de programación. Fue creada usando una mezcla entre los lenguajes C y C++. Es muy usada en la web, como complemento a sistemas con PHP y Apache, lo que proporciona al programador un potente entorno de desarrollo (LAMP). Algunas de las ventajas de MySQL son las siguientes:</w:t>
        </w:r>
      </w:ins>
    </w:p>
    <w:p w14:paraId="049E3231" w14:textId="4505443D" w:rsidR="0039305C" w:rsidRDefault="0039305C">
      <w:pPr>
        <w:pStyle w:val="Prrafodelista"/>
        <w:numPr>
          <w:ilvl w:val="0"/>
          <w:numId w:val="102"/>
        </w:numPr>
        <w:spacing w:after="240"/>
        <w:rPr>
          <w:ins w:id="5752" w:author="Tanya Hernández" w:date="2017-05-21T17:47:00Z"/>
        </w:rPr>
        <w:pPrChange w:id="5753" w:author="Tanya Hernández" w:date="2017-05-21T17:50:00Z">
          <w:pPr>
            <w:spacing w:after="240"/>
          </w:pPr>
        </w:pPrChange>
      </w:pPr>
      <w:ins w:id="5754" w:author="Tanya Hernández" w:date="2017-05-21T17:47:00Z">
        <w:r>
          <w:t xml:space="preserve">Multiplataforma: Linux, Windows, AIX, Solaris, y un largo de etcétera de sistemas </w:t>
        </w:r>
      </w:ins>
      <w:ins w:id="5755" w:author="Tanya Hernández" w:date="2017-05-21T17:50:00Z">
        <w:r>
          <w:t xml:space="preserve">que </w:t>
        </w:r>
      </w:ins>
      <w:ins w:id="5756" w:author="Tanya Hernández" w:date="2017-05-21T17:47:00Z">
        <w:r>
          <w:t>la soportan.</w:t>
        </w:r>
      </w:ins>
    </w:p>
    <w:p w14:paraId="43F825EB" w14:textId="660332AE" w:rsidR="0039305C" w:rsidRDefault="0039305C">
      <w:pPr>
        <w:pStyle w:val="Prrafodelista"/>
        <w:numPr>
          <w:ilvl w:val="0"/>
          <w:numId w:val="102"/>
        </w:numPr>
        <w:spacing w:after="240"/>
        <w:rPr>
          <w:ins w:id="5757" w:author="Tanya Hernández" w:date="2017-05-21T17:47:00Z"/>
        </w:rPr>
        <w:pPrChange w:id="5758" w:author="Tanya Hernández" w:date="2017-05-21T17:50:00Z">
          <w:pPr>
            <w:spacing w:after="240"/>
          </w:pPr>
        </w:pPrChange>
      </w:pPr>
      <w:ins w:id="5759" w:author="Tanya Hernández" w:date="2017-05-21T17:47:00Z">
        <w:r>
          <w:t>Múltiples motores de almacenamiento que se adaptan a las distintas necesidad</w:t>
        </w:r>
      </w:ins>
      <w:ins w:id="5760" w:author="Tanya Hernández" w:date="2017-05-27T23:47:00Z">
        <w:r w:rsidR="00DE2144">
          <w:t>es</w:t>
        </w:r>
      </w:ins>
      <w:ins w:id="5761" w:author="Tanya Hernández" w:date="2017-05-21T17:47:00Z">
        <w:r>
          <w:t xml:space="preserve"> de cada entorno: MyISAM, InnoDB, Memory, etc... Permite usar para cada tabla un motor de almacenamiento distinto.</w:t>
        </w:r>
      </w:ins>
    </w:p>
    <w:p w14:paraId="21D370FB" w14:textId="77777777" w:rsidR="0039305C" w:rsidRDefault="0039305C">
      <w:pPr>
        <w:pStyle w:val="Prrafodelista"/>
        <w:numPr>
          <w:ilvl w:val="0"/>
          <w:numId w:val="102"/>
        </w:numPr>
        <w:spacing w:after="240"/>
        <w:rPr>
          <w:ins w:id="5762" w:author="Tanya Hernández" w:date="2017-05-21T17:47:00Z"/>
        </w:rPr>
        <w:pPrChange w:id="5763" w:author="Tanya Hernández" w:date="2017-05-21T17:50:00Z">
          <w:pPr>
            <w:spacing w:after="240"/>
          </w:pPr>
        </w:pPrChange>
      </w:pPr>
      <w:ins w:id="5764" w:author="Tanya Hernández" w:date="2017-05-21T17:47:00Z">
        <w:r>
          <w:t>Gran velocidad a la hora de realizar operaciones.</w:t>
        </w:r>
      </w:ins>
    </w:p>
    <w:p w14:paraId="47A20109" w14:textId="77777777" w:rsidR="0039305C" w:rsidRDefault="0039305C">
      <w:pPr>
        <w:pStyle w:val="Prrafodelista"/>
        <w:numPr>
          <w:ilvl w:val="0"/>
          <w:numId w:val="102"/>
        </w:numPr>
        <w:spacing w:after="240"/>
        <w:rPr>
          <w:ins w:id="5765" w:author="Tanya Hernández" w:date="2017-05-21T17:47:00Z"/>
        </w:rPr>
        <w:pPrChange w:id="5766" w:author="Tanya Hernández" w:date="2017-05-21T17:51:00Z">
          <w:pPr>
            <w:spacing w:after="240"/>
          </w:pPr>
        </w:pPrChange>
      </w:pPr>
      <w:ins w:id="5767" w:author="Tanya Hernández" w:date="2017-05-21T17:47:00Z">
        <w:r>
          <w:t>Soporta un amplio número de tipos de datos.</w:t>
        </w:r>
      </w:ins>
    </w:p>
    <w:p w14:paraId="2D0E846C" w14:textId="77777777" w:rsidR="0039305C" w:rsidRDefault="0039305C">
      <w:pPr>
        <w:pStyle w:val="Prrafodelista"/>
        <w:numPr>
          <w:ilvl w:val="0"/>
          <w:numId w:val="102"/>
        </w:numPr>
        <w:spacing w:after="240"/>
        <w:rPr>
          <w:ins w:id="5768" w:author="Tanya Hernández" w:date="2017-05-21T17:47:00Z"/>
        </w:rPr>
        <w:pPrChange w:id="5769" w:author="Tanya Hernández" w:date="2017-05-21T17:51:00Z">
          <w:pPr>
            <w:spacing w:after="240"/>
          </w:pPr>
        </w:pPrChange>
      </w:pPr>
      <w:ins w:id="5770" w:author="Tanya Hernández" w:date="2017-05-21T17:47:00Z">
        <w:r>
          <w:t>Tiene una gran comunidad de desarrolladores, y una extensa documentación.</w:t>
        </w:r>
      </w:ins>
    </w:p>
    <w:p w14:paraId="20FAE805" w14:textId="77777777" w:rsidR="0039305C" w:rsidRDefault="0039305C">
      <w:pPr>
        <w:pStyle w:val="Prrafodelista"/>
        <w:numPr>
          <w:ilvl w:val="0"/>
          <w:numId w:val="102"/>
        </w:numPr>
        <w:spacing w:after="240"/>
        <w:rPr>
          <w:ins w:id="5771" w:author="Tanya Hernández" w:date="2017-05-21T17:47:00Z"/>
        </w:rPr>
        <w:pPrChange w:id="5772" w:author="Tanya Hernández" w:date="2017-05-21T17:51:00Z">
          <w:pPr>
            <w:spacing w:after="240"/>
          </w:pPr>
        </w:pPrChange>
      </w:pPr>
      <w:ins w:id="5773" w:author="Tanya Hernández" w:date="2017-05-21T17:47:00Z">
        <w:r>
          <w:t>Uso de transacciones e integridad relacional (dependiendo del tipo de motor de almacenamiento).</w:t>
        </w:r>
      </w:ins>
    </w:p>
    <w:p w14:paraId="7248CF34" w14:textId="0CCE351B" w:rsidR="0039305C" w:rsidRDefault="0039305C">
      <w:pPr>
        <w:spacing w:after="240"/>
        <w:rPr>
          <w:ins w:id="5774" w:author="Tanya Hernández" w:date="2017-05-21T17:52:00Z"/>
        </w:rPr>
        <w:pPrChange w:id="5775" w:author="Tanya Hernández" w:date="2017-05-21T17:42:00Z">
          <w:pPr>
            <w:pStyle w:val="Prrafodelista"/>
            <w:numPr>
              <w:ilvl w:val="1"/>
              <w:numId w:val="87"/>
            </w:numPr>
            <w:ind w:left="1724" w:hanging="360"/>
          </w:pPr>
        </w:pPrChange>
      </w:pPr>
      <w:ins w:id="5776" w:author="Tanya Hernández" w:date="2017-05-21T17:47:00Z">
        <w:r>
          <w:t>Buena capacidad de indexación y búsqueda y uso de fulltext, que la dotan de una serie de herramientas para hacer búsquedas complejas usando patrones.</w:t>
        </w:r>
      </w:ins>
    </w:p>
    <w:p w14:paraId="5DD80FDE" w14:textId="2CF823EB" w:rsidR="0039305C" w:rsidRDefault="0039305C">
      <w:pPr>
        <w:spacing w:after="240"/>
        <w:rPr>
          <w:ins w:id="5777" w:author="Tanya Hernández" w:date="2017-05-21T17:53:00Z"/>
        </w:rPr>
        <w:pPrChange w:id="5778" w:author="Tanya Hernández" w:date="2017-05-21T17:42:00Z">
          <w:pPr>
            <w:pStyle w:val="Prrafodelista"/>
            <w:numPr>
              <w:ilvl w:val="1"/>
              <w:numId w:val="87"/>
            </w:numPr>
            <w:ind w:left="1724" w:hanging="360"/>
          </w:pPr>
        </w:pPrChange>
      </w:pPr>
      <w:ins w:id="5779" w:author="Tanya Hernández" w:date="2017-05-21T17:52:00Z">
        <w:r w:rsidRPr="0039305C">
          <w:t>Todas estas características, confieren a MySQL un carácter robusto y potente, que la hacen muy recomendable a la hora de elegir una Base de datos</w:t>
        </w:r>
      </w:ins>
      <w:ins w:id="5780" w:author="Tanya Hernández" w:date="2017-05-21T19:40:00Z">
        <w:r w:rsidR="00510FA1">
          <w:t xml:space="preserve"> [79]</w:t>
        </w:r>
      </w:ins>
      <w:ins w:id="5781" w:author="Tanya Hernández" w:date="2017-05-21T17:52:00Z">
        <w:r w:rsidRPr="0039305C">
          <w:t>.</w:t>
        </w:r>
      </w:ins>
    </w:p>
    <w:p w14:paraId="3CFE078E" w14:textId="4506DE04" w:rsidR="00FC0292" w:rsidRDefault="00972068">
      <w:pPr>
        <w:spacing w:after="240"/>
        <w:rPr>
          <w:ins w:id="5782" w:author="Tanya Hernández" w:date="2017-05-21T17:53:00Z"/>
          <w:b/>
        </w:rPr>
        <w:pPrChange w:id="5783" w:author="Tanya Hernández" w:date="2017-05-21T17:42:00Z">
          <w:pPr>
            <w:pStyle w:val="Prrafodelista"/>
            <w:numPr>
              <w:ilvl w:val="1"/>
              <w:numId w:val="87"/>
            </w:numPr>
            <w:ind w:left="1724" w:hanging="360"/>
          </w:pPr>
        </w:pPrChange>
      </w:pPr>
      <w:ins w:id="5784" w:author="Tanya Hernández" w:date="2017-05-21T17:53:00Z">
        <w:r>
          <w:rPr>
            <w:b/>
          </w:rPr>
          <w:t>Php</w:t>
        </w:r>
      </w:ins>
    </w:p>
    <w:p w14:paraId="6BFC89AC" w14:textId="43305702" w:rsidR="00FC0292" w:rsidRDefault="00FC0292">
      <w:pPr>
        <w:spacing w:after="240"/>
        <w:rPr>
          <w:ins w:id="5785" w:author="Tanya Hernández" w:date="2017-05-21T18:04:00Z"/>
        </w:rPr>
        <w:pPrChange w:id="5786" w:author="Tanya Hernández" w:date="2017-05-21T17:42:00Z">
          <w:pPr>
            <w:pStyle w:val="Prrafodelista"/>
            <w:numPr>
              <w:ilvl w:val="1"/>
              <w:numId w:val="87"/>
            </w:numPr>
            <w:ind w:left="1724" w:hanging="360"/>
          </w:pPr>
        </w:pPrChange>
      </w:pPr>
      <w:ins w:id="5787" w:author="Tanya Hernández" w:date="2017-05-21T17:54:00Z">
        <w:r w:rsidRPr="00FC0292">
          <w:t>PHP (acrónimo recursivo de PHP: Hypertext Preprocessor) es un lenguaje de código abierto muy popular especialmente adecuado para el desarrollo web y que puede ser incrustado en HTML.</w:t>
        </w:r>
      </w:ins>
      <w:ins w:id="5788" w:author="Tanya Hernández" w:date="2017-05-21T17:57:00Z">
        <w:r>
          <w:t xml:space="preserve"> PHP es un lenguaje de </w:t>
        </w:r>
        <w:r w:rsidRPr="00FC0292">
          <w:t>scripting</w:t>
        </w:r>
        <w:r>
          <w:t xml:space="preserve"> </w:t>
        </w:r>
        <w:r w:rsidRPr="00FC0292">
          <w:t>que puede ser embebido en HTML. Gran parte de su sintaxis se toma prestada de C, Java y Perl con un par de características específicas propias de PHP. El objetivo del lenguaje es permitir a los desarrolladores web escribir con rapidez páginas generadas dinámicamente</w:t>
        </w:r>
      </w:ins>
      <w:ins w:id="5789" w:author="Tanya Hernández" w:date="2017-05-21T17:58:00Z">
        <w:r>
          <w:t>.</w:t>
        </w:r>
      </w:ins>
    </w:p>
    <w:p w14:paraId="0921B983" w14:textId="07D034B7" w:rsidR="00302DAE" w:rsidRDefault="00FC0292">
      <w:pPr>
        <w:spacing w:after="240"/>
        <w:rPr>
          <w:ins w:id="5790" w:author="Tanya Hernández" w:date="2017-05-21T19:40:00Z"/>
        </w:rPr>
        <w:pPrChange w:id="5791" w:author="Tanya Hernández" w:date="2017-05-21T19:22:00Z">
          <w:pPr>
            <w:pStyle w:val="Prrafodelista"/>
            <w:numPr>
              <w:ilvl w:val="1"/>
              <w:numId w:val="87"/>
            </w:numPr>
            <w:ind w:left="1724" w:hanging="360"/>
          </w:pPr>
        </w:pPrChange>
      </w:pPr>
      <w:ins w:id="5792" w:author="Tanya Hernández" w:date="2017-05-21T18:04:00Z">
        <w:r w:rsidRPr="00FC0292">
          <w:t xml:space="preserve">Algunas de las más importantes capacidades de PHP son: compatibilidad con las bases de datos más comunes, como MySQL, mSQL, Oracle, Informix, y ODBC, por ejemplo. Incluye funciones para el envío de correo electrónico, </w:t>
        </w:r>
      </w:ins>
      <w:ins w:id="5793" w:author="Tanya Hernández" w:date="2017-05-21T18:05:00Z">
        <w:r w:rsidR="009B7B4C">
          <w:t>subir</w:t>
        </w:r>
      </w:ins>
      <w:ins w:id="5794" w:author="Tanya Hernández" w:date="2017-05-21T18:04:00Z">
        <w:r w:rsidRPr="00FC0292">
          <w:t xml:space="preserve"> archivos, crear dinámicamente en el servidor imágenes en formato GIF, incluso animadas y una lista interminable de utilidades adicionales</w:t>
        </w:r>
      </w:ins>
      <w:ins w:id="5795" w:author="Tanya Hernández" w:date="2017-05-21T19:40:00Z">
        <w:r w:rsidR="00510FA1">
          <w:t xml:space="preserve"> [80]</w:t>
        </w:r>
      </w:ins>
      <w:ins w:id="5796" w:author="Tanya Hernández" w:date="2017-05-21T18:04:00Z">
        <w:r w:rsidRPr="00FC0292">
          <w:t>.</w:t>
        </w:r>
      </w:ins>
    </w:p>
    <w:p w14:paraId="59830501" w14:textId="07847BD1" w:rsidR="00510FA1" w:rsidRDefault="00510FA1">
      <w:pPr>
        <w:spacing w:after="240"/>
        <w:rPr>
          <w:ins w:id="5797" w:author="Tanya Hernández" w:date="2017-05-21T19:40:00Z"/>
        </w:rPr>
        <w:pPrChange w:id="5798" w:author="Tanya Hernández" w:date="2017-05-21T19:22:00Z">
          <w:pPr>
            <w:pStyle w:val="Prrafodelista"/>
            <w:numPr>
              <w:ilvl w:val="1"/>
              <w:numId w:val="87"/>
            </w:numPr>
            <w:ind w:left="1724" w:hanging="360"/>
          </w:pPr>
        </w:pPrChange>
      </w:pPr>
    </w:p>
    <w:p w14:paraId="008EC856" w14:textId="77777777" w:rsidR="00510FA1" w:rsidRPr="008374B2" w:rsidRDefault="00510FA1">
      <w:pPr>
        <w:spacing w:after="240"/>
        <w:rPr>
          <w:ins w:id="5799" w:author="Tanya Hernández" w:date="2017-05-21T18:20:00Z"/>
          <w:rPrChange w:id="5800" w:author="Tanya Hernández" w:date="2017-05-21T19:22:00Z">
            <w:rPr>
              <w:ins w:id="5801" w:author="Tanya Hernández" w:date="2017-05-21T18:20:00Z"/>
              <w:b/>
            </w:rPr>
          </w:rPrChange>
        </w:rPr>
        <w:pPrChange w:id="5802" w:author="Tanya Hernández" w:date="2017-05-21T19:22:00Z">
          <w:pPr>
            <w:pStyle w:val="Prrafodelista"/>
            <w:numPr>
              <w:ilvl w:val="1"/>
              <w:numId w:val="87"/>
            </w:numPr>
            <w:ind w:left="1724" w:hanging="360"/>
          </w:pPr>
        </w:pPrChange>
      </w:pPr>
    </w:p>
    <w:p w14:paraId="3788266C" w14:textId="17B4AB71" w:rsidR="009B7B4C" w:rsidRDefault="009B7B4C">
      <w:pPr>
        <w:spacing w:after="240"/>
        <w:rPr>
          <w:ins w:id="5803" w:author="Tanya Hernández" w:date="2017-05-21T18:12:00Z"/>
          <w:b/>
        </w:rPr>
        <w:pPrChange w:id="5804" w:author="Tanya Hernández" w:date="2017-05-21T17:42:00Z">
          <w:pPr>
            <w:pStyle w:val="Prrafodelista"/>
            <w:numPr>
              <w:ilvl w:val="1"/>
              <w:numId w:val="87"/>
            </w:numPr>
            <w:ind w:left="1724" w:hanging="360"/>
          </w:pPr>
        </w:pPrChange>
      </w:pPr>
      <w:ins w:id="5805" w:author="Tanya Hernández" w:date="2017-05-21T18:12:00Z">
        <w:r>
          <w:rPr>
            <w:b/>
          </w:rPr>
          <w:t>Java</w:t>
        </w:r>
      </w:ins>
    </w:p>
    <w:p w14:paraId="3D59B527" w14:textId="29382F64" w:rsidR="009B7B4C" w:rsidRDefault="00302DAE">
      <w:pPr>
        <w:spacing w:after="240"/>
        <w:rPr>
          <w:ins w:id="5806" w:author="Tanya Hernández" w:date="2017-05-21T19:24:00Z"/>
        </w:rPr>
        <w:pPrChange w:id="5807" w:author="Tanya Hernández" w:date="2017-05-21T17:42:00Z">
          <w:pPr>
            <w:pStyle w:val="Prrafodelista"/>
            <w:numPr>
              <w:ilvl w:val="1"/>
              <w:numId w:val="87"/>
            </w:numPr>
            <w:ind w:left="1724" w:hanging="360"/>
          </w:pPr>
        </w:pPrChange>
      </w:pPr>
      <w:ins w:id="5808" w:author="Tanya Hernández" w:date="2017-05-21T18:17:00Z">
        <w:r w:rsidRPr="00302DAE">
          <w:rPr>
            <w:rPrChange w:id="5809" w:author="Tanya Hernández" w:date="2017-05-21T18:17:00Z">
              <w:rPr>
                <w:b/>
              </w:rPr>
            </w:rPrChange>
          </w:rPr>
          <w:t>Java es un lenguaje de programación y una plataforma informática comercializada por primera vez en 1995 por Sun Microsystems. Hay muchas aplicaciones y sitios web que no funcionarán a menos que tenga Java instalado y cada día se crean más. Java es rápido, seguro y fiable. Desde portátiles hasta centros de datos, desde consolas para juegos hasta súper computadoras, desde teléfonos móviles hasta Internet, Java está en todas partes.</w:t>
        </w:r>
      </w:ins>
    </w:p>
    <w:p w14:paraId="3AE05761" w14:textId="77777777" w:rsidR="00F57889" w:rsidRDefault="00F57889" w:rsidP="00F57889">
      <w:pPr>
        <w:spacing w:after="240"/>
        <w:rPr>
          <w:ins w:id="5810" w:author="Tanya Hernández" w:date="2017-05-21T19:24:00Z"/>
        </w:rPr>
      </w:pPr>
      <w:ins w:id="5811" w:author="Tanya Hernández" w:date="2017-05-21T19:24:00Z">
        <w:r>
          <w:t>Java es la base para prácticamente todos los tipos de aplicaciones de red, además del estándar global para desarrollar y distribuir aplicaciones móviles y embebidas, juegos, contenido basado en web y software de empresa. Con más de 9 millones de desarrolladores en todo el mundo, Java le permite desarrollar, implementar y utilizar de forma eficaz interesantes aplicaciones y servicios.</w:t>
        </w:r>
      </w:ins>
    </w:p>
    <w:p w14:paraId="6B7EC62C" w14:textId="65B8E2CB" w:rsidR="00F57889" w:rsidRDefault="00F57889">
      <w:pPr>
        <w:spacing w:after="240"/>
        <w:rPr>
          <w:ins w:id="5812" w:author="Tanya Hernández" w:date="2017-05-21T18:17:00Z"/>
        </w:rPr>
        <w:pPrChange w:id="5813" w:author="Tanya Hernández" w:date="2017-05-21T17:42:00Z">
          <w:pPr>
            <w:pStyle w:val="Prrafodelista"/>
            <w:numPr>
              <w:ilvl w:val="1"/>
              <w:numId w:val="87"/>
            </w:numPr>
            <w:ind w:left="1724" w:hanging="360"/>
          </w:pPr>
        </w:pPrChange>
      </w:pPr>
      <w:ins w:id="5814" w:author="Tanya Hernández" w:date="2017-05-21T19:24:00Z">
        <w:r>
          <w:t>Desde portátiles hasta centros de datos, desde consolas para juegos hasta súper computadoras, desde teléfonos móviles hasta Internet, Java está en todas partes</w:t>
        </w:r>
      </w:ins>
      <w:ins w:id="5815" w:author="Tanya Hernández" w:date="2017-05-21T19:41:00Z">
        <w:r w:rsidR="00510FA1">
          <w:t xml:space="preserve"> [81]</w:t>
        </w:r>
      </w:ins>
      <w:ins w:id="5816" w:author="Tanya Hernández" w:date="2017-05-21T19:24:00Z">
        <w:r>
          <w:t>.</w:t>
        </w:r>
      </w:ins>
    </w:p>
    <w:p w14:paraId="1A0D69EE" w14:textId="45BA2A32" w:rsidR="00302DAE" w:rsidRDefault="00302DAE">
      <w:pPr>
        <w:spacing w:after="240"/>
        <w:rPr>
          <w:ins w:id="5817" w:author="Tanya Hernández" w:date="2017-05-21T18:21:00Z"/>
          <w:b/>
        </w:rPr>
        <w:pPrChange w:id="5818" w:author="Tanya Hernández" w:date="2017-05-21T17:42:00Z">
          <w:pPr>
            <w:pStyle w:val="Prrafodelista"/>
            <w:numPr>
              <w:ilvl w:val="1"/>
              <w:numId w:val="87"/>
            </w:numPr>
            <w:ind w:left="1724" w:hanging="360"/>
          </w:pPr>
        </w:pPrChange>
      </w:pPr>
      <w:ins w:id="5819" w:author="Tanya Hernández" w:date="2017-05-21T18:20:00Z">
        <w:r w:rsidRPr="00803B69">
          <w:rPr>
            <w:b/>
          </w:rPr>
          <w:t>Caracter</w:t>
        </w:r>
      </w:ins>
      <w:ins w:id="5820" w:author="Tanya Hernández" w:date="2017-05-21T18:21:00Z">
        <w:r>
          <w:rPr>
            <w:b/>
          </w:rPr>
          <w:t>í</w:t>
        </w:r>
      </w:ins>
      <w:ins w:id="5821" w:author="Tanya Hernández" w:date="2017-05-21T18:20:00Z">
        <w:r w:rsidRPr="00302DAE">
          <w:rPr>
            <w:b/>
            <w:rPrChange w:id="5822" w:author="Tanya Hernández" w:date="2017-05-21T18:20:00Z">
              <w:rPr/>
            </w:rPrChange>
          </w:rPr>
          <w:t>sticas de Java</w:t>
        </w:r>
      </w:ins>
    </w:p>
    <w:p w14:paraId="0B944518" w14:textId="77777777" w:rsidR="00302DAE" w:rsidRPr="00302DAE" w:rsidRDefault="00302DAE" w:rsidP="00302DAE">
      <w:pPr>
        <w:spacing w:after="240"/>
        <w:rPr>
          <w:ins w:id="5823" w:author="Tanya Hernández" w:date="2017-05-21T18:21:00Z"/>
          <w:rPrChange w:id="5824" w:author="Tanya Hernández" w:date="2017-05-21T18:21:00Z">
            <w:rPr>
              <w:ins w:id="5825" w:author="Tanya Hernández" w:date="2017-05-21T18:21:00Z"/>
              <w:b/>
            </w:rPr>
          </w:rPrChange>
        </w:rPr>
      </w:pPr>
      <w:ins w:id="5826" w:author="Tanya Hernández" w:date="2017-05-21T18:21:00Z">
        <w:r w:rsidRPr="00302DAE">
          <w:rPr>
            <w:rPrChange w:id="5827" w:author="Tanya Hernández" w:date="2017-05-21T18:21:00Z">
              <w:rPr>
                <w:b/>
              </w:rPr>
            </w:rPrChange>
          </w:rPr>
          <w:t xml:space="preserve">Una de las principales características por las que Java se ha hecho muy famoso es que es un lenguaje independiente de la plataforma. Eso quiere decir que si hacemos un programa en Java podrá funcionar en cualquier ordenador del mercado. Es una ventaja significativa para los desarrolladores de software, pues antes tenían que hacer un programa para cada sistema operativo, por ejemplo Windows, Linux, Apple, etc. Esto lo consigue porque se ha creado una Máquina de Java para cada sistema que hace de puente entre el sistema operativo y el programa de Java y posibilita que este último se entienda perfectamente. </w:t>
        </w:r>
      </w:ins>
    </w:p>
    <w:p w14:paraId="11F18D0B" w14:textId="2F94417A" w:rsidR="00302DAE" w:rsidRDefault="00302DAE">
      <w:pPr>
        <w:spacing w:after="240"/>
        <w:rPr>
          <w:ins w:id="5828" w:author="Tanya Hernández" w:date="2017-05-21T18:23:00Z"/>
        </w:rPr>
        <w:pPrChange w:id="5829" w:author="Tanya Hernández" w:date="2017-05-21T17:42:00Z">
          <w:pPr>
            <w:pStyle w:val="Prrafodelista"/>
            <w:numPr>
              <w:ilvl w:val="1"/>
              <w:numId w:val="87"/>
            </w:numPr>
            <w:ind w:left="1724" w:hanging="360"/>
          </w:pPr>
        </w:pPrChange>
      </w:pPr>
      <w:ins w:id="5830" w:author="Tanya Hernández" w:date="2017-05-21T18:21:00Z">
        <w:r w:rsidRPr="00302DAE">
          <w:rPr>
            <w:rPrChange w:id="5831" w:author="Tanya Hernández" w:date="2017-05-21T18:21:00Z">
              <w:rPr>
                <w:b/>
              </w:rPr>
            </w:rPrChange>
          </w:rPr>
          <w:t>La independencia de plataforma es una de las razones por las que Java es interesante para Internet, ya que muchas personas deben tener acceso con ordenadores distintos. Pero no se queda ahí, Java está desarrollándose incluso para distintos tipos de dispositivos además del ordenador como móviles, agendas y en general para cualquier cosa que se le ocurra a la industria.</w:t>
        </w:r>
      </w:ins>
    </w:p>
    <w:p w14:paraId="65A0A48F" w14:textId="78E2C1D3" w:rsidR="00302DAE" w:rsidDel="00302DAE" w:rsidRDefault="00302DAE">
      <w:pPr>
        <w:pStyle w:val="Ttulo3"/>
        <w:rPr>
          <w:del w:id="5832" w:author="Tanya Hernández" w:date="2017-05-21T18:24:00Z"/>
        </w:rPr>
        <w:pPrChange w:id="5833" w:author="Tanya Hernández" w:date="2017-05-21T12:51:00Z">
          <w:pPr>
            <w:spacing w:before="240" w:after="160" w:line="256" w:lineRule="auto"/>
            <w:ind w:right="0"/>
          </w:pPr>
        </w:pPrChange>
      </w:pPr>
      <w:ins w:id="5834" w:author="Tanya Hernández" w:date="2017-05-21T18:24:00Z">
        <w:r w:rsidRPr="009276B1">
          <w:t xml:space="preserve">Actualmente Java se utiliza en un amplio abanico de posibilidades y casi cualquier cosa que se puede hacer en cualquier lenguaje se puede hacer también en Java y muchas veces con grandes ventajas. Para lo que nos interesa a nosotros, con Java podemos programar páginas web dinámicas, con accesos </w:t>
        </w:r>
        <w:r w:rsidRPr="007720EB">
          <w:t>a bases de datos, utilizando XML, con cualquier tipo de conexión de red entre cualquier sistema. En general, cualquier aplicación que deseemos hacer con acceso a través web se puede hacer utilizando Java</w:t>
        </w:r>
      </w:ins>
      <w:ins w:id="5835" w:author="Tanya Hernández" w:date="2017-05-21T19:40:00Z">
        <w:r w:rsidR="00510FA1">
          <w:t xml:space="preserve"> [81]</w:t>
        </w:r>
      </w:ins>
      <w:ins w:id="5836" w:author="Tanya Hernández" w:date="2017-05-21T18:24:00Z">
        <w:r w:rsidRPr="009276B1">
          <w:t>.</w:t>
        </w:r>
      </w:ins>
    </w:p>
    <w:p w14:paraId="3BD22B72" w14:textId="077B8AAC" w:rsidR="00302DAE" w:rsidRDefault="00302DAE">
      <w:pPr>
        <w:rPr>
          <w:ins w:id="5837" w:author="Tanya Hernández" w:date="2017-05-21T18:25:00Z"/>
          <w:lang w:eastAsia="es-ES"/>
        </w:rPr>
        <w:pPrChange w:id="5838" w:author="Tanya Hernández" w:date="2017-05-21T18:25:00Z">
          <w:pPr>
            <w:pStyle w:val="Prrafodelista"/>
            <w:numPr>
              <w:ilvl w:val="1"/>
              <w:numId w:val="87"/>
            </w:numPr>
            <w:ind w:left="1724" w:hanging="360"/>
          </w:pPr>
        </w:pPrChange>
      </w:pPr>
    </w:p>
    <w:p w14:paraId="29839691" w14:textId="77777777" w:rsidR="00302DAE" w:rsidRPr="00302DAE" w:rsidRDefault="00302DAE">
      <w:pPr>
        <w:rPr>
          <w:ins w:id="5839" w:author="Tanya Hernández" w:date="2017-05-21T18:25:00Z"/>
          <w:lang w:eastAsia="es-ES"/>
          <w:rPrChange w:id="5840" w:author="Tanya Hernández" w:date="2017-05-21T18:25:00Z">
            <w:rPr>
              <w:ins w:id="5841" w:author="Tanya Hernández" w:date="2017-05-21T18:25:00Z"/>
            </w:rPr>
          </w:rPrChange>
        </w:rPr>
        <w:pPrChange w:id="5842" w:author="Tanya Hernández" w:date="2017-05-21T18:25:00Z">
          <w:pPr>
            <w:pStyle w:val="Prrafodelista"/>
            <w:numPr>
              <w:ilvl w:val="1"/>
              <w:numId w:val="87"/>
            </w:numPr>
            <w:ind w:left="1724" w:hanging="360"/>
          </w:pPr>
        </w:pPrChange>
      </w:pPr>
    </w:p>
    <w:p w14:paraId="34AC2957" w14:textId="2166A22B" w:rsidR="008157FF" w:rsidRPr="00302DAE" w:rsidRDefault="008157FF">
      <w:pPr>
        <w:pStyle w:val="Ttulo3"/>
        <w:rPr>
          <w:rPrChange w:id="5843" w:author="Tanya Hernández" w:date="2017-05-21T18:25:00Z">
            <w:rPr/>
          </w:rPrChange>
        </w:rPr>
        <w:pPrChange w:id="5844" w:author="Tanya Hernández" w:date="2017-05-21T18:25:00Z">
          <w:pPr>
            <w:spacing w:before="240" w:after="160" w:line="256" w:lineRule="auto"/>
            <w:ind w:right="0"/>
          </w:pPr>
        </w:pPrChange>
      </w:pPr>
      <w:bookmarkStart w:id="5845" w:name="_Toc479115566"/>
      <w:bookmarkStart w:id="5846" w:name="_Toc483160414"/>
      <w:r w:rsidRPr="00302DAE">
        <w:rPr>
          <w:rPrChange w:id="5847" w:author="Tanya Hernández" w:date="2017-05-21T18:25:00Z">
            <w:rPr/>
          </w:rPrChange>
        </w:rPr>
        <w:t>4</w:t>
      </w:r>
      <w:r w:rsidR="002A5813" w:rsidRPr="00302DAE">
        <w:rPr>
          <w:rPrChange w:id="5848" w:author="Tanya Hernández" w:date="2017-05-21T18:25:00Z">
            <w:rPr/>
          </w:rPrChange>
        </w:rPr>
        <w:t>.2.</w:t>
      </w:r>
      <w:ins w:id="5849" w:author="Tanya Hernández" w:date="2017-05-21T12:43:00Z">
        <w:r w:rsidR="005E6164" w:rsidRPr="00302DAE">
          <w:rPr>
            <w:rPrChange w:id="5850" w:author="Tanya Hernández" w:date="2017-05-21T18:25:00Z">
              <w:rPr/>
            </w:rPrChange>
          </w:rPr>
          <w:t>2</w:t>
        </w:r>
      </w:ins>
      <w:del w:id="5851" w:author="Tanya Hernández" w:date="2017-05-21T12:43:00Z">
        <w:r w:rsidR="002A5813" w:rsidRPr="00302DAE" w:rsidDel="005E6164">
          <w:rPr>
            <w:rPrChange w:id="5852" w:author="Tanya Hernández" w:date="2017-05-21T18:25:00Z">
              <w:rPr/>
            </w:rPrChange>
          </w:rPr>
          <w:delText>1</w:delText>
        </w:r>
      </w:del>
      <w:r w:rsidRPr="00302DAE">
        <w:rPr>
          <w:rPrChange w:id="5853" w:author="Tanya Hernández" w:date="2017-05-21T18:25:00Z">
            <w:rPr/>
          </w:rPrChange>
        </w:rPr>
        <w:t xml:space="preserve"> </w:t>
      </w:r>
      <w:bookmarkEnd w:id="5845"/>
      <w:r w:rsidRPr="00302DAE">
        <w:rPr>
          <w:rPrChange w:id="5854" w:author="Tanya Hernández" w:date="2017-05-21T18:25:00Z">
            <w:rPr/>
          </w:rPrChange>
        </w:rPr>
        <w:t xml:space="preserve">Alojamiento de la base de datos remota, creación del </w:t>
      </w:r>
      <w:del w:id="5855" w:author="Tanya Hernández" w:date="2017-05-27T23:58:00Z">
        <w:r w:rsidRPr="00302DAE" w:rsidDel="007A529E">
          <w:rPr>
            <w:rPrChange w:id="5856" w:author="Tanya Hernández" w:date="2017-05-21T18:25:00Z">
              <w:rPr/>
            </w:rPrChange>
          </w:rPr>
          <w:delText>webservices</w:delText>
        </w:r>
      </w:del>
      <w:ins w:id="5857" w:author="Tanya Hernández" w:date="2017-05-27T23:58:00Z">
        <w:r w:rsidR="007A529E" w:rsidRPr="00302DAE">
          <w:rPr>
            <w:rPrChange w:id="5858" w:author="Tanya Hernández" w:date="2017-05-21T18:25:00Z">
              <w:rPr/>
            </w:rPrChange>
          </w:rPr>
          <w:t>webservice</w:t>
        </w:r>
      </w:ins>
      <w:r w:rsidRPr="00302DAE">
        <w:rPr>
          <w:rPrChange w:id="5859" w:author="Tanya Hernández" w:date="2017-05-21T18:25:00Z">
            <w:rPr/>
          </w:rPrChange>
        </w:rPr>
        <w:t xml:space="preserve"> y del dominio</w:t>
      </w:r>
      <w:bookmarkEnd w:id="5846"/>
      <w:del w:id="5860" w:author="Tanya Hernández" w:date="2017-05-16T02:46:00Z">
        <w:r w:rsidRPr="00302DAE" w:rsidDel="00F865B4">
          <w:rPr>
            <w:rPrChange w:id="5861" w:author="Tanya Hernández" w:date="2017-05-21T18:25:00Z">
              <w:rPr/>
            </w:rPrChange>
          </w:rPr>
          <w:delText xml:space="preserve">. </w:delText>
        </w:r>
      </w:del>
    </w:p>
    <w:p w14:paraId="4BBAC825" w14:textId="77777777" w:rsidR="008157FF" w:rsidRDefault="008157FF" w:rsidP="005036EE">
      <w:r>
        <w:t xml:space="preserve">A los efectos de este prototipo, se decidió implementar un hosting con el propósito de alojar una base de datos y así brindar mayor control sobre los datos que se van a estar recibiendo por parte del usuario, de modo que se </w:t>
      </w:r>
      <w:r w:rsidRPr="00C458E4">
        <w:t>explicara</w:t>
      </w:r>
      <w:r>
        <w:t xml:space="preserve"> las herramientas que se utilizaron para la configuración y creación del hosting.</w:t>
      </w:r>
    </w:p>
    <w:p w14:paraId="579D0F9A" w14:textId="77777777" w:rsidR="008157FF" w:rsidRDefault="008157FF" w:rsidP="005036EE"/>
    <w:p w14:paraId="3F6C70D2" w14:textId="77777777" w:rsidR="008157FF" w:rsidRDefault="008157FF" w:rsidP="005036EE">
      <w:r>
        <w:lastRenderedPageBreak/>
        <w:t xml:space="preserve">Como herramienta principal que se ocupó para el servicio de alojamiento del hosting es Hostinger, que nos permite con tan solo crear una cuenta sin ningún costo, alojamiento de 2000 MB, 100 GB de ancho de banda, creador de sitios y 2 bases de datos MYSQL. </w:t>
      </w:r>
    </w:p>
    <w:p w14:paraId="3E30F504" w14:textId="77777777" w:rsidR="008157FF" w:rsidRDefault="008157FF" w:rsidP="005036EE"/>
    <w:p w14:paraId="7734744A" w14:textId="77777777" w:rsidR="008157FF" w:rsidRDefault="008157FF" w:rsidP="005036EE">
      <w:r>
        <w:t>Después de lo anterior expuesto pasaremos a explicar la creación del hosting, como segundo paso la configuración para la comunicación entre el webservice que es la base de datos y la aplicación móvil.</w:t>
      </w:r>
    </w:p>
    <w:p w14:paraId="325E32EB" w14:textId="77777777" w:rsidR="008157FF" w:rsidRDefault="008157FF" w:rsidP="005036EE"/>
    <w:p w14:paraId="4DCADC1C" w14:textId="5F3EBBD7" w:rsidR="005036EE" w:rsidDel="006E1D2F" w:rsidRDefault="008157FF">
      <w:pPr>
        <w:rPr>
          <w:del w:id="5862" w:author="Tanya Hernández" w:date="2017-05-17T01:06:00Z"/>
        </w:rPr>
      </w:pPr>
      <w:del w:id="5863" w:author="Tanya Hernández" w:date="2017-05-17T01:05:00Z">
        <w:r w:rsidRPr="006E1D2F" w:rsidDel="006E1D2F">
          <w:delText>Creamos</w:delText>
        </w:r>
        <w:r w:rsidDel="006E1D2F">
          <w:delText xml:space="preserve"> </w:delText>
        </w:r>
      </w:del>
      <w:ins w:id="5864" w:author="Tanya Hernández" w:date="2017-05-17T01:05:00Z">
        <w:r w:rsidR="006E1D2F">
          <w:t xml:space="preserve">Se </w:t>
        </w:r>
      </w:ins>
      <w:ins w:id="5865" w:author="Tanya Hernández" w:date="2017-05-27T23:47:00Z">
        <w:r w:rsidR="00DE2144">
          <w:t>creó</w:t>
        </w:r>
      </w:ins>
      <w:ins w:id="5866" w:author="Tanya Hernández" w:date="2017-05-17T01:05:00Z">
        <w:r w:rsidR="006E1D2F">
          <w:t xml:space="preserve"> </w:t>
        </w:r>
      </w:ins>
      <w:r>
        <w:t xml:space="preserve">el hosting que va a ser el servicio de alojamiento, hostinger </w:t>
      </w:r>
      <w:del w:id="5867" w:author="Tanya Hernández" w:date="2017-05-17T01:05:00Z">
        <w:r w:rsidRPr="006E1D2F" w:rsidDel="006E1D2F">
          <w:delText>nos</w:delText>
        </w:r>
        <w:r w:rsidDel="006E1D2F">
          <w:delText xml:space="preserve"> </w:delText>
        </w:r>
      </w:del>
      <w:r>
        <w:t xml:space="preserve">permite dar un nombre al dominio si se encuentran disponibles y seleccionar una terminación, una vez hecho lo anterior comenzamos con la creación de la base de datos y el alojamiento de los archivos php que nos permitirán la comunicación entre el webservice y la aplicación móvil en la </w:t>
      </w:r>
      <w:r w:rsidR="005036EE">
        <w:t>figura 4.</w:t>
      </w:r>
      <w:del w:id="5868" w:author="Tanya Hernández" w:date="2017-05-17T01:06:00Z">
        <w:r w:rsidR="005036EE" w:rsidDel="006E1D2F">
          <w:delText xml:space="preserve"> </w:delText>
        </w:r>
      </w:del>
      <w:ins w:id="5869" w:author="Tanya Hernández" w:date="2017-05-17T01:06:00Z">
        <w:r w:rsidR="007A529E">
          <w:t>35,</w:t>
        </w:r>
      </w:ins>
      <w:del w:id="5870" w:author="Tanya Hernández" w:date="2017-05-17T01:06:00Z">
        <w:r w:rsidR="005036EE" w:rsidDel="006E1D2F">
          <w:delText>17</w:delText>
        </w:r>
      </w:del>
      <w:r>
        <w:t xml:space="preserve"> se muestra los archivos php en el hosting que se creó.</w:t>
      </w:r>
    </w:p>
    <w:p w14:paraId="55145E65" w14:textId="77777777" w:rsidR="006E1D2F" w:rsidRDefault="006E1D2F" w:rsidP="005036EE">
      <w:pPr>
        <w:rPr>
          <w:ins w:id="5871" w:author="Tanya Hernández" w:date="2017-05-17T01:06:00Z"/>
        </w:rPr>
      </w:pPr>
    </w:p>
    <w:p w14:paraId="02E4D8CF" w14:textId="36148F51" w:rsidR="008157FF" w:rsidRDefault="008157FF">
      <w:r>
        <w:rPr>
          <w:noProof/>
          <w:lang w:eastAsia="es-MX"/>
        </w:rPr>
        <w:drawing>
          <wp:anchor distT="0" distB="0" distL="114300" distR="114300" simplePos="0" relativeHeight="251728896" behindDoc="0" locked="0" layoutInCell="1" allowOverlap="1" wp14:anchorId="4AA60ACF" wp14:editId="5E11EF0E">
            <wp:simplePos x="0" y="0"/>
            <wp:positionH relativeFrom="page">
              <wp:align>center</wp:align>
            </wp:positionH>
            <wp:positionV relativeFrom="paragraph">
              <wp:posOffset>182245</wp:posOffset>
            </wp:positionV>
            <wp:extent cx="5778500" cy="2927985"/>
            <wp:effectExtent l="0" t="0" r="0" b="5715"/>
            <wp:wrapTopAndBottom/>
            <wp:docPr id="1073741970" name="Imagen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78500" cy="2927985"/>
                    </a:xfrm>
                    <a:prstGeom prst="rect">
                      <a:avLst/>
                    </a:prstGeom>
                    <a:noFill/>
                  </pic:spPr>
                </pic:pic>
              </a:graphicData>
            </a:graphic>
            <wp14:sizeRelH relativeFrom="page">
              <wp14:pctWidth>0</wp14:pctWidth>
            </wp14:sizeRelH>
            <wp14:sizeRelV relativeFrom="page">
              <wp14:pctHeight>0</wp14:pctHeight>
            </wp14:sizeRelV>
          </wp:anchor>
        </w:drawing>
      </w:r>
    </w:p>
    <w:p w14:paraId="205E40B6" w14:textId="0613E630" w:rsidR="008157FF" w:rsidRDefault="00803B69">
      <w:pPr>
        <w:pStyle w:val="Descripcin"/>
      </w:pPr>
      <w:bookmarkStart w:id="5872" w:name="_Toc483693238"/>
      <w:ins w:id="5873" w:author="Tanya Hernández" w:date="2017-05-21T19:49:00Z">
        <w:r>
          <w:t>Fig. 4.</w:t>
        </w:r>
        <w:r>
          <w:fldChar w:fldCharType="begin"/>
        </w:r>
        <w:r>
          <w:instrText xml:space="preserve"> SEQ Fig._4. \* ARABIC </w:instrText>
        </w:r>
      </w:ins>
      <w:r>
        <w:fldChar w:fldCharType="separate"/>
      </w:r>
      <w:ins w:id="5874" w:author="Tanya Hernández" w:date="2017-05-28T00:02:00Z">
        <w:r w:rsidR="005C425D">
          <w:rPr>
            <w:noProof/>
          </w:rPr>
          <w:t>35</w:t>
        </w:r>
      </w:ins>
      <w:ins w:id="5875" w:author="Tanya Hernández" w:date="2017-05-21T19:49:00Z">
        <w:r>
          <w:fldChar w:fldCharType="end"/>
        </w:r>
        <w:r>
          <w:t xml:space="preserve"> </w:t>
        </w:r>
      </w:ins>
      <w:del w:id="5876" w:author="Tanya Hernández" w:date="2017-05-21T19:45:00Z">
        <w:r w:rsidR="005036EE" w:rsidRPr="006E1D2F" w:rsidDel="00803B69">
          <w:delText>Fig. 4.</w:delText>
        </w:r>
      </w:del>
      <w:del w:id="5877" w:author="Tanya Hernández" w:date="2017-05-17T01:06:00Z">
        <w:r w:rsidR="005036EE" w:rsidRPr="006E1D2F" w:rsidDel="006E1D2F">
          <w:delText xml:space="preserve"> </w:delText>
        </w:r>
      </w:del>
      <w:del w:id="5878" w:author="Tanya Hernández" w:date="2017-05-21T19:45:00Z">
        <w:r w:rsidR="005036EE" w:rsidRPr="00803B69" w:rsidDel="00803B69">
          <w:fldChar w:fldCharType="begin"/>
        </w:r>
        <w:r w:rsidR="005036EE" w:rsidRPr="006E1D2F" w:rsidDel="00803B69">
          <w:delInstrText xml:space="preserve"> SEQ Fig._4. \* ARABIC </w:delInstrText>
        </w:r>
        <w:r w:rsidR="005036EE" w:rsidRPr="00803B69" w:rsidDel="00803B69">
          <w:rPr>
            <w:rPrChange w:id="5879" w:author="Tanya Hernández" w:date="2017-05-17T01:06:00Z">
              <w:rPr/>
            </w:rPrChange>
          </w:rPr>
          <w:fldChar w:fldCharType="separate"/>
        </w:r>
      </w:del>
      <w:del w:id="5880" w:author="Tanya Hernández" w:date="2017-05-17T01:33:00Z">
        <w:r w:rsidR="005B2C04" w:rsidRPr="006E1D2F" w:rsidDel="00262C61">
          <w:delText>30</w:delText>
        </w:r>
      </w:del>
      <w:del w:id="5881" w:author="Tanya Hernández" w:date="2017-05-21T19:45:00Z">
        <w:r w:rsidR="005036EE" w:rsidRPr="00803B69" w:rsidDel="00803B69">
          <w:fldChar w:fldCharType="end"/>
        </w:r>
        <w:r w:rsidR="008157FF" w:rsidDel="00803B69">
          <w:delText xml:space="preserve"> </w:delText>
        </w:r>
      </w:del>
      <w:r w:rsidR="008157FF">
        <w:t>Administrador de archivos hosting.</w:t>
      </w:r>
      <w:bookmarkEnd w:id="5872"/>
    </w:p>
    <w:p w14:paraId="5AE552D8" w14:textId="3B1F2756" w:rsidR="008157FF" w:rsidRDefault="003D2E7B" w:rsidP="005036EE">
      <w:pPr>
        <w:autoSpaceDE w:val="0"/>
        <w:autoSpaceDN w:val="0"/>
        <w:adjustRightInd w:val="0"/>
        <w:spacing w:after="240"/>
        <w:rPr>
          <w:szCs w:val="16"/>
        </w:rPr>
      </w:pPr>
      <w:r>
        <w:rPr>
          <w:noProof/>
          <w:lang w:eastAsia="es-MX"/>
        </w:rPr>
        <w:drawing>
          <wp:anchor distT="0" distB="0" distL="114300" distR="114300" simplePos="0" relativeHeight="251736064" behindDoc="0" locked="0" layoutInCell="1" allowOverlap="1" wp14:anchorId="6CE2A31F" wp14:editId="3DA19424">
            <wp:simplePos x="0" y="0"/>
            <wp:positionH relativeFrom="page">
              <wp:align>center</wp:align>
            </wp:positionH>
            <wp:positionV relativeFrom="paragraph">
              <wp:posOffset>994228</wp:posOffset>
            </wp:positionV>
            <wp:extent cx="3801110" cy="767080"/>
            <wp:effectExtent l="0" t="0" r="8890" b="0"/>
            <wp:wrapTopAndBottom/>
            <wp:docPr id="1073741842" name="Imagen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Hostinger.png"/>
                    <pic:cNvPicPr/>
                  </pic:nvPicPr>
                  <pic:blipFill rotWithShape="1">
                    <a:blip r:embed="rId161">
                      <a:extLst>
                        <a:ext uri="{28A0092B-C50C-407E-A947-70E740481C1C}">
                          <a14:useLocalDpi xmlns:a14="http://schemas.microsoft.com/office/drawing/2010/main" val="0"/>
                        </a:ext>
                      </a:extLst>
                    </a:blip>
                    <a:srcRect r="66573" b="87996"/>
                    <a:stretch/>
                  </pic:blipFill>
                  <pic:spPr bwMode="auto">
                    <a:xfrm>
                      <a:off x="0" y="0"/>
                      <a:ext cx="3801110" cy="76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57FF">
        <w:rPr>
          <w:szCs w:val="16"/>
        </w:rPr>
        <w:t xml:space="preserve">Seguidamente se </w:t>
      </w:r>
      <w:r w:rsidR="008157FF" w:rsidRPr="00C458E4">
        <w:rPr>
          <w:szCs w:val="16"/>
        </w:rPr>
        <w:t>explicara</w:t>
      </w:r>
      <w:r w:rsidR="008157FF">
        <w:rPr>
          <w:szCs w:val="16"/>
        </w:rPr>
        <w:t xml:space="preserve"> la configuración para la comunicación de la base de datos y la aplicación móvil, para ello se creó un archivo con la extensión .php que funciona de la siguiente manera, para la conexión se necesita el nombre de usuario MYSQL, la contraseña, el nombre del host MYSQL y por último el nombre de la base de datos, con todo lo anterior los datos que guarde el usuario se guardaran remotamente desde la aplicación móvil.</w:t>
      </w:r>
      <w:del w:id="5882" w:author="Tanya Hernández" w:date="2017-05-21T19:49:00Z">
        <w:r w:rsidR="008157FF" w:rsidDel="00803B69">
          <w:rPr>
            <w:szCs w:val="16"/>
          </w:rPr>
          <w:delText xml:space="preserve"> </w:delText>
        </w:r>
      </w:del>
    </w:p>
    <w:p w14:paraId="2AA81950" w14:textId="4968E621" w:rsidR="008157FF" w:rsidRDefault="007A529E">
      <w:pPr>
        <w:pStyle w:val="Descripcin"/>
      </w:pPr>
      <w:bookmarkStart w:id="5883" w:name="_Toc483693239"/>
      <w:ins w:id="5884" w:author="Tanya Hernández" w:date="2017-05-28T00:00:00Z">
        <w:r>
          <w:t>Fig. 4.</w:t>
        </w:r>
        <w:r>
          <w:fldChar w:fldCharType="begin"/>
        </w:r>
        <w:r>
          <w:instrText xml:space="preserve"> SEQ Fig._4. \* ARABIC </w:instrText>
        </w:r>
      </w:ins>
      <w:r>
        <w:fldChar w:fldCharType="separate"/>
      </w:r>
      <w:ins w:id="5885" w:author="Tanya Hernández" w:date="2017-05-28T00:00:00Z">
        <w:r>
          <w:rPr>
            <w:noProof/>
          </w:rPr>
          <w:t>36</w:t>
        </w:r>
        <w:r>
          <w:fldChar w:fldCharType="end"/>
        </w:r>
      </w:ins>
      <w:ins w:id="5886" w:author="Tanya Hernández" w:date="2017-05-27T23:59:00Z">
        <w:r>
          <w:t xml:space="preserve"> </w:t>
        </w:r>
      </w:ins>
      <w:del w:id="5887" w:author="Tanya Hernández" w:date="2017-05-21T19:45:00Z">
        <w:r w:rsidR="005036EE" w:rsidRPr="006E1D2F" w:rsidDel="00803B69">
          <w:delText>Fig. 4.</w:delText>
        </w:r>
      </w:del>
      <w:del w:id="5888" w:author="Tanya Hernández" w:date="2017-05-17T01:07:00Z">
        <w:r w:rsidR="005036EE" w:rsidRPr="006E1D2F" w:rsidDel="006E1D2F">
          <w:delText xml:space="preserve"> </w:delText>
        </w:r>
      </w:del>
      <w:del w:id="5889" w:author="Tanya Hernández" w:date="2017-05-21T19:45:00Z">
        <w:r w:rsidR="005036EE" w:rsidRPr="00803B69" w:rsidDel="00803B69">
          <w:fldChar w:fldCharType="begin"/>
        </w:r>
        <w:r w:rsidR="005036EE" w:rsidRPr="006E1D2F" w:rsidDel="00803B69">
          <w:delInstrText xml:space="preserve"> SEQ Fig._4. \* ARABIC </w:delInstrText>
        </w:r>
        <w:r w:rsidR="005036EE" w:rsidRPr="00803B69" w:rsidDel="00803B69">
          <w:rPr>
            <w:rPrChange w:id="5890" w:author="Tanya Hernández" w:date="2017-05-17T01:07:00Z">
              <w:rPr/>
            </w:rPrChange>
          </w:rPr>
          <w:fldChar w:fldCharType="separate"/>
        </w:r>
      </w:del>
      <w:del w:id="5891" w:author="Tanya Hernández" w:date="2017-05-17T01:33:00Z">
        <w:r w:rsidR="005B2C04" w:rsidRPr="006E1D2F" w:rsidDel="00262C61">
          <w:delText>31</w:delText>
        </w:r>
      </w:del>
      <w:del w:id="5892" w:author="Tanya Hernández" w:date="2017-05-21T19:45:00Z">
        <w:r w:rsidR="005036EE" w:rsidRPr="00803B69" w:rsidDel="00803B69">
          <w:fldChar w:fldCharType="end"/>
        </w:r>
        <w:r w:rsidR="008157FF" w:rsidDel="00803B69">
          <w:delText xml:space="preserve"> </w:delText>
        </w:r>
      </w:del>
      <w:r w:rsidR="008157FF">
        <w:t>Conexión a la base de dato</w:t>
      </w:r>
      <w:del w:id="5893" w:author="Tanya Hernández" w:date="2017-05-16T02:45:00Z">
        <w:r w:rsidR="008157FF" w:rsidDel="00F865B4">
          <w:delText>s</w:delText>
        </w:r>
      </w:del>
      <w:r w:rsidR="008157FF">
        <w:t>.</w:t>
      </w:r>
      <w:bookmarkEnd w:id="5883"/>
    </w:p>
    <w:p w14:paraId="0DDFDAAC" w14:textId="1E74EA4F" w:rsidR="008157FF" w:rsidRDefault="005E6164">
      <w:pPr>
        <w:pStyle w:val="Ttulo3"/>
        <w:pPrChange w:id="5894" w:author="Tanya Hernández" w:date="2017-05-21T12:51:00Z">
          <w:pPr>
            <w:pStyle w:val="Ttulo2"/>
            <w:numPr>
              <w:ilvl w:val="1"/>
              <w:numId w:val="88"/>
            </w:numPr>
            <w:ind w:left="780" w:hanging="420"/>
          </w:pPr>
        </w:pPrChange>
      </w:pPr>
      <w:bookmarkStart w:id="5895" w:name="_Toc479115567"/>
      <w:bookmarkStart w:id="5896" w:name="_Toc480316175"/>
      <w:bookmarkStart w:id="5897" w:name="_Toc483160415"/>
      <w:ins w:id="5898" w:author="Tanya Hernández" w:date="2017-05-16T02:46:00Z">
        <w:r>
          <w:t>4.2.3</w:t>
        </w:r>
        <w:r w:rsidR="00F865B4">
          <w:t xml:space="preserve"> </w:t>
        </w:r>
      </w:ins>
      <w:del w:id="5899" w:author="Tanya Hernández" w:date="2017-05-16T02:45:00Z">
        <w:r w:rsidR="002A5813" w:rsidDel="00F865B4">
          <w:delText>.2</w:delText>
        </w:r>
      </w:del>
      <w:r w:rsidR="008157FF">
        <w:t>Creación del diseño de las vistas y pruebas con el módulo de inicio de sesión</w:t>
      </w:r>
      <w:bookmarkEnd w:id="5895"/>
      <w:bookmarkEnd w:id="5896"/>
      <w:bookmarkEnd w:id="5897"/>
      <w:r w:rsidR="008157FF">
        <w:t xml:space="preserve"> </w:t>
      </w:r>
    </w:p>
    <w:p w14:paraId="5FD4AC55" w14:textId="430B3472" w:rsidR="008157FF" w:rsidRDefault="008157FF">
      <w:pPr>
        <w:pPrChange w:id="5900" w:author="Tanya Hernández" w:date="2017-05-21T20:56:00Z">
          <w:pPr>
            <w:ind w:firstLine="0"/>
          </w:pPr>
        </w:pPrChange>
      </w:pPr>
      <w:r>
        <w:t>Como primer módulo será el de inicio de sesión, se mostrará el diseño de las vistas y la configuración que se ocupó para la comunicación con l</w:t>
      </w:r>
      <w:r w:rsidR="005036EE">
        <w:t xml:space="preserve">a base de datos. En la figura </w:t>
      </w:r>
      <w:r w:rsidR="005036EE" w:rsidRPr="00C458E4">
        <w:t>4.</w:t>
      </w:r>
      <w:del w:id="5901" w:author="Tanya Hernández" w:date="2017-05-17T01:07:00Z">
        <w:r w:rsidR="005036EE" w:rsidRPr="00C458E4" w:rsidDel="006E1D2F">
          <w:delText xml:space="preserve"> </w:delText>
        </w:r>
      </w:del>
      <w:ins w:id="5902" w:author="Tanya Hernández" w:date="2017-05-16T02:29:00Z">
        <w:r w:rsidR="007A529E">
          <w:t>37,</w:t>
        </w:r>
      </w:ins>
      <w:del w:id="5903" w:author="Tanya Hernández" w:date="2017-05-16T02:29:00Z">
        <w:r w:rsidR="005036EE" w:rsidRPr="00C458E4" w:rsidDel="00C458E4">
          <w:delText>19</w:delText>
        </w:r>
      </w:del>
      <w:r>
        <w:t xml:space="preserve"> </w:t>
      </w:r>
      <w:r>
        <w:lastRenderedPageBreak/>
        <w:t>básicamente se expone</w:t>
      </w:r>
      <w:r w:rsidR="003D32E3">
        <w:t>n</w:t>
      </w:r>
      <w:r>
        <w:t xml:space="preserve"> las vistas de la aplicación móvil con las que el usuario va a interactuar, podrá agregar un familiar, editar sus datos, mostrará las alertas cuando alguna variable se vea afectada, mostrará los datos del familiar y cerrar sesión.</w:t>
      </w:r>
    </w:p>
    <w:p w14:paraId="7CE42D64" w14:textId="7C528388" w:rsidR="008157FF" w:rsidRDefault="008157FF" w:rsidP="008157FF">
      <w:pPr>
        <w:ind w:firstLine="0"/>
      </w:pPr>
      <w:r>
        <w:rPr>
          <w:noProof/>
          <w:lang w:eastAsia="es-MX"/>
        </w:rPr>
        <w:drawing>
          <wp:anchor distT="0" distB="0" distL="114300" distR="114300" simplePos="0" relativeHeight="251730944" behindDoc="0" locked="0" layoutInCell="1" allowOverlap="1" wp14:anchorId="2314E29C" wp14:editId="4BD9C474">
            <wp:simplePos x="0" y="0"/>
            <wp:positionH relativeFrom="page">
              <wp:align>center</wp:align>
            </wp:positionH>
            <wp:positionV relativeFrom="paragraph">
              <wp:posOffset>197485</wp:posOffset>
            </wp:positionV>
            <wp:extent cx="6165850" cy="2269490"/>
            <wp:effectExtent l="0" t="0" r="6350" b="0"/>
            <wp:wrapTopAndBottom/>
            <wp:docPr id="1073741968" name="Imagen 10737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65850" cy="2269490"/>
                    </a:xfrm>
                    <a:prstGeom prst="rect">
                      <a:avLst/>
                    </a:prstGeom>
                    <a:noFill/>
                  </pic:spPr>
                </pic:pic>
              </a:graphicData>
            </a:graphic>
            <wp14:sizeRelH relativeFrom="page">
              <wp14:pctWidth>0</wp14:pctWidth>
            </wp14:sizeRelH>
            <wp14:sizeRelV relativeFrom="page">
              <wp14:pctHeight>0</wp14:pctHeight>
            </wp14:sizeRelV>
          </wp:anchor>
        </w:drawing>
      </w:r>
    </w:p>
    <w:p w14:paraId="58AE4079" w14:textId="12A2FFD6" w:rsidR="008157FF" w:rsidRDefault="007A529E">
      <w:pPr>
        <w:pStyle w:val="Descripcin"/>
      </w:pPr>
      <w:bookmarkStart w:id="5904" w:name="_Toc483693240"/>
      <w:ins w:id="5905" w:author="Tanya Hernández" w:date="2017-05-28T00:00:00Z">
        <w:r>
          <w:t>Fig. 4.</w:t>
        </w:r>
        <w:r>
          <w:fldChar w:fldCharType="begin"/>
        </w:r>
        <w:r>
          <w:instrText xml:space="preserve"> SEQ Fig._4. \* ARABIC </w:instrText>
        </w:r>
      </w:ins>
      <w:r>
        <w:fldChar w:fldCharType="separate"/>
      </w:r>
      <w:ins w:id="5906" w:author="Tanya Hernández" w:date="2017-05-28T00:00:00Z">
        <w:r>
          <w:rPr>
            <w:noProof/>
          </w:rPr>
          <w:t>37</w:t>
        </w:r>
        <w:r>
          <w:fldChar w:fldCharType="end"/>
        </w:r>
        <w:r>
          <w:t xml:space="preserve"> </w:t>
        </w:r>
      </w:ins>
      <w:del w:id="5907" w:author="Tanya Hernández" w:date="2017-05-21T19:45:00Z">
        <w:r w:rsidR="005036EE" w:rsidRPr="006E1D2F" w:rsidDel="00803B69">
          <w:delText>Fig. 4.</w:delText>
        </w:r>
      </w:del>
      <w:del w:id="5908" w:author="Tanya Hernández" w:date="2017-05-17T01:07:00Z">
        <w:r w:rsidR="005036EE" w:rsidRPr="006E1D2F" w:rsidDel="006E1D2F">
          <w:delText xml:space="preserve"> </w:delText>
        </w:r>
      </w:del>
      <w:del w:id="5909" w:author="Tanya Hernández" w:date="2017-05-21T19:45:00Z">
        <w:r w:rsidR="005036EE" w:rsidRPr="00803B69" w:rsidDel="00803B69">
          <w:fldChar w:fldCharType="begin"/>
        </w:r>
        <w:r w:rsidR="005036EE" w:rsidRPr="006E1D2F" w:rsidDel="00803B69">
          <w:delInstrText xml:space="preserve"> SEQ Fig._4. \* ARABIC </w:delInstrText>
        </w:r>
        <w:r w:rsidR="005036EE" w:rsidRPr="00803B69" w:rsidDel="00803B69">
          <w:rPr>
            <w:rPrChange w:id="5910" w:author="Tanya Hernández" w:date="2017-05-17T01:07:00Z">
              <w:rPr/>
            </w:rPrChange>
          </w:rPr>
          <w:fldChar w:fldCharType="separate"/>
        </w:r>
      </w:del>
      <w:del w:id="5911" w:author="Tanya Hernández" w:date="2017-05-17T01:33:00Z">
        <w:r w:rsidR="005B2C04" w:rsidRPr="006E1D2F" w:rsidDel="00262C61">
          <w:delText>32</w:delText>
        </w:r>
      </w:del>
      <w:del w:id="5912" w:author="Tanya Hernández" w:date="2017-05-21T19:45:00Z">
        <w:r w:rsidR="005036EE" w:rsidRPr="00803B69" w:rsidDel="00803B69">
          <w:fldChar w:fldCharType="end"/>
        </w:r>
        <w:r w:rsidR="008157FF" w:rsidDel="00803B69">
          <w:delText xml:space="preserve"> </w:delText>
        </w:r>
      </w:del>
      <w:r w:rsidR="008157FF">
        <w:t>Diseño de las vistas de inicio de sesión.</w:t>
      </w:r>
      <w:bookmarkEnd w:id="5904"/>
    </w:p>
    <w:p w14:paraId="2FEC5892" w14:textId="40B9AE12" w:rsidR="008157FF" w:rsidRDefault="008157FF">
      <w:pPr>
        <w:autoSpaceDE w:val="0"/>
        <w:autoSpaceDN w:val="0"/>
        <w:adjustRightInd w:val="0"/>
        <w:spacing w:after="240"/>
        <w:rPr>
          <w:szCs w:val="16"/>
        </w:rPr>
        <w:pPrChange w:id="5913" w:author="Tanya Hernández" w:date="2017-05-21T20:56:00Z">
          <w:pPr>
            <w:autoSpaceDE w:val="0"/>
            <w:autoSpaceDN w:val="0"/>
            <w:adjustRightInd w:val="0"/>
            <w:spacing w:after="240"/>
            <w:ind w:firstLine="0"/>
          </w:pPr>
        </w:pPrChange>
      </w:pPr>
      <w:r>
        <w:rPr>
          <w:noProof/>
          <w:lang w:eastAsia="es-MX"/>
        </w:rPr>
        <w:drawing>
          <wp:anchor distT="0" distB="0" distL="114300" distR="114300" simplePos="0" relativeHeight="251731968" behindDoc="0" locked="0" layoutInCell="1" allowOverlap="1" wp14:anchorId="73464EE3" wp14:editId="051430BE">
            <wp:simplePos x="0" y="0"/>
            <wp:positionH relativeFrom="page">
              <wp:align>center</wp:align>
            </wp:positionH>
            <wp:positionV relativeFrom="paragraph">
              <wp:posOffset>615950</wp:posOffset>
            </wp:positionV>
            <wp:extent cx="2425700" cy="411480"/>
            <wp:effectExtent l="0" t="0" r="0" b="7620"/>
            <wp:wrapTopAndBottom/>
            <wp:docPr id="1073741967" name="Imagen 107374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25700" cy="411480"/>
                    </a:xfrm>
                    <a:prstGeom prst="rect">
                      <a:avLst/>
                    </a:prstGeom>
                    <a:noFill/>
                  </pic:spPr>
                </pic:pic>
              </a:graphicData>
            </a:graphic>
            <wp14:sizeRelH relativeFrom="margin">
              <wp14:pctWidth>0</wp14:pctWidth>
            </wp14:sizeRelH>
            <wp14:sizeRelV relativeFrom="margin">
              <wp14:pctHeight>0</wp14:pctHeight>
            </wp14:sizeRelV>
          </wp:anchor>
        </w:drawing>
      </w:r>
      <w:r>
        <w:rPr>
          <w:szCs w:val="16"/>
        </w:rPr>
        <w:t xml:space="preserve">Sumado a lo expuesto, se </w:t>
      </w:r>
      <w:r w:rsidR="003D32E3">
        <w:rPr>
          <w:szCs w:val="16"/>
        </w:rPr>
        <w:t xml:space="preserve">describe </w:t>
      </w:r>
      <w:r>
        <w:rPr>
          <w:szCs w:val="16"/>
        </w:rPr>
        <w:t>parte del código php para la comunicación co</w:t>
      </w:r>
      <w:r w:rsidR="005036EE">
        <w:rPr>
          <w:szCs w:val="16"/>
        </w:rPr>
        <w:t>n el webservice, en la figura 4.</w:t>
      </w:r>
      <w:del w:id="5914" w:author="Tanya Hernández" w:date="2017-05-17T01:07:00Z">
        <w:r w:rsidR="005036EE" w:rsidDel="006E1D2F">
          <w:rPr>
            <w:szCs w:val="16"/>
          </w:rPr>
          <w:delText xml:space="preserve"> </w:delText>
        </w:r>
      </w:del>
      <w:ins w:id="5915" w:author="Tanya Hernández" w:date="2017-05-28T00:01:00Z">
        <w:r w:rsidR="005C425D">
          <w:rPr>
            <w:szCs w:val="16"/>
          </w:rPr>
          <w:t>38</w:t>
        </w:r>
      </w:ins>
      <w:del w:id="5916" w:author="Tanya Hernández" w:date="2017-05-28T00:00:00Z">
        <w:r w:rsidR="005036EE" w:rsidDel="005C425D">
          <w:rPr>
            <w:szCs w:val="16"/>
          </w:rPr>
          <w:delText>20</w:delText>
        </w:r>
      </w:del>
      <w:r>
        <w:rPr>
          <w:szCs w:val="16"/>
        </w:rPr>
        <w:t xml:space="preserve"> la línea de código se refiere a un archivo .php que como se explicó anteriormente se requiere para la comunicación con </w:t>
      </w:r>
      <w:r w:rsidR="003D32E3">
        <w:rPr>
          <w:szCs w:val="16"/>
        </w:rPr>
        <w:t>la</w:t>
      </w:r>
      <w:r>
        <w:rPr>
          <w:szCs w:val="16"/>
        </w:rPr>
        <w:t xml:space="preserve"> base de datos. </w:t>
      </w:r>
    </w:p>
    <w:p w14:paraId="190EA11F" w14:textId="08D857DF" w:rsidR="008157FF" w:rsidRDefault="005C425D">
      <w:pPr>
        <w:pStyle w:val="Descripcin"/>
      </w:pPr>
      <w:bookmarkStart w:id="5917" w:name="_Toc483693241"/>
      <w:ins w:id="5918" w:author="Tanya Hernández" w:date="2017-05-28T00:01:00Z">
        <w:r>
          <w:t>Fig. 4.</w:t>
        </w:r>
        <w:r>
          <w:fldChar w:fldCharType="begin"/>
        </w:r>
        <w:r>
          <w:instrText xml:space="preserve"> SEQ Fig._4. \* ARABIC </w:instrText>
        </w:r>
      </w:ins>
      <w:r>
        <w:fldChar w:fldCharType="separate"/>
      </w:r>
      <w:ins w:id="5919" w:author="Tanya Hernández" w:date="2017-05-28T00:01:00Z">
        <w:r>
          <w:rPr>
            <w:noProof/>
          </w:rPr>
          <w:t>38</w:t>
        </w:r>
        <w:r>
          <w:fldChar w:fldCharType="end"/>
        </w:r>
      </w:ins>
      <w:ins w:id="5920" w:author="Tanya Hernández" w:date="2017-05-21T19:49:00Z">
        <w:r w:rsidR="00803B69">
          <w:t xml:space="preserve"> </w:t>
        </w:r>
      </w:ins>
      <w:del w:id="5921" w:author="Tanya Hernández" w:date="2017-05-21T19:46:00Z">
        <w:r w:rsidR="005036EE" w:rsidRPr="006E1D2F" w:rsidDel="00803B69">
          <w:delText>Fig. 4.</w:delText>
        </w:r>
      </w:del>
      <w:del w:id="5922" w:author="Tanya Hernández" w:date="2017-05-17T01:08:00Z">
        <w:r w:rsidR="005036EE" w:rsidRPr="006E1D2F" w:rsidDel="006E1D2F">
          <w:delText xml:space="preserve"> </w:delText>
        </w:r>
      </w:del>
      <w:del w:id="5923"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24" w:author="Tanya Hernández" w:date="2017-05-17T01:08:00Z">
              <w:rPr/>
            </w:rPrChange>
          </w:rPr>
          <w:fldChar w:fldCharType="separate"/>
        </w:r>
      </w:del>
      <w:del w:id="5925" w:author="Tanya Hernández" w:date="2017-05-17T01:33:00Z">
        <w:r w:rsidR="005B2C04" w:rsidRPr="006E1D2F" w:rsidDel="00262C61">
          <w:delText>33</w:delText>
        </w:r>
      </w:del>
      <w:del w:id="5926" w:author="Tanya Hernández" w:date="2017-05-21T19:46:00Z">
        <w:r w:rsidR="005036EE" w:rsidRPr="00803B69" w:rsidDel="00803B69">
          <w:fldChar w:fldCharType="end"/>
        </w:r>
        <w:r w:rsidR="008157FF" w:rsidDel="00803B69">
          <w:delText xml:space="preserve"> </w:delText>
        </w:r>
      </w:del>
      <w:r w:rsidR="008157FF">
        <w:t>Línea de código para la conexión con la base de datos.</w:t>
      </w:r>
      <w:bookmarkEnd w:id="5917"/>
    </w:p>
    <w:p w14:paraId="6147F20F" w14:textId="4A3D2762" w:rsidR="008157FF" w:rsidRDefault="008157FF">
      <w:pPr>
        <w:autoSpaceDE w:val="0"/>
        <w:autoSpaceDN w:val="0"/>
        <w:adjustRightInd w:val="0"/>
        <w:spacing w:after="240"/>
        <w:rPr>
          <w:szCs w:val="16"/>
        </w:rPr>
        <w:pPrChange w:id="5927" w:author="Tanya Hernández" w:date="2017-05-21T20:56:00Z">
          <w:pPr>
            <w:autoSpaceDE w:val="0"/>
            <w:autoSpaceDN w:val="0"/>
            <w:adjustRightInd w:val="0"/>
            <w:spacing w:after="240"/>
            <w:ind w:firstLine="0"/>
          </w:pPr>
        </w:pPrChange>
      </w:pPr>
      <w:r>
        <w:rPr>
          <w:noProof/>
          <w:lang w:eastAsia="es-MX"/>
        </w:rPr>
        <w:drawing>
          <wp:anchor distT="0" distB="0" distL="114300" distR="114300" simplePos="0" relativeHeight="251732992" behindDoc="0" locked="0" layoutInCell="1" allowOverlap="1" wp14:anchorId="6B4D60F5" wp14:editId="6CA67E03">
            <wp:simplePos x="0" y="0"/>
            <wp:positionH relativeFrom="margin">
              <wp:align>center</wp:align>
            </wp:positionH>
            <wp:positionV relativeFrom="paragraph">
              <wp:posOffset>988060</wp:posOffset>
            </wp:positionV>
            <wp:extent cx="6280150" cy="734060"/>
            <wp:effectExtent l="0" t="0" r="6350" b="8890"/>
            <wp:wrapTopAndBottom/>
            <wp:docPr id="1073741966" name="Imagen 107374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280150" cy="734060"/>
                    </a:xfrm>
                    <a:prstGeom prst="rect">
                      <a:avLst/>
                    </a:prstGeom>
                    <a:noFill/>
                  </pic:spPr>
                </pic:pic>
              </a:graphicData>
            </a:graphic>
            <wp14:sizeRelH relativeFrom="page">
              <wp14:pctWidth>0</wp14:pctWidth>
            </wp14:sizeRelH>
            <wp14:sizeRelV relativeFrom="page">
              <wp14:pctHeight>0</wp14:pctHeight>
            </wp14:sizeRelV>
          </wp:anchor>
        </w:drawing>
      </w:r>
      <w:r>
        <w:rPr>
          <w:szCs w:val="16"/>
        </w:rPr>
        <w:t>Otra tarea prioritaria es verificar que el correo y contraseña ingresados existan en la base de datos y si existe un registro, que coincidan con lo ya registrado, en el siguiente código se seleccionan los campos con el comando SELECT y con el comando FROM para seleccionar la tabla usuario, y el comando WHERE sirve para las condiciones que las filas deben satisfacer en este caso la condición que usamos es la de igualdad, para verificar que el campo correo sea igual al correo que ingreso el usuario.</w:t>
      </w:r>
    </w:p>
    <w:p w14:paraId="201E1473" w14:textId="53720363" w:rsidR="008157FF" w:rsidRDefault="005C425D">
      <w:pPr>
        <w:pStyle w:val="Descripcin"/>
      </w:pPr>
      <w:bookmarkStart w:id="5928" w:name="_Toc483693242"/>
      <w:ins w:id="5929" w:author="Tanya Hernández" w:date="2017-05-28T00:01:00Z">
        <w:r>
          <w:t>Fig. 4.</w:t>
        </w:r>
        <w:r>
          <w:fldChar w:fldCharType="begin"/>
        </w:r>
        <w:r>
          <w:instrText xml:space="preserve"> SEQ Fig._4. \* ARABIC </w:instrText>
        </w:r>
      </w:ins>
      <w:r>
        <w:fldChar w:fldCharType="separate"/>
      </w:r>
      <w:ins w:id="5930" w:author="Tanya Hernández" w:date="2017-05-28T00:01:00Z">
        <w:r>
          <w:rPr>
            <w:noProof/>
          </w:rPr>
          <w:t>39</w:t>
        </w:r>
        <w:r>
          <w:fldChar w:fldCharType="end"/>
        </w:r>
        <w:r>
          <w:t xml:space="preserve"> </w:t>
        </w:r>
      </w:ins>
      <w:del w:id="5931" w:author="Tanya Hernández" w:date="2017-05-21T19:46:00Z">
        <w:r w:rsidR="005036EE" w:rsidRPr="006E1D2F" w:rsidDel="00803B69">
          <w:delText>Fig. 4.</w:delText>
        </w:r>
      </w:del>
      <w:del w:id="5932" w:author="Tanya Hernández" w:date="2017-05-17T01:08:00Z">
        <w:r w:rsidR="005036EE" w:rsidRPr="006E1D2F" w:rsidDel="006E1D2F">
          <w:delText xml:space="preserve"> </w:delText>
        </w:r>
      </w:del>
      <w:del w:id="5933"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34" w:author="Tanya Hernández" w:date="2017-05-17T01:08:00Z">
              <w:rPr/>
            </w:rPrChange>
          </w:rPr>
          <w:fldChar w:fldCharType="separate"/>
        </w:r>
      </w:del>
      <w:del w:id="5935" w:author="Tanya Hernández" w:date="2017-05-17T01:33:00Z">
        <w:r w:rsidR="005B2C04" w:rsidRPr="006E1D2F" w:rsidDel="00262C61">
          <w:delText>34</w:delText>
        </w:r>
      </w:del>
      <w:del w:id="5936" w:author="Tanya Hernández" w:date="2017-05-21T19:46:00Z">
        <w:r w:rsidR="005036EE" w:rsidRPr="00803B69" w:rsidDel="00803B69">
          <w:fldChar w:fldCharType="end"/>
        </w:r>
        <w:r w:rsidR="008157FF" w:rsidDel="00803B69">
          <w:delText xml:space="preserve"> </w:delText>
        </w:r>
      </w:del>
      <w:r w:rsidR="008157FF">
        <w:t>Líneas de código para verificar el correo ingresado.</w:t>
      </w:r>
      <w:bookmarkEnd w:id="5928"/>
    </w:p>
    <w:p w14:paraId="3D0341F1" w14:textId="45BAD7BE" w:rsidR="008157FF" w:rsidRDefault="00803B69">
      <w:pPr>
        <w:autoSpaceDE w:val="0"/>
        <w:autoSpaceDN w:val="0"/>
        <w:adjustRightInd w:val="0"/>
        <w:spacing w:after="240"/>
        <w:rPr>
          <w:szCs w:val="16"/>
        </w:rPr>
        <w:pPrChange w:id="5937" w:author="Tanya Hernández" w:date="2017-05-21T20:56:00Z">
          <w:pPr>
            <w:autoSpaceDE w:val="0"/>
            <w:autoSpaceDN w:val="0"/>
            <w:adjustRightInd w:val="0"/>
            <w:spacing w:after="240"/>
            <w:ind w:firstLine="0"/>
          </w:pPr>
        </w:pPrChange>
      </w:pPr>
      <w:r>
        <w:rPr>
          <w:noProof/>
          <w:lang w:eastAsia="es-MX"/>
        </w:rPr>
        <w:drawing>
          <wp:anchor distT="0" distB="0" distL="114300" distR="114300" simplePos="0" relativeHeight="251734016" behindDoc="0" locked="0" layoutInCell="1" allowOverlap="1" wp14:anchorId="128D9902" wp14:editId="18DF3A71">
            <wp:simplePos x="0" y="0"/>
            <wp:positionH relativeFrom="margin">
              <wp:align>center</wp:align>
            </wp:positionH>
            <wp:positionV relativeFrom="paragraph">
              <wp:posOffset>750570</wp:posOffset>
            </wp:positionV>
            <wp:extent cx="4573270" cy="815340"/>
            <wp:effectExtent l="0" t="0" r="0" b="3810"/>
            <wp:wrapTopAndBottom/>
            <wp:docPr id="1073741965" name="Imagen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73270" cy="815340"/>
                    </a:xfrm>
                    <a:prstGeom prst="rect">
                      <a:avLst/>
                    </a:prstGeom>
                    <a:noFill/>
                  </pic:spPr>
                </pic:pic>
              </a:graphicData>
            </a:graphic>
            <wp14:sizeRelH relativeFrom="margin">
              <wp14:pctWidth>0</wp14:pctWidth>
            </wp14:sizeRelH>
            <wp14:sizeRelV relativeFrom="margin">
              <wp14:pctHeight>0</wp14:pctHeight>
            </wp14:sizeRelV>
          </wp:anchor>
        </w:drawing>
      </w:r>
      <w:r w:rsidR="008157FF">
        <w:rPr>
          <w:szCs w:val="16"/>
        </w:rPr>
        <w:t>Para el caso de la contraseñ</w:t>
      </w:r>
      <w:r w:rsidR="005036EE">
        <w:rPr>
          <w:szCs w:val="16"/>
        </w:rPr>
        <w:t xml:space="preserve">a en la </w:t>
      </w:r>
      <w:r w:rsidR="005036EE" w:rsidRPr="00C14598">
        <w:rPr>
          <w:szCs w:val="16"/>
        </w:rPr>
        <w:t>figura 4.</w:t>
      </w:r>
      <w:del w:id="5938" w:author="Tanya Hernández" w:date="2017-05-17T01:08:00Z">
        <w:r w:rsidR="005036EE" w:rsidRPr="00C14598" w:rsidDel="006E1D2F">
          <w:rPr>
            <w:szCs w:val="16"/>
          </w:rPr>
          <w:delText xml:space="preserve"> </w:delText>
        </w:r>
      </w:del>
      <w:ins w:id="5939" w:author="Tanya Hernández" w:date="2017-05-16T02:31:00Z">
        <w:r w:rsidR="005C425D">
          <w:rPr>
            <w:szCs w:val="16"/>
          </w:rPr>
          <w:t>40,</w:t>
        </w:r>
      </w:ins>
      <w:del w:id="5940" w:author="Tanya Hernández" w:date="2017-05-16T02:31:00Z">
        <w:r w:rsidR="005036EE" w:rsidRPr="00C14598" w:rsidDel="00C14598">
          <w:rPr>
            <w:szCs w:val="16"/>
          </w:rPr>
          <w:delText>22</w:delText>
        </w:r>
      </w:del>
      <w:r w:rsidR="008157FF">
        <w:rPr>
          <w:szCs w:val="16"/>
        </w:rPr>
        <w:t xml:space="preserve"> se declara una variable $row, donde </w:t>
      </w:r>
      <w:r w:rsidR="005036EE">
        <w:rPr>
          <w:szCs w:val="16"/>
        </w:rPr>
        <w:t xml:space="preserve">se va a guardar el array que va a contener la información que encuentre </w:t>
      </w:r>
      <w:r w:rsidR="008157FF">
        <w:rPr>
          <w:szCs w:val="16"/>
        </w:rPr>
        <w:t>de todos los usuarios,</w:t>
      </w:r>
      <w:r w:rsidR="005036EE">
        <w:rPr>
          <w:szCs w:val="16"/>
        </w:rPr>
        <w:t xml:space="preserve"> que coincidan con lo ingresado</w:t>
      </w:r>
      <w:r w:rsidR="008157FF">
        <w:rPr>
          <w:szCs w:val="16"/>
        </w:rPr>
        <w:t xml:space="preserve"> por consiguiente se pregunta si la contraseña que digito el usuario coincide con la que est</w:t>
      </w:r>
      <w:r w:rsidR="007E307F">
        <w:rPr>
          <w:szCs w:val="16"/>
        </w:rPr>
        <w:t>á</w:t>
      </w:r>
      <w:r w:rsidR="008157FF">
        <w:rPr>
          <w:szCs w:val="16"/>
        </w:rPr>
        <w:t xml:space="preserve"> guardada en la base de datos.</w:t>
      </w:r>
    </w:p>
    <w:p w14:paraId="41057CF0" w14:textId="7D0B3091" w:rsidR="008157FF" w:rsidRDefault="005C425D">
      <w:pPr>
        <w:pStyle w:val="Descripcin"/>
      </w:pPr>
      <w:bookmarkStart w:id="5941" w:name="_Toc483693243"/>
      <w:ins w:id="5942" w:author="Tanya Hernández" w:date="2017-05-28T00:01:00Z">
        <w:r>
          <w:lastRenderedPageBreak/>
          <w:t>Fig. 4.</w:t>
        </w:r>
        <w:r>
          <w:fldChar w:fldCharType="begin"/>
        </w:r>
        <w:r>
          <w:instrText xml:space="preserve"> SEQ Fig._4. \* ARABIC </w:instrText>
        </w:r>
      </w:ins>
      <w:r>
        <w:fldChar w:fldCharType="separate"/>
      </w:r>
      <w:ins w:id="5943" w:author="Tanya Hernández" w:date="2017-05-28T00:01:00Z">
        <w:r>
          <w:rPr>
            <w:noProof/>
          </w:rPr>
          <w:t>40</w:t>
        </w:r>
        <w:r>
          <w:fldChar w:fldCharType="end"/>
        </w:r>
        <w:r>
          <w:t xml:space="preserve"> </w:t>
        </w:r>
      </w:ins>
      <w:del w:id="5944" w:author="Tanya Hernández" w:date="2017-05-21T19:46:00Z">
        <w:r w:rsidR="005036EE" w:rsidRPr="006E1D2F" w:rsidDel="00803B69">
          <w:delText>Fig. 4.</w:delText>
        </w:r>
      </w:del>
      <w:del w:id="5945" w:author="Tanya Hernández" w:date="2017-05-17T01:09:00Z">
        <w:r w:rsidR="005036EE" w:rsidRPr="006E1D2F" w:rsidDel="006E1D2F">
          <w:delText xml:space="preserve"> </w:delText>
        </w:r>
      </w:del>
      <w:del w:id="5946"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47" w:author="Tanya Hernández" w:date="2017-05-17T01:09:00Z">
              <w:rPr/>
            </w:rPrChange>
          </w:rPr>
          <w:fldChar w:fldCharType="separate"/>
        </w:r>
      </w:del>
      <w:del w:id="5948" w:author="Tanya Hernández" w:date="2017-05-17T01:33:00Z">
        <w:r w:rsidR="005B2C04" w:rsidRPr="006E1D2F" w:rsidDel="00262C61">
          <w:delText>35</w:delText>
        </w:r>
      </w:del>
      <w:del w:id="5949" w:author="Tanya Hernández" w:date="2017-05-21T19:46:00Z">
        <w:r w:rsidR="005036EE" w:rsidRPr="00803B69" w:rsidDel="00803B69">
          <w:fldChar w:fldCharType="end"/>
        </w:r>
        <w:r w:rsidR="008157FF" w:rsidDel="00803B69">
          <w:delText xml:space="preserve"> </w:delText>
        </w:r>
      </w:del>
      <w:r w:rsidR="008157FF">
        <w:t>Líneas de código para verificar la contraseña ingresada.</w:t>
      </w:r>
      <w:bookmarkEnd w:id="5941"/>
    </w:p>
    <w:p w14:paraId="0A96DA7C" w14:textId="77777777" w:rsidR="008157FF" w:rsidRDefault="008157FF" w:rsidP="008157FF">
      <w:pPr>
        <w:ind w:firstLine="0"/>
      </w:pPr>
    </w:p>
    <w:p w14:paraId="58486B9C" w14:textId="77777777" w:rsidR="008157FF" w:rsidDel="009B7B4C" w:rsidRDefault="008157FF" w:rsidP="008157FF">
      <w:pPr>
        <w:jc w:val="center"/>
        <w:rPr>
          <w:del w:id="5950" w:author="Tanya Hernández" w:date="2017-05-21T18:08:00Z"/>
          <w:sz w:val="16"/>
          <w:szCs w:val="16"/>
        </w:rPr>
      </w:pPr>
    </w:p>
    <w:p w14:paraId="6D553216" w14:textId="77777777" w:rsidR="008157FF" w:rsidRDefault="008157FF">
      <w:pPr>
        <w:ind w:firstLine="0"/>
        <w:rPr>
          <w:sz w:val="16"/>
          <w:szCs w:val="16"/>
        </w:rPr>
        <w:pPrChange w:id="5951" w:author="Tanya Hernández" w:date="2017-05-21T18:08:00Z">
          <w:pPr>
            <w:jc w:val="center"/>
          </w:pPr>
        </w:pPrChange>
      </w:pPr>
    </w:p>
    <w:p w14:paraId="786F5DD7" w14:textId="74FE7205" w:rsidR="008157FF" w:rsidRDefault="00F865B4">
      <w:pPr>
        <w:pStyle w:val="Ttulo3"/>
        <w:pPrChange w:id="5952" w:author="Tanya Hernández" w:date="2017-05-21T12:51:00Z">
          <w:pPr>
            <w:pStyle w:val="Ttulo2"/>
            <w:numPr>
              <w:ilvl w:val="1"/>
              <w:numId w:val="88"/>
            </w:numPr>
            <w:ind w:left="780" w:hanging="420"/>
          </w:pPr>
        </w:pPrChange>
      </w:pPr>
      <w:bookmarkStart w:id="5953" w:name="_Toc479115568"/>
      <w:bookmarkStart w:id="5954" w:name="_Toc480316176"/>
      <w:bookmarkStart w:id="5955" w:name="_Toc483160416"/>
      <w:ins w:id="5956" w:author="Tanya Hernández" w:date="2017-05-16T02:47:00Z">
        <w:r>
          <w:t>4.</w:t>
        </w:r>
        <w:r w:rsidR="005E6164">
          <w:t>2.4</w:t>
        </w:r>
        <w:r>
          <w:t xml:space="preserve"> </w:t>
        </w:r>
      </w:ins>
      <w:commentRangeStart w:id="5957"/>
      <w:r w:rsidR="008157FF">
        <w:t>Diseño de las vistas de la aplicación móvil</w:t>
      </w:r>
      <w:bookmarkEnd w:id="5953"/>
      <w:bookmarkEnd w:id="5954"/>
      <w:commentRangeEnd w:id="5957"/>
      <w:r w:rsidR="007E307F">
        <w:rPr>
          <w:rStyle w:val="Refdecomentario"/>
          <w:rFonts w:eastAsiaTheme="minorEastAsia" w:cstheme="minorBidi"/>
          <w:b w:val="0"/>
        </w:rPr>
        <w:commentReference w:id="5957"/>
      </w:r>
      <w:bookmarkEnd w:id="5955"/>
    </w:p>
    <w:p w14:paraId="636FF804" w14:textId="64F76408" w:rsidR="008157FF" w:rsidRDefault="008157FF" w:rsidP="005036EE">
      <w:pPr>
        <w:spacing w:after="240"/>
      </w:pPr>
      <w:r>
        <w:t xml:space="preserve">En este apartado se muestra el diseño de las vistas de la aplicación móvil, en las figuras </w:t>
      </w:r>
      <w:r w:rsidR="005036EE" w:rsidRPr="006E1D2F">
        <w:t>4.</w:t>
      </w:r>
      <w:del w:id="5958" w:author="Tanya Hernández" w:date="2017-05-17T01:09:00Z">
        <w:r w:rsidR="005036EE" w:rsidRPr="006E1D2F" w:rsidDel="006E1D2F">
          <w:delText xml:space="preserve"> </w:delText>
        </w:r>
      </w:del>
      <w:del w:id="5959" w:author="Tanya Hernández" w:date="2017-05-21T20:57:00Z">
        <w:r w:rsidR="005036EE" w:rsidRPr="006E1D2F" w:rsidDel="00A77019">
          <w:delText>2</w:delText>
        </w:r>
      </w:del>
      <w:ins w:id="5960" w:author="Tanya Hernández" w:date="2017-05-28T00:02:00Z">
        <w:r w:rsidR="005C425D">
          <w:t>41</w:t>
        </w:r>
      </w:ins>
      <w:del w:id="5961" w:author="Tanya Hernández" w:date="2017-05-28T00:02:00Z">
        <w:r w:rsidR="005036EE" w:rsidRPr="006E1D2F" w:rsidDel="005C425D">
          <w:delText>3</w:delText>
        </w:r>
      </w:del>
      <w:r w:rsidR="005036EE" w:rsidRPr="006E1D2F">
        <w:t xml:space="preserve"> y 4.</w:t>
      </w:r>
      <w:del w:id="5962" w:author="Tanya Hernández" w:date="2017-05-17T01:09:00Z">
        <w:r w:rsidR="005036EE" w:rsidRPr="006E1D2F" w:rsidDel="006E1D2F">
          <w:delText xml:space="preserve"> </w:delText>
        </w:r>
      </w:del>
      <w:del w:id="5963" w:author="Tanya Hernández" w:date="2017-05-21T20:57:00Z">
        <w:r w:rsidR="005036EE" w:rsidRPr="006E1D2F" w:rsidDel="00A77019">
          <w:delText>2</w:delText>
        </w:r>
      </w:del>
      <w:r w:rsidR="005036EE" w:rsidRPr="006E1D2F">
        <w:t>4</w:t>
      </w:r>
      <w:ins w:id="5964" w:author="Tanya Hernández" w:date="2017-05-28T00:02:00Z">
        <w:r w:rsidR="005C425D">
          <w:t>2</w:t>
        </w:r>
      </w:ins>
      <w:r w:rsidR="005036EE">
        <w:t xml:space="preserve"> </w:t>
      </w:r>
      <w:r>
        <w:t xml:space="preserve">se muestra el contenido de la funcionalidad básica de la aplicación, además de poder observar a detalle cada vista, primeramente, va a constar de un inicio de sesión el cual va a permitir al usuario interactuar con la funcionalidad principal de la aplicación que es observar un menú con las tres variables a medir que son temperatura, frecuencia cardiaca y las caídas, además el usuario tendrá que registrar a su familiar que va a monitorear, podrá editar la información de su familiar y cerrar sesión, por otra parte el usuario debe registrarse cuando ingresa a la aplicación por primera vez, una vez registrado podrá tener acceso e iniciar sesión, de igual manera si </w:t>
      </w:r>
      <w:ins w:id="5965" w:author="Tanya Hernández" w:date="2017-05-17T01:10:00Z">
        <w:r w:rsidR="006E1D2F">
          <w:t>e</w:t>
        </w:r>
      </w:ins>
      <w:del w:id="5966" w:author="Tanya Hernández" w:date="2017-05-17T01:10:00Z">
        <w:r w:rsidDel="006E1D2F">
          <w:delText>a</w:delText>
        </w:r>
      </w:del>
      <w:r>
        <w:t>l usuario</w:t>
      </w:r>
      <w:del w:id="5967" w:author="Tanya Hernández" w:date="2017-05-17T01:10:00Z">
        <w:r w:rsidDel="006E1D2F">
          <w:delText xml:space="preserve"> se le</w:delText>
        </w:r>
      </w:del>
      <w:r>
        <w:t xml:space="preserve"> olvida su contraseña solo con ingresar el correo electrónico registrado la aplicación enviara a su correo la contraseña que ingreso cuando se registró. </w:t>
      </w:r>
    </w:p>
    <w:p w14:paraId="598A957B" w14:textId="3FE991EA" w:rsidR="008157FF" w:rsidRDefault="008157FF" w:rsidP="008157FF">
      <w:pPr>
        <w:ind w:firstLine="0"/>
      </w:pPr>
      <w:r>
        <w:rPr>
          <w:noProof/>
          <w:lang w:eastAsia="es-MX"/>
        </w:rPr>
        <w:drawing>
          <wp:inline distT="0" distB="0" distL="0" distR="0" wp14:anchorId="04C118F2" wp14:editId="12C237F6">
            <wp:extent cx="6421755" cy="5590540"/>
            <wp:effectExtent l="0" t="0" r="0" b="0"/>
            <wp:docPr id="1073741945" name="Imagen 107374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21755" cy="5590540"/>
                    </a:xfrm>
                    <a:prstGeom prst="rect">
                      <a:avLst/>
                    </a:prstGeom>
                    <a:noFill/>
                    <a:ln>
                      <a:noFill/>
                    </a:ln>
                  </pic:spPr>
                </pic:pic>
              </a:graphicData>
            </a:graphic>
          </wp:inline>
        </w:drawing>
      </w:r>
    </w:p>
    <w:p w14:paraId="34957C55" w14:textId="77777777" w:rsidR="008157FF" w:rsidRDefault="008157FF" w:rsidP="008157FF">
      <w:pPr>
        <w:ind w:firstLine="0"/>
      </w:pPr>
    </w:p>
    <w:p w14:paraId="65CF8AE4" w14:textId="2E2290D7" w:rsidR="008157FF" w:rsidRDefault="005C425D">
      <w:pPr>
        <w:pStyle w:val="Descripcin"/>
      </w:pPr>
      <w:bookmarkStart w:id="5968" w:name="_Toc483693244"/>
      <w:ins w:id="5969" w:author="Tanya Hernández" w:date="2017-05-28T00:02:00Z">
        <w:r>
          <w:t>Fig. 4.</w:t>
        </w:r>
        <w:r>
          <w:fldChar w:fldCharType="begin"/>
        </w:r>
        <w:r>
          <w:instrText xml:space="preserve"> SEQ Fig._4. \* ARABIC </w:instrText>
        </w:r>
      </w:ins>
      <w:r>
        <w:fldChar w:fldCharType="separate"/>
      </w:r>
      <w:ins w:id="5970" w:author="Tanya Hernández" w:date="2017-05-28T00:02:00Z">
        <w:r>
          <w:rPr>
            <w:noProof/>
          </w:rPr>
          <w:t>41</w:t>
        </w:r>
        <w:r>
          <w:fldChar w:fldCharType="end"/>
        </w:r>
      </w:ins>
      <w:ins w:id="5971" w:author="Tanya Hernández" w:date="2017-05-28T00:01:00Z">
        <w:r>
          <w:t xml:space="preserve"> </w:t>
        </w:r>
      </w:ins>
      <w:del w:id="5972" w:author="Tanya Hernández" w:date="2017-05-21T19:46:00Z">
        <w:r w:rsidR="005036EE" w:rsidRPr="006E1D2F" w:rsidDel="00803B69">
          <w:delText>Fig. 4.</w:delText>
        </w:r>
      </w:del>
      <w:del w:id="5973" w:author="Tanya Hernández" w:date="2017-05-17T01:10:00Z">
        <w:r w:rsidR="005036EE" w:rsidRPr="006E1D2F" w:rsidDel="006E1D2F">
          <w:delText xml:space="preserve"> </w:delText>
        </w:r>
      </w:del>
      <w:del w:id="5974"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75" w:author="Tanya Hernández" w:date="2017-05-17T01:10:00Z">
              <w:rPr/>
            </w:rPrChange>
          </w:rPr>
          <w:fldChar w:fldCharType="separate"/>
        </w:r>
      </w:del>
      <w:del w:id="5976" w:author="Tanya Hernández" w:date="2017-05-17T01:33:00Z">
        <w:r w:rsidR="005B2C04" w:rsidRPr="006E1D2F" w:rsidDel="00262C61">
          <w:delText>36</w:delText>
        </w:r>
      </w:del>
      <w:del w:id="5977" w:author="Tanya Hernández" w:date="2017-05-21T19:46:00Z">
        <w:r w:rsidR="005036EE" w:rsidRPr="00803B69" w:rsidDel="00803B69">
          <w:fldChar w:fldCharType="end"/>
        </w:r>
        <w:r w:rsidR="008157FF" w:rsidDel="00803B69">
          <w:delText xml:space="preserve"> </w:delText>
        </w:r>
      </w:del>
      <w:r w:rsidR="008157FF">
        <w:t>Vistas de la funcionalidad básica de la aplicación móvil</w:t>
      </w:r>
      <w:r w:rsidR="005036EE">
        <w:t>.</w:t>
      </w:r>
      <w:bookmarkEnd w:id="5968"/>
    </w:p>
    <w:p w14:paraId="661027A4" w14:textId="77777777" w:rsidR="008157FF" w:rsidRDefault="008157FF" w:rsidP="008157FF">
      <w:pPr>
        <w:ind w:firstLine="0"/>
        <w:rPr>
          <w:sz w:val="20"/>
        </w:rPr>
      </w:pPr>
    </w:p>
    <w:p w14:paraId="14CD9E1D" w14:textId="52D29277" w:rsidR="008157FF" w:rsidRDefault="008157FF" w:rsidP="008157FF">
      <w:pPr>
        <w:ind w:firstLine="0"/>
        <w:jc w:val="center"/>
      </w:pPr>
      <w:r>
        <w:rPr>
          <w:noProof/>
          <w:lang w:eastAsia="es-MX"/>
        </w:rPr>
        <w:drawing>
          <wp:inline distT="0" distB="0" distL="0" distR="0" wp14:anchorId="7EE6B48E" wp14:editId="660B1932">
            <wp:extent cx="4738370" cy="2341245"/>
            <wp:effectExtent l="0" t="0" r="5080" b="1905"/>
            <wp:docPr id="1073741944" name="Imagen 107374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0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38370" cy="2341245"/>
                    </a:xfrm>
                    <a:prstGeom prst="rect">
                      <a:avLst/>
                    </a:prstGeom>
                    <a:noFill/>
                    <a:ln>
                      <a:noFill/>
                    </a:ln>
                  </pic:spPr>
                </pic:pic>
              </a:graphicData>
            </a:graphic>
          </wp:inline>
        </w:drawing>
      </w:r>
    </w:p>
    <w:p w14:paraId="7C1D9D19" w14:textId="47F53A13" w:rsidR="008157FF" w:rsidRDefault="005C425D">
      <w:pPr>
        <w:pStyle w:val="Descripcin"/>
      </w:pPr>
      <w:bookmarkStart w:id="5978" w:name="_Toc483693245"/>
      <w:ins w:id="5979" w:author="Tanya Hernández" w:date="2017-05-28T00:02:00Z">
        <w:r>
          <w:t>Fig. 4.</w:t>
        </w:r>
        <w:r>
          <w:fldChar w:fldCharType="begin"/>
        </w:r>
        <w:r>
          <w:instrText xml:space="preserve"> SEQ Fig._4. \* ARABIC </w:instrText>
        </w:r>
      </w:ins>
      <w:r>
        <w:fldChar w:fldCharType="separate"/>
      </w:r>
      <w:ins w:id="5980" w:author="Tanya Hernández" w:date="2017-05-28T00:02:00Z">
        <w:r>
          <w:rPr>
            <w:noProof/>
          </w:rPr>
          <w:t>42</w:t>
        </w:r>
        <w:r>
          <w:fldChar w:fldCharType="end"/>
        </w:r>
        <w:r>
          <w:t xml:space="preserve"> </w:t>
        </w:r>
      </w:ins>
      <w:del w:id="5981" w:author="Tanya Hernández" w:date="2017-05-21T19:46:00Z">
        <w:r w:rsidR="005036EE" w:rsidRPr="006E1D2F" w:rsidDel="00803B69">
          <w:delText>Fig. 4.</w:delText>
        </w:r>
      </w:del>
      <w:del w:id="5982" w:author="Tanya Hernández" w:date="2017-05-17T01:11:00Z">
        <w:r w:rsidR="005036EE" w:rsidRPr="006E1D2F" w:rsidDel="006E1D2F">
          <w:delText xml:space="preserve"> </w:delText>
        </w:r>
      </w:del>
      <w:del w:id="5983"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84" w:author="Tanya Hernández" w:date="2017-05-17T01:11:00Z">
              <w:rPr/>
            </w:rPrChange>
          </w:rPr>
          <w:fldChar w:fldCharType="separate"/>
        </w:r>
      </w:del>
      <w:del w:id="5985" w:author="Tanya Hernández" w:date="2017-05-17T01:33:00Z">
        <w:r w:rsidR="005B2C04" w:rsidRPr="006E1D2F" w:rsidDel="00262C61">
          <w:delText>37</w:delText>
        </w:r>
      </w:del>
      <w:del w:id="5986" w:author="Tanya Hernández" w:date="2017-05-21T19:46:00Z">
        <w:r w:rsidR="005036EE" w:rsidRPr="00803B69" w:rsidDel="00803B69">
          <w:fldChar w:fldCharType="end"/>
        </w:r>
        <w:r w:rsidR="008157FF" w:rsidDel="00803B69">
          <w:delText xml:space="preserve"> </w:delText>
        </w:r>
      </w:del>
      <w:r w:rsidR="008157FF">
        <w:t>Vistas de la funcionalidad básica de la aplicación móvil</w:t>
      </w:r>
      <w:r w:rsidR="005036EE">
        <w:t>.</w:t>
      </w:r>
      <w:bookmarkEnd w:id="5978"/>
    </w:p>
    <w:p w14:paraId="1720BB1A" w14:textId="3584EE3B" w:rsidR="008157FF" w:rsidRDefault="008157FF" w:rsidP="005036EE">
      <w:r>
        <w:t>Otra funcionalidad de la aplicación es que cada que una de las variables se vea alterada la aplicación móvil env</w:t>
      </w:r>
      <w:r w:rsidR="007E307F">
        <w:t>ía</w:t>
      </w:r>
      <w:r>
        <w:t xml:space="preserve"> una alerta de aviso, esto con la finalidad de que la persona que este monitoreando se mantenga al tanto de lo que está pasando con su familiar, sin ser necesario que se encuentren en el mismo lugar.</w:t>
      </w:r>
    </w:p>
    <w:p w14:paraId="5DB68C91" w14:textId="77777777" w:rsidR="008157FF" w:rsidRDefault="008157FF" w:rsidP="008157FF">
      <w:pPr>
        <w:ind w:firstLine="0"/>
      </w:pPr>
    </w:p>
    <w:p w14:paraId="3F3B7263" w14:textId="6066E16E" w:rsidR="008157FF" w:rsidRDefault="008157FF" w:rsidP="008157FF">
      <w:pPr>
        <w:ind w:firstLine="0"/>
      </w:pPr>
      <w:r>
        <w:rPr>
          <w:noProof/>
          <w:lang w:eastAsia="es-MX"/>
        </w:rPr>
        <w:lastRenderedPageBreak/>
        <w:drawing>
          <wp:inline distT="0" distB="0" distL="0" distR="0" wp14:anchorId="73A9B813" wp14:editId="080FC78B">
            <wp:extent cx="6386830" cy="4634230"/>
            <wp:effectExtent l="0" t="0" r="0" b="0"/>
            <wp:docPr id="1073741943" name="Imagen 107374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86830" cy="4634230"/>
                    </a:xfrm>
                    <a:prstGeom prst="rect">
                      <a:avLst/>
                    </a:prstGeom>
                    <a:noFill/>
                    <a:ln>
                      <a:noFill/>
                    </a:ln>
                  </pic:spPr>
                </pic:pic>
              </a:graphicData>
            </a:graphic>
          </wp:inline>
        </w:drawing>
      </w:r>
    </w:p>
    <w:p w14:paraId="28EDAFC8" w14:textId="46639CAF" w:rsidR="008157FF" w:rsidRDefault="005C425D">
      <w:pPr>
        <w:pStyle w:val="Descripcin"/>
      </w:pPr>
      <w:bookmarkStart w:id="5987" w:name="_Toc483693246"/>
      <w:ins w:id="5988" w:author="Tanya Hernández" w:date="2017-05-28T00:02:00Z">
        <w:r>
          <w:t>Fig. 4.</w:t>
        </w:r>
        <w:r>
          <w:fldChar w:fldCharType="begin"/>
        </w:r>
        <w:r>
          <w:instrText xml:space="preserve"> SEQ Fig._4. \* ARABIC </w:instrText>
        </w:r>
      </w:ins>
      <w:r>
        <w:fldChar w:fldCharType="separate"/>
      </w:r>
      <w:ins w:id="5989" w:author="Tanya Hernández" w:date="2017-05-28T00:02:00Z">
        <w:r>
          <w:rPr>
            <w:noProof/>
          </w:rPr>
          <w:t>43</w:t>
        </w:r>
        <w:r>
          <w:fldChar w:fldCharType="end"/>
        </w:r>
        <w:r>
          <w:t xml:space="preserve"> </w:t>
        </w:r>
      </w:ins>
      <w:del w:id="5990" w:author="Tanya Hernández" w:date="2017-05-21T19:46:00Z">
        <w:r w:rsidR="005036EE" w:rsidRPr="006E1D2F" w:rsidDel="00803B69">
          <w:delText>Fig. 4.</w:delText>
        </w:r>
      </w:del>
      <w:del w:id="5991" w:author="Tanya Hernández" w:date="2017-05-17T01:11:00Z">
        <w:r w:rsidR="005036EE" w:rsidRPr="006E1D2F" w:rsidDel="006E1D2F">
          <w:delText xml:space="preserve"> </w:delText>
        </w:r>
      </w:del>
      <w:del w:id="5992" w:author="Tanya Hernández" w:date="2017-05-21T19:46:00Z">
        <w:r w:rsidR="005036EE" w:rsidRPr="00803B69" w:rsidDel="00803B69">
          <w:fldChar w:fldCharType="begin"/>
        </w:r>
        <w:r w:rsidR="005036EE" w:rsidRPr="006E1D2F" w:rsidDel="00803B69">
          <w:delInstrText xml:space="preserve"> SEQ Fig._4. \* ARABIC </w:delInstrText>
        </w:r>
        <w:r w:rsidR="005036EE" w:rsidRPr="00803B69" w:rsidDel="00803B69">
          <w:rPr>
            <w:rPrChange w:id="5993" w:author="Tanya Hernández" w:date="2017-05-17T01:11:00Z">
              <w:rPr/>
            </w:rPrChange>
          </w:rPr>
          <w:fldChar w:fldCharType="separate"/>
        </w:r>
      </w:del>
      <w:del w:id="5994" w:author="Tanya Hernández" w:date="2017-05-17T01:33:00Z">
        <w:r w:rsidR="005B2C04" w:rsidRPr="006E1D2F" w:rsidDel="00262C61">
          <w:delText>38</w:delText>
        </w:r>
      </w:del>
      <w:del w:id="5995" w:author="Tanya Hernández" w:date="2017-05-21T19:46:00Z">
        <w:r w:rsidR="005036EE" w:rsidRPr="00803B69" w:rsidDel="00803B69">
          <w:fldChar w:fldCharType="end"/>
        </w:r>
        <w:r w:rsidR="008157FF" w:rsidDel="00803B69">
          <w:delText xml:space="preserve"> </w:delText>
        </w:r>
      </w:del>
      <w:r w:rsidR="008157FF">
        <w:t>Vistas de aler</w:t>
      </w:r>
      <w:r w:rsidR="005036EE">
        <w:t>tas de cada una de las variables.</w:t>
      </w:r>
      <w:bookmarkEnd w:id="5987"/>
    </w:p>
    <w:p w14:paraId="417D633F" w14:textId="36A49617" w:rsidR="008157FF" w:rsidRDefault="008157FF" w:rsidP="00803B69">
      <w:pPr>
        <w:pStyle w:val="Ttulo1"/>
      </w:pPr>
      <w:bookmarkStart w:id="5996" w:name="_Toc479115569"/>
      <w:bookmarkStart w:id="5997" w:name="_Toc480316177"/>
      <w:bookmarkStart w:id="5998" w:name="_Toc483160417"/>
      <w:r>
        <w:t>Capítulo 5 Implementación</w:t>
      </w:r>
      <w:bookmarkEnd w:id="5996"/>
      <w:bookmarkEnd w:id="5997"/>
      <w:bookmarkEnd w:id="5998"/>
    </w:p>
    <w:p w14:paraId="02554EB1" w14:textId="4CA9D8F7" w:rsidR="008157FF" w:rsidRDefault="00ED6093">
      <w:pPr>
        <w:pStyle w:val="Ttulo2"/>
        <w:pPrChange w:id="5999" w:author="Tanya Hernández" w:date="2017-05-21T19:17:00Z">
          <w:pPr>
            <w:pStyle w:val="Ttulo2"/>
            <w:tabs>
              <w:tab w:val="left" w:pos="6360"/>
            </w:tabs>
          </w:pPr>
        </w:pPrChange>
      </w:pPr>
      <w:bookmarkStart w:id="6000" w:name="_Toc479115570"/>
      <w:bookmarkStart w:id="6001" w:name="_Toc480316178"/>
      <w:bookmarkStart w:id="6002" w:name="_Toc483160418"/>
      <w:r>
        <w:t>5</w:t>
      </w:r>
      <w:r w:rsidR="008157FF">
        <w:t xml:space="preserve">.1 Implementación </w:t>
      </w:r>
      <w:r w:rsidR="00FF441F">
        <w:t xml:space="preserve">de los </w:t>
      </w:r>
      <w:r w:rsidR="008157FF">
        <w:t>sensores</w:t>
      </w:r>
      <w:bookmarkEnd w:id="6000"/>
      <w:bookmarkEnd w:id="6001"/>
      <w:bookmarkEnd w:id="6002"/>
      <w:r w:rsidR="008157FF">
        <w:t xml:space="preserve"> </w:t>
      </w:r>
      <w:r w:rsidR="008157FF">
        <w:tab/>
      </w:r>
    </w:p>
    <w:p w14:paraId="1DB897DF" w14:textId="745D9AA9" w:rsidR="008157FF" w:rsidRDefault="008157FF" w:rsidP="008157FF">
      <w:pPr>
        <w:spacing w:after="100" w:afterAutospacing="1"/>
        <w:rPr>
          <w:rFonts w:cs="Times New Roman"/>
        </w:rPr>
      </w:pPr>
      <w:r>
        <w:rPr>
          <w:rFonts w:cs="Times New Roman"/>
        </w:rPr>
        <w:t xml:space="preserve">En esta sección se explicarán los métodos y los instrumentos que se </w:t>
      </w:r>
      <w:r w:rsidR="00FF441F">
        <w:rPr>
          <w:rFonts w:cs="Times New Roman"/>
        </w:rPr>
        <w:t xml:space="preserve">utilizaron </w:t>
      </w:r>
      <w:r>
        <w:rPr>
          <w:rFonts w:cs="Times New Roman"/>
        </w:rPr>
        <w:t>para llevar a cabo la implementación del prototipo número 1, primeramente, consideramos elegir cada uno de los sensores para evaluar las variables seleccionadas, por otra parte, se hizo un análisis para elegir el microcontrolador que igualmente cumpla con las características de relevancia, con respecto a lo anterior a continuación se presentan los detalles de las herramientas a utilizar.</w:t>
      </w:r>
    </w:p>
    <w:p w14:paraId="4DA70900" w14:textId="384950C9" w:rsidR="008157FF" w:rsidRDefault="008157FF" w:rsidP="008157FF">
      <w:pPr>
        <w:spacing w:before="100" w:beforeAutospacing="1" w:after="100" w:afterAutospacing="1"/>
        <w:rPr>
          <w:rFonts w:cs="Times New Roman"/>
        </w:rPr>
      </w:pPr>
      <w:r>
        <w:rPr>
          <w:rFonts w:cs="Times New Roman"/>
        </w:rPr>
        <w:t>El sensor de temperatura es uno de los tres sensores a emplear, que se encarg</w:t>
      </w:r>
      <w:r w:rsidR="00FF441F">
        <w:rPr>
          <w:rFonts w:cs="Times New Roman"/>
        </w:rPr>
        <w:t>a</w:t>
      </w:r>
      <w:r>
        <w:rPr>
          <w:rFonts w:cs="Times New Roman"/>
        </w:rPr>
        <w:t xml:space="preserve"> de sensar la temperatura del usuario, está integrado por un lector infrarrojo de modo que nos arroja dos resultados que son la temperatura del ambiente y la temperatura del objeto, la primera se refiere a la temperatura interna del chip y la segunda representa la temperatura cuando ya tiene contacto con el</w:t>
      </w:r>
      <w:r w:rsidR="00ED6093">
        <w:rPr>
          <w:rFonts w:cs="Times New Roman"/>
        </w:rPr>
        <w:t xml:space="preserve"> objeto a medir. En la figura 5. 1</w:t>
      </w:r>
      <w:r>
        <w:rPr>
          <w:rFonts w:cs="Times New Roman"/>
        </w:rPr>
        <w:t xml:space="preserve"> se muestra dicho sensor.</w:t>
      </w:r>
    </w:p>
    <w:p w14:paraId="1C111E51" w14:textId="23629B18" w:rsidR="008157FF" w:rsidRDefault="008157FF" w:rsidP="00ED6093">
      <w:pPr>
        <w:spacing w:before="100" w:beforeAutospacing="1"/>
        <w:jc w:val="center"/>
        <w:rPr>
          <w:rFonts w:cs="Times New Roman"/>
        </w:rPr>
      </w:pPr>
      <w:r>
        <w:rPr>
          <w:rFonts w:cs="Times New Roman"/>
          <w:noProof/>
          <w:lang w:eastAsia="es-MX"/>
        </w:rPr>
        <w:lastRenderedPageBreak/>
        <w:drawing>
          <wp:inline distT="0" distB="0" distL="0" distR="0" wp14:anchorId="5107A0EB" wp14:editId="4BC6C439">
            <wp:extent cx="734060" cy="1108075"/>
            <wp:effectExtent l="0" t="0" r="8890" b="0"/>
            <wp:docPr id="1073741942" name="Imagen 107374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8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flipV="1">
                      <a:off x="0" y="0"/>
                      <a:ext cx="734060" cy="1108075"/>
                    </a:xfrm>
                    <a:prstGeom prst="rect">
                      <a:avLst/>
                    </a:prstGeom>
                    <a:noFill/>
                    <a:ln>
                      <a:noFill/>
                    </a:ln>
                  </pic:spPr>
                </pic:pic>
              </a:graphicData>
            </a:graphic>
          </wp:inline>
        </w:drawing>
      </w:r>
    </w:p>
    <w:p w14:paraId="57C4D0AE" w14:textId="7DD620E9" w:rsidR="008157FF" w:rsidRPr="006C1B22" w:rsidRDefault="00ED6093">
      <w:pPr>
        <w:pStyle w:val="Descripcin"/>
      </w:pPr>
      <w:bookmarkStart w:id="6003" w:name="_Toc483160635"/>
      <w:r w:rsidRPr="006E1D2F">
        <w:t>Fig. 5.</w:t>
      </w:r>
      <w:del w:id="6004" w:author="Tanya Hernández" w:date="2017-05-17T01:11:00Z">
        <w:r w:rsidRPr="006E1D2F" w:rsidDel="006E1D2F">
          <w:delText xml:space="preserve"> </w:delText>
        </w:r>
      </w:del>
      <w:r w:rsidRPr="00803B69">
        <w:fldChar w:fldCharType="begin"/>
      </w:r>
      <w:r w:rsidRPr="006E1D2F">
        <w:instrText xml:space="preserve"> SEQ Fig._5. \* ARABIC </w:instrText>
      </w:r>
      <w:r w:rsidRPr="00803B69">
        <w:rPr>
          <w:rPrChange w:id="6005" w:author="Tanya Hernández" w:date="2017-05-17T01:11:00Z">
            <w:rPr/>
          </w:rPrChange>
        </w:rPr>
        <w:fldChar w:fldCharType="separate"/>
      </w:r>
      <w:ins w:id="6006" w:author="Tanya Hernández" w:date="2017-05-23T20:21:00Z">
        <w:r w:rsidR="009276B1">
          <w:t>1</w:t>
        </w:r>
      </w:ins>
      <w:del w:id="6007" w:author="Tanya Hernández" w:date="2017-05-17T01:33:00Z">
        <w:r w:rsidR="005B2C04" w:rsidRPr="006E1D2F" w:rsidDel="00262C61">
          <w:delText>1</w:delText>
        </w:r>
      </w:del>
      <w:r w:rsidRPr="00803B69">
        <w:fldChar w:fldCharType="end"/>
      </w:r>
      <w:r w:rsidR="008157FF">
        <w:t xml:space="preserve"> </w:t>
      </w:r>
      <w:r w:rsidR="008157FF" w:rsidRPr="006C1B22">
        <w:t>Sensor de temperatura MLX9614.</w:t>
      </w:r>
      <w:bookmarkEnd w:id="6003"/>
    </w:p>
    <w:p w14:paraId="34869973" w14:textId="07B28D9E" w:rsidR="008157FF" w:rsidRDefault="008157FF" w:rsidP="00ED6093">
      <w:pPr>
        <w:spacing w:before="100" w:beforeAutospacing="1" w:after="100" w:afterAutospacing="1"/>
        <w:rPr>
          <w:rFonts w:cs="Times New Roman"/>
        </w:rPr>
      </w:pPr>
      <w:r>
        <w:rPr>
          <w:rFonts w:cs="Times New Roman"/>
        </w:rPr>
        <w:t xml:space="preserve">El segundo sensor es el acelerómetro, su función </w:t>
      </w:r>
      <w:r w:rsidR="00FF441F">
        <w:rPr>
          <w:rFonts w:cs="Times New Roman"/>
        </w:rPr>
        <w:t xml:space="preserve">es </w:t>
      </w:r>
      <w:r>
        <w:rPr>
          <w:rFonts w:cs="Times New Roman"/>
        </w:rPr>
        <w:t>determinar si el usuario tiene alguna caída,</w:t>
      </w:r>
      <w:r w:rsidR="00ED6093">
        <w:rPr>
          <w:rFonts w:cs="Times New Roman"/>
        </w:rPr>
        <w:t xml:space="preserve"> </w:t>
      </w:r>
      <w:r>
        <w:rPr>
          <w:rFonts w:cs="Times New Roman"/>
        </w:rPr>
        <w:t>por medio de un acelerómetro que m</w:t>
      </w:r>
      <w:r w:rsidR="00FF441F">
        <w:rPr>
          <w:rFonts w:cs="Times New Roman"/>
        </w:rPr>
        <w:t>ide</w:t>
      </w:r>
      <w:r>
        <w:rPr>
          <w:rFonts w:cs="Times New Roman"/>
        </w:rPr>
        <w:t xml:space="preserve"> las fuerzas de aceleración, tiene integrado un giroscopio el cual calcula la velocidad. A </w:t>
      </w:r>
      <w:r w:rsidR="00ED6093">
        <w:rPr>
          <w:rFonts w:cs="Times New Roman"/>
        </w:rPr>
        <w:t>continuación, se muestra en la figura 5.</w:t>
      </w:r>
      <w:del w:id="6008" w:author="Tanya Hernández" w:date="2017-05-17T01:11:00Z">
        <w:r w:rsidR="00ED6093" w:rsidDel="006E1D2F">
          <w:rPr>
            <w:rFonts w:cs="Times New Roman"/>
          </w:rPr>
          <w:delText xml:space="preserve"> </w:delText>
        </w:r>
      </w:del>
      <w:r w:rsidR="00ED6093">
        <w:rPr>
          <w:rFonts w:cs="Times New Roman"/>
        </w:rPr>
        <w:t>2</w:t>
      </w:r>
      <w:r>
        <w:rPr>
          <w:rFonts w:cs="Times New Roman"/>
        </w:rPr>
        <w:t xml:space="preserve"> el sensor.</w:t>
      </w:r>
    </w:p>
    <w:p w14:paraId="2AB99C62" w14:textId="0FD1B4F5" w:rsidR="008157FF" w:rsidRDefault="008157FF" w:rsidP="008157FF">
      <w:pPr>
        <w:spacing w:before="100" w:beforeAutospacing="1"/>
        <w:jc w:val="center"/>
        <w:rPr>
          <w:rFonts w:cs="Times New Roman"/>
        </w:rPr>
      </w:pPr>
      <w:r>
        <w:rPr>
          <w:rFonts w:cs="Times New Roman"/>
          <w:noProof/>
          <w:lang w:eastAsia="es-MX"/>
        </w:rPr>
        <w:drawing>
          <wp:inline distT="0" distB="0" distL="0" distR="0" wp14:anchorId="2CB5467E" wp14:editId="36E52538">
            <wp:extent cx="886460" cy="1149985"/>
            <wp:effectExtent l="0" t="0" r="8890" b="0"/>
            <wp:docPr id="1073741941" name="Imagen 107374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8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86460" cy="1149985"/>
                    </a:xfrm>
                    <a:prstGeom prst="rect">
                      <a:avLst/>
                    </a:prstGeom>
                    <a:noFill/>
                    <a:ln>
                      <a:noFill/>
                    </a:ln>
                  </pic:spPr>
                </pic:pic>
              </a:graphicData>
            </a:graphic>
          </wp:inline>
        </w:drawing>
      </w:r>
    </w:p>
    <w:p w14:paraId="7E3191B3" w14:textId="4A4E8587" w:rsidR="008157FF" w:rsidRDefault="00ED6093">
      <w:pPr>
        <w:pStyle w:val="Descripcin"/>
      </w:pPr>
      <w:bookmarkStart w:id="6009" w:name="_Toc483160636"/>
      <w:r w:rsidRPr="006E1D2F">
        <w:t>Fig. 5.</w:t>
      </w:r>
      <w:del w:id="6010" w:author="Tanya Hernández" w:date="2017-05-17T01:11:00Z">
        <w:r w:rsidRPr="006E1D2F" w:rsidDel="006E1D2F">
          <w:delText xml:space="preserve"> </w:delText>
        </w:r>
      </w:del>
      <w:r w:rsidRPr="00803B69">
        <w:fldChar w:fldCharType="begin"/>
      </w:r>
      <w:r w:rsidRPr="006E1D2F">
        <w:instrText xml:space="preserve"> SEQ Fig._5. \* ARABIC </w:instrText>
      </w:r>
      <w:r w:rsidRPr="00803B69">
        <w:rPr>
          <w:rPrChange w:id="6011" w:author="Tanya Hernández" w:date="2017-05-17T01:11:00Z">
            <w:rPr/>
          </w:rPrChange>
        </w:rPr>
        <w:fldChar w:fldCharType="separate"/>
      </w:r>
      <w:ins w:id="6012" w:author="Tanya Hernández" w:date="2017-05-23T20:21:00Z">
        <w:r w:rsidR="009276B1">
          <w:t>2</w:t>
        </w:r>
      </w:ins>
      <w:del w:id="6013" w:author="Tanya Hernández" w:date="2017-05-17T01:33:00Z">
        <w:r w:rsidR="005B2C04" w:rsidRPr="006E1D2F" w:rsidDel="00262C61">
          <w:delText>2</w:delText>
        </w:r>
      </w:del>
      <w:r w:rsidRPr="00803B69">
        <w:fldChar w:fldCharType="end"/>
      </w:r>
      <w:r w:rsidR="008157FF">
        <w:t xml:space="preserve"> </w:t>
      </w:r>
      <w:r w:rsidR="008157FF" w:rsidRPr="006C1B22">
        <w:t>Sensor acelerómetro MPU-6050.</w:t>
      </w:r>
      <w:bookmarkEnd w:id="6009"/>
    </w:p>
    <w:p w14:paraId="4EAF7A29" w14:textId="285EAAE6" w:rsidR="008157FF" w:rsidRDefault="008157FF" w:rsidP="00ED6093">
      <w:pPr>
        <w:spacing w:before="100" w:beforeAutospacing="1" w:after="100" w:afterAutospacing="1"/>
        <w:rPr>
          <w:rFonts w:cs="Times New Roman"/>
        </w:rPr>
      </w:pPr>
      <w:r>
        <w:rPr>
          <w:rFonts w:cs="Times New Roman"/>
        </w:rPr>
        <w:t xml:space="preserve">El tercer sensor es el de frecuencia cardiaca, que nos </w:t>
      </w:r>
      <w:r w:rsidR="00ED6093">
        <w:rPr>
          <w:rFonts w:cs="Times New Roman"/>
        </w:rPr>
        <w:t>arroja</w:t>
      </w:r>
      <w:r>
        <w:rPr>
          <w:rFonts w:cs="Times New Roman"/>
        </w:rPr>
        <w:t xml:space="preserve"> como resultado la frecuencia del usuario, que </w:t>
      </w:r>
      <w:r w:rsidR="00FF441F">
        <w:rPr>
          <w:rFonts w:cs="Times New Roman"/>
        </w:rPr>
        <w:t xml:space="preserve">permite </w:t>
      </w:r>
      <w:r>
        <w:rPr>
          <w:rFonts w:cs="Times New Roman"/>
        </w:rPr>
        <w:t>determinar si el usuario está sufriendo un ataque cardiaco, tiene integrado un led infrarrojo que medirá la frec</w:t>
      </w:r>
      <w:r w:rsidR="00ED6093">
        <w:rPr>
          <w:rFonts w:cs="Times New Roman"/>
        </w:rPr>
        <w:t>uencia cardiaca. En la figura 5.</w:t>
      </w:r>
      <w:del w:id="6014" w:author="Tanya Hernández" w:date="2017-05-17T01:11:00Z">
        <w:r w:rsidR="00ED6093" w:rsidDel="006E1D2F">
          <w:rPr>
            <w:rFonts w:cs="Times New Roman"/>
          </w:rPr>
          <w:delText xml:space="preserve"> </w:delText>
        </w:r>
      </w:del>
      <w:r w:rsidR="00ED6093">
        <w:rPr>
          <w:rFonts w:cs="Times New Roman"/>
        </w:rPr>
        <w:t>3</w:t>
      </w:r>
      <w:r>
        <w:rPr>
          <w:rFonts w:cs="Times New Roman"/>
        </w:rPr>
        <w:t xml:space="preserve"> se muestra el sensor a utilizar.</w:t>
      </w:r>
    </w:p>
    <w:p w14:paraId="1E0F08CC" w14:textId="5D0A08F6" w:rsidR="008157FF" w:rsidRDefault="008157FF" w:rsidP="00ED6093">
      <w:pPr>
        <w:jc w:val="center"/>
        <w:rPr>
          <w:rFonts w:cs="Times New Roman"/>
          <w:b/>
          <w:sz w:val="16"/>
        </w:rPr>
      </w:pPr>
      <w:r>
        <w:rPr>
          <w:rFonts w:cs="Times New Roman"/>
          <w:noProof/>
          <w:lang w:eastAsia="es-MX"/>
        </w:rPr>
        <w:drawing>
          <wp:inline distT="0" distB="0" distL="0" distR="0" wp14:anchorId="415E1190" wp14:editId="7C392B46">
            <wp:extent cx="568569" cy="990610"/>
            <wp:effectExtent l="0" t="0" r="3175" b="0"/>
            <wp:docPr id="1073741940" name="Imagen 107374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82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81201" cy="1012619"/>
                    </a:xfrm>
                    <a:prstGeom prst="rect">
                      <a:avLst/>
                    </a:prstGeom>
                    <a:noFill/>
                    <a:ln>
                      <a:noFill/>
                    </a:ln>
                  </pic:spPr>
                </pic:pic>
              </a:graphicData>
            </a:graphic>
          </wp:inline>
        </w:drawing>
      </w:r>
    </w:p>
    <w:p w14:paraId="14C83763" w14:textId="77280133" w:rsidR="008157FF" w:rsidRDefault="00ED6093">
      <w:pPr>
        <w:pStyle w:val="Descripcin"/>
        <w:rPr>
          <w:ins w:id="6015" w:author="Tanya Hernández" w:date="2017-06-09T02:02:00Z"/>
        </w:rPr>
      </w:pPr>
      <w:bookmarkStart w:id="6016" w:name="_Toc483160637"/>
      <w:r w:rsidRPr="006E1D2F">
        <w:t>Fig. 5.</w:t>
      </w:r>
      <w:del w:id="6017" w:author="Tanya Hernández" w:date="2017-05-17T01:11:00Z">
        <w:r w:rsidRPr="006E1D2F" w:rsidDel="006E1D2F">
          <w:delText xml:space="preserve"> </w:delText>
        </w:r>
      </w:del>
      <w:r w:rsidRPr="00803B69">
        <w:fldChar w:fldCharType="begin"/>
      </w:r>
      <w:r w:rsidRPr="006E1D2F">
        <w:instrText xml:space="preserve"> SEQ Fig._5. \* ARABIC </w:instrText>
      </w:r>
      <w:r w:rsidRPr="00803B69">
        <w:rPr>
          <w:rPrChange w:id="6018" w:author="Tanya Hernández" w:date="2017-05-17T01:11:00Z">
            <w:rPr/>
          </w:rPrChange>
        </w:rPr>
        <w:fldChar w:fldCharType="separate"/>
      </w:r>
      <w:ins w:id="6019" w:author="Tanya Hernández" w:date="2017-05-23T20:21:00Z">
        <w:r w:rsidR="009276B1">
          <w:t>3</w:t>
        </w:r>
      </w:ins>
      <w:del w:id="6020" w:author="Tanya Hernández" w:date="2017-05-17T01:33:00Z">
        <w:r w:rsidR="005B2C04" w:rsidRPr="006E1D2F" w:rsidDel="00262C61">
          <w:delText>3</w:delText>
        </w:r>
      </w:del>
      <w:r w:rsidRPr="00803B69">
        <w:fldChar w:fldCharType="end"/>
      </w:r>
      <w:r w:rsidR="008157FF">
        <w:t xml:space="preserve"> </w:t>
      </w:r>
      <w:r w:rsidR="008157FF" w:rsidRPr="006C1B22">
        <w:t xml:space="preserve">Sensor </w:t>
      </w:r>
      <w:r w:rsidRPr="006C1B22">
        <w:t>de frecuencia cardiaca MAX30100</w:t>
      </w:r>
      <w:r w:rsidR="006C1B22">
        <w:t>.</w:t>
      </w:r>
      <w:bookmarkEnd w:id="6016"/>
    </w:p>
    <w:p w14:paraId="54C2F00C" w14:textId="56E8553F" w:rsidR="001A0D3D" w:rsidRDefault="001A0D3D">
      <w:pPr>
        <w:rPr>
          <w:ins w:id="6021" w:author="Tanya Hernández" w:date="2017-06-09T02:02:00Z"/>
        </w:rPr>
        <w:pPrChange w:id="6022" w:author="Tanya Hernández" w:date="2017-06-09T02:02:00Z">
          <w:pPr>
            <w:pStyle w:val="Descripcin"/>
          </w:pPr>
        </w:pPrChange>
      </w:pPr>
    </w:p>
    <w:p w14:paraId="2A1B32EC" w14:textId="042AD9A8" w:rsidR="001A0D3D" w:rsidRDefault="001A0D3D">
      <w:pPr>
        <w:rPr>
          <w:ins w:id="6023" w:author="Tanya Hernández" w:date="2017-06-09T02:02:00Z"/>
        </w:rPr>
        <w:pPrChange w:id="6024" w:author="Tanya Hernández" w:date="2017-06-09T02:02:00Z">
          <w:pPr>
            <w:pStyle w:val="Descripcin"/>
          </w:pPr>
        </w:pPrChange>
      </w:pPr>
    </w:p>
    <w:p w14:paraId="7AECA3F8" w14:textId="720A1F10" w:rsidR="001A0D3D" w:rsidRDefault="001A0D3D">
      <w:pPr>
        <w:rPr>
          <w:ins w:id="6025" w:author="Tanya Hernández" w:date="2017-06-09T02:02:00Z"/>
        </w:rPr>
        <w:pPrChange w:id="6026" w:author="Tanya Hernández" w:date="2017-06-09T02:02:00Z">
          <w:pPr>
            <w:pStyle w:val="Descripcin"/>
          </w:pPr>
        </w:pPrChange>
      </w:pPr>
    </w:p>
    <w:p w14:paraId="09568E7E" w14:textId="13D72C84" w:rsidR="001A0D3D" w:rsidRDefault="001A0D3D">
      <w:pPr>
        <w:rPr>
          <w:ins w:id="6027" w:author="Tanya Hernández" w:date="2017-06-09T02:02:00Z"/>
        </w:rPr>
        <w:pPrChange w:id="6028" w:author="Tanya Hernández" w:date="2017-06-09T02:02:00Z">
          <w:pPr>
            <w:pStyle w:val="Descripcin"/>
          </w:pPr>
        </w:pPrChange>
      </w:pPr>
    </w:p>
    <w:p w14:paraId="40D386A4" w14:textId="47920AD2" w:rsidR="001A0D3D" w:rsidRDefault="001A0D3D">
      <w:pPr>
        <w:rPr>
          <w:ins w:id="6029" w:author="Tanya Hernández" w:date="2017-06-09T02:02:00Z"/>
        </w:rPr>
        <w:pPrChange w:id="6030" w:author="Tanya Hernández" w:date="2017-06-09T02:02:00Z">
          <w:pPr>
            <w:pStyle w:val="Descripcin"/>
          </w:pPr>
        </w:pPrChange>
      </w:pPr>
    </w:p>
    <w:p w14:paraId="48B5E990" w14:textId="4C68DB8C" w:rsidR="001A0D3D" w:rsidRDefault="001A0D3D">
      <w:pPr>
        <w:rPr>
          <w:ins w:id="6031" w:author="Tanya Hernández" w:date="2017-06-09T02:02:00Z"/>
        </w:rPr>
        <w:pPrChange w:id="6032" w:author="Tanya Hernández" w:date="2017-06-09T02:02:00Z">
          <w:pPr>
            <w:pStyle w:val="Descripcin"/>
          </w:pPr>
        </w:pPrChange>
      </w:pPr>
    </w:p>
    <w:p w14:paraId="6DBB7681" w14:textId="135866B3" w:rsidR="001A0D3D" w:rsidRDefault="001A0D3D">
      <w:pPr>
        <w:rPr>
          <w:ins w:id="6033" w:author="Tanya Hernández" w:date="2017-06-09T02:02:00Z"/>
        </w:rPr>
        <w:pPrChange w:id="6034" w:author="Tanya Hernández" w:date="2017-06-09T02:02:00Z">
          <w:pPr>
            <w:pStyle w:val="Descripcin"/>
          </w:pPr>
        </w:pPrChange>
      </w:pPr>
    </w:p>
    <w:p w14:paraId="41688F68" w14:textId="0F7F1687" w:rsidR="001A0D3D" w:rsidRDefault="001A0D3D">
      <w:pPr>
        <w:rPr>
          <w:ins w:id="6035" w:author="Tanya Hernández" w:date="2017-06-09T02:02:00Z"/>
        </w:rPr>
        <w:pPrChange w:id="6036" w:author="Tanya Hernández" w:date="2017-06-09T02:02:00Z">
          <w:pPr>
            <w:pStyle w:val="Descripcin"/>
          </w:pPr>
        </w:pPrChange>
      </w:pPr>
    </w:p>
    <w:p w14:paraId="19900433" w14:textId="612F3A4A" w:rsidR="001A0D3D" w:rsidRDefault="001A0D3D">
      <w:pPr>
        <w:rPr>
          <w:ins w:id="6037" w:author="Tanya Hernández" w:date="2017-06-09T02:02:00Z"/>
        </w:rPr>
        <w:pPrChange w:id="6038" w:author="Tanya Hernández" w:date="2017-06-09T02:02:00Z">
          <w:pPr>
            <w:pStyle w:val="Descripcin"/>
          </w:pPr>
        </w:pPrChange>
      </w:pPr>
    </w:p>
    <w:p w14:paraId="6BDC0DBC" w14:textId="298AFC53" w:rsidR="001A0D3D" w:rsidRDefault="001A0D3D">
      <w:pPr>
        <w:rPr>
          <w:ins w:id="6039" w:author="Tanya Hernández" w:date="2017-06-09T02:02:00Z"/>
        </w:rPr>
        <w:pPrChange w:id="6040" w:author="Tanya Hernández" w:date="2017-06-09T02:02:00Z">
          <w:pPr>
            <w:pStyle w:val="Descripcin"/>
          </w:pPr>
        </w:pPrChange>
      </w:pPr>
    </w:p>
    <w:p w14:paraId="53FED2B2" w14:textId="2ED03BFF" w:rsidR="001A0D3D" w:rsidRDefault="001A0D3D">
      <w:pPr>
        <w:rPr>
          <w:ins w:id="6041" w:author="Tanya Hernández" w:date="2017-06-09T02:02:00Z"/>
        </w:rPr>
        <w:pPrChange w:id="6042" w:author="Tanya Hernández" w:date="2017-06-09T02:02:00Z">
          <w:pPr>
            <w:pStyle w:val="Descripcin"/>
          </w:pPr>
        </w:pPrChange>
      </w:pPr>
    </w:p>
    <w:p w14:paraId="059A6CF9" w14:textId="68463B82" w:rsidR="001A0D3D" w:rsidRDefault="001A0D3D">
      <w:pPr>
        <w:rPr>
          <w:ins w:id="6043" w:author="Tanya Hernández" w:date="2017-06-09T02:02:00Z"/>
        </w:rPr>
        <w:pPrChange w:id="6044" w:author="Tanya Hernández" w:date="2017-06-09T02:02:00Z">
          <w:pPr>
            <w:pStyle w:val="Descripcin"/>
          </w:pPr>
        </w:pPrChange>
      </w:pPr>
    </w:p>
    <w:p w14:paraId="6965D2C0" w14:textId="77777777" w:rsidR="001A0D3D" w:rsidRPr="001A0D3D" w:rsidRDefault="001A0D3D">
      <w:pPr>
        <w:rPr>
          <w:rPrChange w:id="6045" w:author="Tanya Hernández" w:date="2017-06-09T02:02:00Z">
            <w:rPr/>
          </w:rPrChange>
        </w:rPr>
        <w:pPrChange w:id="6046" w:author="Tanya Hernández" w:date="2017-06-09T02:02:00Z">
          <w:pPr>
            <w:pStyle w:val="Descripcin"/>
          </w:pPr>
        </w:pPrChange>
      </w:pPr>
    </w:p>
    <w:p w14:paraId="600182F1" w14:textId="5CCC20B2" w:rsidR="008157FF" w:rsidRDefault="00ED6093" w:rsidP="00803B69">
      <w:pPr>
        <w:pStyle w:val="Ttulo2"/>
      </w:pPr>
      <w:bookmarkStart w:id="6047" w:name="_Toc479115571"/>
      <w:bookmarkStart w:id="6048" w:name="_Toc480316179"/>
      <w:bookmarkStart w:id="6049" w:name="_Toc483160419"/>
      <w:r>
        <w:lastRenderedPageBreak/>
        <w:t>5</w:t>
      </w:r>
      <w:r w:rsidR="008157FF">
        <w:t>.2 Implementación aplicación móvil</w:t>
      </w:r>
      <w:bookmarkEnd w:id="6047"/>
      <w:bookmarkEnd w:id="6048"/>
      <w:bookmarkEnd w:id="6049"/>
    </w:p>
    <w:p w14:paraId="3509374F" w14:textId="161B45AD" w:rsidR="008157FF" w:rsidDel="001A0D3D" w:rsidRDefault="008157FF" w:rsidP="008157FF">
      <w:pPr>
        <w:spacing w:before="100" w:beforeAutospacing="1" w:after="100" w:afterAutospacing="1"/>
        <w:rPr>
          <w:del w:id="6050" w:author="Tanya Hernández" w:date="2017-06-09T02:02:00Z"/>
          <w:rFonts w:cs="Times New Roman"/>
        </w:rPr>
      </w:pPr>
      <w:r>
        <w:rPr>
          <w:rFonts w:cs="Times New Roman"/>
        </w:rPr>
        <w:t>Enseguida se muestra</w:t>
      </w:r>
      <w:del w:id="6051" w:author="Tanya Hernández" w:date="2017-05-23T20:26:00Z">
        <w:r w:rsidDel="009276B1">
          <w:rPr>
            <w:rFonts w:cs="Times New Roman"/>
          </w:rPr>
          <w:delText>n</w:delText>
        </w:r>
      </w:del>
      <w:r>
        <w:rPr>
          <w:rFonts w:cs="Times New Roman"/>
        </w:rPr>
        <w:t xml:space="preserve"> </w:t>
      </w:r>
      <w:del w:id="6052" w:author="Tanya Hernández" w:date="2017-05-23T20:26:00Z">
        <w:r w:rsidDel="009276B1">
          <w:rPr>
            <w:rFonts w:cs="Times New Roman"/>
          </w:rPr>
          <w:delText xml:space="preserve">en </w:delText>
        </w:r>
        <w:commentRangeStart w:id="6053"/>
        <w:r w:rsidDel="009276B1">
          <w:rPr>
            <w:rFonts w:cs="Times New Roman"/>
          </w:rPr>
          <w:delText xml:space="preserve">las figuras </w:delText>
        </w:r>
        <w:commentRangeEnd w:id="6053"/>
        <w:r w:rsidR="00FF441F" w:rsidDel="009276B1">
          <w:rPr>
            <w:rStyle w:val="Refdecomentario"/>
          </w:rPr>
          <w:commentReference w:id="6053"/>
        </w:r>
      </w:del>
      <w:r>
        <w:rPr>
          <w:rFonts w:cs="Times New Roman"/>
        </w:rPr>
        <w:t xml:space="preserve">el diseño de las vistas de la aplicación móvil, también se da una breve explicación de cada una de </w:t>
      </w:r>
      <w:r w:rsidR="00FF441F">
        <w:rPr>
          <w:rFonts w:cs="Times New Roman"/>
        </w:rPr>
        <w:t>ellas</w:t>
      </w:r>
      <w:r>
        <w:rPr>
          <w:rFonts w:cs="Times New Roman"/>
        </w:rPr>
        <w:t>.</w:t>
      </w:r>
    </w:p>
    <w:p w14:paraId="1B1900EB" w14:textId="2BEE151A" w:rsidR="001A0D3D" w:rsidRDefault="001A0D3D">
      <w:pPr>
        <w:spacing w:before="100" w:beforeAutospacing="1" w:after="100" w:afterAutospacing="1"/>
        <w:rPr>
          <w:rFonts w:cs="Times New Roman"/>
        </w:rPr>
        <w:pPrChange w:id="6054" w:author="Tanya Hernández" w:date="2017-06-09T02:02:00Z">
          <w:pPr>
            <w:spacing w:before="100" w:beforeAutospacing="1"/>
            <w:jc w:val="center"/>
          </w:pPr>
        </w:pPrChange>
      </w:pPr>
    </w:p>
    <w:p w14:paraId="3BCF4364" w14:textId="5ADA1CDE" w:rsidR="00D746A9" w:rsidRPr="006C1B22" w:rsidDel="001A0D3D" w:rsidRDefault="001A0D3D">
      <w:pPr>
        <w:pStyle w:val="Descripcin"/>
        <w:rPr>
          <w:del w:id="6055" w:author="Tanya Hernández" w:date="2017-06-09T02:01:00Z"/>
        </w:rPr>
      </w:pPr>
      <w:bookmarkStart w:id="6056" w:name="_Toc483160638"/>
      <w:r>
        <w:rPr>
          <w:b w:val="0"/>
          <w:noProof/>
          <w:lang w:eastAsia="es-MX"/>
        </w:rPr>
        <w:drawing>
          <wp:anchor distT="0" distB="0" distL="114300" distR="114300" simplePos="0" relativeHeight="251746304" behindDoc="0" locked="0" layoutInCell="1" allowOverlap="1" wp14:anchorId="4F2EE4CD" wp14:editId="2C14D229">
            <wp:simplePos x="0" y="0"/>
            <wp:positionH relativeFrom="page">
              <wp:align>center</wp:align>
            </wp:positionH>
            <wp:positionV relativeFrom="paragraph">
              <wp:posOffset>1905000</wp:posOffset>
            </wp:positionV>
            <wp:extent cx="1762125" cy="3406140"/>
            <wp:effectExtent l="0" t="0" r="9525" b="3810"/>
            <wp:wrapTopAndBottom/>
            <wp:docPr id="1073741937" name="Imagen 1073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7"/>
                    <pic:cNvPicPr>
                      <a:picLocks noChangeAspect="1" noChangeArrowheads="1"/>
                    </pic:cNvPicPr>
                  </pic:nvPicPr>
                  <pic:blipFill rotWithShape="1">
                    <a:blip r:embed="rId172">
                      <a:extLst>
                        <a:ext uri="{28A0092B-C50C-407E-A947-70E740481C1C}">
                          <a14:useLocalDpi xmlns:a14="http://schemas.microsoft.com/office/drawing/2010/main" val="0"/>
                        </a:ext>
                      </a:extLst>
                    </a:blip>
                    <a:srcRect l="1701" t="1311" b="1025"/>
                    <a:stretch/>
                  </pic:blipFill>
                  <pic:spPr bwMode="auto">
                    <a:xfrm>
                      <a:off x="0" y="0"/>
                      <a:ext cx="1762125" cy="3406140"/>
                    </a:xfrm>
                    <a:prstGeom prst="round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id="6057" w:author="Tanya Hernández" w:date="2017-06-09T02:01:00Z">
        <w:r w:rsidR="00ED6093" w:rsidRPr="006E1D2F" w:rsidDel="001A0D3D">
          <w:delText>Fig. 5.</w:delText>
        </w:r>
      </w:del>
      <w:del w:id="6058" w:author="Tanya Hernández" w:date="2017-05-17T01:12:00Z">
        <w:r w:rsidR="00ED6093" w:rsidRPr="006E1D2F" w:rsidDel="006E1D2F">
          <w:delText xml:space="preserve"> </w:delText>
        </w:r>
      </w:del>
      <w:del w:id="6059" w:author="Tanya Hernández" w:date="2017-06-09T02:01:00Z">
        <w:r w:rsidR="00ED6093" w:rsidRPr="00803B69" w:rsidDel="001A0D3D">
          <w:rPr>
            <w:b w:val="0"/>
          </w:rPr>
          <w:fldChar w:fldCharType="begin"/>
        </w:r>
        <w:r w:rsidR="00ED6093" w:rsidRPr="006E1D2F" w:rsidDel="001A0D3D">
          <w:delInstrText xml:space="preserve"> SEQ Fig._5. \* ARABIC </w:delInstrText>
        </w:r>
        <w:r w:rsidR="00ED6093" w:rsidRPr="00803B69" w:rsidDel="001A0D3D">
          <w:rPr>
            <w:b w:val="0"/>
            <w:rPrChange w:id="6060" w:author="Tanya Hernández" w:date="2017-05-17T01:12:00Z">
              <w:rPr>
                <w:b w:val="0"/>
              </w:rPr>
            </w:rPrChange>
          </w:rPr>
          <w:fldChar w:fldCharType="separate"/>
        </w:r>
      </w:del>
      <w:del w:id="6061" w:author="Tanya Hernández" w:date="2017-05-17T01:33:00Z">
        <w:r w:rsidR="005B2C04" w:rsidRPr="006E1D2F" w:rsidDel="00262C61">
          <w:delText>4</w:delText>
        </w:r>
      </w:del>
      <w:del w:id="6062" w:author="Tanya Hernández" w:date="2017-06-09T02:01:00Z">
        <w:r w:rsidR="00ED6093" w:rsidRPr="00803B69" w:rsidDel="001A0D3D">
          <w:rPr>
            <w:b w:val="0"/>
          </w:rPr>
          <w:fldChar w:fldCharType="end"/>
        </w:r>
        <w:r w:rsidR="00ED6093" w:rsidDel="001A0D3D">
          <w:delText xml:space="preserve"> </w:delText>
        </w:r>
        <w:r w:rsidR="008157FF" w:rsidRPr="006C1B22" w:rsidDel="001A0D3D">
          <w:delText>Vista de módulo de ingreso.</w:delText>
        </w:r>
        <w:bookmarkEnd w:id="6056"/>
      </w:del>
    </w:p>
    <w:p w14:paraId="698A30CB" w14:textId="5BB9DA41" w:rsidR="00D746A9" w:rsidRDefault="00D746A9" w:rsidP="00D746A9">
      <w:pPr>
        <w:spacing w:before="100" w:beforeAutospacing="1" w:after="100" w:afterAutospacing="1"/>
        <w:rPr>
          <w:ins w:id="6063" w:author="Tanya Hernández" w:date="2017-06-09T02:01:00Z"/>
          <w:rFonts w:cs="Times New Roman"/>
        </w:rPr>
      </w:pPr>
      <w:r>
        <w:rPr>
          <w:rFonts w:cs="Times New Roman"/>
        </w:rPr>
        <w:t>E</w:t>
      </w:r>
      <w:r w:rsidR="00ED6093">
        <w:rPr>
          <w:rFonts w:cs="Times New Roman"/>
        </w:rPr>
        <w:t>n la figura 5.</w:t>
      </w:r>
      <w:del w:id="6064" w:author="Tanya Hernández" w:date="2017-05-17T01:12:00Z">
        <w:r w:rsidR="00ED6093" w:rsidDel="006E1D2F">
          <w:rPr>
            <w:rFonts w:cs="Times New Roman"/>
          </w:rPr>
          <w:delText xml:space="preserve"> </w:delText>
        </w:r>
      </w:del>
      <w:r w:rsidR="00ED6093">
        <w:rPr>
          <w:rFonts w:cs="Times New Roman"/>
        </w:rPr>
        <w:t>5</w:t>
      </w:r>
      <w:r>
        <w:rPr>
          <w:rFonts w:cs="Times New Roman"/>
        </w:rPr>
        <w:t xml:space="preserve">, se muestra el registro del usuario directo donde debe ingresar su nombre completo </w:t>
      </w:r>
      <w:r w:rsidR="00E139F5">
        <w:rPr>
          <w:rFonts w:cs="Times New Roman"/>
        </w:rPr>
        <w:t>el cual permitirá</w:t>
      </w:r>
      <w:r w:rsidR="0088089C">
        <w:rPr>
          <w:rFonts w:cs="Times New Roman"/>
        </w:rPr>
        <w:t xml:space="preserve"> que </w:t>
      </w:r>
      <w:r w:rsidR="00E139F5">
        <w:rPr>
          <w:rFonts w:cs="Times New Roman"/>
        </w:rPr>
        <w:t>solo ingrese las letras del alfabeto mayúsculas, minúsculas y acentos</w:t>
      </w:r>
      <w:r w:rsidR="0088089C">
        <w:rPr>
          <w:rFonts w:cs="Times New Roman"/>
        </w:rPr>
        <w:t xml:space="preserve"> tendrá una longitud de 25</w:t>
      </w:r>
      <w:r w:rsidR="00E139F5">
        <w:rPr>
          <w:rFonts w:cs="Times New Roman"/>
        </w:rPr>
        <w:t xml:space="preserve"> caracteres</w:t>
      </w:r>
      <w:r w:rsidR="0088089C">
        <w:rPr>
          <w:rFonts w:cs="Times New Roman"/>
        </w:rPr>
        <w:t xml:space="preserve">, para el campo del </w:t>
      </w:r>
      <w:r>
        <w:rPr>
          <w:rFonts w:cs="Times New Roman"/>
        </w:rPr>
        <w:t>teléfono celular</w:t>
      </w:r>
      <w:r w:rsidR="0088089C">
        <w:rPr>
          <w:rFonts w:cs="Times New Roman"/>
        </w:rPr>
        <w:t xml:space="preserve"> solo permitirá al usuario ingresar caracteres numéricos y tendrá una longitud de 10, el</w:t>
      </w:r>
      <w:r>
        <w:rPr>
          <w:rFonts w:cs="Times New Roman"/>
        </w:rPr>
        <w:t xml:space="preserve"> correo electrónico</w:t>
      </w:r>
      <w:r w:rsidR="00E139F5">
        <w:rPr>
          <w:rFonts w:cs="Times New Roman"/>
        </w:rPr>
        <w:t xml:space="preserve"> se valida de acuerdo a una función ya predefinida, el cual antes del carácter “@” el usuario puede ingresar cualquier carácter, así mismo después del carácter “@” valida que se ingrese un nombre de dominio</w:t>
      </w:r>
      <w:r w:rsidR="00351760">
        <w:rPr>
          <w:rFonts w:cs="Times New Roman"/>
        </w:rPr>
        <w:t>, en cuanto a la longitud que le asignamos fue de 35</w:t>
      </w:r>
      <w:r w:rsidR="00E139F5">
        <w:rPr>
          <w:rFonts w:cs="Times New Roman"/>
        </w:rPr>
        <w:t xml:space="preserve">, </w:t>
      </w:r>
      <w:r w:rsidR="00351760">
        <w:rPr>
          <w:rFonts w:cs="Times New Roman"/>
        </w:rPr>
        <w:t xml:space="preserve">la contraseña solo daremos opción que ingrese 8 caracteres alfanuméricos también tendrá la función de ver la contraseña escrita, </w:t>
      </w:r>
      <w:r>
        <w:rPr>
          <w:rFonts w:cs="Times New Roman"/>
        </w:rPr>
        <w:t>y por último el sexo</w:t>
      </w:r>
      <w:r w:rsidR="00E139F5">
        <w:rPr>
          <w:rFonts w:cs="Times New Roman"/>
        </w:rPr>
        <w:t xml:space="preserve"> que solo tendrá dos opciones hombre y mujer, serán validados cuando se seleccione cualquiera de los dos</w:t>
      </w:r>
      <w:r>
        <w:rPr>
          <w:rFonts w:cs="Times New Roman"/>
        </w:rPr>
        <w:t>.</w:t>
      </w:r>
    </w:p>
    <w:p w14:paraId="33221662" w14:textId="77777777" w:rsidR="001A0D3D" w:rsidRPr="006C1B22" w:rsidRDefault="001A0D3D" w:rsidP="001A0D3D">
      <w:pPr>
        <w:pStyle w:val="Descripcin"/>
        <w:rPr>
          <w:ins w:id="6065" w:author="Tanya Hernández" w:date="2017-06-09T02:01:00Z"/>
        </w:rPr>
      </w:pPr>
      <w:ins w:id="6066" w:author="Tanya Hernández" w:date="2017-06-09T02:01:00Z">
        <w:r w:rsidRPr="006E1D2F">
          <w:t>Fig. 5.</w:t>
        </w:r>
        <w:r w:rsidRPr="00803B69">
          <w:fldChar w:fldCharType="begin"/>
        </w:r>
        <w:r w:rsidRPr="006E1D2F">
          <w:instrText xml:space="preserve"> SEQ Fig._5. \* ARABIC </w:instrText>
        </w:r>
        <w:r w:rsidRPr="00803B69">
          <w:fldChar w:fldCharType="separate"/>
        </w:r>
        <w:r>
          <w:t>4</w:t>
        </w:r>
        <w:r w:rsidRPr="00803B69">
          <w:fldChar w:fldCharType="end"/>
        </w:r>
        <w:r>
          <w:t xml:space="preserve"> </w:t>
        </w:r>
        <w:r w:rsidRPr="006C1B22">
          <w:t>Vista de módulo de ingreso.</w:t>
        </w:r>
      </w:ins>
    </w:p>
    <w:p w14:paraId="03F6D1B3" w14:textId="77777777" w:rsidR="001A0D3D" w:rsidRPr="00D746A9" w:rsidRDefault="001A0D3D" w:rsidP="00D746A9">
      <w:pPr>
        <w:spacing w:before="100" w:beforeAutospacing="1" w:after="100" w:afterAutospacing="1"/>
        <w:rPr>
          <w:rFonts w:cs="Times New Roman"/>
        </w:rPr>
      </w:pPr>
    </w:p>
    <w:p w14:paraId="77EA1292" w14:textId="541C8459" w:rsidR="008157FF" w:rsidRDefault="008157FF" w:rsidP="008157FF">
      <w:pPr>
        <w:spacing w:before="100" w:beforeAutospacing="1"/>
        <w:jc w:val="center"/>
        <w:rPr>
          <w:rFonts w:cs="Times New Roman"/>
        </w:rPr>
      </w:pPr>
      <w:r>
        <w:rPr>
          <w:noProof/>
          <w:lang w:eastAsia="es-MX"/>
        </w:rPr>
        <w:lastRenderedPageBreak/>
        <w:drawing>
          <wp:inline distT="0" distB="0" distL="0" distR="0" wp14:anchorId="04545B3F" wp14:editId="73504670">
            <wp:extent cx="1706880" cy="3269926"/>
            <wp:effectExtent l="0" t="0" r="7620" b="6985"/>
            <wp:docPr id="1073741936" name="Imagen 107374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8"/>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266" t="1405" r="1" b="1961"/>
                    <a:stretch/>
                  </pic:blipFill>
                  <pic:spPr bwMode="auto">
                    <a:xfrm>
                      <a:off x="0" y="0"/>
                      <a:ext cx="1721653" cy="3298228"/>
                    </a:xfrm>
                    <a:prstGeom prst="roundRect">
                      <a:avLst/>
                    </a:prstGeom>
                    <a:noFill/>
                    <a:ln>
                      <a:noFill/>
                    </a:ln>
                    <a:extLst>
                      <a:ext uri="{53640926-AAD7-44D8-BBD7-CCE9431645EC}">
                        <a14:shadowObscured xmlns:a14="http://schemas.microsoft.com/office/drawing/2010/main"/>
                      </a:ext>
                    </a:extLst>
                  </pic:spPr>
                </pic:pic>
              </a:graphicData>
            </a:graphic>
          </wp:inline>
        </w:drawing>
      </w:r>
    </w:p>
    <w:p w14:paraId="06EF3410" w14:textId="4F5BC512" w:rsidR="00D746A9" w:rsidRPr="006C1B22" w:rsidRDefault="00ED6093">
      <w:pPr>
        <w:pStyle w:val="Descripcin"/>
      </w:pPr>
      <w:bookmarkStart w:id="6067" w:name="_Toc483160639"/>
      <w:r w:rsidRPr="006E1D2F">
        <w:t>Fig. 5.</w:t>
      </w:r>
      <w:del w:id="6068" w:author="Tanya Hernández" w:date="2017-05-17T01:12:00Z">
        <w:r w:rsidRPr="006E1D2F" w:rsidDel="006E1D2F">
          <w:delText xml:space="preserve"> </w:delText>
        </w:r>
      </w:del>
      <w:r w:rsidRPr="00803B69">
        <w:fldChar w:fldCharType="begin"/>
      </w:r>
      <w:r w:rsidRPr="006E1D2F">
        <w:instrText xml:space="preserve"> SEQ Fig._5. \* ARABIC </w:instrText>
      </w:r>
      <w:r w:rsidRPr="00803B69">
        <w:rPr>
          <w:rPrChange w:id="6069" w:author="Tanya Hernández" w:date="2017-05-17T01:12:00Z">
            <w:rPr/>
          </w:rPrChange>
        </w:rPr>
        <w:fldChar w:fldCharType="separate"/>
      </w:r>
      <w:ins w:id="6070" w:author="Tanya Hernández" w:date="2017-05-23T20:21:00Z">
        <w:r w:rsidR="009276B1">
          <w:t>5</w:t>
        </w:r>
      </w:ins>
      <w:del w:id="6071" w:author="Tanya Hernández" w:date="2017-05-17T01:33:00Z">
        <w:r w:rsidR="005B2C04" w:rsidRPr="006E1D2F" w:rsidDel="00262C61">
          <w:delText>5</w:delText>
        </w:r>
      </w:del>
      <w:r w:rsidRPr="00803B69">
        <w:fldChar w:fldCharType="end"/>
      </w:r>
      <w:r w:rsidR="008157FF">
        <w:t xml:space="preserve"> </w:t>
      </w:r>
      <w:r w:rsidR="008157FF" w:rsidRPr="006C1B22">
        <w:t>Vista de módulo de registro datos personales.</w:t>
      </w:r>
      <w:bookmarkEnd w:id="6067"/>
    </w:p>
    <w:p w14:paraId="6E039289" w14:textId="474361F4" w:rsidR="00D746A9" w:rsidRPr="00D746A9" w:rsidRDefault="00D746A9" w:rsidP="00D746A9">
      <w:pPr>
        <w:spacing w:after="100" w:afterAutospacing="1"/>
        <w:rPr>
          <w:rFonts w:cs="Times New Roman"/>
        </w:rPr>
      </w:pPr>
      <w:r>
        <w:rPr>
          <w:rFonts w:cs="Times New Roman"/>
        </w:rPr>
        <w:t>Como segunda vista el usuario directo debe ingresar su fecha de nacimiento, tendrá dos botones el botón seleccionar fecha desplegar</w:t>
      </w:r>
      <w:r w:rsidR="00E60C41">
        <w:rPr>
          <w:rFonts w:cs="Times New Roman"/>
        </w:rPr>
        <w:t>á</w:t>
      </w:r>
      <w:r>
        <w:rPr>
          <w:rFonts w:cs="Times New Roman"/>
        </w:rPr>
        <w:t xml:space="preserve"> el calendario donde el usuario podrá ingresar la fecha y el segundo botón lo enviar</w:t>
      </w:r>
      <w:r w:rsidR="00E60C41">
        <w:rPr>
          <w:rFonts w:cs="Times New Roman"/>
        </w:rPr>
        <w:t>á</w:t>
      </w:r>
      <w:r>
        <w:rPr>
          <w:rFonts w:cs="Times New Roman"/>
        </w:rPr>
        <w:t xml:space="preserve"> a la siguiente ventana. </w:t>
      </w:r>
    </w:p>
    <w:p w14:paraId="04AAC458" w14:textId="72FECB35" w:rsidR="008157FF" w:rsidRDefault="008157FF" w:rsidP="008157FF">
      <w:pPr>
        <w:spacing w:before="100" w:beforeAutospacing="1"/>
        <w:jc w:val="center"/>
        <w:rPr>
          <w:rFonts w:cs="Times New Roman"/>
        </w:rPr>
      </w:pPr>
      <w:r>
        <w:rPr>
          <w:noProof/>
          <w:lang w:eastAsia="es-MX"/>
        </w:rPr>
        <w:drawing>
          <wp:inline distT="0" distB="0" distL="0" distR="0" wp14:anchorId="333D2294" wp14:editId="7928846C">
            <wp:extent cx="1691640" cy="3307080"/>
            <wp:effectExtent l="0" t="0" r="3810" b="7620"/>
            <wp:docPr id="1073741935" name="Imagen 10737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29"/>
                    <pic:cNvPicPr>
                      <a:picLocks noChangeAspect="1" noChangeArrowheads="1"/>
                    </pic:cNvPicPr>
                  </pic:nvPicPr>
                  <pic:blipFill rotWithShape="1">
                    <a:blip r:embed="rId174">
                      <a:extLst>
                        <a:ext uri="{28A0092B-C50C-407E-A947-70E740481C1C}">
                          <a14:useLocalDpi xmlns:a14="http://schemas.microsoft.com/office/drawing/2010/main" val="0"/>
                        </a:ext>
                      </a:extLst>
                    </a:blip>
                    <a:srcRect l="1301" t="1117" r="2890" b="1903"/>
                    <a:stretch/>
                  </pic:blipFill>
                  <pic:spPr bwMode="auto">
                    <a:xfrm>
                      <a:off x="0" y="0"/>
                      <a:ext cx="1697151" cy="3317854"/>
                    </a:xfrm>
                    <a:prstGeom prst="roundRect">
                      <a:avLst/>
                    </a:prstGeom>
                    <a:noFill/>
                    <a:ln>
                      <a:noFill/>
                    </a:ln>
                    <a:extLst>
                      <a:ext uri="{53640926-AAD7-44D8-BBD7-CCE9431645EC}">
                        <a14:shadowObscured xmlns:a14="http://schemas.microsoft.com/office/drawing/2010/main"/>
                      </a:ext>
                    </a:extLst>
                  </pic:spPr>
                </pic:pic>
              </a:graphicData>
            </a:graphic>
          </wp:inline>
        </w:drawing>
      </w:r>
    </w:p>
    <w:p w14:paraId="263B26F5" w14:textId="27BA4720" w:rsidR="008157FF" w:rsidRPr="006C1B22" w:rsidRDefault="00ED6093">
      <w:pPr>
        <w:pStyle w:val="Descripcin"/>
      </w:pPr>
      <w:bookmarkStart w:id="6072" w:name="_Toc483160640"/>
      <w:r w:rsidRPr="006E1D2F">
        <w:t>Fig. 5.</w:t>
      </w:r>
      <w:del w:id="6073" w:author="Tanya Hernández" w:date="2017-05-17T01:12:00Z">
        <w:r w:rsidRPr="006E1D2F" w:rsidDel="006E1D2F">
          <w:delText xml:space="preserve"> </w:delText>
        </w:r>
      </w:del>
      <w:r w:rsidRPr="00803B69">
        <w:fldChar w:fldCharType="begin"/>
      </w:r>
      <w:r w:rsidRPr="006E1D2F">
        <w:instrText xml:space="preserve"> SEQ Fig._5. \* ARABIC </w:instrText>
      </w:r>
      <w:r w:rsidRPr="00803B69">
        <w:rPr>
          <w:rPrChange w:id="6074" w:author="Tanya Hernández" w:date="2017-05-17T01:12:00Z">
            <w:rPr/>
          </w:rPrChange>
        </w:rPr>
        <w:fldChar w:fldCharType="separate"/>
      </w:r>
      <w:ins w:id="6075" w:author="Tanya Hernández" w:date="2017-05-23T20:21:00Z">
        <w:r w:rsidR="009276B1">
          <w:t>6</w:t>
        </w:r>
      </w:ins>
      <w:del w:id="6076" w:author="Tanya Hernández" w:date="2017-05-17T01:33:00Z">
        <w:r w:rsidR="005B2C04" w:rsidRPr="006E1D2F" w:rsidDel="00262C61">
          <w:delText>6</w:delText>
        </w:r>
      </w:del>
      <w:r w:rsidRPr="00803B69">
        <w:fldChar w:fldCharType="end"/>
      </w:r>
      <w:r>
        <w:t xml:space="preserve"> </w:t>
      </w:r>
      <w:r w:rsidR="008157FF" w:rsidRPr="006C1B22">
        <w:t>Vista de módulo de registro fecha de nacimiento.</w:t>
      </w:r>
      <w:bookmarkEnd w:id="6072"/>
    </w:p>
    <w:p w14:paraId="250AAB7E" w14:textId="7AE7BEDB" w:rsidR="00D746A9" w:rsidRDefault="00D746A9" w:rsidP="008157FF">
      <w:pPr>
        <w:spacing w:after="100" w:afterAutospacing="1"/>
        <w:jc w:val="center"/>
        <w:rPr>
          <w:rFonts w:cs="Times New Roman"/>
          <w:sz w:val="16"/>
        </w:rPr>
      </w:pPr>
    </w:p>
    <w:p w14:paraId="048833FC" w14:textId="22F45B07" w:rsidR="00D746A9" w:rsidRDefault="00D746A9" w:rsidP="00ED6093">
      <w:pPr>
        <w:spacing w:after="100" w:afterAutospacing="1"/>
        <w:ind w:firstLine="0"/>
        <w:rPr>
          <w:rFonts w:cs="Times New Roman"/>
          <w:sz w:val="16"/>
        </w:rPr>
      </w:pPr>
    </w:p>
    <w:p w14:paraId="26F5747E" w14:textId="261ADB61" w:rsidR="00D746A9" w:rsidRPr="00D746A9" w:rsidRDefault="00ED6093" w:rsidP="00D746A9">
      <w:pPr>
        <w:spacing w:after="100" w:afterAutospacing="1"/>
        <w:rPr>
          <w:rFonts w:cs="Times New Roman"/>
        </w:rPr>
      </w:pPr>
      <w:r>
        <w:rPr>
          <w:rFonts w:cs="Times New Roman"/>
        </w:rPr>
        <w:lastRenderedPageBreak/>
        <w:t>En la figura 5.</w:t>
      </w:r>
      <w:del w:id="6077" w:author="Tanya Hernández" w:date="2017-05-17T01:12:00Z">
        <w:r w:rsidDel="006E1D2F">
          <w:rPr>
            <w:rFonts w:cs="Times New Roman"/>
          </w:rPr>
          <w:delText xml:space="preserve"> </w:delText>
        </w:r>
      </w:del>
      <w:r>
        <w:rPr>
          <w:rFonts w:cs="Times New Roman"/>
        </w:rPr>
        <w:t>7</w:t>
      </w:r>
      <w:r w:rsidR="00B91A81">
        <w:rPr>
          <w:rFonts w:cs="Times New Roman"/>
        </w:rPr>
        <w:t>, se muestra el calendario donde el usuario directo debe ingresar</w:t>
      </w:r>
      <w:r w:rsidR="0088089C">
        <w:rPr>
          <w:rFonts w:cs="Times New Roman"/>
        </w:rPr>
        <w:t xml:space="preserve"> la fecha de nacimiento, donde se debe validar que el usuario </w:t>
      </w:r>
      <w:commentRangeStart w:id="6078"/>
      <w:r w:rsidR="0088089C">
        <w:rPr>
          <w:rFonts w:cs="Times New Roman"/>
        </w:rPr>
        <w:t>sea mayor de edad</w:t>
      </w:r>
      <w:commentRangeEnd w:id="6078"/>
      <w:r w:rsidR="00E60C41">
        <w:rPr>
          <w:rStyle w:val="Refdecomentario"/>
        </w:rPr>
        <w:commentReference w:id="6078"/>
      </w:r>
      <w:r w:rsidR="0088089C">
        <w:rPr>
          <w:rFonts w:cs="Times New Roman"/>
        </w:rPr>
        <w:t>, se validara de acuerdo al año que ingrese el usuario.</w:t>
      </w:r>
    </w:p>
    <w:p w14:paraId="46524751" w14:textId="3D718304" w:rsidR="008157FF" w:rsidRDefault="008157FF" w:rsidP="00ED6093">
      <w:pPr>
        <w:jc w:val="center"/>
        <w:rPr>
          <w:rFonts w:cs="Times New Roman"/>
          <w:b/>
          <w:sz w:val="16"/>
        </w:rPr>
      </w:pPr>
      <w:r>
        <w:rPr>
          <w:noProof/>
          <w:lang w:eastAsia="es-MX"/>
        </w:rPr>
        <w:drawing>
          <wp:inline distT="0" distB="0" distL="0" distR="0" wp14:anchorId="4B64656D" wp14:editId="6600C87F">
            <wp:extent cx="1676400" cy="3070357"/>
            <wp:effectExtent l="0" t="0" r="0" b="0"/>
            <wp:docPr id="1073741934" name="Imagen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0"/>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995" t="760" r="-17" b="2326"/>
                    <a:stretch/>
                  </pic:blipFill>
                  <pic:spPr bwMode="auto">
                    <a:xfrm>
                      <a:off x="0" y="0"/>
                      <a:ext cx="1700543" cy="3114575"/>
                    </a:xfrm>
                    <a:prstGeom prst="roundRect">
                      <a:avLst/>
                    </a:prstGeom>
                    <a:noFill/>
                    <a:ln>
                      <a:noFill/>
                    </a:ln>
                    <a:extLst>
                      <a:ext uri="{53640926-AAD7-44D8-BBD7-CCE9431645EC}">
                        <a14:shadowObscured xmlns:a14="http://schemas.microsoft.com/office/drawing/2010/main"/>
                      </a:ext>
                    </a:extLst>
                  </pic:spPr>
                </pic:pic>
              </a:graphicData>
            </a:graphic>
          </wp:inline>
        </w:drawing>
      </w:r>
    </w:p>
    <w:p w14:paraId="52FBBDBA" w14:textId="50D4CBAF" w:rsidR="0088089C" w:rsidRPr="006C1B22" w:rsidRDefault="00ED6093">
      <w:pPr>
        <w:pStyle w:val="Descripcin"/>
      </w:pPr>
      <w:bookmarkStart w:id="6079" w:name="_Toc483160641"/>
      <w:r w:rsidRPr="00ED6093">
        <w:t>Fig. 5.</w:t>
      </w:r>
      <w:del w:id="6080" w:author="Tanya Hernández" w:date="2017-05-23T20:25:00Z">
        <w:r w:rsidRPr="00ED6093" w:rsidDel="009276B1">
          <w:delText xml:space="preserve"> </w:delText>
        </w:r>
      </w:del>
      <w:r w:rsidR="00713A0C">
        <w:fldChar w:fldCharType="begin"/>
      </w:r>
      <w:r w:rsidR="00713A0C">
        <w:instrText xml:space="preserve"> SEQ Fig._5. \* ARABIC </w:instrText>
      </w:r>
      <w:r w:rsidR="00713A0C">
        <w:fldChar w:fldCharType="separate"/>
      </w:r>
      <w:r w:rsidR="009276B1">
        <w:t>7</w:t>
      </w:r>
      <w:r w:rsidR="00713A0C">
        <w:fldChar w:fldCharType="end"/>
      </w:r>
      <w:r>
        <w:t xml:space="preserve"> </w:t>
      </w:r>
      <w:r w:rsidR="008157FF" w:rsidRPr="006C1B22">
        <w:t>Vista de selector de fecha de nacimiento.</w:t>
      </w:r>
      <w:bookmarkEnd w:id="6079"/>
    </w:p>
    <w:p w14:paraId="60CE5623" w14:textId="23F7E5A4" w:rsidR="0088089C" w:rsidRPr="0088089C" w:rsidRDefault="0088089C" w:rsidP="0088089C">
      <w:pPr>
        <w:spacing w:before="100" w:beforeAutospacing="1" w:after="100" w:afterAutospacing="1"/>
        <w:rPr>
          <w:rFonts w:cs="Times New Roman"/>
        </w:rPr>
      </w:pPr>
      <w:r>
        <w:rPr>
          <w:rFonts w:cs="Times New Roman"/>
        </w:rPr>
        <w:t xml:space="preserve">Como </w:t>
      </w:r>
      <w:r w:rsidR="00351760">
        <w:rPr>
          <w:rFonts w:cs="Times New Roman"/>
        </w:rPr>
        <w:t>último</w:t>
      </w:r>
      <w:r w:rsidR="00ED6093">
        <w:rPr>
          <w:rFonts w:cs="Times New Roman"/>
        </w:rPr>
        <w:t xml:space="preserve"> paso en la figura 5</w:t>
      </w:r>
      <w:ins w:id="6081" w:author="Tanya Hernández" w:date="2017-05-23T20:25:00Z">
        <w:r w:rsidR="009276B1">
          <w:rPr>
            <w:rFonts w:cs="Times New Roman"/>
          </w:rPr>
          <w:t>.</w:t>
        </w:r>
      </w:ins>
      <w:del w:id="6082" w:author="Tanya Hernández" w:date="2017-05-17T01:13:00Z">
        <w:r w:rsidR="00ED6093" w:rsidDel="006E1D2F">
          <w:rPr>
            <w:rFonts w:cs="Times New Roman"/>
          </w:rPr>
          <w:delText xml:space="preserve">. </w:delText>
        </w:r>
      </w:del>
      <w:r w:rsidR="00ED6093">
        <w:rPr>
          <w:rFonts w:cs="Times New Roman"/>
        </w:rPr>
        <w:t>8</w:t>
      </w:r>
      <w:r>
        <w:rPr>
          <w:rFonts w:cs="Times New Roman"/>
        </w:rPr>
        <w:t xml:space="preserve">, el usuario directo debe ingresar sus datos del domicilio como se puede observar el estado ya viene predeterminado de acuerdo a la base de datos, así mismo la delegación o municipio se </w:t>
      </w:r>
      <w:r w:rsidR="00402D29">
        <w:rPr>
          <w:rFonts w:cs="Times New Roman"/>
        </w:rPr>
        <w:t>cargarán</w:t>
      </w:r>
      <w:r>
        <w:rPr>
          <w:rFonts w:cs="Times New Roman"/>
        </w:rPr>
        <w:t xml:space="preserve"> de acuerdo al estado que el usuario elija, el campo del código postal estará validado de acuerdo a la región que ingrese por </w:t>
      </w:r>
      <w:r w:rsidR="006C1B22">
        <w:rPr>
          <w:rFonts w:cs="Times New Roman"/>
        </w:rPr>
        <w:t>último</w:t>
      </w:r>
      <w:r>
        <w:rPr>
          <w:rFonts w:cs="Times New Roman"/>
        </w:rPr>
        <w:t xml:space="preserve"> para terminar el proceso de registro debe dar en el botón registrar.</w:t>
      </w:r>
    </w:p>
    <w:p w14:paraId="15509ACD" w14:textId="334DE07C" w:rsidR="008157FF" w:rsidRDefault="008157FF" w:rsidP="008157FF">
      <w:pPr>
        <w:spacing w:before="100" w:beforeAutospacing="1"/>
        <w:jc w:val="center"/>
        <w:rPr>
          <w:rFonts w:cs="Times New Roman"/>
        </w:rPr>
      </w:pPr>
      <w:r>
        <w:rPr>
          <w:noProof/>
          <w:lang w:eastAsia="es-MX"/>
        </w:rPr>
        <w:drawing>
          <wp:inline distT="0" distB="0" distL="0" distR="0" wp14:anchorId="6593E262" wp14:editId="65264BA9">
            <wp:extent cx="1638300" cy="3001010"/>
            <wp:effectExtent l="0" t="0" r="0" b="8890"/>
            <wp:docPr id="1073741933" name="Imagen 107374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438" t="993" r="2086" b="995"/>
                    <a:stretch/>
                  </pic:blipFill>
                  <pic:spPr bwMode="auto">
                    <a:xfrm>
                      <a:off x="0" y="0"/>
                      <a:ext cx="1662794" cy="3045878"/>
                    </a:xfrm>
                    <a:prstGeom prst="roundRect">
                      <a:avLst/>
                    </a:prstGeom>
                    <a:noFill/>
                    <a:ln>
                      <a:noFill/>
                    </a:ln>
                    <a:extLst>
                      <a:ext uri="{53640926-AAD7-44D8-BBD7-CCE9431645EC}">
                        <a14:shadowObscured xmlns:a14="http://schemas.microsoft.com/office/drawing/2010/main"/>
                      </a:ext>
                    </a:extLst>
                  </pic:spPr>
                </pic:pic>
              </a:graphicData>
            </a:graphic>
          </wp:inline>
        </w:drawing>
      </w:r>
    </w:p>
    <w:p w14:paraId="19095562" w14:textId="59AB983E" w:rsidR="00351760" w:rsidRPr="006C1B22" w:rsidRDefault="00ED6093">
      <w:pPr>
        <w:pStyle w:val="Descripcin"/>
      </w:pPr>
      <w:bookmarkStart w:id="6083" w:name="_Toc483160642"/>
      <w:r w:rsidRPr="006E1D2F">
        <w:t>Fig. 5.</w:t>
      </w:r>
      <w:del w:id="6084" w:author="Tanya Hernández" w:date="2017-05-17T01:13:00Z">
        <w:r w:rsidRPr="006E1D2F" w:rsidDel="006E1D2F">
          <w:delText xml:space="preserve"> </w:delText>
        </w:r>
      </w:del>
      <w:r w:rsidRPr="00803B69">
        <w:fldChar w:fldCharType="begin"/>
      </w:r>
      <w:r w:rsidRPr="006E1D2F">
        <w:instrText xml:space="preserve"> SEQ Fig._5. \* ARABIC </w:instrText>
      </w:r>
      <w:r w:rsidRPr="00803B69">
        <w:rPr>
          <w:rPrChange w:id="6085" w:author="Tanya Hernández" w:date="2017-05-17T01:13:00Z">
            <w:rPr/>
          </w:rPrChange>
        </w:rPr>
        <w:fldChar w:fldCharType="separate"/>
      </w:r>
      <w:ins w:id="6086" w:author="Tanya Hernández" w:date="2017-05-23T20:21:00Z">
        <w:r w:rsidR="009276B1">
          <w:t>8</w:t>
        </w:r>
      </w:ins>
      <w:del w:id="6087" w:author="Tanya Hernández" w:date="2017-05-17T01:33:00Z">
        <w:r w:rsidR="005B2C04" w:rsidRPr="006E1D2F" w:rsidDel="00262C61">
          <w:delText>8</w:delText>
        </w:r>
      </w:del>
      <w:r w:rsidRPr="00803B69">
        <w:fldChar w:fldCharType="end"/>
      </w:r>
      <w:r>
        <w:t xml:space="preserve"> </w:t>
      </w:r>
      <w:r w:rsidRPr="006C1B22">
        <w:t>Vista</w:t>
      </w:r>
      <w:r w:rsidR="008157FF" w:rsidRPr="006C1B22">
        <w:t xml:space="preserve"> ingresar</w:t>
      </w:r>
      <w:r w:rsidRPr="006C1B22">
        <w:t xml:space="preserve"> domicilio</w:t>
      </w:r>
      <w:r w:rsidR="008157FF" w:rsidRPr="006C1B22">
        <w:t>.</w:t>
      </w:r>
      <w:bookmarkEnd w:id="6083"/>
    </w:p>
    <w:p w14:paraId="5377C306" w14:textId="18D81D4C" w:rsidR="00351760" w:rsidRPr="00351760" w:rsidRDefault="00351760" w:rsidP="00351760">
      <w:pPr>
        <w:spacing w:after="100" w:afterAutospacing="1"/>
        <w:rPr>
          <w:rFonts w:cs="Times New Roman"/>
        </w:rPr>
      </w:pPr>
      <w:r>
        <w:rPr>
          <w:rFonts w:cs="Times New Roman"/>
        </w:rPr>
        <w:lastRenderedPageBreak/>
        <w:t>En la siguiente figura</w:t>
      </w:r>
      <w:r w:rsidR="00ED6093">
        <w:rPr>
          <w:rFonts w:cs="Times New Roman"/>
        </w:rPr>
        <w:t xml:space="preserve"> 5.</w:t>
      </w:r>
      <w:del w:id="6088" w:author="Tanya Hernández" w:date="2017-05-17T01:13:00Z">
        <w:r w:rsidR="00ED6093" w:rsidDel="006E1D2F">
          <w:rPr>
            <w:rFonts w:cs="Times New Roman"/>
          </w:rPr>
          <w:delText xml:space="preserve"> </w:delText>
        </w:r>
      </w:del>
      <w:r w:rsidR="00ED6093">
        <w:rPr>
          <w:rFonts w:cs="Times New Roman"/>
        </w:rPr>
        <w:t>9</w:t>
      </w:r>
      <w:r w:rsidR="00402D29">
        <w:rPr>
          <w:rFonts w:cs="Times New Roman"/>
        </w:rPr>
        <w:t>,</w:t>
      </w:r>
      <w:r>
        <w:rPr>
          <w:rFonts w:cs="Times New Roman"/>
        </w:rPr>
        <w:t xml:space="preserve"> se muestra el listado de estados de la República Mexicana donde el usuario podrá elegir cualquier estado, los datos que se muestran se cargan automáticamente desde la base de datos.</w:t>
      </w:r>
    </w:p>
    <w:p w14:paraId="13747B2E" w14:textId="3237BAD8" w:rsidR="008157FF" w:rsidRDefault="008157FF" w:rsidP="008157FF">
      <w:pPr>
        <w:jc w:val="center"/>
        <w:rPr>
          <w:rFonts w:cs="Times New Roman"/>
        </w:rPr>
      </w:pPr>
      <w:r>
        <w:rPr>
          <w:noProof/>
          <w:lang w:eastAsia="es-MX"/>
        </w:rPr>
        <w:drawing>
          <wp:inline distT="0" distB="0" distL="0" distR="0" wp14:anchorId="7560B6FE" wp14:editId="1A413ACF">
            <wp:extent cx="1623060" cy="3048000"/>
            <wp:effectExtent l="0" t="0" r="0" b="0"/>
            <wp:docPr id="1073741932" name="Imagen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2"/>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870" t="1693" r="2213" b="1567"/>
                    <a:stretch/>
                  </pic:blipFill>
                  <pic:spPr bwMode="auto">
                    <a:xfrm>
                      <a:off x="0" y="0"/>
                      <a:ext cx="1636299" cy="3072862"/>
                    </a:xfrm>
                    <a:prstGeom prst="roundRect">
                      <a:avLst/>
                    </a:prstGeom>
                    <a:noFill/>
                    <a:ln>
                      <a:noFill/>
                    </a:ln>
                    <a:extLst>
                      <a:ext uri="{53640926-AAD7-44D8-BBD7-CCE9431645EC}">
                        <a14:shadowObscured xmlns:a14="http://schemas.microsoft.com/office/drawing/2010/main"/>
                      </a:ext>
                    </a:extLst>
                  </pic:spPr>
                </pic:pic>
              </a:graphicData>
            </a:graphic>
          </wp:inline>
        </w:drawing>
      </w:r>
    </w:p>
    <w:p w14:paraId="4A06E445" w14:textId="570CC339" w:rsidR="00351760" w:rsidRDefault="00ED6093">
      <w:pPr>
        <w:pStyle w:val="Descripcin"/>
      </w:pPr>
      <w:bookmarkStart w:id="6089" w:name="_Toc483160643"/>
      <w:r w:rsidRPr="006E1D2F">
        <w:t>Fig. 5.</w:t>
      </w:r>
      <w:del w:id="6090" w:author="Tanya Hernández" w:date="2017-05-17T01:13:00Z">
        <w:r w:rsidRPr="006E1D2F" w:rsidDel="006E1D2F">
          <w:delText xml:space="preserve"> </w:delText>
        </w:r>
      </w:del>
      <w:r w:rsidRPr="00803B69">
        <w:fldChar w:fldCharType="begin"/>
      </w:r>
      <w:r w:rsidRPr="006E1D2F">
        <w:instrText xml:space="preserve"> SEQ Fig._5. \* ARABIC </w:instrText>
      </w:r>
      <w:r w:rsidRPr="00803B69">
        <w:rPr>
          <w:rPrChange w:id="6091" w:author="Tanya Hernández" w:date="2017-05-17T01:13:00Z">
            <w:rPr/>
          </w:rPrChange>
        </w:rPr>
        <w:fldChar w:fldCharType="separate"/>
      </w:r>
      <w:ins w:id="6092" w:author="Tanya Hernández" w:date="2017-05-23T20:21:00Z">
        <w:r w:rsidR="009276B1">
          <w:t>9</w:t>
        </w:r>
      </w:ins>
      <w:del w:id="6093" w:author="Tanya Hernández" w:date="2017-05-17T01:33:00Z">
        <w:r w:rsidR="005B2C04" w:rsidRPr="006E1D2F" w:rsidDel="00262C61">
          <w:delText>9</w:delText>
        </w:r>
      </w:del>
      <w:r w:rsidRPr="00803B69">
        <w:fldChar w:fldCharType="end"/>
      </w:r>
      <w:r>
        <w:t xml:space="preserve"> </w:t>
      </w:r>
      <w:r w:rsidRPr="006C1B22">
        <w:t xml:space="preserve">Vista seleccionar </w:t>
      </w:r>
      <w:r w:rsidR="006C1B22" w:rsidRPr="006C1B22">
        <w:t>estados de la Republica.</w:t>
      </w:r>
      <w:bookmarkEnd w:id="6089"/>
    </w:p>
    <w:p w14:paraId="586D4467" w14:textId="509A486C" w:rsidR="00351760" w:rsidRPr="00351760" w:rsidRDefault="00351760" w:rsidP="00351760">
      <w:pPr>
        <w:spacing w:before="100" w:beforeAutospacing="1" w:after="100" w:afterAutospacing="1"/>
        <w:rPr>
          <w:rFonts w:cs="Times New Roman"/>
        </w:rPr>
      </w:pPr>
      <w:r>
        <w:rPr>
          <w:rFonts w:cs="Times New Roman"/>
        </w:rPr>
        <w:t>E</w:t>
      </w:r>
      <w:r w:rsidR="006C1B22">
        <w:rPr>
          <w:rFonts w:cs="Times New Roman"/>
        </w:rPr>
        <w:t>n figura 5.</w:t>
      </w:r>
      <w:del w:id="6094" w:author="Tanya Hernández" w:date="2017-05-17T01:13:00Z">
        <w:r w:rsidR="006C1B22" w:rsidDel="006E1D2F">
          <w:rPr>
            <w:rFonts w:cs="Times New Roman"/>
          </w:rPr>
          <w:delText xml:space="preserve"> </w:delText>
        </w:r>
      </w:del>
      <w:r w:rsidR="006C1B22">
        <w:rPr>
          <w:rFonts w:cs="Times New Roman"/>
        </w:rPr>
        <w:t>10</w:t>
      </w:r>
      <w:r>
        <w:rPr>
          <w:rFonts w:cs="Times New Roman"/>
        </w:rPr>
        <w:t>, se puede observar que cargo las delegaciones de la Ciudad de México, estos datos se cargan automáticamente según el estado que el usuario elija</w:t>
      </w:r>
      <w:r w:rsidR="00402D29">
        <w:rPr>
          <w:rFonts w:cs="Times New Roman"/>
        </w:rPr>
        <w:t>,</w:t>
      </w:r>
      <w:r>
        <w:rPr>
          <w:rFonts w:cs="Times New Roman"/>
        </w:rPr>
        <w:t xml:space="preserve"> </w:t>
      </w:r>
      <w:r w:rsidR="00402D29">
        <w:rPr>
          <w:rFonts w:cs="Times New Roman"/>
        </w:rPr>
        <w:t>se cargaran las delegaciones o municipios que corresponda.</w:t>
      </w:r>
    </w:p>
    <w:p w14:paraId="65B21AD6" w14:textId="586E531E" w:rsidR="008157FF" w:rsidRDefault="008157FF" w:rsidP="006C1B22">
      <w:pPr>
        <w:spacing w:before="100" w:beforeAutospacing="1"/>
        <w:jc w:val="center"/>
        <w:rPr>
          <w:rFonts w:cs="Times New Roman"/>
        </w:rPr>
      </w:pPr>
      <w:r>
        <w:rPr>
          <w:noProof/>
          <w:lang w:eastAsia="es-MX"/>
        </w:rPr>
        <w:drawing>
          <wp:inline distT="0" distB="0" distL="0" distR="0" wp14:anchorId="1A5935F9" wp14:editId="79335D09">
            <wp:extent cx="1706880" cy="3282950"/>
            <wp:effectExtent l="0" t="0" r="7620" b="0"/>
            <wp:docPr id="1073741930" name="Imagen 10737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3"/>
                    <pic:cNvPicPr>
                      <a:picLocks noChangeAspect="1" noChangeArrowheads="1"/>
                    </pic:cNvPicPr>
                  </pic:nvPicPr>
                  <pic:blipFill rotWithShape="1">
                    <a:blip r:embed="rId178">
                      <a:extLst>
                        <a:ext uri="{28A0092B-C50C-407E-A947-70E740481C1C}">
                          <a14:useLocalDpi xmlns:a14="http://schemas.microsoft.com/office/drawing/2010/main" val="0"/>
                        </a:ext>
                      </a:extLst>
                    </a:blip>
                    <a:srcRect l="2191" t="1350" r="2300" b="1502"/>
                    <a:stretch/>
                  </pic:blipFill>
                  <pic:spPr bwMode="auto">
                    <a:xfrm>
                      <a:off x="0" y="0"/>
                      <a:ext cx="1714765" cy="3298116"/>
                    </a:xfrm>
                    <a:prstGeom prst="roundRect">
                      <a:avLst/>
                    </a:prstGeom>
                    <a:noFill/>
                    <a:ln>
                      <a:noFill/>
                    </a:ln>
                    <a:extLst>
                      <a:ext uri="{53640926-AAD7-44D8-BBD7-CCE9431645EC}">
                        <a14:shadowObscured xmlns:a14="http://schemas.microsoft.com/office/drawing/2010/main"/>
                      </a:ext>
                    </a:extLst>
                  </pic:spPr>
                </pic:pic>
              </a:graphicData>
            </a:graphic>
          </wp:inline>
        </w:drawing>
      </w:r>
    </w:p>
    <w:p w14:paraId="7122F4F9" w14:textId="7A5B2B6A" w:rsidR="00402D29" w:rsidRPr="006C1B22" w:rsidRDefault="006C1B22">
      <w:pPr>
        <w:pStyle w:val="Descripcin"/>
      </w:pPr>
      <w:bookmarkStart w:id="6095" w:name="_Toc483160644"/>
      <w:r w:rsidRPr="006E1D2F">
        <w:t>Fig. 5.</w:t>
      </w:r>
      <w:del w:id="6096" w:author="Tanya Hernández" w:date="2017-05-17T01:13:00Z">
        <w:r w:rsidRPr="006E1D2F" w:rsidDel="006E1D2F">
          <w:delText xml:space="preserve"> </w:delText>
        </w:r>
      </w:del>
      <w:r w:rsidRPr="00803B69">
        <w:fldChar w:fldCharType="begin"/>
      </w:r>
      <w:r w:rsidRPr="006E1D2F">
        <w:instrText xml:space="preserve"> SEQ Fig._5. \* ARABIC </w:instrText>
      </w:r>
      <w:r w:rsidRPr="00803B69">
        <w:rPr>
          <w:rPrChange w:id="6097" w:author="Tanya Hernández" w:date="2017-05-17T01:13:00Z">
            <w:rPr/>
          </w:rPrChange>
        </w:rPr>
        <w:fldChar w:fldCharType="separate"/>
      </w:r>
      <w:ins w:id="6098" w:author="Tanya Hernández" w:date="2017-05-23T20:21:00Z">
        <w:r w:rsidR="009276B1">
          <w:t>10</w:t>
        </w:r>
      </w:ins>
      <w:del w:id="6099" w:author="Tanya Hernández" w:date="2017-05-17T01:33:00Z">
        <w:r w:rsidR="005B2C04" w:rsidRPr="006E1D2F" w:rsidDel="00262C61">
          <w:delText>10</w:delText>
        </w:r>
      </w:del>
      <w:r w:rsidRPr="00803B69">
        <w:fldChar w:fldCharType="end"/>
      </w:r>
      <w:r>
        <w:t xml:space="preserve"> Vista seleccionar Delegación o Municipio.</w:t>
      </w:r>
      <w:bookmarkEnd w:id="6095"/>
    </w:p>
    <w:p w14:paraId="53B76517" w14:textId="6DCF75A7" w:rsidR="00402D29" w:rsidRPr="00402D29" w:rsidRDefault="00402D29" w:rsidP="00402D29">
      <w:pPr>
        <w:spacing w:before="100" w:beforeAutospacing="1" w:after="100" w:afterAutospacing="1"/>
        <w:rPr>
          <w:rFonts w:cs="Times New Roman"/>
        </w:rPr>
      </w:pPr>
      <w:r>
        <w:rPr>
          <w:rFonts w:cs="Times New Roman"/>
        </w:rPr>
        <w:lastRenderedPageBreak/>
        <w:t>E</w:t>
      </w:r>
      <w:r w:rsidR="006C1B22">
        <w:rPr>
          <w:rFonts w:cs="Times New Roman"/>
        </w:rPr>
        <w:t>n la figura 5.</w:t>
      </w:r>
      <w:del w:id="6100" w:author="Tanya Hernández" w:date="2017-05-17T01:13:00Z">
        <w:r w:rsidR="006C1B22" w:rsidDel="006E1D2F">
          <w:rPr>
            <w:rFonts w:cs="Times New Roman"/>
          </w:rPr>
          <w:delText xml:space="preserve"> </w:delText>
        </w:r>
      </w:del>
      <w:r w:rsidR="006C1B22">
        <w:rPr>
          <w:rFonts w:cs="Times New Roman"/>
        </w:rPr>
        <w:t>11</w:t>
      </w:r>
      <w:r>
        <w:rPr>
          <w:rFonts w:cs="Times New Roman"/>
        </w:rPr>
        <w:t>, se muestra el campo de olvidar contraseña, en caso de que el usuario olvide su contraseña tendrá la opción de recuperarla mediante el correo ingresado</w:t>
      </w:r>
      <w:r w:rsidR="006C1B22">
        <w:rPr>
          <w:rFonts w:cs="Times New Roman"/>
        </w:rPr>
        <w:t>, por lo que se envi</w:t>
      </w:r>
      <w:r>
        <w:rPr>
          <w:rFonts w:cs="Times New Roman"/>
        </w:rPr>
        <w:t>a</w:t>
      </w:r>
      <w:r w:rsidR="006C1B22">
        <w:rPr>
          <w:rFonts w:cs="Times New Roman"/>
        </w:rPr>
        <w:t>r</w:t>
      </w:r>
      <w:del w:id="6101" w:author="Maria del Rosario Rocha Bernabe" w:date="2017-05-15T16:24:00Z">
        <w:r w:rsidR="006C1B22" w:rsidDel="00E60C41">
          <w:rPr>
            <w:rFonts w:cs="Times New Roman"/>
          </w:rPr>
          <w:delText>a</w:delText>
        </w:r>
      </w:del>
      <w:ins w:id="6102" w:author="Maria del Rosario Rocha Bernabe" w:date="2017-05-15T16:24:00Z">
        <w:r w:rsidR="00E60C41">
          <w:rPr>
            <w:rFonts w:cs="Times New Roman"/>
          </w:rPr>
          <w:t>á</w:t>
        </w:r>
      </w:ins>
      <w:r w:rsidR="006C1B22">
        <w:rPr>
          <w:rFonts w:cs="Times New Roman"/>
        </w:rPr>
        <w:t xml:space="preserve"> la</w:t>
      </w:r>
      <w:r>
        <w:rPr>
          <w:rFonts w:cs="Times New Roman"/>
        </w:rPr>
        <w:t xml:space="preserve"> contraseña que ingreso al momento de registrarse. </w:t>
      </w:r>
    </w:p>
    <w:p w14:paraId="7CBC8357" w14:textId="14B9B620" w:rsidR="008157FF" w:rsidRDefault="008157FF" w:rsidP="006C1B22">
      <w:pPr>
        <w:spacing w:before="100" w:beforeAutospacing="1"/>
        <w:jc w:val="center"/>
        <w:rPr>
          <w:rFonts w:cs="Times New Roman"/>
        </w:rPr>
      </w:pPr>
      <w:r>
        <w:rPr>
          <w:noProof/>
          <w:lang w:eastAsia="es-MX"/>
        </w:rPr>
        <w:drawing>
          <wp:inline distT="0" distB="0" distL="0" distR="0" wp14:anchorId="6B784322" wp14:editId="710B0017">
            <wp:extent cx="1722120" cy="3287395"/>
            <wp:effectExtent l="0" t="0" r="0" b="8255"/>
            <wp:docPr id="1073741929" name="Imagen 107374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4"/>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2250" t="1157" r="2342" b="1815"/>
                    <a:stretch/>
                  </pic:blipFill>
                  <pic:spPr bwMode="auto">
                    <a:xfrm>
                      <a:off x="0" y="0"/>
                      <a:ext cx="1747974" cy="3336748"/>
                    </a:xfrm>
                    <a:prstGeom prst="roundRect">
                      <a:avLst/>
                    </a:prstGeom>
                    <a:noFill/>
                    <a:ln>
                      <a:noFill/>
                    </a:ln>
                    <a:extLst>
                      <a:ext uri="{53640926-AAD7-44D8-BBD7-CCE9431645EC}">
                        <a14:shadowObscured xmlns:a14="http://schemas.microsoft.com/office/drawing/2010/main"/>
                      </a:ext>
                    </a:extLst>
                  </pic:spPr>
                </pic:pic>
              </a:graphicData>
            </a:graphic>
          </wp:inline>
        </w:drawing>
      </w:r>
    </w:p>
    <w:p w14:paraId="3DF0F8CC" w14:textId="6DFC91E1" w:rsidR="00402D29" w:rsidRPr="006C1B22" w:rsidRDefault="006C1B22">
      <w:pPr>
        <w:pStyle w:val="Descripcin"/>
      </w:pPr>
      <w:bookmarkStart w:id="6103" w:name="_Toc483160645"/>
      <w:r w:rsidRPr="006E1D2F">
        <w:t>Fig. 5.</w:t>
      </w:r>
      <w:del w:id="6104" w:author="Tanya Hernández" w:date="2017-05-17T01:13:00Z">
        <w:r w:rsidRPr="006E1D2F" w:rsidDel="006E1D2F">
          <w:delText xml:space="preserve"> </w:delText>
        </w:r>
      </w:del>
      <w:r w:rsidRPr="00803B69">
        <w:fldChar w:fldCharType="begin"/>
      </w:r>
      <w:r w:rsidRPr="006E1D2F">
        <w:instrText xml:space="preserve"> SEQ Fig._5. \* ARABIC </w:instrText>
      </w:r>
      <w:r w:rsidRPr="00803B69">
        <w:rPr>
          <w:rPrChange w:id="6105" w:author="Tanya Hernández" w:date="2017-05-17T01:13:00Z">
            <w:rPr/>
          </w:rPrChange>
        </w:rPr>
        <w:fldChar w:fldCharType="separate"/>
      </w:r>
      <w:ins w:id="6106" w:author="Tanya Hernández" w:date="2017-05-23T20:21:00Z">
        <w:r w:rsidR="009276B1">
          <w:t>11</w:t>
        </w:r>
      </w:ins>
      <w:del w:id="6107" w:author="Tanya Hernández" w:date="2017-05-17T01:33:00Z">
        <w:r w:rsidR="005B2C04" w:rsidRPr="006E1D2F" w:rsidDel="00262C61">
          <w:delText>11</w:delText>
        </w:r>
      </w:del>
      <w:r w:rsidRPr="00803B69">
        <w:fldChar w:fldCharType="end"/>
      </w:r>
      <w:r>
        <w:t xml:space="preserve"> Vista olvido contraseña.</w:t>
      </w:r>
      <w:bookmarkEnd w:id="6103"/>
    </w:p>
    <w:p w14:paraId="4EF2D7D7" w14:textId="3C26596E" w:rsidR="00402D29" w:rsidRDefault="00402D29" w:rsidP="00402D29">
      <w:pPr>
        <w:spacing w:before="100" w:beforeAutospacing="1" w:after="100" w:afterAutospacing="1"/>
        <w:rPr>
          <w:rFonts w:cs="Times New Roman"/>
        </w:rPr>
      </w:pPr>
      <w:r>
        <w:rPr>
          <w:rFonts w:cs="Times New Roman"/>
        </w:rPr>
        <w:t>E</w:t>
      </w:r>
      <w:r w:rsidR="006C1B22">
        <w:rPr>
          <w:rFonts w:cs="Times New Roman"/>
        </w:rPr>
        <w:t>n la figura 5</w:t>
      </w:r>
      <w:ins w:id="6108" w:author="Tanya Hernández" w:date="2017-05-17T01:13:00Z">
        <w:r w:rsidR="006E1D2F">
          <w:rPr>
            <w:rFonts w:cs="Times New Roman"/>
          </w:rPr>
          <w:t>.</w:t>
        </w:r>
      </w:ins>
      <w:del w:id="6109" w:author="Tanya Hernández" w:date="2017-05-17T01:13:00Z">
        <w:r w:rsidR="006C1B22" w:rsidDel="006E1D2F">
          <w:rPr>
            <w:rFonts w:cs="Times New Roman"/>
          </w:rPr>
          <w:delText xml:space="preserve">. </w:delText>
        </w:r>
      </w:del>
      <w:r w:rsidR="006C1B22">
        <w:rPr>
          <w:rFonts w:cs="Times New Roman"/>
        </w:rPr>
        <w:t>12</w:t>
      </w:r>
      <w:r>
        <w:rPr>
          <w:rFonts w:cs="Times New Roman"/>
        </w:rPr>
        <w:t xml:space="preserve">, como podemos ver una vez que el usuario directo se registró e inicio sesión, </w:t>
      </w:r>
      <w:r w:rsidR="005D2E3E">
        <w:rPr>
          <w:rFonts w:cs="Times New Roman"/>
        </w:rPr>
        <w:t>tendrá</w:t>
      </w:r>
      <w:r>
        <w:rPr>
          <w:rFonts w:cs="Times New Roman"/>
        </w:rPr>
        <w:t xml:space="preserve"> acceso a la información de su familiar en las siguientes pantallas se </w:t>
      </w:r>
      <w:r w:rsidR="005D2E3E">
        <w:rPr>
          <w:rFonts w:cs="Times New Roman"/>
        </w:rPr>
        <w:t>desplegará</w:t>
      </w:r>
      <w:r>
        <w:rPr>
          <w:rFonts w:cs="Times New Roman"/>
        </w:rPr>
        <w:t xml:space="preserve"> la información </w:t>
      </w:r>
      <w:r w:rsidR="005D2E3E">
        <w:rPr>
          <w:rFonts w:cs="Times New Roman"/>
        </w:rPr>
        <w:t>de cada una de las variables a medir.</w:t>
      </w:r>
    </w:p>
    <w:p w14:paraId="6707AD9E" w14:textId="3BD40AE7" w:rsidR="008157FF" w:rsidRDefault="008157FF" w:rsidP="006C1B22">
      <w:pPr>
        <w:spacing w:before="100" w:beforeAutospacing="1"/>
        <w:jc w:val="center"/>
        <w:rPr>
          <w:rFonts w:cs="Times New Roman"/>
        </w:rPr>
      </w:pPr>
      <w:r>
        <w:rPr>
          <w:noProof/>
          <w:lang w:eastAsia="es-MX"/>
        </w:rPr>
        <w:drawing>
          <wp:inline distT="0" distB="0" distL="0" distR="0" wp14:anchorId="7FB45999" wp14:editId="0C740D28">
            <wp:extent cx="1691640" cy="3159917"/>
            <wp:effectExtent l="0" t="0" r="3810" b="2540"/>
            <wp:docPr id="1073741928" name="Imagen 107374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5"/>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800" t="1858" r="3227" b="1723"/>
                    <a:stretch/>
                  </pic:blipFill>
                  <pic:spPr bwMode="auto">
                    <a:xfrm>
                      <a:off x="0" y="0"/>
                      <a:ext cx="1705172" cy="3185194"/>
                    </a:xfrm>
                    <a:prstGeom prst="roundRect">
                      <a:avLst/>
                    </a:prstGeom>
                    <a:noFill/>
                    <a:ln>
                      <a:noFill/>
                    </a:ln>
                    <a:extLst>
                      <a:ext uri="{53640926-AAD7-44D8-BBD7-CCE9431645EC}">
                        <a14:shadowObscured xmlns:a14="http://schemas.microsoft.com/office/drawing/2010/main"/>
                      </a:ext>
                    </a:extLst>
                  </pic:spPr>
                </pic:pic>
              </a:graphicData>
            </a:graphic>
          </wp:inline>
        </w:drawing>
      </w:r>
    </w:p>
    <w:p w14:paraId="773CE22F" w14:textId="344B341B" w:rsidR="005D2E3E" w:rsidRPr="006C1B22" w:rsidRDefault="006C1B22">
      <w:pPr>
        <w:pStyle w:val="Descripcin"/>
      </w:pPr>
      <w:bookmarkStart w:id="6110" w:name="_Toc483160646"/>
      <w:r w:rsidRPr="006E1D2F">
        <w:t>Fig. 5.</w:t>
      </w:r>
      <w:del w:id="6111" w:author="Tanya Hernández" w:date="2017-05-17T01:14:00Z">
        <w:r w:rsidRPr="006E1D2F" w:rsidDel="006E1D2F">
          <w:delText xml:space="preserve"> </w:delText>
        </w:r>
      </w:del>
      <w:r w:rsidRPr="00803B69">
        <w:fldChar w:fldCharType="begin"/>
      </w:r>
      <w:r w:rsidRPr="006E1D2F">
        <w:instrText xml:space="preserve"> SEQ Fig._5. \* ARABIC </w:instrText>
      </w:r>
      <w:r w:rsidRPr="00803B69">
        <w:rPr>
          <w:rPrChange w:id="6112" w:author="Tanya Hernández" w:date="2017-05-17T01:14:00Z">
            <w:rPr/>
          </w:rPrChange>
        </w:rPr>
        <w:fldChar w:fldCharType="separate"/>
      </w:r>
      <w:ins w:id="6113" w:author="Tanya Hernández" w:date="2017-05-23T20:21:00Z">
        <w:r w:rsidR="009276B1">
          <w:t>12</w:t>
        </w:r>
      </w:ins>
      <w:del w:id="6114" w:author="Tanya Hernández" w:date="2017-05-17T01:33:00Z">
        <w:r w:rsidR="005B2C04" w:rsidRPr="006E1D2F" w:rsidDel="00262C61">
          <w:delText>12</w:delText>
        </w:r>
      </w:del>
      <w:r w:rsidRPr="00803B69">
        <w:fldChar w:fldCharType="end"/>
      </w:r>
      <w:r>
        <w:t xml:space="preserve"> Vista principal de inicio sesión.</w:t>
      </w:r>
      <w:bookmarkEnd w:id="6110"/>
    </w:p>
    <w:p w14:paraId="2C0A683C" w14:textId="4A1027DA" w:rsidR="005D2E3E" w:rsidDel="000C799A" w:rsidRDefault="000C799A" w:rsidP="005D2E3E">
      <w:pPr>
        <w:spacing w:before="100" w:beforeAutospacing="1" w:after="100" w:afterAutospacing="1"/>
        <w:rPr>
          <w:del w:id="6115" w:author="Tanya Hernández" w:date="2017-06-09T01:49:00Z"/>
          <w:rFonts w:cs="Times New Roman"/>
        </w:rPr>
      </w:pPr>
      <w:ins w:id="6116" w:author="Tanya Hernández" w:date="2017-06-09T01:46:00Z">
        <w:r>
          <w:rPr>
            <w:noProof/>
          </w:rPr>
          <w:lastRenderedPageBreak/>
          <w:drawing>
            <wp:anchor distT="0" distB="0" distL="114300" distR="114300" simplePos="0" relativeHeight="251745280" behindDoc="0" locked="0" layoutInCell="1" allowOverlap="1" wp14:anchorId="1B975FF5" wp14:editId="5AAB59C8">
              <wp:simplePos x="0" y="0"/>
              <wp:positionH relativeFrom="page">
                <wp:posOffset>3078480</wp:posOffset>
              </wp:positionH>
              <wp:positionV relativeFrom="paragraph">
                <wp:posOffset>407670</wp:posOffset>
              </wp:positionV>
              <wp:extent cx="1661160" cy="3108960"/>
              <wp:effectExtent l="0" t="0" r="0" b="0"/>
              <wp:wrapTopAndBottom/>
              <wp:docPr id="1073741854" name="Imagen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val="0"/>
                          </a:ext>
                        </a:extLst>
                      </a:blip>
                      <a:srcRect l="1783" t="2112" r="4113" b="2112"/>
                      <a:stretch/>
                    </pic:blipFill>
                    <pic:spPr bwMode="auto">
                      <a:xfrm>
                        <a:off x="0" y="0"/>
                        <a:ext cx="1661160" cy="3108960"/>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5D2E3E">
        <w:rPr>
          <w:rFonts w:cs="Times New Roman"/>
        </w:rPr>
        <w:t>E</w:t>
      </w:r>
      <w:r w:rsidR="006C1B22">
        <w:rPr>
          <w:rFonts w:cs="Times New Roman"/>
        </w:rPr>
        <w:t>n la figura 5.</w:t>
      </w:r>
      <w:del w:id="6117" w:author="Tanya Hernández" w:date="2017-05-17T01:14:00Z">
        <w:r w:rsidR="006C1B22" w:rsidDel="006E1D2F">
          <w:rPr>
            <w:rFonts w:cs="Times New Roman"/>
          </w:rPr>
          <w:delText xml:space="preserve"> </w:delText>
        </w:r>
      </w:del>
      <w:r w:rsidR="006C1B22">
        <w:rPr>
          <w:rFonts w:cs="Times New Roman"/>
        </w:rPr>
        <w:t>13</w:t>
      </w:r>
      <w:r w:rsidR="005D2E3E">
        <w:rPr>
          <w:rFonts w:cs="Times New Roman"/>
        </w:rPr>
        <w:t>, podemos observar un menú que desplegar</w:t>
      </w:r>
      <w:ins w:id="6118" w:author="Maria del Rosario Rocha Bernabe" w:date="2017-05-15T16:25:00Z">
        <w:r w:rsidR="00E60C41">
          <w:rPr>
            <w:rFonts w:cs="Times New Roman"/>
          </w:rPr>
          <w:t>á</w:t>
        </w:r>
      </w:ins>
      <w:del w:id="6119" w:author="Maria del Rosario Rocha Bernabe" w:date="2017-05-15T16:25:00Z">
        <w:r w:rsidR="005D2E3E" w:rsidDel="00E60C41">
          <w:rPr>
            <w:rFonts w:cs="Times New Roman"/>
          </w:rPr>
          <w:delText>a</w:delText>
        </w:r>
      </w:del>
      <w:r w:rsidR="005D2E3E">
        <w:rPr>
          <w:rFonts w:cs="Times New Roman"/>
        </w:rPr>
        <w:t xml:space="preserve"> </w:t>
      </w:r>
      <w:ins w:id="6120" w:author="Tanya Hernández" w:date="2017-06-09T01:47:00Z">
        <w:r>
          <w:rPr>
            <w:rFonts w:cs="Times New Roman"/>
          </w:rPr>
          <w:t xml:space="preserve">el módulo </w:t>
        </w:r>
      </w:ins>
      <w:del w:id="6121" w:author="Tanya Hernández" w:date="2017-06-09T01:47:00Z">
        <w:r w:rsidR="005D2E3E" w:rsidDel="000C799A">
          <w:rPr>
            <w:rFonts w:cs="Times New Roman"/>
          </w:rPr>
          <w:delText xml:space="preserve">los datos </w:delText>
        </w:r>
      </w:del>
      <w:r w:rsidR="005D2E3E">
        <w:rPr>
          <w:rFonts w:cs="Times New Roman"/>
        </w:rPr>
        <w:t>de</w:t>
      </w:r>
      <w:del w:id="6122" w:author="Tanya Hernández" w:date="2017-06-09T01:47:00Z">
        <w:r w:rsidR="005D2E3E" w:rsidDel="000C799A">
          <w:rPr>
            <w:rFonts w:cs="Times New Roman"/>
          </w:rPr>
          <w:delText>l familiar y</w:delText>
        </w:r>
      </w:del>
      <w:r w:rsidR="005D2E3E">
        <w:rPr>
          <w:rFonts w:cs="Times New Roman"/>
        </w:rPr>
        <w:t xml:space="preserve"> cerrar sesión.</w:t>
      </w:r>
    </w:p>
    <w:p w14:paraId="2C9C80E8" w14:textId="02993197" w:rsidR="008157FF" w:rsidRDefault="008157FF">
      <w:pPr>
        <w:spacing w:before="100" w:beforeAutospacing="1" w:after="100" w:afterAutospacing="1"/>
        <w:rPr>
          <w:rFonts w:cs="Times New Roman"/>
        </w:rPr>
        <w:pPrChange w:id="6123" w:author="Tanya Hernández" w:date="2017-06-09T01:49:00Z">
          <w:pPr>
            <w:spacing w:before="100" w:beforeAutospacing="1"/>
            <w:jc w:val="center"/>
          </w:pPr>
        </w:pPrChange>
      </w:pPr>
      <w:del w:id="6124" w:author="Tanya Hernández" w:date="2017-06-09T01:46:00Z">
        <w:r w:rsidDel="000C799A">
          <w:rPr>
            <w:noProof/>
            <w:lang w:eastAsia="es-MX"/>
          </w:rPr>
          <w:drawing>
            <wp:inline distT="0" distB="0" distL="0" distR="0" wp14:anchorId="44DE324D" wp14:editId="5C8318AC">
              <wp:extent cx="1740877" cy="3381004"/>
              <wp:effectExtent l="0" t="0" r="0" b="0"/>
              <wp:docPr id="1073741927" name="Imagen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47667" cy="3394192"/>
                      </a:xfrm>
                      <a:prstGeom prst="roundRect">
                        <a:avLst/>
                      </a:prstGeom>
                      <a:noFill/>
                      <a:ln>
                        <a:noFill/>
                      </a:ln>
                    </pic:spPr>
                  </pic:pic>
                </a:graphicData>
              </a:graphic>
            </wp:inline>
          </w:drawing>
        </w:r>
      </w:del>
    </w:p>
    <w:p w14:paraId="4BEC4717" w14:textId="3494FEA0" w:rsidR="005D2E3E" w:rsidRPr="006C1B22" w:rsidRDefault="006C1B22">
      <w:pPr>
        <w:pStyle w:val="Descripcin"/>
      </w:pPr>
      <w:bookmarkStart w:id="6125" w:name="_Toc483160647"/>
      <w:r w:rsidRPr="006E1D2F">
        <w:t>Fig. 5.</w:t>
      </w:r>
      <w:del w:id="6126" w:author="Tanya Hernández" w:date="2017-05-17T01:14:00Z">
        <w:r w:rsidRPr="006E1D2F" w:rsidDel="006E1D2F">
          <w:delText xml:space="preserve"> </w:delText>
        </w:r>
      </w:del>
      <w:r w:rsidRPr="00803B69">
        <w:fldChar w:fldCharType="begin"/>
      </w:r>
      <w:r w:rsidRPr="006E1D2F">
        <w:instrText xml:space="preserve"> SEQ Fig._5. \* ARABIC </w:instrText>
      </w:r>
      <w:r w:rsidRPr="00803B69">
        <w:rPr>
          <w:rPrChange w:id="6127" w:author="Tanya Hernández" w:date="2017-05-17T01:14:00Z">
            <w:rPr/>
          </w:rPrChange>
        </w:rPr>
        <w:fldChar w:fldCharType="separate"/>
      </w:r>
      <w:ins w:id="6128" w:author="Tanya Hernández" w:date="2017-05-23T20:21:00Z">
        <w:r w:rsidR="009276B1">
          <w:t>13</w:t>
        </w:r>
      </w:ins>
      <w:del w:id="6129" w:author="Tanya Hernández" w:date="2017-05-17T01:33:00Z">
        <w:r w:rsidR="005B2C04" w:rsidRPr="006E1D2F" w:rsidDel="00262C61">
          <w:delText>13</w:delText>
        </w:r>
      </w:del>
      <w:r w:rsidRPr="00803B69">
        <w:fldChar w:fldCharType="end"/>
      </w:r>
      <w:r>
        <w:t xml:space="preserve"> Vista del menu superior derecho.</w:t>
      </w:r>
      <w:bookmarkEnd w:id="6125"/>
    </w:p>
    <w:p w14:paraId="56A8AAC8" w14:textId="034C3F77" w:rsidR="005D2E3E" w:rsidDel="000C799A" w:rsidRDefault="000C799A" w:rsidP="005D2E3E">
      <w:pPr>
        <w:spacing w:before="100" w:beforeAutospacing="1" w:after="100" w:afterAutospacing="1"/>
        <w:rPr>
          <w:del w:id="6130" w:author="Tanya Hernández" w:date="2017-06-09T01:49:00Z"/>
          <w:rFonts w:cs="Times New Roman"/>
        </w:rPr>
      </w:pPr>
      <w:ins w:id="6131" w:author="Tanya Hernández" w:date="2017-06-09T01:47:00Z">
        <w:r>
          <w:rPr>
            <w:noProof/>
          </w:rPr>
          <w:drawing>
            <wp:anchor distT="0" distB="0" distL="114300" distR="114300" simplePos="0" relativeHeight="251744256" behindDoc="0" locked="0" layoutInCell="1" allowOverlap="1" wp14:anchorId="4DE1372D" wp14:editId="3BF7D11D">
              <wp:simplePos x="0" y="0"/>
              <wp:positionH relativeFrom="page">
                <wp:posOffset>2994660</wp:posOffset>
              </wp:positionH>
              <wp:positionV relativeFrom="paragraph">
                <wp:posOffset>622300</wp:posOffset>
              </wp:positionV>
              <wp:extent cx="1767840" cy="3451860"/>
              <wp:effectExtent l="0" t="0" r="3810" b="0"/>
              <wp:wrapTopAndBottom/>
              <wp:docPr id="1073741855" name="Imagen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extLst>
                          <a:ext uri="{28A0092B-C50C-407E-A947-70E740481C1C}">
                            <a14:useLocalDpi xmlns:a14="http://schemas.microsoft.com/office/drawing/2010/main" val="0"/>
                          </a:ext>
                        </a:extLst>
                      </a:blip>
                      <a:srcRect l="1659" t="1695" r="2069" b="2296"/>
                      <a:stretch/>
                    </pic:blipFill>
                    <pic:spPr bwMode="auto">
                      <a:xfrm>
                        <a:off x="0" y="0"/>
                        <a:ext cx="1767840" cy="3451860"/>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r w:rsidR="005D2E3E">
        <w:rPr>
          <w:rFonts w:cs="Times New Roman"/>
        </w:rPr>
        <w:t>En la figu</w:t>
      </w:r>
      <w:r w:rsidR="00C105EE">
        <w:rPr>
          <w:rFonts w:cs="Times New Roman"/>
        </w:rPr>
        <w:t>ra 5.</w:t>
      </w:r>
      <w:del w:id="6132" w:author="Tanya Hernández" w:date="2017-05-17T01:14:00Z">
        <w:r w:rsidR="00C105EE" w:rsidDel="006E1D2F">
          <w:rPr>
            <w:rFonts w:cs="Times New Roman"/>
          </w:rPr>
          <w:delText xml:space="preserve"> </w:delText>
        </w:r>
      </w:del>
      <w:r w:rsidR="00C105EE">
        <w:rPr>
          <w:rFonts w:cs="Times New Roman"/>
        </w:rPr>
        <w:t>14</w:t>
      </w:r>
      <w:r w:rsidR="005D2E3E">
        <w:rPr>
          <w:rFonts w:cs="Times New Roman"/>
        </w:rPr>
        <w:t xml:space="preserve">, se muestra un botón </w:t>
      </w:r>
      <w:ins w:id="6133" w:author="Tanya Hernández" w:date="2017-06-09T01:50:00Z">
        <w:r>
          <w:rPr>
            <w:rFonts w:cs="Times New Roman"/>
          </w:rPr>
          <w:t xml:space="preserve">flotante </w:t>
        </w:r>
      </w:ins>
      <w:r w:rsidR="005D2E3E">
        <w:rPr>
          <w:rFonts w:cs="Times New Roman"/>
        </w:rPr>
        <w:t>el cual realiza la acción de desplegar</w:t>
      </w:r>
      <w:ins w:id="6134" w:author="Tanya Hernández" w:date="2017-06-09T01:50:00Z">
        <w:r>
          <w:rPr>
            <w:rFonts w:cs="Times New Roman"/>
          </w:rPr>
          <w:t xml:space="preserve"> un</w:t>
        </w:r>
      </w:ins>
      <w:del w:id="6135" w:author="Tanya Hernández" w:date="2017-06-09T01:50:00Z">
        <w:r w:rsidR="005D2E3E" w:rsidDel="000C799A">
          <w:rPr>
            <w:rFonts w:cs="Times New Roman"/>
          </w:rPr>
          <w:delText xml:space="preserve"> dos</w:delText>
        </w:r>
      </w:del>
      <w:del w:id="6136" w:author="Tanya Hernández" w:date="2017-06-09T01:51:00Z">
        <w:r w:rsidR="005D2E3E" w:rsidDel="000C799A">
          <w:rPr>
            <w:rFonts w:cs="Times New Roman"/>
          </w:rPr>
          <w:delText xml:space="preserve"> </w:delText>
        </w:r>
      </w:del>
      <w:ins w:id="6137" w:author="Tanya Hernández" w:date="2017-06-09T01:50:00Z">
        <w:r>
          <w:rPr>
            <w:rFonts w:cs="Times New Roman"/>
          </w:rPr>
          <w:t xml:space="preserve"> dialogo de </w:t>
        </w:r>
      </w:ins>
      <w:del w:id="6138" w:author="Tanya Hernández" w:date="2017-06-09T01:50:00Z">
        <w:r w:rsidR="005D2E3E" w:rsidDel="000C799A">
          <w:rPr>
            <w:rFonts w:cs="Times New Roman"/>
          </w:rPr>
          <w:delText xml:space="preserve">botones donde se </w:delText>
        </w:r>
        <w:r w:rsidR="006C1B22" w:rsidDel="000C799A">
          <w:rPr>
            <w:rFonts w:cs="Times New Roman"/>
          </w:rPr>
          <w:delText>editará</w:delText>
        </w:r>
        <w:r w:rsidR="005D2E3E" w:rsidDel="000C799A">
          <w:rPr>
            <w:rFonts w:cs="Times New Roman"/>
          </w:rPr>
          <w:delText xml:space="preserve"> al usuario y también </w:delText>
        </w:r>
      </w:del>
      <w:r w:rsidR="005D2E3E">
        <w:rPr>
          <w:rFonts w:cs="Times New Roman"/>
        </w:rPr>
        <w:t>agregar familiar</w:t>
      </w:r>
      <w:ins w:id="6139" w:author="Tanya Hernández" w:date="2017-06-09T01:51:00Z">
        <w:r>
          <w:rPr>
            <w:rFonts w:cs="Times New Roman"/>
          </w:rPr>
          <w:t>, donde el usuario directo debe</w:t>
        </w:r>
      </w:ins>
      <w:ins w:id="6140" w:author="Tanya Hernández" w:date="2017-06-09T01:52:00Z">
        <w:r>
          <w:rPr>
            <w:rFonts w:cs="Times New Roman"/>
          </w:rPr>
          <w:t>rá</w:t>
        </w:r>
      </w:ins>
      <w:ins w:id="6141" w:author="Tanya Hernández" w:date="2017-06-09T01:51:00Z">
        <w:r>
          <w:rPr>
            <w:rFonts w:cs="Times New Roman"/>
          </w:rPr>
          <w:t xml:space="preserve"> hacer dicha acción para monitorear a su familiar</w:t>
        </w:r>
      </w:ins>
      <w:r w:rsidR="005D2E3E">
        <w:rPr>
          <w:rFonts w:cs="Times New Roman"/>
        </w:rPr>
        <w:t>.</w:t>
      </w:r>
    </w:p>
    <w:p w14:paraId="0B0A1D73" w14:textId="6C6BFA28" w:rsidR="008157FF" w:rsidRDefault="008157FF">
      <w:pPr>
        <w:spacing w:before="100" w:beforeAutospacing="1" w:after="100" w:afterAutospacing="1"/>
        <w:rPr>
          <w:rFonts w:cs="Times New Roman"/>
        </w:rPr>
        <w:pPrChange w:id="6142" w:author="Tanya Hernández" w:date="2017-06-09T01:49:00Z">
          <w:pPr>
            <w:spacing w:before="100" w:beforeAutospacing="1"/>
            <w:jc w:val="center"/>
          </w:pPr>
        </w:pPrChange>
      </w:pPr>
      <w:del w:id="6143" w:author="Tanya Hernández" w:date="2017-06-09T01:47:00Z">
        <w:r w:rsidDel="000C799A">
          <w:rPr>
            <w:noProof/>
            <w:lang w:eastAsia="es-MX"/>
          </w:rPr>
          <w:drawing>
            <wp:inline distT="0" distB="0" distL="0" distR="0" wp14:anchorId="1B3C8738" wp14:editId="64B1ED35">
              <wp:extent cx="1693984" cy="3272136"/>
              <wp:effectExtent l="0" t="0" r="1905" b="5080"/>
              <wp:docPr id="1073741874" name="Imagen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374193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99833" cy="3283433"/>
                      </a:xfrm>
                      <a:prstGeom prst="roundRect">
                        <a:avLst/>
                      </a:prstGeom>
                      <a:noFill/>
                      <a:ln>
                        <a:noFill/>
                      </a:ln>
                    </pic:spPr>
                  </pic:pic>
                </a:graphicData>
              </a:graphic>
            </wp:inline>
          </w:drawing>
        </w:r>
      </w:del>
    </w:p>
    <w:p w14:paraId="1E187E1A" w14:textId="1FAF964E" w:rsidR="008157FF" w:rsidRDefault="006C1B22">
      <w:pPr>
        <w:pStyle w:val="Descripcin"/>
      </w:pPr>
      <w:bookmarkStart w:id="6144" w:name="_Toc483160648"/>
      <w:r w:rsidRPr="006E1D2F">
        <w:t>Fig. 5.</w:t>
      </w:r>
      <w:del w:id="6145" w:author="Tanya Hernández" w:date="2017-05-17T01:14:00Z">
        <w:r w:rsidRPr="006E1D2F" w:rsidDel="006E1D2F">
          <w:delText xml:space="preserve"> </w:delText>
        </w:r>
      </w:del>
      <w:r w:rsidRPr="00803B69">
        <w:fldChar w:fldCharType="begin"/>
      </w:r>
      <w:r w:rsidRPr="006E1D2F">
        <w:instrText xml:space="preserve"> SEQ Fig._5. \* ARABIC </w:instrText>
      </w:r>
      <w:r w:rsidRPr="00803B69">
        <w:rPr>
          <w:rPrChange w:id="6146" w:author="Tanya Hernández" w:date="2017-05-17T01:14:00Z">
            <w:rPr/>
          </w:rPrChange>
        </w:rPr>
        <w:fldChar w:fldCharType="separate"/>
      </w:r>
      <w:ins w:id="6147" w:author="Tanya Hernández" w:date="2017-05-23T20:21:00Z">
        <w:r w:rsidR="009276B1">
          <w:t>14</w:t>
        </w:r>
      </w:ins>
      <w:del w:id="6148" w:author="Tanya Hernández" w:date="2017-05-17T01:33:00Z">
        <w:r w:rsidR="005B2C04" w:rsidRPr="006E1D2F" w:rsidDel="00262C61">
          <w:delText>14</w:delText>
        </w:r>
      </w:del>
      <w:r w:rsidRPr="00803B69">
        <w:fldChar w:fldCharType="end"/>
      </w:r>
      <w:r>
        <w:t xml:space="preserve"> </w:t>
      </w:r>
      <w:r w:rsidRPr="006C1B22">
        <w:t>Vista</w:t>
      </w:r>
      <w:r>
        <w:t xml:space="preserve"> del meni inferior derecha.</w:t>
      </w:r>
      <w:bookmarkEnd w:id="6144"/>
      <w:r>
        <w:t xml:space="preserve"> </w:t>
      </w:r>
    </w:p>
    <w:p w14:paraId="2CAA5D33" w14:textId="433BBC89" w:rsidR="008157FF" w:rsidRDefault="008157FF" w:rsidP="008157FF">
      <w:pPr>
        <w:spacing w:before="100" w:beforeAutospacing="1" w:after="100" w:afterAutospacing="1"/>
        <w:jc w:val="center"/>
        <w:rPr>
          <w:rFonts w:cs="Times New Roman"/>
        </w:rPr>
      </w:pPr>
    </w:p>
    <w:p w14:paraId="1EC63862" w14:textId="0C9337D3" w:rsidR="008157FF" w:rsidRDefault="001A0D3D">
      <w:pPr>
        <w:spacing w:before="100" w:beforeAutospacing="1" w:after="100" w:afterAutospacing="1"/>
        <w:rPr>
          <w:ins w:id="6149" w:author="Tanya Hernández" w:date="2017-05-23T19:01:00Z"/>
          <w:rFonts w:cs="Times New Roman"/>
        </w:rPr>
      </w:pPr>
      <w:ins w:id="6150" w:author="Tanya Hernández" w:date="2017-05-23T19:03:00Z">
        <w:r w:rsidRPr="00390C59">
          <w:rPr>
            <w:rFonts w:cs="Times New Roman"/>
            <w:noProof/>
            <w:lang w:eastAsia="es-MX"/>
          </w:rPr>
          <w:lastRenderedPageBreak/>
          <w:drawing>
            <wp:anchor distT="0" distB="0" distL="114300" distR="114300" simplePos="0" relativeHeight="251742208" behindDoc="0" locked="0" layoutInCell="1" allowOverlap="1" wp14:anchorId="4D72FCCC" wp14:editId="5FF7145B">
              <wp:simplePos x="0" y="0"/>
              <wp:positionH relativeFrom="margin">
                <wp:posOffset>2051685</wp:posOffset>
              </wp:positionH>
              <wp:positionV relativeFrom="paragraph">
                <wp:posOffset>948690</wp:posOffset>
              </wp:positionV>
              <wp:extent cx="1812925" cy="3543300"/>
              <wp:effectExtent l="0" t="0" r="0" b="0"/>
              <wp:wrapTopAndBottom/>
              <wp:docPr id="225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 name="Imagen 4"/>
                      <pic:cNvPicPr>
                        <a:picLocks noChangeAspect="1"/>
                      </pic:cNvPicPr>
                    </pic:nvPicPr>
                    <pic:blipFill rotWithShape="1">
                      <a:blip r:embed="rId185">
                        <a:extLst>
                          <a:ext uri="{28A0092B-C50C-407E-A947-70E740481C1C}">
                            <a14:useLocalDpi xmlns:a14="http://schemas.microsoft.com/office/drawing/2010/main" val="0"/>
                          </a:ext>
                        </a:extLst>
                      </a:blip>
                      <a:srcRect l="2007" t="420" r="2488" b="1805"/>
                      <a:stretch/>
                    </pic:blipFill>
                    <pic:spPr bwMode="auto">
                      <a:xfrm>
                        <a:off x="0" y="0"/>
                        <a:ext cx="1812925" cy="3543300"/>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799A" w:rsidRPr="00390C59">
          <w:rPr>
            <w:rFonts w:cs="Times New Roman"/>
            <w:noProof/>
            <w:lang w:eastAsia="es-MX"/>
          </w:rPr>
          <w:drawing>
            <wp:anchor distT="0" distB="0" distL="114300" distR="114300" simplePos="0" relativeHeight="251743232" behindDoc="0" locked="0" layoutInCell="1" allowOverlap="1" wp14:anchorId="274F6AB8" wp14:editId="4C362213">
              <wp:simplePos x="0" y="0"/>
              <wp:positionH relativeFrom="margin">
                <wp:align>right</wp:align>
              </wp:positionH>
              <wp:positionV relativeFrom="paragraph">
                <wp:posOffset>971550</wp:posOffset>
              </wp:positionV>
              <wp:extent cx="1809750" cy="3573780"/>
              <wp:effectExtent l="0" t="0" r="19050" b="7620"/>
              <wp:wrapTopAndBottom/>
              <wp:docPr id="235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Imagen 3"/>
                      <pic:cNvPicPr>
                        <a:picLocks noChangeAspect="1"/>
                      </pic:cNvPicPr>
                    </pic:nvPicPr>
                    <pic:blipFill rotWithShape="1">
                      <a:blip r:embed="rId186">
                        <a:extLst>
                          <a:ext uri="{28A0092B-C50C-407E-A947-70E740481C1C}">
                            <a14:useLocalDpi xmlns:a14="http://schemas.microsoft.com/office/drawing/2010/main" val="0"/>
                          </a:ext>
                        </a:extLst>
                      </a:blip>
                      <a:srcRect l="2458" t="862" r="3351" b="1741"/>
                      <a:stretch/>
                    </pic:blipFill>
                    <pic:spPr bwMode="auto">
                      <a:xfrm>
                        <a:off x="0" y="0"/>
                        <a:ext cx="1809750" cy="3573780"/>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6151" w:author="Tanya Hernández" w:date="2017-05-23T19:02:00Z">
        <w:r w:rsidR="000C799A" w:rsidRPr="00390C59">
          <w:rPr>
            <w:rFonts w:cs="Times New Roman"/>
            <w:noProof/>
            <w:lang w:eastAsia="es-MX"/>
          </w:rPr>
          <w:drawing>
            <wp:anchor distT="0" distB="0" distL="114300" distR="114300" simplePos="0" relativeHeight="251741184" behindDoc="0" locked="0" layoutInCell="1" allowOverlap="1" wp14:anchorId="787A34B8" wp14:editId="1097BA54">
              <wp:simplePos x="0" y="0"/>
              <wp:positionH relativeFrom="margin">
                <wp:posOffset>-51435</wp:posOffset>
              </wp:positionH>
              <wp:positionV relativeFrom="paragraph">
                <wp:posOffset>971550</wp:posOffset>
              </wp:positionV>
              <wp:extent cx="1805940" cy="3573780"/>
              <wp:effectExtent l="0" t="0" r="22860" b="7620"/>
              <wp:wrapTopAndBottom/>
              <wp:docPr id="225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 name="Imagen 2"/>
                      <pic:cNvPicPr>
                        <a:picLocks noChangeAspect="1"/>
                      </pic:cNvPicPr>
                    </pic:nvPicPr>
                    <pic:blipFill rotWithShape="1">
                      <a:blip r:embed="rId187">
                        <a:extLst>
                          <a:ext uri="{28A0092B-C50C-407E-A947-70E740481C1C}">
                            <a14:useLocalDpi xmlns:a14="http://schemas.microsoft.com/office/drawing/2010/main" val="0"/>
                          </a:ext>
                        </a:extLst>
                      </a:blip>
                      <a:srcRect l="2021" t="1042" r="2133" b="1251"/>
                      <a:stretch/>
                    </pic:blipFill>
                    <pic:spPr bwMode="auto">
                      <a:xfrm>
                        <a:off x="0" y="0"/>
                        <a:ext cx="1805940" cy="3573780"/>
                      </a:xfrm>
                      <a:prstGeom prst="round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sidR="008157FF">
        <w:rPr>
          <w:rFonts w:cs="Times New Roman"/>
        </w:rPr>
        <w:t xml:space="preserve">Una vez que inicio la sesión se apreciara </w:t>
      </w:r>
      <w:ins w:id="6152" w:author="Tanya Hernández" w:date="2017-05-23T20:17:00Z">
        <w:r w:rsidR="009276B1">
          <w:rPr>
            <w:rFonts w:cs="Times New Roman"/>
          </w:rPr>
          <w:t xml:space="preserve">el ususario directo y </w:t>
        </w:r>
      </w:ins>
      <w:r w:rsidR="008157FF">
        <w:rPr>
          <w:rFonts w:cs="Times New Roman"/>
        </w:rPr>
        <w:t xml:space="preserve">el menú donde va a seleccionar la </w:t>
      </w:r>
      <w:ins w:id="6153" w:author="Tanya Hernández" w:date="2017-05-23T19:05:00Z">
        <w:r w:rsidR="00390C59">
          <w:rPr>
            <w:rFonts w:cs="Times New Roman"/>
          </w:rPr>
          <w:t>variable</w:t>
        </w:r>
      </w:ins>
      <w:del w:id="6154" w:author="Tanya Hernández" w:date="2017-05-23T19:05:00Z">
        <w:r w:rsidR="008157FF" w:rsidDel="00390C59">
          <w:rPr>
            <w:rFonts w:cs="Times New Roman"/>
          </w:rPr>
          <w:delText>señal</w:delText>
        </w:r>
      </w:del>
      <w:r w:rsidR="008157FF">
        <w:rPr>
          <w:rFonts w:cs="Times New Roman"/>
        </w:rPr>
        <w:t xml:space="preserve"> que el usuario elija como se muestran en las figuras</w:t>
      </w:r>
      <w:ins w:id="6155" w:author="Tanya Hernández" w:date="2017-05-23T20:23:00Z">
        <w:r w:rsidR="009276B1">
          <w:rPr>
            <w:rFonts w:cs="Times New Roman"/>
          </w:rPr>
          <w:t xml:space="preserve"> 5.15</w:t>
        </w:r>
      </w:ins>
      <w:del w:id="6156" w:author="Tanya Hernández" w:date="2017-05-23T20:23:00Z">
        <w:r w:rsidR="008157FF" w:rsidDel="009276B1">
          <w:rPr>
            <w:rFonts w:cs="Times New Roman"/>
          </w:rPr>
          <w:delText xml:space="preserve"> 75</w:delText>
        </w:r>
      </w:del>
      <w:r w:rsidR="008157FF">
        <w:rPr>
          <w:rFonts w:cs="Times New Roman"/>
        </w:rPr>
        <w:t xml:space="preserve">, </w:t>
      </w:r>
      <w:del w:id="6157" w:author="Tanya Hernández" w:date="2017-05-23T20:23:00Z">
        <w:r w:rsidR="008157FF" w:rsidDel="009276B1">
          <w:rPr>
            <w:rFonts w:cs="Times New Roman"/>
          </w:rPr>
          <w:delText>76</w:delText>
        </w:r>
      </w:del>
      <w:ins w:id="6158" w:author="Tanya Hernández" w:date="2017-05-23T20:23:00Z">
        <w:r w:rsidR="009276B1">
          <w:rPr>
            <w:rFonts w:cs="Times New Roman"/>
          </w:rPr>
          <w:t>5.16</w:t>
        </w:r>
      </w:ins>
      <w:r w:rsidR="008157FF">
        <w:rPr>
          <w:rFonts w:cs="Times New Roman"/>
        </w:rPr>
        <w:t xml:space="preserve"> y </w:t>
      </w:r>
      <w:del w:id="6159" w:author="Tanya Hernández" w:date="2017-05-23T20:23:00Z">
        <w:r w:rsidR="008157FF" w:rsidDel="009276B1">
          <w:rPr>
            <w:rFonts w:cs="Times New Roman"/>
          </w:rPr>
          <w:delText>77</w:delText>
        </w:r>
      </w:del>
      <w:ins w:id="6160" w:author="Tanya Hernández" w:date="2017-05-23T20:23:00Z">
        <w:r w:rsidR="009276B1">
          <w:rPr>
            <w:rFonts w:cs="Times New Roman"/>
          </w:rPr>
          <w:t>5.17</w:t>
        </w:r>
      </w:ins>
      <w:r w:rsidR="008157FF">
        <w:rPr>
          <w:rFonts w:cs="Times New Roman"/>
        </w:rPr>
        <w:t xml:space="preserve">, </w:t>
      </w:r>
      <w:ins w:id="6161" w:author="Tanya Hernández" w:date="2017-05-23T20:18:00Z">
        <w:r w:rsidR="009276B1">
          <w:rPr>
            <w:rFonts w:cs="Times New Roman"/>
          </w:rPr>
          <w:t>puede elegir temperatura, frecuencia cardiaca o ca</w:t>
        </w:r>
      </w:ins>
      <w:ins w:id="6162" w:author="Tanya Hernández" w:date="2017-05-23T20:24:00Z">
        <w:r w:rsidR="009276B1">
          <w:rPr>
            <w:rFonts w:cs="Times New Roman"/>
          </w:rPr>
          <w:t>í</w:t>
        </w:r>
      </w:ins>
      <w:ins w:id="6163" w:author="Tanya Hernández" w:date="2017-05-23T20:18:00Z">
        <w:r w:rsidR="009276B1">
          <w:rPr>
            <w:rFonts w:cs="Times New Roman"/>
          </w:rPr>
          <w:t>das,</w:t>
        </w:r>
      </w:ins>
      <w:del w:id="6164" w:author="Tanya Hernández" w:date="2017-05-23T20:18:00Z">
        <w:r w:rsidR="008157FF" w:rsidDel="009276B1">
          <w:rPr>
            <w:rFonts w:cs="Times New Roman"/>
          </w:rPr>
          <w:delText>en el cual</w:delText>
        </w:r>
      </w:del>
      <w:r w:rsidR="008157FF">
        <w:rPr>
          <w:rFonts w:cs="Times New Roman"/>
        </w:rPr>
        <w:t xml:space="preserve"> se </w:t>
      </w:r>
      <w:ins w:id="6165" w:author="Tanya Hernández" w:date="2017-05-23T20:19:00Z">
        <w:r w:rsidR="009276B1">
          <w:rPr>
            <w:rFonts w:cs="Times New Roman"/>
          </w:rPr>
          <w:t>mostrará</w:t>
        </w:r>
      </w:ins>
      <w:del w:id="6166" w:author="Tanya Hernández" w:date="2017-05-23T20:19:00Z">
        <w:r w:rsidR="008157FF" w:rsidDel="009276B1">
          <w:rPr>
            <w:rFonts w:cs="Times New Roman"/>
          </w:rPr>
          <w:delText>verá</w:delText>
        </w:r>
      </w:del>
      <w:del w:id="6167" w:author="Tanya Hernández" w:date="2017-05-23T20:17:00Z">
        <w:r w:rsidR="008157FF" w:rsidDel="009276B1">
          <w:rPr>
            <w:rFonts w:cs="Times New Roman"/>
          </w:rPr>
          <w:delText xml:space="preserve"> la señal y</w:delText>
        </w:r>
      </w:del>
      <w:r w:rsidR="008157FF">
        <w:rPr>
          <w:rFonts w:cs="Times New Roman"/>
        </w:rPr>
        <w:t xml:space="preserve"> el estado del familiar </w:t>
      </w:r>
      <w:ins w:id="6168" w:author="Tanya Hernández" w:date="2017-05-23T20:18:00Z">
        <w:r w:rsidR="009276B1">
          <w:rPr>
            <w:rFonts w:cs="Times New Roman"/>
          </w:rPr>
          <w:t>y</w:t>
        </w:r>
      </w:ins>
      <w:del w:id="6169" w:author="Tanya Hernández" w:date="2017-05-23T20:18:00Z">
        <w:r w:rsidR="008157FF" w:rsidDel="009276B1">
          <w:rPr>
            <w:rFonts w:cs="Times New Roman"/>
          </w:rPr>
          <w:delText>o</w:delText>
        </w:r>
      </w:del>
      <w:r w:rsidR="008157FF">
        <w:rPr>
          <w:rFonts w:cs="Times New Roman"/>
        </w:rPr>
        <w:t xml:space="preserve"> la persona a monitorear</w:t>
      </w:r>
      <w:ins w:id="6170" w:author="Tanya Hernández" w:date="2017-05-23T20:18:00Z">
        <w:r w:rsidR="009276B1">
          <w:rPr>
            <w:rFonts w:cs="Times New Roman"/>
          </w:rPr>
          <w:t>.</w:t>
        </w:r>
      </w:ins>
      <w:del w:id="6171" w:author="Tanya Hernández" w:date="2017-05-23T20:18:00Z">
        <w:r w:rsidR="008157FF" w:rsidDel="009276B1">
          <w:rPr>
            <w:rFonts w:cs="Times New Roman"/>
          </w:rPr>
          <w:delText>, como se muestra en la figura.</w:delText>
        </w:r>
      </w:del>
    </w:p>
    <w:p w14:paraId="1B3E25E0" w14:textId="16146E54" w:rsidR="00390C59" w:rsidRDefault="009276B1">
      <w:pPr>
        <w:pStyle w:val="Descripcin"/>
        <w:rPr>
          <w:rFonts w:cs="Times New Roman"/>
        </w:rPr>
        <w:pPrChange w:id="6172" w:author="Tanya Hernández" w:date="2017-05-28T00:21:00Z">
          <w:pPr>
            <w:spacing w:before="100" w:beforeAutospacing="1" w:after="100" w:afterAutospacing="1"/>
          </w:pPr>
        </w:pPrChange>
      </w:pPr>
      <w:ins w:id="6173" w:author="Tanya Hernández" w:date="2017-05-23T20:19:00Z">
        <w:r>
          <w:t>Fig. 5.</w:t>
        </w:r>
        <w:r>
          <w:fldChar w:fldCharType="begin"/>
        </w:r>
        <w:r>
          <w:instrText xml:space="preserve"> SEQ Fig._5. \* ARABIC </w:instrText>
        </w:r>
      </w:ins>
      <w:r>
        <w:fldChar w:fldCharType="separate"/>
      </w:r>
      <w:ins w:id="6174" w:author="Tanya Hernández" w:date="2017-05-23T20:21:00Z">
        <w:r>
          <w:t>15</w:t>
        </w:r>
      </w:ins>
      <w:ins w:id="6175" w:author="Tanya Hernández" w:date="2017-05-23T20:19:00Z">
        <w:r>
          <w:fldChar w:fldCharType="end"/>
        </w:r>
        <w:r>
          <w:t xml:space="preserve"> Vista </w:t>
        </w:r>
      </w:ins>
      <w:ins w:id="6176" w:author="Tanya Hernández" w:date="2017-05-23T20:21:00Z">
        <w:r>
          <w:t>fragmento</w:t>
        </w:r>
      </w:ins>
      <w:ins w:id="6177" w:author="Tanya Hernández" w:date="2017-05-23T20:19:00Z">
        <w:r>
          <w:t xml:space="preserve"> </w:t>
        </w:r>
      </w:ins>
      <w:ins w:id="6178" w:author="Tanya Hernández" w:date="2017-05-23T20:20:00Z">
        <w:r w:rsidR="000C799A">
          <w:t>temperatura          F</w:t>
        </w:r>
        <w:r>
          <w:t>ig. 5.</w:t>
        </w:r>
        <w:r>
          <w:fldChar w:fldCharType="begin"/>
        </w:r>
        <w:r>
          <w:instrText xml:space="preserve"> SEQ Fig._5. \* ARABIC </w:instrText>
        </w:r>
      </w:ins>
      <w:r>
        <w:fldChar w:fldCharType="separate"/>
      </w:r>
      <w:ins w:id="6179" w:author="Tanya Hernández" w:date="2017-05-23T20:21:00Z">
        <w:r>
          <w:t>16</w:t>
        </w:r>
      </w:ins>
      <w:ins w:id="6180" w:author="Tanya Hernández" w:date="2017-05-23T20:20:00Z">
        <w:r>
          <w:fldChar w:fldCharType="end"/>
        </w:r>
        <w:r>
          <w:t xml:space="preserve"> V</w:t>
        </w:r>
      </w:ins>
      <w:ins w:id="6181" w:author="Tanya Hernández" w:date="2017-05-23T20:21:00Z">
        <w:r>
          <w:t xml:space="preserve">ista fragmento frecuencia cardiaca  </w:t>
        </w:r>
      </w:ins>
      <w:ins w:id="6182" w:author="Tanya Hernández" w:date="2017-05-23T20:22:00Z">
        <w:r>
          <w:t xml:space="preserve">       </w:t>
        </w:r>
      </w:ins>
      <w:ins w:id="6183" w:author="Tanya Hernández" w:date="2017-05-23T20:21:00Z">
        <w:r>
          <w:t xml:space="preserve">    </w:t>
        </w:r>
      </w:ins>
      <w:ins w:id="6184" w:author="Tanya Hernández" w:date="2017-05-23T20:22:00Z">
        <w:r>
          <w:t xml:space="preserve">        </w:t>
        </w:r>
      </w:ins>
      <w:ins w:id="6185" w:author="Tanya Hernández" w:date="2017-05-23T20:21:00Z">
        <w:r>
          <w:t>Fig. 5.</w:t>
        </w:r>
        <w:r>
          <w:fldChar w:fldCharType="begin"/>
        </w:r>
        <w:r>
          <w:instrText xml:space="preserve"> SEQ Fig._5. \* ARABIC </w:instrText>
        </w:r>
      </w:ins>
      <w:r>
        <w:fldChar w:fldCharType="separate"/>
      </w:r>
      <w:ins w:id="6186" w:author="Tanya Hernández" w:date="2017-05-23T20:21:00Z">
        <w:r>
          <w:t>17</w:t>
        </w:r>
        <w:r>
          <w:fldChar w:fldCharType="end"/>
        </w:r>
        <w:r>
          <w:t xml:space="preserve"> Vista fragmento </w:t>
        </w:r>
      </w:ins>
      <w:ins w:id="6187" w:author="Tanya Hernández" w:date="2017-05-23T20:22:00Z">
        <w:r>
          <w:t>caídas</w:t>
        </w:r>
      </w:ins>
    </w:p>
    <w:p w14:paraId="356DCCB0" w14:textId="48004713" w:rsidR="008157FF" w:rsidDel="00390C59" w:rsidRDefault="008157FF" w:rsidP="008157FF">
      <w:pPr>
        <w:spacing w:before="100" w:beforeAutospacing="1" w:after="100" w:afterAutospacing="1"/>
        <w:rPr>
          <w:del w:id="6188" w:author="Tanya Hernández" w:date="2017-05-23T19:03:00Z"/>
          <w:rFonts w:cs="Times New Roman"/>
        </w:rPr>
      </w:pPr>
      <w:del w:id="6189" w:author="Tanya Hernández" w:date="2017-05-23T19:03:00Z">
        <w:r w:rsidDel="00390C59">
          <w:rPr>
            <w:rFonts w:cs="Times New Roman"/>
          </w:rPr>
          <w:delText xml:space="preserve">Cuando el usuario elija una opción se </w:delText>
        </w:r>
        <w:r w:rsidR="005D2E3E" w:rsidDel="00390C59">
          <w:rPr>
            <w:rFonts w:cs="Times New Roman"/>
          </w:rPr>
          <w:delText>mostrará</w:delText>
        </w:r>
        <w:r w:rsidDel="00390C59">
          <w:rPr>
            <w:rFonts w:cs="Times New Roman"/>
          </w:rPr>
          <w:delText xml:space="preserve"> el estado del usuario, en este caso serán la temperatura, también la señal donde le dirá la situación del familiar o persona a monitorear, en las figuras </w:delText>
        </w:r>
        <w:r w:rsidRPr="00E60C41" w:rsidDel="00390C59">
          <w:rPr>
            <w:rFonts w:cs="Times New Roman"/>
            <w:highlight w:val="yellow"/>
            <w:rPrChange w:id="6190" w:author="Maria del Rosario Rocha Bernabe" w:date="2017-05-15T16:27:00Z">
              <w:rPr>
                <w:rFonts w:cs="Times New Roman"/>
              </w:rPr>
            </w:rPrChange>
          </w:rPr>
          <w:delText xml:space="preserve">78, 79 y </w:delText>
        </w:r>
        <w:commentRangeStart w:id="6191"/>
        <w:r w:rsidRPr="00E60C41" w:rsidDel="00390C59">
          <w:rPr>
            <w:rFonts w:cs="Times New Roman"/>
            <w:highlight w:val="yellow"/>
            <w:rPrChange w:id="6192" w:author="Maria del Rosario Rocha Bernabe" w:date="2017-05-15T16:27:00Z">
              <w:rPr>
                <w:rFonts w:cs="Times New Roman"/>
              </w:rPr>
            </w:rPrChange>
          </w:rPr>
          <w:delText>80</w:delText>
        </w:r>
        <w:commentRangeEnd w:id="6191"/>
        <w:r w:rsidR="00E60C41" w:rsidDel="00390C59">
          <w:rPr>
            <w:rStyle w:val="Refdecomentario"/>
          </w:rPr>
          <w:commentReference w:id="6191"/>
        </w:r>
        <w:r w:rsidDel="00390C59">
          <w:rPr>
            <w:rFonts w:cs="Times New Roman"/>
          </w:rPr>
          <w:delText xml:space="preserve"> se </w:delText>
        </w:r>
        <w:r w:rsidR="005D2E3E" w:rsidDel="00390C59">
          <w:rPr>
            <w:rFonts w:cs="Times New Roman"/>
          </w:rPr>
          <w:delText>apreciará</w:delText>
        </w:r>
        <w:r w:rsidDel="00390C59">
          <w:rPr>
            <w:rFonts w:cs="Times New Roman"/>
          </w:rPr>
          <w:delText xml:space="preserve"> las tres pantallas de la temperatura donde se da una alerta cuando el usuario tiene la temperatura elevada o baja, igualmente podrá ver si la temperatura se encuentra normal.</w:delText>
        </w:r>
      </w:del>
    </w:p>
    <w:p w14:paraId="7C0BDD2A" w14:textId="35F1AC66" w:rsidR="009C62B7" w:rsidRDefault="009C62B7" w:rsidP="002A5813">
      <w:pPr>
        <w:ind w:firstLine="0"/>
      </w:pPr>
    </w:p>
    <w:p w14:paraId="136F899E" w14:textId="3F14A874" w:rsidR="009C62B7" w:rsidRDefault="009C62B7" w:rsidP="009C62B7"/>
    <w:p w14:paraId="40CA509D" w14:textId="11D40FCC" w:rsidR="009C62B7" w:rsidRDefault="009C62B7" w:rsidP="009C62B7"/>
    <w:p w14:paraId="1FA65AED" w14:textId="6B1F9675" w:rsidR="009C62B7" w:rsidRDefault="009C62B7" w:rsidP="009C62B7"/>
    <w:p w14:paraId="35DC09B4" w14:textId="3E18B723" w:rsidR="009C62B7" w:rsidRDefault="009C62B7" w:rsidP="009C62B7"/>
    <w:p w14:paraId="5536926E" w14:textId="38165A55" w:rsidR="009C62B7" w:rsidRDefault="009C62B7" w:rsidP="009C62B7"/>
    <w:p w14:paraId="4C94492B" w14:textId="5154487C" w:rsidR="009C62B7" w:rsidRDefault="009C62B7" w:rsidP="009C62B7"/>
    <w:p w14:paraId="296DA101" w14:textId="0189D169" w:rsidR="009C62B7" w:rsidRDefault="009C62B7" w:rsidP="009C62B7"/>
    <w:p w14:paraId="1F3365EA" w14:textId="784757FE" w:rsidR="009C62B7" w:rsidRDefault="009C62B7" w:rsidP="009C62B7"/>
    <w:p w14:paraId="6407B570" w14:textId="0C7E8FF4" w:rsidR="009C62B7" w:rsidRDefault="009C62B7" w:rsidP="009C62B7"/>
    <w:p w14:paraId="6E654760" w14:textId="70886C7D" w:rsidR="009C62B7" w:rsidRDefault="009C62B7" w:rsidP="009C62B7"/>
    <w:p w14:paraId="3CB6F750" w14:textId="4AAEE2BF" w:rsidR="009C62B7" w:rsidRDefault="009C62B7" w:rsidP="009C62B7"/>
    <w:p w14:paraId="323D939A" w14:textId="64FC44E7" w:rsidR="009C62B7" w:rsidRDefault="009C62B7" w:rsidP="009C62B7"/>
    <w:p w14:paraId="3CEC35DF" w14:textId="1FA48698" w:rsidR="009C62B7" w:rsidRDefault="009C62B7" w:rsidP="009C62B7"/>
    <w:p w14:paraId="05CC3270" w14:textId="026BD171" w:rsidR="009C62B7" w:rsidRDefault="009C62B7" w:rsidP="009C62B7"/>
    <w:p w14:paraId="7D4E8422" w14:textId="57423A95" w:rsidR="009C62B7" w:rsidRDefault="009C62B7" w:rsidP="009C62B7"/>
    <w:p w14:paraId="22CE5327" w14:textId="4BE66F5A" w:rsidR="009C62B7" w:rsidRDefault="009C62B7" w:rsidP="009C62B7"/>
    <w:p w14:paraId="624AAEA1" w14:textId="1E45E111" w:rsidR="009C62B7" w:rsidRDefault="009C62B7" w:rsidP="009C62B7"/>
    <w:p w14:paraId="79D80BA2" w14:textId="1A110B3C" w:rsidR="009C62B7" w:rsidRDefault="009C62B7" w:rsidP="009C62B7"/>
    <w:p w14:paraId="1AE8B97E" w14:textId="4DCBE5E8" w:rsidR="009C62B7" w:rsidRDefault="009C62B7" w:rsidP="009C62B7"/>
    <w:p w14:paraId="223FDC3C" w14:textId="46F452B1" w:rsidR="009C62B7" w:rsidRDefault="009C62B7" w:rsidP="009C62B7"/>
    <w:p w14:paraId="26151995" w14:textId="304DF17E" w:rsidR="009C62B7" w:rsidRDefault="009C62B7" w:rsidP="009C62B7"/>
    <w:p w14:paraId="3936458B" w14:textId="0B25765B" w:rsidR="009C62B7" w:rsidRDefault="009C62B7" w:rsidP="009C62B7"/>
    <w:p w14:paraId="373A43BF" w14:textId="39C9E370" w:rsidR="009C62B7" w:rsidRDefault="009C62B7" w:rsidP="009C62B7"/>
    <w:p w14:paraId="11271988" w14:textId="1627333D" w:rsidR="009C62B7" w:rsidRDefault="009C62B7" w:rsidP="009C62B7"/>
    <w:p w14:paraId="78E576E9" w14:textId="10B13F16" w:rsidR="009C62B7" w:rsidRDefault="009C62B7" w:rsidP="009C62B7"/>
    <w:p w14:paraId="7ACDD67A" w14:textId="1B73ECFA" w:rsidR="009C62B7" w:rsidRDefault="009C62B7" w:rsidP="009C62B7"/>
    <w:p w14:paraId="495701DF" w14:textId="0BB6BC76" w:rsidR="009C62B7" w:rsidRDefault="009C62B7" w:rsidP="009C62B7"/>
    <w:p w14:paraId="7C68BFCC" w14:textId="54E09D9B" w:rsidR="009C62B7" w:rsidRDefault="009C62B7" w:rsidP="009C62B7"/>
    <w:p w14:paraId="480B3533" w14:textId="5CD64E6B" w:rsidR="009C62B7" w:rsidRDefault="009C62B7" w:rsidP="009C62B7"/>
    <w:p w14:paraId="248B356A" w14:textId="6ADF7008" w:rsidR="009C62B7" w:rsidRDefault="009C62B7" w:rsidP="009C62B7"/>
    <w:p w14:paraId="18D9D553" w14:textId="13808AE3" w:rsidR="009C62B7" w:rsidRDefault="009C62B7" w:rsidP="009C62B7"/>
    <w:p w14:paraId="455CF2AB" w14:textId="664B7BFD" w:rsidR="009C62B7" w:rsidRDefault="009C62B7" w:rsidP="009C62B7"/>
    <w:p w14:paraId="78E07DE9" w14:textId="6FEBFB5C" w:rsidR="002A5813" w:rsidRDefault="002A5813" w:rsidP="009C62B7"/>
    <w:p w14:paraId="4B16E36B" w14:textId="77777777" w:rsidR="002A5813" w:rsidRPr="009C62B7" w:rsidRDefault="002A5813" w:rsidP="009C62B7"/>
    <w:p w14:paraId="169B2D7B" w14:textId="497E0330" w:rsidR="00F6120D" w:rsidRPr="00B538F3" w:rsidDel="00317BF4" w:rsidRDefault="003028AB" w:rsidP="00803B69">
      <w:pPr>
        <w:pStyle w:val="Ttulo1"/>
        <w:rPr>
          <w:del w:id="6193" w:author="Tanya Hernández" w:date="2017-05-17T01:15:00Z"/>
        </w:rPr>
      </w:pPr>
      <w:bookmarkStart w:id="6194" w:name="_Toc480316183"/>
      <w:bookmarkStart w:id="6195" w:name="_Toc483160420"/>
      <w:r w:rsidRPr="00B538F3">
        <w:lastRenderedPageBreak/>
        <w:t>Capítulo</w:t>
      </w:r>
      <w:r w:rsidR="009C62B7">
        <w:t xml:space="preserve"> 6</w:t>
      </w:r>
      <w:r w:rsidR="00E67457" w:rsidRPr="00B538F3">
        <w:t xml:space="preserve"> Pruebas</w:t>
      </w:r>
      <w:bookmarkEnd w:id="6194"/>
      <w:bookmarkEnd w:id="6195"/>
    </w:p>
    <w:p w14:paraId="0B24B2AD" w14:textId="77777777" w:rsidR="00E67457" w:rsidRPr="00E67457" w:rsidRDefault="00E67457">
      <w:pPr>
        <w:pStyle w:val="Ttulo1"/>
        <w:pPrChange w:id="6196" w:author="Tanya Hernández" w:date="2017-05-21T18:08:00Z">
          <w:pPr/>
        </w:pPrChange>
      </w:pPr>
    </w:p>
    <w:p w14:paraId="1408F50E" w14:textId="032FAB39" w:rsidR="003028AB" w:rsidDel="00DB64B9" w:rsidRDefault="00F865B4">
      <w:pPr>
        <w:pStyle w:val="Ttulo2"/>
        <w:numPr>
          <w:ilvl w:val="1"/>
          <w:numId w:val="91"/>
        </w:numPr>
        <w:rPr>
          <w:del w:id="6197" w:author="Tanya Hernández" w:date="2017-05-22T17:32:00Z"/>
        </w:rPr>
        <w:pPrChange w:id="6198" w:author="Tanya Hernández" w:date="2017-05-21T19:17:00Z">
          <w:pPr>
            <w:pStyle w:val="Ttulo2"/>
            <w:numPr>
              <w:ilvl w:val="1"/>
              <w:numId w:val="18"/>
            </w:numPr>
            <w:ind w:left="780" w:hanging="420"/>
          </w:pPr>
        </w:pPrChange>
      </w:pPr>
      <w:bookmarkStart w:id="6199" w:name="_Toc480316184"/>
      <w:ins w:id="6200" w:author="Tanya Hernández" w:date="2017-05-16T02:48:00Z">
        <w:r>
          <w:t xml:space="preserve"> </w:t>
        </w:r>
      </w:ins>
      <w:bookmarkStart w:id="6201" w:name="_Toc483160421"/>
      <w:r w:rsidR="003028AB">
        <w:t>Pruebas con los sensor</w:t>
      </w:r>
      <w:ins w:id="6202" w:author="Tanya Hernández" w:date="2017-05-28T00:17:00Z">
        <w:r w:rsidR="00947DB7">
          <w:t>es</w:t>
        </w:r>
      </w:ins>
      <w:del w:id="6203" w:author="Tanya Hernández" w:date="2017-05-22T17:32:00Z">
        <w:r w:rsidR="003028AB" w:rsidDel="00DB64B9">
          <w:delText>es</w:delText>
        </w:r>
        <w:bookmarkEnd w:id="6199"/>
        <w:bookmarkEnd w:id="6201"/>
      </w:del>
    </w:p>
    <w:p w14:paraId="0F8DA3D4" w14:textId="4B6C383E" w:rsidR="003028AB" w:rsidRPr="007720EB" w:rsidDel="00DB64B9" w:rsidRDefault="003028AB">
      <w:pPr>
        <w:pStyle w:val="Ttulo2"/>
        <w:numPr>
          <w:ilvl w:val="1"/>
          <w:numId w:val="91"/>
        </w:numPr>
        <w:rPr>
          <w:del w:id="6204" w:author="Tanya Hernández" w:date="2017-05-22T17:31:00Z"/>
        </w:rPr>
        <w:pPrChange w:id="6205" w:author="Tanya Hernández" w:date="2017-05-22T17:32:00Z">
          <w:pPr>
            <w:spacing w:after="100" w:afterAutospacing="1"/>
          </w:pPr>
        </w:pPrChange>
      </w:pPr>
      <w:del w:id="6206" w:author="Tanya Hernández" w:date="2017-05-22T17:31:00Z">
        <w:r w:rsidRPr="009276B1" w:rsidDel="00DB64B9">
          <w:delText>En este apartado se verán la</w:delText>
        </w:r>
        <w:r w:rsidR="009C62B7" w:rsidRPr="009276B1" w:rsidDel="00DB64B9">
          <w:delText>s</w:delText>
        </w:r>
        <w:r w:rsidRPr="007720EB" w:rsidDel="00DB64B9">
          <w:delText xml:space="preserve"> pruebas con los tres sensores, para realizar dichas pruebas n</w:delText>
        </w:r>
        <w:r w:rsidR="00654F13" w:rsidRPr="007720EB" w:rsidDel="00DB64B9">
          <w:delText>os apoyamos con el software de A</w:delText>
        </w:r>
        <w:r w:rsidRPr="007720EB" w:rsidDel="00DB64B9">
          <w:delText xml:space="preserve">rduino para programar los sensores y visualizar los resultados y con la tarjeta para procesar los datos de los sensores, más adelante se </w:delText>
        </w:r>
        <w:r w:rsidR="009C62B7" w:rsidRPr="007720EB" w:rsidDel="00DB64B9">
          <w:delText>explicará</w:delText>
        </w:r>
        <w:r w:rsidRPr="007720EB" w:rsidDel="00DB64B9">
          <w:delText xml:space="preserve"> un poco sobre el código utilizado para cada sensor, así mismo una breve explicación de los resultados adquiri</w:delText>
        </w:r>
        <w:r w:rsidRPr="0099364B" w:rsidDel="00DB64B9">
          <w:delText>dos. En la figura</w:delText>
        </w:r>
        <w:r w:rsidR="00E649F2" w:rsidRPr="0099364B" w:rsidDel="00DB64B9">
          <w:delText xml:space="preserve"> </w:delText>
        </w:r>
        <w:commentRangeStart w:id="6207"/>
        <w:r w:rsidR="00E649F2" w:rsidRPr="0099364B" w:rsidDel="00DB64B9">
          <w:delText>90</w:delText>
        </w:r>
        <w:commentRangeEnd w:id="6207"/>
        <w:r w:rsidR="00FE1681" w:rsidDel="00DB64B9">
          <w:rPr>
            <w:rStyle w:val="Refdecomentario"/>
          </w:rPr>
          <w:commentReference w:id="6207"/>
        </w:r>
        <w:r w:rsidRPr="009276B1" w:rsidDel="00DB64B9">
          <w:delText xml:space="preserve"> </w:delText>
        </w:r>
        <w:r w:rsidR="00654F13" w:rsidRPr="009276B1" w:rsidDel="00DB64B9">
          <w:delText>se muestra la tarjeta de A</w:delText>
        </w:r>
        <w:r w:rsidRPr="007720EB" w:rsidDel="00DB64B9">
          <w:delText>rduino que se utilizó.</w:delText>
        </w:r>
      </w:del>
    </w:p>
    <w:p w14:paraId="488C8DA8" w14:textId="458EE3DC" w:rsidR="003028AB" w:rsidRPr="003028AB" w:rsidRDefault="003028AB">
      <w:pPr>
        <w:pStyle w:val="Ttulo2"/>
        <w:numPr>
          <w:ilvl w:val="1"/>
          <w:numId w:val="91"/>
        </w:numPr>
        <w:pPrChange w:id="6208" w:author="Tanya Hernández" w:date="2017-05-22T17:32:00Z">
          <w:pPr>
            <w:spacing w:before="100" w:beforeAutospacing="1"/>
            <w:ind w:left="360" w:firstLine="0"/>
            <w:jc w:val="center"/>
          </w:pPr>
        </w:pPrChange>
      </w:pPr>
      <w:del w:id="6209" w:author="Tanya Hernández" w:date="2017-05-22T17:31:00Z">
        <w:r w:rsidDel="00DB64B9">
          <w:rPr>
            <w:noProof/>
            <w:lang w:eastAsia="es-MX"/>
          </w:rPr>
          <w:drawing>
            <wp:inline distT="0" distB="0" distL="0" distR="0" wp14:anchorId="6835FF94" wp14:editId="15C841CC">
              <wp:extent cx="2728640" cy="1940119"/>
              <wp:effectExtent l="0" t="0" r="0" b="3175"/>
              <wp:docPr id="1073741865" name="Imagen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61028_125234_burned.1.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732203" cy="1942652"/>
                      </a:xfrm>
                      <a:prstGeom prst="rect">
                        <a:avLst/>
                      </a:prstGeom>
                    </pic:spPr>
                  </pic:pic>
                </a:graphicData>
              </a:graphic>
            </wp:inline>
          </w:drawing>
        </w:r>
      </w:del>
    </w:p>
    <w:p w14:paraId="7AA8AF2A" w14:textId="0ACFCC0B" w:rsidR="003028AB" w:rsidRPr="003028AB" w:rsidDel="00DB64B9" w:rsidRDefault="003028AB" w:rsidP="003028AB">
      <w:pPr>
        <w:spacing w:after="100" w:afterAutospacing="1"/>
        <w:ind w:left="360" w:firstLine="0"/>
        <w:jc w:val="center"/>
        <w:rPr>
          <w:del w:id="6210" w:author="Tanya Hernández" w:date="2017-05-22T17:31:00Z"/>
          <w:rFonts w:cs="Times New Roman"/>
          <w:sz w:val="16"/>
        </w:rPr>
      </w:pPr>
      <w:del w:id="6211" w:author="Tanya Hernández" w:date="2017-05-22T17:31:00Z">
        <w:r w:rsidRPr="003028AB" w:rsidDel="00DB64B9">
          <w:rPr>
            <w:rFonts w:cs="Times New Roman"/>
            <w:b/>
            <w:sz w:val="16"/>
          </w:rPr>
          <w:delText>Fig</w:delText>
        </w:r>
        <w:r w:rsidRPr="00A77019" w:rsidDel="00DB64B9">
          <w:rPr>
            <w:rFonts w:cs="Times New Roman"/>
            <w:b/>
            <w:sz w:val="16"/>
          </w:rPr>
          <w:delText>.</w:delText>
        </w:r>
        <w:r w:rsidR="00E649F2" w:rsidRPr="00A77019" w:rsidDel="00DB64B9">
          <w:rPr>
            <w:rFonts w:cs="Times New Roman"/>
            <w:b/>
            <w:sz w:val="16"/>
          </w:rPr>
          <w:delText xml:space="preserve"> 90</w:delText>
        </w:r>
      </w:del>
      <w:del w:id="6212" w:author="Tanya Hernández" w:date="2017-05-21T20:58:00Z">
        <w:r w:rsidR="00E649F2" w:rsidDel="00A77019">
          <w:rPr>
            <w:rFonts w:cs="Times New Roman"/>
            <w:b/>
            <w:sz w:val="16"/>
          </w:rPr>
          <w:delText>.</w:delText>
        </w:r>
      </w:del>
      <w:del w:id="6213" w:author="Tanya Hernández" w:date="2017-05-22T17:31:00Z">
        <w:r w:rsidRPr="003028AB" w:rsidDel="00DB64B9">
          <w:rPr>
            <w:rFonts w:cs="Times New Roman"/>
            <w:sz w:val="16"/>
          </w:rPr>
          <w:delText xml:space="preserve"> Tarjeta arduino.</w:delText>
        </w:r>
      </w:del>
    </w:p>
    <w:p w14:paraId="45F9FE51" w14:textId="09B6F2AB" w:rsidR="003028AB" w:rsidRDefault="00F865B4" w:rsidP="00803B69">
      <w:pPr>
        <w:pStyle w:val="Ttulo3"/>
      </w:pPr>
      <w:bookmarkStart w:id="6214" w:name="_Toc480316185"/>
      <w:bookmarkStart w:id="6215" w:name="_Toc483160422"/>
      <w:ins w:id="6216" w:author="Tanya Hernández" w:date="2017-05-16T02:48:00Z">
        <w:r>
          <w:t>6</w:t>
        </w:r>
      </w:ins>
      <w:del w:id="6217" w:author="Tanya Hernández" w:date="2017-05-16T02:48:00Z">
        <w:r w:rsidR="003028AB" w:rsidDel="00F865B4">
          <w:delText>5</w:delText>
        </w:r>
      </w:del>
      <w:r w:rsidR="003028AB">
        <w:t>.1.1 Prueba sensor de temperatura MLX90614</w:t>
      </w:r>
      <w:bookmarkEnd w:id="6214"/>
      <w:bookmarkEnd w:id="6215"/>
    </w:p>
    <w:p w14:paraId="3454D120" w14:textId="36E7CF7A" w:rsidR="003028AB" w:rsidRPr="003028AB" w:rsidDel="00DB64B9" w:rsidRDefault="003028AB" w:rsidP="003028AB">
      <w:pPr>
        <w:spacing w:after="100" w:afterAutospacing="1"/>
        <w:ind w:left="360" w:firstLine="0"/>
        <w:rPr>
          <w:del w:id="6218" w:author="Tanya Hernández" w:date="2017-05-22T17:31:00Z"/>
          <w:rFonts w:cs="Times New Roman"/>
          <w:sz w:val="16"/>
        </w:rPr>
      </w:pPr>
      <w:del w:id="6219" w:author="Tanya Hernández" w:date="2017-05-22T17:31:00Z">
        <w:r w:rsidDel="00DB64B9">
          <w:rPr>
            <w:noProof/>
            <w:lang w:eastAsia="es-MX"/>
          </w:rPr>
          <w:drawing>
            <wp:anchor distT="0" distB="0" distL="114300" distR="114300" simplePos="0" relativeHeight="251707392" behindDoc="0" locked="0" layoutInCell="1" allowOverlap="1" wp14:anchorId="1B7E6340" wp14:editId="02422FC1">
              <wp:simplePos x="0" y="0"/>
              <wp:positionH relativeFrom="margin">
                <wp:posOffset>373380</wp:posOffset>
              </wp:positionH>
              <wp:positionV relativeFrom="margin">
                <wp:posOffset>4950460</wp:posOffset>
              </wp:positionV>
              <wp:extent cx="6177915" cy="2949575"/>
              <wp:effectExtent l="0" t="0" r="0" b="3175"/>
              <wp:wrapSquare wrapText="bothSides"/>
              <wp:docPr id="1073741866" name="Imagen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duino3.1.jpg"/>
                      <pic:cNvPicPr/>
                    </pic:nvPicPr>
                    <pic:blipFill>
                      <a:blip r:embed="rId189">
                        <a:extLst>
                          <a:ext uri="{28A0092B-C50C-407E-A947-70E740481C1C}">
                            <a14:useLocalDpi xmlns:a14="http://schemas.microsoft.com/office/drawing/2010/main" val="0"/>
                          </a:ext>
                        </a:extLst>
                      </a:blip>
                      <a:stretch>
                        <a:fillRect/>
                      </a:stretch>
                    </pic:blipFill>
                    <pic:spPr>
                      <a:xfrm>
                        <a:off x="0" y="0"/>
                        <a:ext cx="6177915" cy="2949575"/>
                      </a:xfrm>
                      <a:prstGeom prst="rect">
                        <a:avLst/>
                      </a:prstGeom>
                    </pic:spPr>
                  </pic:pic>
                </a:graphicData>
              </a:graphic>
            </wp:anchor>
          </w:drawing>
        </w:r>
        <w:r w:rsidRPr="003028AB" w:rsidDel="00DB64B9">
          <w:rPr>
            <w:rFonts w:cs="Times New Roman"/>
          </w:rPr>
          <w:delText>Por consiguiente</w:delText>
        </w:r>
      </w:del>
      <w:ins w:id="6220" w:author="Maria del Rosario Rocha Bernabe" w:date="2017-05-15T16:29:00Z">
        <w:del w:id="6221" w:author="Tanya Hernández" w:date="2017-05-22T17:31:00Z">
          <w:r w:rsidR="00FE1681" w:rsidRPr="003028AB" w:rsidDel="00DB64B9">
            <w:rPr>
              <w:rFonts w:cs="Times New Roman"/>
            </w:rPr>
            <w:delText>consiguiente,</w:delText>
          </w:r>
        </w:del>
      </w:ins>
      <w:del w:id="6222" w:author="Tanya Hernández" w:date="2017-05-22T17:31:00Z">
        <w:r w:rsidRPr="003028AB" w:rsidDel="00DB64B9">
          <w:rPr>
            <w:rFonts w:cs="Times New Roman"/>
          </w:rPr>
          <w:delText xml:space="preserve"> en la figura </w:delText>
        </w:r>
        <w:r w:rsidR="00E649F2" w:rsidRPr="00A77019" w:rsidDel="00DB64B9">
          <w:rPr>
            <w:rFonts w:cs="Times New Roman"/>
          </w:rPr>
          <w:delText>91</w:delText>
        </w:r>
        <w:r w:rsidDel="00DB64B9">
          <w:rPr>
            <w:rFonts w:cs="Times New Roman"/>
          </w:rPr>
          <w:delText xml:space="preserve"> </w:delText>
        </w:r>
        <w:r w:rsidRPr="003028AB" w:rsidDel="00DB64B9">
          <w:rPr>
            <w:rFonts w:cs="Times New Roman"/>
          </w:rPr>
          <w:delText>se aprecia el código que se utilizó para el sensor de temperatura MLX90614, como se puede ver esta en comentarios que hace cada línea del código.</w:delText>
        </w:r>
      </w:del>
    </w:p>
    <w:p w14:paraId="70A404E4" w14:textId="760F55FB" w:rsidR="003028AB" w:rsidDel="00DB64B9" w:rsidRDefault="003028AB" w:rsidP="003028AB">
      <w:pPr>
        <w:spacing w:before="100" w:beforeAutospacing="1" w:after="100" w:afterAutospacing="1"/>
        <w:ind w:left="360" w:firstLine="0"/>
        <w:jc w:val="center"/>
        <w:rPr>
          <w:del w:id="6223" w:author="Tanya Hernández" w:date="2017-05-22T17:31:00Z"/>
          <w:rFonts w:cs="Times New Roman"/>
          <w:b/>
          <w:sz w:val="16"/>
        </w:rPr>
      </w:pPr>
    </w:p>
    <w:p w14:paraId="34E77DA3" w14:textId="56A71822" w:rsidR="003028AB" w:rsidRPr="003028AB" w:rsidDel="00DB64B9" w:rsidRDefault="003028AB" w:rsidP="003028AB">
      <w:pPr>
        <w:spacing w:before="100" w:beforeAutospacing="1" w:after="100" w:afterAutospacing="1"/>
        <w:ind w:left="360" w:firstLine="0"/>
        <w:jc w:val="center"/>
        <w:rPr>
          <w:del w:id="6224" w:author="Tanya Hernández" w:date="2017-05-22T17:31:00Z"/>
          <w:rFonts w:cs="Times New Roman"/>
          <w:sz w:val="16"/>
        </w:rPr>
      </w:pPr>
      <w:del w:id="6225" w:author="Tanya Hernández" w:date="2017-05-22T17:31: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91</w:delText>
        </w:r>
      </w:del>
      <w:del w:id="6226" w:author="Tanya Hernández" w:date="2017-05-21T20:58:00Z">
        <w:r w:rsidR="00E649F2" w:rsidRPr="00A77019" w:rsidDel="00A77019">
          <w:rPr>
            <w:rFonts w:cs="Times New Roman"/>
            <w:b/>
            <w:sz w:val="16"/>
          </w:rPr>
          <w:delText>.</w:delText>
        </w:r>
      </w:del>
      <w:del w:id="6227" w:author="Tanya Hernández" w:date="2017-05-22T17:31:00Z">
        <w:r w:rsidRPr="003028AB" w:rsidDel="00DB64B9">
          <w:rPr>
            <w:rFonts w:cs="Times New Roman"/>
            <w:sz w:val="16"/>
          </w:rPr>
          <w:delText xml:space="preserve"> Código arduino sensor temperatura MLX90614.</w:delText>
        </w:r>
      </w:del>
    </w:p>
    <w:p w14:paraId="2FCB94DB" w14:textId="6355C277" w:rsidR="003028AB" w:rsidRPr="003028AB" w:rsidDel="00DB64B9" w:rsidRDefault="003028AB" w:rsidP="003028AB">
      <w:pPr>
        <w:spacing w:before="100" w:beforeAutospacing="1" w:after="100" w:afterAutospacing="1"/>
        <w:ind w:left="360" w:firstLine="0"/>
        <w:jc w:val="center"/>
        <w:rPr>
          <w:del w:id="6228" w:author="Tanya Hernández" w:date="2017-05-22T17:31:00Z"/>
          <w:rFonts w:cs="Times New Roman"/>
          <w:sz w:val="16"/>
        </w:rPr>
      </w:pPr>
    </w:p>
    <w:p w14:paraId="301A69B4" w14:textId="0AF16B21" w:rsidR="003028AB" w:rsidRPr="003028AB" w:rsidDel="00DB64B9" w:rsidRDefault="003028AB" w:rsidP="003028AB">
      <w:pPr>
        <w:spacing w:before="100" w:beforeAutospacing="1" w:after="100" w:afterAutospacing="1"/>
        <w:rPr>
          <w:del w:id="6229" w:author="Tanya Hernández" w:date="2017-05-22T17:31:00Z"/>
          <w:rFonts w:cs="Times New Roman"/>
        </w:rPr>
      </w:pPr>
      <w:del w:id="6230" w:author="Tanya Hernández" w:date="2017-05-22T17:31:00Z">
        <w:r w:rsidRPr="003028AB" w:rsidDel="00DB64B9">
          <w:rPr>
            <w:rFonts w:cs="Times New Roman"/>
          </w:rPr>
          <w:delText>Como resultados se obtuvo lo siguiente, se muestran las temperaturas del ambiente y el objeto tanto en grados Celsius como en grados Fahrenheit, la temperatura del ambiente tiene un rango de exactitud más elevado, porque tiene que ver con la temperatura del chip internamente, por otro lado la temperatura del objeto está configurada para medir objetos de color negro (emisividad), si se mide un objeto de color negro su rango de exactitud es elevado, pero si mide un objeto de diferente color es más probable que exista un rango de error, esto se soluciona a la hora de programar el sensor.</w:delText>
        </w:r>
      </w:del>
    </w:p>
    <w:p w14:paraId="0055F78F" w14:textId="6776EED8" w:rsidR="003028AB" w:rsidRPr="003028AB" w:rsidDel="00DB64B9" w:rsidRDefault="003028AB" w:rsidP="003028AB">
      <w:pPr>
        <w:spacing w:before="100" w:beforeAutospacing="1"/>
        <w:ind w:left="360" w:firstLine="0"/>
        <w:jc w:val="center"/>
        <w:rPr>
          <w:del w:id="6231" w:author="Tanya Hernández" w:date="2017-05-22T17:31:00Z"/>
          <w:rFonts w:cs="Times New Roman"/>
        </w:rPr>
      </w:pPr>
      <w:del w:id="6232" w:author="Tanya Hernández" w:date="2017-05-22T17:31:00Z">
        <w:r w:rsidDel="00DB64B9">
          <w:rPr>
            <w:noProof/>
            <w:lang w:eastAsia="es-MX"/>
          </w:rPr>
          <w:drawing>
            <wp:inline distT="0" distB="0" distL="0" distR="0" wp14:anchorId="03FD8955" wp14:editId="308A31C2">
              <wp:extent cx="2973787" cy="2273247"/>
              <wp:effectExtent l="0" t="0" r="0" b="0"/>
              <wp:docPr id="1073741867" name="Imagen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 2.PNG"/>
                      <pic:cNvPicPr/>
                    </pic:nvPicPr>
                    <pic:blipFill rotWithShape="1">
                      <a:blip r:embed="rId190">
                        <a:extLst>
                          <a:ext uri="{28A0092B-C50C-407E-A947-70E740481C1C}">
                            <a14:useLocalDpi xmlns:a14="http://schemas.microsoft.com/office/drawing/2010/main" val="0"/>
                          </a:ext>
                        </a:extLst>
                      </a:blip>
                      <a:srcRect l="928" t="1464" r="1108"/>
                      <a:stretch/>
                    </pic:blipFill>
                    <pic:spPr bwMode="auto">
                      <a:xfrm>
                        <a:off x="0" y="0"/>
                        <a:ext cx="3039509" cy="2323487"/>
                      </a:xfrm>
                      <a:prstGeom prst="rect">
                        <a:avLst/>
                      </a:prstGeom>
                      <a:ln>
                        <a:noFill/>
                      </a:ln>
                      <a:extLst>
                        <a:ext uri="{53640926-AAD7-44D8-BBD7-CCE9431645EC}">
                          <a14:shadowObscured xmlns:a14="http://schemas.microsoft.com/office/drawing/2010/main"/>
                        </a:ext>
                      </a:extLst>
                    </pic:spPr>
                  </pic:pic>
                </a:graphicData>
              </a:graphic>
            </wp:inline>
          </w:drawing>
        </w:r>
      </w:del>
    </w:p>
    <w:p w14:paraId="7D06E244" w14:textId="25E3FA3E" w:rsidR="003028AB" w:rsidRPr="003028AB" w:rsidDel="00DB64B9" w:rsidRDefault="003028AB" w:rsidP="003028AB">
      <w:pPr>
        <w:spacing w:after="100" w:afterAutospacing="1"/>
        <w:ind w:left="360" w:firstLine="0"/>
        <w:jc w:val="center"/>
        <w:rPr>
          <w:del w:id="6233" w:author="Tanya Hernández" w:date="2017-05-22T17:31:00Z"/>
          <w:rFonts w:cs="Times New Roman"/>
          <w:sz w:val="16"/>
        </w:rPr>
      </w:pPr>
      <w:del w:id="6234" w:author="Tanya Hernández" w:date="2017-05-22T17:31: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92</w:delText>
        </w:r>
      </w:del>
      <w:del w:id="6235" w:author="Tanya Hernández" w:date="2017-05-21T20:58:00Z">
        <w:r w:rsidR="00E649F2" w:rsidRPr="00A77019" w:rsidDel="00A77019">
          <w:rPr>
            <w:rFonts w:cs="Times New Roman"/>
            <w:b/>
            <w:sz w:val="16"/>
          </w:rPr>
          <w:delText>.</w:delText>
        </w:r>
      </w:del>
      <w:del w:id="6236" w:author="Tanya Hernández" w:date="2017-05-22T17:31:00Z">
        <w:r w:rsidRPr="003028AB" w:rsidDel="00DB64B9">
          <w:rPr>
            <w:rFonts w:cs="Times New Roman"/>
            <w:sz w:val="16"/>
          </w:rPr>
          <w:delText xml:space="preserve"> Resultados sensor de temperatura MLX90614.</w:delText>
        </w:r>
      </w:del>
    </w:p>
    <w:p w14:paraId="57654376" w14:textId="6D18B3D9" w:rsidR="003028AB" w:rsidRDefault="00F865B4" w:rsidP="00803B69">
      <w:pPr>
        <w:pStyle w:val="Ttulo3"/>
      </w:pPr>
      <w:bookmarkStart w:id="6237" w:name="_Toc480316186"/>
      <w:bookmarkStart w:id="6238" w:name="_Toc483160423"/>
      <w:ins w:id="6239" w:author="Tanya Hernández" w:date="2017-05-16T02:48:00Z">
        <w:r>
          <w:t>6</w:t>
        </w:r>
      </w:ins>
      <w:del w:id="6240" w:author="Tanya Hernández" w:date="2017-05-16T02:48:00Z">
        <w:r w:rsidR="003028AB" w:rsidDel="00F865B4">
          <w:delText>5</w:delText>
        </w:r>
      </w:del>
      <w:r w:rsidR="003028AB">
        <w:t>.1.2 Prueba sensor acelerómetro MPU- 6050</w:t>
      </w:r>
      <w:bookmarkEnd w:id="6237"/>
      <w:bookmarkEnd w:id="6238"/>
    </w:p>
    <w:p w14:paraId="79FFCBC5" w14:textId="77777777" w:rsidR="00DB64B9" w:rsidRDefault="00DB64B9" w:rsidP="00803B69">
      <w:pPr>
        <w:pStyle w:val="Ttulo1"/>
        <w:rPr>
          <w:ins w:id="6241" w:author="Tanya Hernández" w:date="2017-05-22T17:32:00Z"/>
          <w:rFonts w:cs="Times New Roman"/>
        </w:rPr>
      </w:pPr>
    </w:p>
    <w:p w14:paraId="6E7F8AD6" w14:textId="77777777" w:rsidR="00DB64B9" w:rsidRDefault="00DB64B9" w:rsidP="00803B69">
      <w:pPr>
        <w:pStyle w:val="Ttulo1"/>
        <w:rPr>
          <w:ins w:id="6242" w:author="Tanya Hernández" w:date="2017-05-22T17:32:00Z"/>
          <w:rFonts w:cs="Times New Roman"/>
        </w:rPr>
      </w:pPr>
    </w:p>
    <w:p w14:paraId="53BF4FE4" w14:textId="77777777" w:rsidR="00DB64B9" w:rsidRDefault="00DB64B9" w:rsidP="00803B69">
      <w:pPr>
        <w:pStyle w:val="Ttulo1"/>
        <w:rPr>
          <w:ins w:id="6243" w:author="Tanya Hernández" w:date="2017-05-22T17:32:00Z"/>
          <w:rFonts w:cs="Times New Roman"/>
        </w:rPr>
      </w:pPr>
    </w:p>
    <w:p w14:paraId="69E1AAA5" w14:textId="77777777" w:rsidR="00DB64B9" w:rsidRDefault="00DB64B9" w:rsidP="00803B69">
      <w:pPr>
        <w:pStyle w:val="Ttulo1"/>
        <w:rPr>
          <w:ins w:id="6244" w:author="Tanya Hernández" w:date="2017-05-22T17:32:00Z"/>
          <w:rFonts w:cs="Times New Roman"/>
        </w:rPr>
      </w:pPr>
    </w:p>
    <w:p w14:paraId="7ADA1B2A" w14:textId="77777777" w:rsidR="00DB64B9" w:rsidRDefault="00DB64B9" w:rsidP="00803B69">
      <w:pPr>
        <w:pStyle w:val="Ttulo1"/>
        <w:rPr>
          <w:ins w:id="6245" w:author="Tanya Hernández" w:date="2017-05-22T17:32:00Z"/>
          <w:rFonts w:cs="Times New Roman"/>
        </w:rPr>
      </w:pPr>
    </w:p>
    <w:p w14:paraId="4B5E300D" w14:textId="77777777" w:rsidR="00DB64B9" w:rsidRDefault="00DB64B9" w:rsidP="00803B69">
      <w:pPr>
        <w:pStyle w:val="Ttulo1"/>
        <w:rPr>
          <w:ins w:id="6246" w:author="Tanya Hernández" w:date="2017-05-22T17:32:00Z"/>
          <w:rFonts w:cs="Times New Roman"/>
        </w:rPr>
      </w:pPr>
    </w:p>
    <w:p w14:paraId="2C447A83" w14:textId="77777777" w:rsidR="00DB64B9" w:rsidRDefault="00DB64B9" w:rsidP="00803B69">
      <w:pPr>
        <w:pStyle w:val="Ttulo1"/>
        <w:rPr>
          <w:ins w:id="6247" w:author="Tanya Hernández" w:date="2017-05-22T17:32:00Z"/>
          <w:rFonts w:cs="Times New Roman"/>
        </w:rPr>
      </w:pPr>
    </w:p>
    <w:p w14:paraId="7110786B" w14:textId="77777777" w:rsidR="00DB64B9" w:rsidRDefault="00DB64B9" w:rsidP="00803B69">
      <w:pPr>
        <w:pStyle w:val="Ttulo1"/>
        <w:rPr>
          <w:ins w:id="6248" w:author="Tanya Hernández" w:date="2017-05-22T17:32:00Z"/>
          <w:rFonts w:cs="Times New Roman"/>
        </w:rPr>
      </w:pPr>
    </w:p>
    <w:p w14:paraId="39CF36A8" w14:textId="77777777" w:rsidR="00DB64B9" w:rsidRDefault="00DB64B9" w:rsidP="00803B69">
      <w:pPr>
        <w:pStyle w:val="Ttulo1"/>
        <w:rPr>
          <w:ins w:id="6249" w:author="Tanya Hernández" w:date="2017-05-22T17:32:00Z"/>
          <w:rFonts w:cs="Times New Roman"/>
        </w:rPr>
      </w:pPr>
    </w:p>
    <w:p w14:paraId="5379A68B" w14:textId="77777777" w:rsidR="00DB64B9" w:rsidRDefault="00DB64B9" w:rsidP="00803B69">
      <w:pPr>
        <w:pStyle w:val="Ttulo1"/>
        <w:rPr>
          <w:ins w:id="6250" w:author="Tanya Hernández" w:date="2017-05-22T17:32:00Z"/>
          <w:rFonts w:cs="Times New Roman"/>
        </w:rPr>
      </w:pPr>
    </w:p>
    <w:p w14:paraId="3B82C074" w14:textId="77777777" w:rsidR="00DB64B9" w:rsidRDefault="00DB64B9" w:rsidP="00803B69">
      <w:pPr>
        <w:pStyle w:val="Ttulo1"/>
        <w:rPr>
          <w:ins w:id="6251" w:author="Tanya Hernández" w:date="2017-05-22T17:32:00Z"/>
          <w:rFonts w:cs="Times New Roman"/>
        </w:rPr>
      </w:pPr>
    </w:p>
    <w:p w14:paraId="584E3EB6" w14:textId="77777777" w:rsidR="00DB64B9" w:rsidRDefault="00DB64B9" w:rsidP="00803B69">
      <w:pPr>
        <w:pStyle w:val="Ttulo1"/>
        <w:rPr>
          <w:ins w:id="6252" w:author="Tanya Hernández" w:date="2017-05-22T17:32:00Z"/>
          <w:rFonts w:cs="Times New Roman"/>
        </w:rPr>
      </w:pPr>
    </w:p>
    <w:p w14:paraId="34ED16D4" w14:textId="77777777" w:rsidR="00DB64B9" w:rsidRDefault="00DB64B9" w:rsidP="00803B69">
      <w:pPr>
        <w:pStyle w:val="Ttulo1"/>
        <w:rPr>
          <w:ins w:id="6253" w:author="Tanya Hernández" w:date="2017-05-22T17:32:00Z"/>
          <w:rFonts w:cs="Times New Roman"/>
        </w:rPr>
      </w:pPr>
    </w:p>
    <w:p w14:paraId="6606C0AA" w14:textId="1C335EC8" w:rsidR="00DB64B9" w:rsidRDefault="00DB64B9">
      <w:pPr>
        <w:pStyle w:val="Ttulo1"/>
        <w:jc w:val="both"/>
        <w:rPr>
          <w:ins w:id="6254" w:author="Tanya Hernández" w:date="2017-05-22T17:32:00Z"/>
          <w:rFonts w:cs="Times New Roman"/>
        </w:rPr>
        <w:pPrChange w:id="6255" w:author="Tanya Hernández" w:date="2017-05-28T00:03:00Z">
          <w:pPr>
            <w:pStyle w:val="Ttulo1"/>
          </w:pPr>
        </w:pPrChange>
      </w:pPr>
    </w:p>
    <w:p w14:paraId="0C234930" w14:textId="16F592A0" w:rsidR="003028AB" w:rsidRPr="003028AB" w:rsidDel="00DB64B9" w:rsidRDefault="003028AB" w:rsidP="003028AB">
      <w:pPr>
        <w:spacing w:before="100" w:beforeAutospacing="1" w:after="100" w:afterAutospacing="1"/>
        <w:rPr>
          <w:del w:id="6256" w:author="Tanya Hernández" w:date="2017-05-22T17:32:00Z"/>
          <w:rFonts w:cs="Times New Roman"/>
        </w:rPr>
      </w:pPr>
      <w:del w:id="6257" w:author="Tanya Hernández" w:date="2017-05-22T17:32:00Z">
        <w:r w:rsidDel="00DB64B9">
          <w:rPr>
            <w:noProof/>
            <w:lang w:eastAsia="es-MX"/>
          </w:rPr>
          <w:lastRenderedPageBreak/>
          <w:drawing>
            <wp:anchor distT="0" distB="0" distL="114300" distR="114300" simplePos="0" relativeHeight="251708416" behindDoc="0" locked="0" layoutInCell="1" allowOverlap="1" wp14:anchorId="40A3BBF0" wp14:editId="09710069">
              <wp:simplePos x="0" y="0"/>
              <wp:positionH relativeFrom="margin">
                <wp:posOffset>429260</wp:posOffset>
              </wp:positionH>
              <wp:positionV relativeFrom="margin">
                <wp:posOffset>4606925</wp:posOffset>
              </wp:positionV>
              <wp:extent cx="5803265" cy="3387090"/>
              <wp:effectExtent l="0" t="0" r="6985" b="3810"/>
              <wp:wrapSquare wrapText="bothSides"/>
              <wp:docPr id="1073741868" name="Imagen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duino 5.PNG"/>
                      <pic:cNvPicPr/>
                    </pic:nvPicPr>
                    <pic:blipFill>
                      <a:blip r:embed="rId191">
                        <a:extLst>
                          <a:ext uri="{28A0092B-C50C-407E-A947-70E740481C1C}">
                            <a14:useLocalDpi xmlns:a14="http://schemas.microsoft.com/office/drawing/2010/main" val="0"/>
                          </a:ext>
                        </a:extLst>
                      </a:blip>
                      <a:stretch>
                        <a:fillRect/>
                      </a:stretch>
                    </pic:blipFill>
                    <pic:spPr>
                      <a:xfrm>
                        <a:off x="0" y="0"/>
                        <a:ext cx="5803265" cy="3387090"/>
                      </a:xfrm>
                      <a:prstGeom prst="rect">
                        <a:avLst/>
                      </a:prstGeom>
                    </pic:spPr>
                  </pic:pic>
                </a:graphicData>
              </a:graphic>
              <wp14:sizeRelV relativeFrom="margin">
                <wp14:pctHeight>0</wp14:pctHeight>
              </wp14:sizeRelV>
            </wp:anchor>
          </w:drawing>
        </w:r>
        <w:r w:rsidRPr="003028AB" w:rsidDel="00DB64B9">
          <w:rPr>
            <w:rFonts w:cs="Times New Roman"/>
          </w:rPr>
          <w:delText>El siguiente sensor que probamos es el acelerómetro, se muestra en la</w:delText>
        </w:r>
        <w:r w:rsidR="00D21810" w:rsidDel="00DB64B9">
          <w:rPr>
            <w:rFonts w:cs="Times New Roman"/>
          </w:rPr>
          <w:delText>s</w:delText>
        </w:r>
        <w:r w:rsidRPr="003028AB" w:rsidDel="00DB64B9">
          <w:rPr>
            <w:rFonts w:cs="Times New Roman"/>
          </w:rPr>
          <w:delText xml:space="preserve"> figura</w:delText>
        </w:r>
        <w:r w:rsidR="00D21810" w:rsidDel="00DB64B9">
          <w:rPr>
            <w:rFonts w:cs="Times New Roman"/>
          </w:rPr>
          <w:delText>s</w:delText>
        </w:r>
        <w:r w:rsidR="00A9520D" w:rsidDel="00DB64B9">
          <w:rPr>
            <w:rFonts w:cs="Times New Roman"/>
          </w:rPr>
          <w:delText xml:space="preserve"> 93, 94, 95 y 96</w:delText>
        </w:r>
        <w:r w:rsidRPr="003028AB" w:rsidDel="00DB64B9">
          <w:rPr>
            <w:rFonts w:cs="Times New Roman"/>
          </w:rPr>
          <w:delText xml:space="preserve"> el código que se utilizó para hacer dichas pruebas.</w:delText>
        </w:r>
      </w:del>
    </w:p>
    <w:p w14:paraId="40BB6950" w14:textId="550756AB" w:rsidR="003028AB" w:rsidRPr="003028AB" w:rsidDel="00DB64B9" w:rsidRDefault="003028AB" w:rsidP="003028AB">
      <w:pPr>
        <w:spacing w:before="100" w:beforeAutospacing="1" w:after="100" w:afterAutospacing="1"/>
        <w:ind w:left="360" w:firstLine="0"/>
        <w:jc w:val="center"/>
        <w:rPr>
          <w:del w:id="6258" w:author="Tanya Hernández" w:date="2017-05-22T17:32:00Z"/>
          <w:rFonts w:cs="Times New Roman"/>
          <w:sz w:val="16"/>
        </w:rPr>
      </w:pPr>
      <w:del w:id="6259" w:author="Tanya Hernández" w:date="2017-05-22T17:32: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93</w:delText>
        </w:r>
        <w:r w:rsidR="00E649F2" w:rsidDel="00DB64B9">
          <w:rPr>
            <w:rFonts w:cs="Times New Roman"/>
            <w:b/>
            <w:sz w:val="16"/>
          </w:rPr>
          <w:delText>.</w:delText>
        </w:r>
        <w:r w:rsidRPr="003028AB" w:rsidDel="00DB64B9">
          <w:rPr>
            <w:rFonts w:cs="Times New Roman"/>
            <w:sz w:val="16"/>
          </w:rPr>
          <w:delText xml:space="preserve"> Código sensor acelerómetro MPU-6050.</w:delText>
        </w:r>
      </w:del>
    </w:p>
    <w:p w14:paraId="70C408B6" w14:textId="63116B65" w:rsidR="003028AB" w:rsidRPr="003028AB" w:rsidDel="00DB64B9" w:rsidRDefault="003028AB" w:rsidP="003028AB">
      <w:pPr>
        <w:ind w:left="360" w:firstLine="0"/>
        <w:jc w:val="center"/>
        <w:rPr>
          <w:del w:id="6260" w:author="Tanya Hernández" w:date="2017-05-22T17:32:00Z"/>
          <w:rFonts w:cs="Times New Roman"/>
          <w:lang w:eastAsia="es-MX"/>
        </w:rPr>
      </w:pPr>
      <w:del w:id="6261" w:author="Tanya Hernández" w:date="2017-05-22T17:32:00Z">
        <w:r w:rsidDel="00DB64B9">
          <w:rPr>
            <w:noProof/>
            <w:lang w:eastAsia="es-MX"/>
          </w:rPr>
          <w:drawing>
            <wp:inline distT="0" distB="0" distL="0" distR="0" wp14:anchorId="624154A5" wp14:editId="7F591947">
              <wp:extent cx="5612130" cy="3553460"/>
              <wp:effectExtent l="0" t="0" r="7620" b="8890"/>
              <wp:docPr id="1073741869" name="Imagen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6.1.jpg"/>
                      <pic:cNvPicPr/>
                    </pic:nvPicPr>
                    <pic:blipFill>
                      <a:blip r:embed="rId192">
                        <a:extLst>
                          <a:ext uri="{28A0092B-C50C-407E-A947-70E740481C1C}">
                            <a14:useLocalDpi xmlns:a14="http://schemas.microsoft.com/office/drawing/2010/main" val="0"/>
                          </a:ext>
                        </a:extLst>
                      </a:blip>
                      <a:stretch>
                        <a:fillRect/>
                      </a:stretch>
                    </pic:blipFill>
                    <pic:spPr>
                      <a:xfrm>
                        <a:off x="0" y="0"/>
                        <a:ext cx="5612130" cy="3553460"/>
                      </a:xfrm>
                      <a:prstGeom prst="rect">
                        <a:avLst/>
                      </a:prstGeom>
                    </pic:spPr>
                  </pic:pic>
                </a:graphicData>
              </a:graphic>
            </wp:inline>
          </w:drawing>
        </w:r>
      </w:del>
    </w:p>
    <w:p w14:paraId="2B8F287A" w14:textId="2B6C39C9" w:rsidR="003028AB" w:rsidRPr="003028AB" w:rsidDel="00DB64B9" w:rsidRDefault="003028AB" w:rsidP="003028AB">
      <w:pPr>
        <w:ind w:left="360" w:firstLine="0"/>
        <w:jc w:val="center"/>
        <w:rPr>
          <w:del w:id="6262" w:author="Tanya Hernández" w:date="2017-05-22T17:32:00Z"/>
          <w:rFonts w:cs="Times New Roman"/>
          <w:sz w:val="16"/>
        </w:rPr>
      </w:pPr>
      <w:del w:id="6263" w:author="Tanya Hernández" w:date="2017-05-22T17:32: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94</w:delText>
        </w:r>
        <w:r w:rsidR="00E649F2" w:rsidDel="00DB64B9">
          <w:rPr>
            <w:rFonts w:cs="Times New Roman"/>
            <w:b/>
            <w:sz w:val="16"/>
          </w:rPr>
          <w:delText>.</w:delText>
        </w:r>
        <w:r w:rsidRPr="003028AB" w:rsidDel="00DB64B9">
          <w:rPr>
            <w:rFonts w:cs="Times New Roman"/>
            <w:sz w:val="16"/>
          </w:rPr>
          <w:delText xml:space="preserve"> Código sensor acelerómetro MPU-6050.</w:delText>
        </w:r>
      </w:del>
    </w:p>
    <w:p w14:paraId="2E109BA0" w14:textId="50BB8E92" w:rsidR="003028AB" w:rsidRPr="003028AB" w:rsidDel="00DB64B9" w:rsidRDefault="003028AB" w:rsidP="003028AB">
      <w:pPr>
        <w:spacing w:before="100" w:beforeAutospacing="1" w:after="100" w:afterAutospacing="1"/>
        <w:ind w:left="360" w:firstLine="0"/>
        <w:jc w:val="center"/>
        <w:rPr>
          <w:del w:id="6264" w:author="Tanya Hernández" w:date="2017-05-22T17:32:00Z"/>
          <w:rFonts w:cs="Times New Roman"/>
        </w:rPr>
      </w:pPr>
      <w:del w:id="6265" w:author="Tanya Hernández" w:date="2017-05-22T17:32:00Z">
        <w:r w:rsidDel="00DB64B9">
          <w:rPr>
            <w:noProof/>
            <w:lang w:eastAsia="es-MX"/>
          </w:rPr>
          <w:drawing>
            <wp:inline distT="0" distB="0" distL="0" distR="0" wp14:anchorId="182BA2BF" wp14:editId="5D0F26DE">
              <wp:extent cx="5611387" cy="3840480"/>
              <wp:effectExtent l="0" t="0" r="8890" b="7620"/>
              <wp:docPr id="1073741870" name="Imagen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duino 7.PNG"/>
                      <pic:cNvPicPr/>
                    </pic:nvPicPr>
                    <pic:blipFill>
                      <a:blip r:embed="rId193">
                        <a:extLst>
                          <a:ext uri="{28A0092B-C50C-407E-A947-70E740481C1C}">
                            <a14:useLocalDpi xmlns:a14="http://schemas.microsoft.com/office/drawing/2010/main" val="0"/>
                          </a:ext>
                        </a:extLst>
                      </a:blip>
                      <a:stretch>
                        <a:fillRect/>
                      </a:stretch>
                    </pic:blipFill>
                    <pic:spPr>
                      <a:xfrm>
                        <a:off x="0" y="0"/>
                        <a:ext cx="5622573" cy="3848136"/>
                      </a:xfrm>
                      <a:prstGeom prst="rect">
                        <a:avLst/>
                      </a:prstGeom>
                    </pic:spPr>
                  </pic:pic>
                </a:graphicData>
              </a:graphic>
            </wp:inline>
          </w:drawing>
        </w:r>
      </w:del>
    </w:p>
    <w:p w14:paraId="4E2F11A8" w14:textId="23E02BA2" w:rsidR="003028AB" w:rsidRPr="003028AB" w:rsidDel="00DB64B9" w:rsidRDefault="003028AB" w:rsidP="003028AB">
      <w:pPr>
        <w:ind w:left="360" w:firstLine="0"/>
        <w:jc w:val="center"/>
        <w:rPr>
          <w:del w:id="6266" w:author="Tanya Hernández" w:date="2017-05-22T17:32:00Z"/>
          <w:rFonts w:cs="Times New Roman"/>
          <w:sz w:val="16"/>
        </w:rPr>
      </w:pPr>
      <w:del w:id="6267" w:author="Tanya Hernández" w:date="2017-05-22T17:32: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95.</w:delText>
        </w:r>
        <w:r w:rsidRPr="003028AB" w:rsidDel="00DB64B9">
          <w:rPr>
            <w:rFonts w:cs="Times New Roman"/>
            <w:sz w:val="16"/>
          </w:rPr>
          <w:delText xml:space="preserve"> Código sensor acelerómetro MPU-6050.</w:delText>
        </w:r>
      </w:del>
    </w:p>
    <w:p w14:paraId="7EC52D46" w14:textId="69F6AC35" w:rsidR="003028AB" w:rsidRPr="003028AB" w:rsidDel="00DB64B9" w:rsidRDefault="003028AB" w:rsidP="003028AB">
      <w:pPr>
        <w:spacing w:before="100" w:beforeAutospacing="1" w:after="100" w:afterAutospacing="1"/>
        <w:ind w:left="360" w:firstLine="0"/>
        <w:jc w:val="center"/>
        <w:rPr>
          <w:del w:id="6268" w:author="Tanya Hernández" w:date="2017-05-22T17:32:00Z"/>
          <w:rFonts w:cs="Times New Roman"/>
        </w:rPr>
      </w:pPr>
    </w:p>
    <w:p w14:paraId="6D66CF10" w14:textId="228D6860" w:rsidR="003028AB" w:rsidRPr="003028AB" w:rsidDel="00DB64B9" w:rsidRDefault="003028AB" w:rsidP="003028AB">
      <w:pPr>
        <w:spacing w:before="100" w:beforeAutospacing="1"/>
        <w:ind w:left="360" w:firstLine="0"/>
        <w:jc w:val="center"/>
        <w:rPr>
          <w:del w:id="6269" w:author="Tanya Hernández" w:date="2017-05-22T17:32:00Z"/>
          <w:rFonts w:cs="Times New Roman"/>
        </w:rPr>
      </w:pPr>
      <w:del w:id="6270" w:author="Tanya Hernández" w:date="2017-05-22T17:32:00Z">
        <w:r w:rsidDel="00DB64B9">
          <w:rPr>
            <w:noProof/>
            <w:lang w:eastAsia="es-MX"/>
          </w:rPr>
          <w:drawing>
            <wp:inline distT="0" distB="0" distL="0" distR="0" wp14:anchorId="2952F64E" wp14:editId="6EBFD823">
              <wp:extent cx="2981741" cy="1181265"/>
              <wp:effectExtent l="0" t="0" r="9525" b="0"/>
              <wp:docPr id="1073741871" name="Imagen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duino8.PNG"/>
                      <pic:cNvPicPr/>
                    </pic:nvPicPr>
                    <pic:blipFill>
                      <a:blip r:embed="rId194">
                        <a:extLst>
                          <a:ext uri="{28A0092B-C50C-407E-A947-70E740481C1C}">
                            <a14:useLocalDpi xmlns:a14="http://schemas.microsoft.com/office/drawing/2010/main" val="0"/>
                          </a:ext>
                        </a:extLst>
                      </a:blip>
                      <a:stretch>
                        <a:fillRect/>
                      </a:stretch>
                    </pic:blipFill>
                    <pic:spPr>
                      <a:xfrm>
                        <a:off x="0" y="0"/>
                        <a:ext cx="2981741" cy="1181265"/>
                      </a:xfrm>
                      <a:prstGeom prst="rect">
                        <a:avLst/>
                      </a:prstGeom>
                    </pic:spPr>
                  </pic:pic>
                </a:graphicData>
              </a:graphic>
            </wp:inline>
          </w:drawing>
        </w:r>
      </w:del>
    </w:p>
    <w:p w14:paraId="1C2283BD" w14:textId="41B02BBF" w:rsidR="003028AB" w:rsidRPr="003028AB" w:rsidDel="00DB64B9" w:rsidRDefault="003028AB" w:rsidP="003028AB">
      <w:pPr>
        <w:ind w:left="360" w:firstLine="0"/>
        <w:jc w:val="center"/>
        <w:rPr>
          <w:del w:id="6271" w:author="Tanya Hernández" w:date="2017-05-22T17:32:00Z"/>
          <w:rFonts w:cs="Times New Roman"/>
          <w:sz w:val="16"/>
        </w:rPr>
      </w:pPr>
      <w:del w:id="6272" w:author="Tanya Hernández" w:date="2017-05-22T17:32:00Z">
        <w:r w:rsidRPr="003028AB" w:rsidDel="00DB64B9">
          <w:rPr>
            <w:rFonts w:cs="Times New Roman"/>
            <w:b/>
            <w:sz w:val="16"/>
          </w:rPr>
          <w:delText>Fig.</w:delText>
        </w:r>
        <w:r w:rsidR="00E649F2" w:rsidDel="00DB64B9">
          <w:rPr>
            <w:rFonts w:cs="Times New Roman"/>
            <w:b/>
            <w:sz w:val="16"/>
          </w:rPr>
          <w:delText xml:space="preserve"> </w:delText>
        </w:r>
        <w:r w:rsidR="00E649F2" w:rsidRPr="00A77019" w:rsidDel="00DB64B9">
          <w:rPr>
            <w:rFonts w:cs="Times New Roman"/>
            <w:b/>
            <w:sz w:val="16"/>
          </w:rPr>
          <w:delText>96</w:delText>
        </w:r>
        <w:r w:rsidR="00E649F2" w:rsidDel="00DB64B9">
          <w:rPr>
            <w:rFonts w:cs="Times New Roman"/>
            <w:b/>
            <w:sz w:val="16"/>
          </w:rPr>
          <w:delText>.</w:delText>
        </w:r>
        <w:r w:rsidRPr="003028AB" w:rsidDel="00DB64B9">
          <w:rPr>
            <w:rFonts w:cs="Times New Roman"/>
            <w:sz w:val="16"/>
          </w:rPr>
          <w:delText xml:space="preserve"> Código sensor acelerómetro MPU-6050.</w:delText>
        </w:r>
      </w:del>
    </w:p>
    <w:p w14:paraId="7324A4ED" w14:textId="1E8B1887" w:rsidR="003028AB" w:rsidRPr="003028AB" w:rsidDel="00DB64B9" w:rsidRDefault="003028AB" w:rsidP="003028AB">
      <w:pPr>
        <w:ind w:left="360" w:firstLine="0"/>
        <w:jc w:val="center"/>
        <w:rPr>
          <w:del w:id="6273" w:author="Tanya Hernández" w:date="2017-05-22T17:32:00Z"/>
          <w:rFonts w:cs="Times New Roman"/>
          <w:sz w:val="16"/>
        </w:rPr>
      </w:pPr>
    </w:p>
    <w:p w14:paraId="5FD80BEF" w14:textId="3565C987" w:rsidR="003028AB" w:rsidRPr="003028AB" w:rsidDel="00DB64B9" w:rsidRDefault="003028AB" w:rsidP="003028AB">
      <w:pPr>
        <w:spacing w:before="100" w:beforeAutospacing="1" w:after="100" w:afterAutospacing="1"/>
        <w:ind w:left="360" w:firstLine="0"/>
        <w:rPr>
          <w:del w:id="6274" w:author="Tanya Hernández" w:date="2017-05-22T17:32:00Z"/>
          <w:rFonts w:cs="Times New Roman"/>
        </w:rPr>
      </w:pPr>
      <w:del w:id="6275" w:author="Tanya Hernández" w:date="2017-05-22T17:32:00Z">
        <w:r w:rsidRPr="003028AB" w:rsidDel="00DB64B9">
          <w:rPr>
            <w:rFonts w:cs="Times New Roman"/>
          </w:rPr>
          <w:delText xml:space="preserve">Como resultados se obtuvo lo siguiente que nos da como resultado la sensibilidad del giroscopio en los tres ejes X, Y y Z, para el caso del acelerómetro nos da los valores en los 3 ejes. Como se aprecia en la figura </w:delText>
        </w:r>
        <w:r w:rsidR="00A9520D" w:rsidDel="00DB64B9">
          <w:rPr>
            <w:rFonts w:cs="Times New Roman"/>
          </w:rPr>
          <w:delText>97</w:delText>
        </w:r>
        <w:r w:rsidRPr="003028AB" w:rsidDel="00DB64B9">
          <w:rPr>
            <w:rFonts w:cs="Times New Roman"/>
          </w:rPr>
          <w:delText>.</w:delText>
        </w:r>
      </w:del>
    </w:p>
    <w:p w14:paraId="7E4EC921" w14:textId="60ECACA6" w:rsidR="003028AB" w:rsidRPr="003028AB" w:rsidDel="00DB64B9" w:rsidRDefault="003028AB" w:rsidP="003028AB">
      <w:pPr>
        <w:spacing w:before="100" w:beforeAutospacing="1"/>
        <w:ind w:left="360" w:firstLine="0"/>
        <w:jc w:val="center"/>
        <w:rPr>
          <w:del w:id="6276" w:author="Tanya Hernández" w:date="2017-05-22T17:32:00Z"/>
          <w:rFonts w:cs="Times New Roman"/>
        </w:rPr>
      </w:pPr>
      <w:del w:id="6277" w:author="Tanya Hernández" w:date="2017-05-22T17:32:00Z">
        <w:r w:rsidDel="00DB64B9">
          <w:rPr>
            <w:noProof/>
            <w:lang w:eastAsia="es-MX"/>
          </w:rPr>
          <w:drawing>
            <wp:inline distT="0" distB="0" distL="0" distR="0" wp14:anchorId="50D3B3B2" wp14:editId="64A18C9A">
              <wp:extent cx="3628895" cy="2234316"/>
              <wp:effectExtent l="0" t="0" r="0" b="0"/>
              <wp:docPr id="1073741872" name="Imagen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duino 9.PNG"/>
                      <pic:cNvPicPr/>
                    </pic:nvPicPr>
                    <pic:blipFill>
                      <a:blip r:embed="rId195">
                        <a:extLst>
                          <a:ext uri="{28A0092B-C50C-407E-A947-70E740481C1C}">
                            <a14:useLocalDpi xmlns:a14="http://schemas.microsoft.com/office/drawing/2010/main" val="0"/>
                          </a:ext>
                        </a:extLst>
                      </a:blip>
                      <a:stretch>
                        <a:fillRect/>
                      </a:stretch>
                    </pic:blipFill>
                    <pic:spPr>
                      <a:xfrm>
                        <a:off x="0" y="0"/>
                        <a:ext cx="3656595" cy="2251371"/>
                      </a:xfrm>
                      <a:prstGeom prst="rect">
                        <a:avLst/>
                      </a:prstGeom>
                    </pic:spPr>
                  </pic:pic>
                </a:graphicData>
              </a:graphic>
            </wp:inline>
          </w:drawing>
        </w:r>
      </w:del>
    </w:p>
    <w:p w14:paraId="2F86FA1D" w14:textId="7A3519D1" w:rsidR="003028AB" w:rsidRPr="003028AB" w:rsidDel="00DB64B9" w:rsidRDefault="003028AB" w:rsidP="003028AB">
      <w:pPr>
        <w:spacing w:before="100" w:beforeAutospacing="1" w:after="100" w:afterAutospacing="1"/>
        <w:ind w:left="360" w:firstLine="0"/>
        <w:jc w:val="center"/>
        <w:rPr>
          <w:del w:id="6278" w:author="Tanya Hernández" w:date="2017-05-22T17:32:00Z"/>
          <w:rFonts w:cs="Times New Roman"/>
          <w:sz w:val="16"/>
        </w:rPr>
      </w:pPr>
      <w:del w:id="6279" w:author="Tanya Hernández" w:date="2017-05-22T17:32:00Z">
        <w:r w:rsidRPr="003028AB" w:rsidDel="00DB64B9">
          <w:rPr>
            <w:rFonts w:cs="Times New Roman"/>
            <w:b/>
            <w:sz w:val="16"/>
          </w:rPr>
          <w:delText>Fig.</w:delText>
        </w:r>
        <w:r w:rsidR="00E649F2" w:rsidDel="00DB64B9">
          <w:rPr>
            <w:rFonts w:cs="Times New Roman"/>
            <w:b/>
            <w:sz w:val="16"/>
          </w:rPr>
          <w:delText xml:space="preserve"> 97.</w:delText>
        </w:r>
        <w:r w:rsidRPr="003028AB" w:rsidDel="00DB64B9">
          <w:rPr>
            <w:rFonts w:cs="Times New Roman"/>
            <w:sz w:val="16"/>
          </w:rPr>
          <w:delText xml:space="preserve"> Resultados sensor acelerómetro MPU-6050.</w:delText>
        </w:r>
      </w:del>
    </w:p>
    <w:p w14:paraId="7271682B" w14:textId="5B551BFB" w:rsidR="00D21810" w:rsidDel="00DB64B9" w:rsidRDefault="00D21810" w:rsidP="00D21810">
      <w:pPr>
        <w:rPr>
          <w:del w:id="6280" w:author="Tanya Hernández" w:date="2017-05-22T17:32:00Z"/>
          <w:rFonts w:eastAsiaTheme="majorEastAsia" w:cs="Times New Roman"/>
          <w:b/>
          <w:sz w:val="28"/>
          <w:szCs w:val="26"/>
        </w:rPr>
      </w:pPr>
      <w:del w:id="6281" w:author="Tanya Hernández" w:date="2017-05-22T17:32:00Z">
        <w:r w:rsidDel="00DB64B9">
          <w:br w:type="page"/>
        </w:r>
      </w:del>
    </w:p>
    <w:p w14:paraId="45E8936B" w14:textId="32176386" w:rsidR="00D21810" w:rsidRPr="00B538F3" w:rsidRDefault="00D21810" w:rsidP="00803B69">
      <w:pPr>
        <w:pStyle w:val="Ttulo1"/>
      </w:pPr>
      <w:bookmarkStart w:id="6282" w:name="_Toc480316187"/>
      <w:bookmarkStart w:id="6283" w:name="_Toc483160424"/>
      <w:r w:rsidRPr="00B538F3">
        <w:t xml:space="preserve">Capítulo </w:t>
      </w:r>
      <w:ins w:id="6284" w:author="Tanya Hernández" w:date="2017-05-16T02:48:00Z">
        <w:r w:rsidR="00F865B4">
          <w:t>7</w:t>
        </w:r>
      </w:ins>
      <w:del w:id="6285" w:author="Tanya Hernández" w:date="2017-05-16T02:48:00Z">
        <w:r w:rsidRPr="00B538F3" w:rsidDel="00F865B4">
          <w:delText>6</w:delText>
        </w:r>
      </w:del>
      <w:r w:rsidRPr="00B538F3">
        <w:t xml:space="preserve"> Conclusiones y trabajo a futuro</w:t>
      </w:r>
      <w:bookmarkEnd w:id="6282"/>
      <w:bookmarkEnd w:id="6283"/>
    </w:p>
    <w:p w14:paraId="06274DD5" w14:textId="65B6FD38" w:rsidR="00B04828" w:rsidRDefault="00F865B4" w:rsidP="00904827">
      <w:pPr>
        <w:pStyle w:val="Ttulo2"/>
      </w:pPr>
      <w:bookmarkStart w:id="6286" w:name="_Toc480316188"/>
      <w:bookmarkStart w:id="6287" w:name="_Toc483160425"/>
      <w:ins w:id="6288" w:author="Tanya Hernández" w:date="2017-05-16T02:48:00Z">
        <w:r>
          <w:t>7</w:t>
        </w:r>
      </w:ins>
      <w:del w:id="6289" w:author="Tanya Hernández" w:date="2017-05-16T02:48:00Z">
        <w:r w:rsidR="00B04828" w:rsidDel="00F865B4">
          <w:delText>6</w:delText>
        </w:r>
      </w:del>
      <w:r w:rsidR="00B04828">
        <w:t>.1 Conclusiones</w:t>
      </w:r>
      <w:bookmarkEnd w:id="6286"/>
      <w:bookmarkEnd w:id="6287"/>
    </w:p>
    <w:p w14:paraId="097BF455" w14:textId="4CDC3A1E" w:rsidR="00D21810" w:rsidRDefault="00D21810" w:rsidP="00B04828">
      <w:pPr>
        <w:rPr>
          <w:rFonts w:cs="Times New Roman"/>
        </w:rPr>
      </w:pPr>
      <w:r>
        <w:rPr>
          <w:rFonts w:cs="Times New Roman"/>
        </w:rPr>
        <w:t xml:space="preserve">En el presente trabajo se desarrollaron </w:t>
      </w:r>
      <w:ins w:id="6290" w:author="Tanya Hernández" w:date="2017-05-23T01:07:00Z">
        <w:r w:rsidR="00055CA8">
          <w:rPr>
            <w:rFonts w:cs="Times New Roman"/>
          </w:rPr>
          <w:t>los diferentes m</w:t>
        </w:r>
      </w:ins>
      <w:ins w:id="6291" w:author="Tanya Hernández" w:date="2017-05-23T16:42:00Z">
        <w:r w:rsidR="007A2A69">
          <w:rPr>
            <w:rFonts w:cs="Times New Roman"/>
          </w:rPr>
          <w:t>ó</w:t>
        </w:r>
      </w:ins>
      <w:ins w:id="6292" w:author="Tanya Hernández" w:date="2017-05-23T01:07:00Z">
        <w:r w:rsidR="00055CA8">
          <w:rPr>
            <w:rFonts w:cs="Times New Roman"/>
          </w:rPr>
          <w:t xml:space="preserve">dulos para el funcionamiento del proyecto, </w:t>
        </w:r>
        <w:r w:rsidR="007A2A69">
          <w:rPr>
            <w:rFonts w:cs="Times New Roman"/>
          </w:rPr>
          <w:t>as</w:t>
        </w:r>
      </w:ins>
      <w:ins w:id="6293" w:author="Tanya Hernández" w:date="2017-05-23T16:40:00Z">
        <w:r w:rsidR="007A2A69">
          <w:rPr>
            <w:rFonts w:cs="Times New Roman"/>
          </w:rPr>
          <w:t>í</w:t>
        </w:r>
      </w:ins>
      <w:ins w:id="6294" w:author="Tanya Hernández" w:date="2017-05-23T01:07:00Z">
        <w:r w:rsidR="00475D8C">
          <w:rPr>
            <w:rFonts w:cs="Times New Roman"/>
          </w:rPr>
          <w:t xml:space="preserve"> mismo las pruebas de cada m</w:t>
        </w:r>
      </w:ins>
      <w:ins w:id="6295" w:author="Tanya Hernández" w:date="2017-05-23T16:26:00Z">
        <w:r w:rsidR="00475D8C">
          <w:rPr>
            <w:rFonts w:cs="Times New Roman"/>
          </w:rPr>
          <w:t>ó</w:t>
        </w:r>
      </w:ins>
      <w:ins w:id="6296" w:author="Tanya Hernández" w:date="2017-05-23T01:07:00Z">
        <w:r w:rsidR="00055CA8">
          <w:rPr>
            <w:rFonts w:cs="Times New Roman"/>
          </w:rPr>
          <w:t xml:space="preserve">dulo tanto de software como de hardware, </w:t>
        </w:r>
      </w:ins>
      <w:ins w:id="6297" w:author="Tanya Hernández" w:date="2017-05-23T01:12:00Z">
        <w:r w:rsidR="00055CA8">
          <w:rPr>
            <w:rFonts w:cs="Times New Roman"/>
          </w:rPr>
          <w:t>como</w:t>
        </w:r>
      </w:ins>
      <w:ins w:id="6298" w:author="Tanya Hernández" w:date="2017-05-23T16:26:00Z">
        <w:r w:rsidR="00475D8C">
          <w:rPr>
            <w:rFonts w:cs="Times New Roman"/>
          </w:rPr>
          <w:t xml:space="preserve"> </w:t>
        </w:r>
      </w:ins>
      <w:ins w:id="6299" w:author="Tanya Hernández" w:date="2017-05-23T01:12:00Z">
        <w:r w:rsidR="00055CA8">
          <w:rPr>
            <w:rFonts w:cs="Times New Roman"/>
          </w:rPr>
          <w:t>prim</w:t>
        </w:r>
        <w:r w:rsidR="007A2A69">
          <w:rPr>
            <w:rFonts w:cs="Times New Roman"/>
          </w:rPr>
          <w:t>er punto de los objetivos espec</w:t>
        </w:r>
      </w:ins>
      <w:ins w:id="6300" w:author="Tanya Hernández" w:date="2017-05-23T16:40:00Z">
        <w:r w:rsidR="007A2A69">
          <w:rPr>
            <w:rFonts w:cs="Times New Roman"/>
          </w:rPr>
          <w:t>í</w:t>
        </w:r>
      </w:ins>
      <w:ins w:id="6301" w:author="Tanya Hernández" w:date="2017-05-23T01:12:00Z">
        <w:r w:rsidR="00055CA8">
          <w:rPr>
            <w:rFonts w:cs="Times New Roman"/>
          </w:rPr>
          <w:t>fi</w:t>
        </w:r>
        <w:r w:rsidR="007A2A69">
          <w:rPr>
            <w:rFonts w:cs="Times New Roman"/>
          </w:rPr>
          <w:t>cos se llev</w:t>
        </w:r>
      </w:ins>
      <w:ins w:id="6302" w:author="Tanya Hernández" w:date="2017-05-23T16:40:00Z">
        <w:r w:rsidR="007A2A69">
          <w:rPr>
            <w:rFonts w:cs="Times New Roman"/>
          </w:rPr>
          <w:t>ó</w:t>
        </w:r>
      </w:ins>
      <w:ins w:id="6303" w:author="Tanya Hernández" w:date="2017-05-23T01:12:00Z">
        <w:r w:rsidR="00475D8C">
          <w:rPr>
            <w:rFonts w:cs="Times New Roman"/>
          </w:rPr>
          <w:t xml:space="preserve"> a cabo la adqu</w:t>
        </w:r>
      </w:ins>
      <w:ins w:id="6304" w:author="Tanya Hernández" w:date="2017-05-23T16:35:00Z">
        <w:r w:rsidR="007A2A69">
          <w:rPr>
            <w:rFonts w:cs="Times New Roman"/>
          </w:rPr>
          <w:t>i</w:t>
        </w:r>
      </w:ins>
      <w:ins w:id="6305" w:author="Tanya Hernández" w:date="2017-05-23T01:12:00Z">
        <w:r w:rsidR="00475D8C">
          <w:rPr>
            <w:rFonts w:cs="Times New Roman"/>
          </w:rPr>
          <w:t>sici</w:t>
        </w:r>
      </w:ins>
      <w:ins w:id="6306" w:author="Tanya Hernández" w:date="2017-05-23T16:26:00Z">
        <w:r w:rsidR="00475D8C">
          <w:rPr>
            <w:rFonts w:cs="Times New Roman"/>
          </w:rPr>
          <w:t>ó</w:t>
        </w:r>
      </w:ins>
      <w:ins w:id="6307" w:author="Tanya Hernández" w:date="2017-05-23T01:12:00Z">
        <w:r w:rsidR="00055CA8">
          <w:rPr>
            <w:rFonts w:cs="Times New Roman"/>
          </w:rPr>
          <w:t xml:space="preserve">n de las </w:t>
        </w:r>
      </w:ins>
      <w:ins w:id="6308" w:author="Tanya Hernández" w:date="2017-05-23T01:13:00Z">
        <w:r w:rsidR="00055CA8">
          <w:rPr>
            <w:rFonts w:cs="Times New Roman"/>
          </w:rPr>
          <w:t>variables a medir</w:t>
        </w:r>
      </w:ins>
      <w:ins w:id="6309" w:author="Tanya Hernández" w:date="2017-05-23T01:15:00Z">
        <w:r w:rsidR="00544ABB">
          <w:rPr>
            <w:rFonts w:cs="Times New Roman"/>
          </w:rPr>
          <w:t>,</w:t>
        </w:r>
      </w:ins>
      <w:ins w:id="6310" w:author="Tanya Hernández" w:date="2017-05-23T01:13:00Z">
        <w:r w:rsidR="00055CA8">
          <w:rPr>
            <w:rFonts w:cs="Times New Roman"/>
          </w:rPr>
          <w:t xml:space="preserve"> </w:t>
        </w:r>
      </w:ins>
      <w:ins w:id="6311" w:author="Tanya Hernández" w:date="2017-05-23T01:14:00Z">
        <w:r w:rsidR="00055CA8">
          <w:rPr>
            <w:rFonts w:cs="Times New Roman"/>
          </w:rPr>
          <w:t>dado que</w:t>
        </w:r>
      </w:ins>
      <w:ins w:id="6312" w:author="Tanya Hernández" w:date="2017-05-23T01:16:00Z">
        <w:r w:rsidR="00544ABB">
          <w:rPr>
            <w:rFonts w:cs="Times New Roman"/>
          </w:rPr>
          <w:t>,</w:t>
        </w:r>
      </w:ins>
      <w:ins w:id="6313" w:author="Tanya Hernández" w:date="2017-05-23T01:14:00Z">
        <w:r w:rsidR="00055CA8">
          <w:rPr>
            <w:rFonts w:cs="Times New Roman"/>
          </w:rPr>
          <w:t xml:space="preserve"> para cada </w:t>
        </w:r>
        <w:r w:rsidR="007A2A69">
          <w:rPr>
            <w:rFonts w:cs="Times New Roman"/>
          </w:rPr>
          <w:t>sensor se implement</w:t>
        </w:r>
      </w:ins>
      <w:ins w:id="6314" w:author="Tanya Hernández" w:date="2017-05-23T16:43:00Z">
        <w:r w:rsidR="007A2A69">
          <w:rPr>
            <w:rFonts w:cs="Times New Roman"/>
          </w:rPr>
          <w:t>ó</w:t>
        </w:r>
      </w:ins>
      <w:ins w:id="6315" w:author="Tanya Hernández" w:date="2017-05-23T01:14:00Z">
        <w:r w:rsidR="00475D8C">
          <w:rPr>
            <w:rFonts w:cs="Times New Roman"/>
          </w:rPr>
          <w:t xml:space="preserve"> una etapa de caracterizaci</w:t>
        </w:r>
      </w:ins>
      <w:ins w:id="6316" w:author="Tanya Hernández" w:date="2017-05-23T16:26:00Z">
        <w:r w:rsidR="00475D8C">
          <w:rPr>
            <w:rFonts w:cs="Times New Roman"/>
          </w:rPr>
          <w:t>ó</w:t>
        </w:r>
      </w:ins>
      <w:ins w:id="6317" w:author="Tanya Hernández" w:date="2017-05-23T01:14:00Z">
        <w:r w:rsidR="00055CA8">
          <w:rPr>
            <w:rFonts w:cs="Times New Roman"/>
          </w:rPr>
          <w:t xml:space="preserve">n </w:t>
        </w:r>
      </w:ins>
      <w:ins w:id="6318" w:author="Tanya Hernández" w:date="2017-05-23T01:15:00Z">
        <w:r w:rsidR="00055CA8">
          <w:rPr>
            <w:rFonts w:cs="Times New Roman"/>
          </w:rPr>
          <w:t>pa</w:t>
        </w:r>
        <w:r w:rsidR="00544ABB">
          <w:rPr>
            <w:rFonts w:cs="Times New Roman"/>
          </w:rPr>
          <w:t>ra tener mejores resultados.</w:t>
        </w:r>
      </w:ins>
      <w:ins w:id="6319" w:author="Tanya Hernández" w:date="2017-05-23T01:17:00Z">
        <w:r w:rsidR="00544ABB">
          <w:rPr>
            <w:rFonts w:cs="Times New Roman"/>
          </w:rPr>
          <w:t xml:space="preserve"> Otro punto importante es la comunicación de los sensores con el microcontrolador</w:t>
        </w:r>
      </w:ins>
      <w:ins w:id="6320" w:author="Tanya Hernández" w:date="2017-05-23T01:24:00Z">
        <w:r w:rsidR="007A2A69">
          <w:rPr>
            <w:rFonts w:cs="Times New Roman"/>
          </w:rPr>
          <w:t xml:space="preserve">, por otro </w:t>
        </w:r>
      </w:ins>
      <w:ins w:id="6321" w:author="Tanya Hernández" w:date="2017-05-28T00:03:00Z">
        <w:r w:rsidR="005C425D">
          <w:rPr>
            <w:rFonts w:cs="Times New Roman"/>
          </w:rPr>
          <w:t>lado,</w:t>
        </w:r>
      </w:ins>
      <w:ins w:id="6322" w:author="Tanya Hernández" w:date="2017-05-23T01:24:00Z">
        <w:r w:rsidR="007A2A69">
          <w:rPr>
            <w:rFonts w:cs="Times New Roman"/>
          </w:rPr>
          <w:t xml:space="preserve"> tambi</w:t>
        </w:r>
      </w:ins>
      <w:ins w:id="6323" w:author="Tanya Hernández" w:date="2017-05-23T16:37:00Z">
        <w:r w:rsidR="007A2A69">
          <w:rPr>
            <w:rFonts w:cs="Times New Roman"/>
          </w:rPr>
          <w:t>é</w:t>
        </w:r>
      </w:ins>
      <w:ins w:id="6324" w:author="Tanya Hernández" w:date="2017-05-23T01:24:00Z">
        <w:r w:rsidR="007A2A69">
          <w:rPr>
            <w:rFonts w:cs="Times New Roman"/>
          </w:rPr>
          <w:t>n se</w:t>
        </w:r>
        <w:r w:rsidR="00475D8C">
          <w:rPr>
            <w:rFonts w:cs="Times New Roman"/>
          </w:rPr>
          <w:t xml:space="preserve"> </w:t>
        </w:r>
      </w:ins>
      <w:ins w:id="6325" w:author="Tanya Hernández" w:date="2017-05-28T00:03:00Z">
        <w:r w:rsidR="005C425D">
          <w:rPr>
            <w:rFonts w:cs="Times New Roman"/>
          </w:rPr>
          <w:t>cubrió</w:t>
        </w:r>
      </w:ins>
      <w:ins w:id="6326" w:author="Tanya Hernández" w:date="2017-05-23T01:24:00Z">
        <w:r w:rsidR="00475D8C">
          <w:rPr>
            <w:rFonts w:cs="Times New Roman"/>
          </w:rPr>
          <w:t xml:space="preserve"> la</w:t>
        </w:r>
      </w:ins>
      <w:ins w:id="6327" w:author="Tanya Hernández" w:date="2017-05-23T16:43:00Z">
        <w:r w:rsidR="007A2A69">
          <w:rPr>
            <w:rFonts w:cs="Times New Roman"/>
          </w:rPr>
          <w:t xml:space="preserve"> parte de la</w:t>
        </w:r>
      </w:ins>
      <w:ins w:id="6328" w:author="Tanya Hernández" w:date="2017-05-23T01:24:00Z">
        <w:r w:rsidR="00475D8C">
          <w:rPr>
            <w:rFonts w:cs="Times New Roman"/>
          </w:rPr>
          <w:t xml:space="preserve"> aplicación m</w:t>
        </w:r>
      </w:ins>
      <w:ins w:id="6329" w:author="Tanya Hernández" w:date="2017-05-23T16:25:00Z">
        <w:r w:rsidR="00475D8C">
          <w:rPr>
            <w:rFonts w:cs="Times New Roman"/>
          </w:rPr>
          <w:t>ó</w:t>
        </w:r>
      </w:ins>
      <w:ins w:id="6330" w:author="Tanya Hernández" w:date="2017-05-23T01:24:00Z">
        <w:r w:rsidR="00544ABB">
          <w:rPr>
            <w:rFonts w:cs="Times New Roman"/>
          </w:rPr>
          <w:t xml:space="preserve">vil </w:t>
        </w:r>
      </w:ins>
      <w:ins w:id="6331" w:author="Tanya Hernández" w:date="2017-05-23T16:38:00Z">
        <w:r w:rsidR="007A2A69">
          <w:rPr>
            <w:rFonts w:cs="Times New Roman"/>
          </w:rPr>
          <w:t xml:space="preserve">en la cual </w:t>
        </w:r>
      </w:ins>
      <w:ins w:id="6332" w:author="Tanya Hernández" w:date="2017-05-23T01:24:00Z">
        <w:r w:rsidR="007A2A69">
          <w:rPr>
            <w:rFonts w:cs="Times New Roman"/>
          </w:rPr>
          <w:t>se logr</w:t>
        </w:r>
      </w:ins>
      <w:ins w:id="6333" w:author="Tanya Hernández" w:date="2017-05-23T16:38:00Z">
        <w:r w:rsidR="007A2A69">
          <w:rPr>
            <w:rFonts w:cs="Times New Roman"/>
          </w:rPr>
          <w:t>ó</w:t>
        </w:r>
      </w:ins>
      <w:ins w:id="6334" w:author="Tanya Hernández" w:date="2017-05-23T01:24:00Z">
        <w:r w:rsidR="00544ABB">
          <w:rPr>
            <w:rFonts w:cs="Times New Roman"/>
          </w:rPr>
          <w:t xml:space="preserve"> im</w:t>
        </w:r>
      </w:ins>
      <w:ins w:id="6335" w:author="Tanya Hernández" w:date="2017-05-23T01:25:00Z">
        <w:r w:rsidR="00544ABB">
          <w:rPr>
            <w:rFonts w:cs="Times New Roman"/>
          </w:rPr>
          <w:t>p</w:t>
        </w:r>
      </w:ins>
      <w:ins w:id="6336" w:author="Tanya Hernández" w:date="2017-05-23T01:24:00Z">
        <w:r w:rsidR="00544ABB">
          <w:rPr>
            <w:rFonts w:cs="Times New Roman"/>
          </w:rPr>
          <w:t xml:space="preserve">lementar un </w:t>
        </w:r>
      </w:ins>
      <w:ins w:id="6337" w:author="Tanya Hernández" w:date="2017-05-23T01:28:00Z">
        <w:r w:rsidR="007A2A69">
          <w:rPr>
            <w:rFonts w:cs="Times New Roman"/>
          </w:rPr>
          <w:t>m</w:t>
        </w:r>
      </w:ins>
      <w:ins w:id="6338" w:author="Tanya Hernández" w:date="2017-05-23T16:41:00Z">
        <w:r w:rsidR="007A2A69">
          <w:rPr>
            <w:rFonts w:cs="Times New Roman"/>
          </w:rPr>
          <w:t>ó</w:t>
        </w:r>
      </w:ins>
      <w:ins w:id="6339" w:author="Tanya Hernández" w:date="2017-05-23T01:28:00Z">
        <w:r w:rsidR="008A3945">
          <w:rPr>
            <w:rFonts w:cs="Times New Roman"/>
          </w:rPr>
          <w:t>dulo</w:t>
        </w:r>
        <w:r w:rsidR="007A2A69">
          <w:rPr>
            <w:rFonts w:cs="Times New Roman"/>
          </w:rPr>
          <w:t xml:space="preserve"> de registro de usuario que est</w:t>
        </w:r>
      </w:ins>
      <w:ins w:id="6340" w:author="Tanya Hernández" w:date="2017-05-23T16:38:00Z">
        <w:r w:rsidR="007A2A69">
          <w:rPr>
            <w:rFonts w:cs="Times New Roman"/>
          </w:rPr>
          <w:t>á</w:t>
        </w:r>
      </w:ins>
      <w:ins w:id="6341" w:author="Tanya Hernández" w:date="2017-05-23T01:28:00Z">
        <w:r w:rsidR="008A3945">
          <w:rPr>
            <w:rFonts w:cs="Times New Roman"/>
          </w:rPr>
          <w:t xml:space="preserve"> a su vez registre a un familiar a mo</w:t>
        </w:r>
      </w:ins>
      <w:ins w:id="6342" w:author="Tanya Hernández" w:date="2017-05-23T01:29:00Z">
        <w:r w:rsidR="008A3945">
          <w:rPr>
            <w:rFonts w:cs="Times New Roman"/>
          </w:rPr>
          <w:t>n</w:t>
        </w:r>
      </w:ins>
      <w:ins w:id="6343" w:author="Tanya Hernández" w:date="2017-05-23T01:28:00Z">
        <w:r w:rsidR="008A3945">
          <w:rPr>
            <w:rFonts w:cs="Times New Roman"/>
          </w:rPr>
          <w:t>itorear,</w:t>
        </w:r>
      </w:ins>
      <w:ins w:id="6344" w:author="Tanya Hernández" w:date="2017-05-23T16:43:00Z">
        <w:r w:rsidR="007A2A69">
          <w:rPr>
            <w:rFonts w:cs="Times New Roman"/>
          </w:rPr>
          <w:t xml:space="preserve"> también</w:t>
        </w:r>
      </w:ins>
      <w:ins w:id="6345" w:author="Tanya Hernández" w:date="2017-05-23T01:29:00Z">
        <w:r w:rsidR="008A3945">
          <w:rPr>
            <w:rFonts w:cs="Times New Roman"/>
          </w:rPr>
          <w:t xml:space="preserve"> visualizar cada una de las variables </w:t>
        </w:r>
      </w:ins>
      <w:ins w:id="6346" w:author="Tanya Hernández" w:date="2017-05-23T01:30:00Z">
        <w:r w:rsidR="008A3945">
          <w:rPr>
            <w:rFonts w:cs="Times New Roman"/>
          </w:rPr>
          <w:t xml:space="preserve">a medir </w:t>
        </w:r>
      </w:ins>
      <w:ins w:id="6347" w:author="Tanya Hernández" w:date="2017-05-23T16:38:00Z">
        <w:r w:rsidR="007A2A69">
          <w:rPr>
            <w:rFonts w:cs="Times New Roman"/>
          </w:rPr>
          <w:t xml:space="preserve">y </w:t>
        </w:r>
      </w:ins>
      <w:ins w:id="6348" w:author="Tanya Hernández" w:date="2017-05-23T01:30:00Z">
        <w:r w:rsidR="008A3945">
          <w:rPr>
            <w:rFonts w:cs="Times New Roman"/>
          </w:rPr>
          <w:t xml:space="preserve">cerrar </w:t>
        </w:r>
      </w:ins>
      <w:ins w:id="6349" w:author="Tanya Hernández" w:date="2017-05-23T16:39:00Z">
        <w:r w:rsidR="007A2A69">
          <w:rPr>
            <w:rFonts w:cs="Times New Roman"/>
          </w:rPr>
          <w:t xml:space="preserve">la </w:t>
        </w:r>
      </w:ins>
      <w:ins w:id="6350" w:author="Tanya Hernández" w:date="2017-05-23T01:30:00Z">
        <w:r w:rsidR="007A2A69">
          <w:rPr>
            <w:rFonts w:cs="Times New Roman"/>
          </w:rPr>
          <w:t>sesi</w:t>
        </w:r>
      </w:ins>
      <w:ins w:id="6351" w:author="Tanya Hernández" w:date="2017-05-23T16:39:00Z">
        <w:r w:rsidR="007A2A69">
          <w:rPr>
            <w:rFonts w:cs="Times New Roman"/>
          </w:rPr>
          <w:t>ó</w:t>
        </w:r>
      </w:ins>
      <w:ins w:id="6352" w:author="Tanya Hernández" w:date="2017-05-23T01:30:00Z">
        <w:r w:rsidR="008A3945">
          <w:rPr>
            <w:rFonts w:cs="Times New Roman"/>
          </w:rPr>
          <w:t>n</w:t>
        </w:r>
      </w:ins>
      <w:ins w:id="6353" w:author="Tanya Hernández" w:date="2017-05-23T16:39:00Z">
        <w:r w:rsidR="007A2A69">
          <w:rPr>
            <w:rFonts w:cs="Times New Roman"/>
          </w:rPr>
          <w:t xml:space="preserve"> del usuario logueado</w:t>
        </w:r>
      </w:ins>
      <w:ins w:id="6354" w:author="Tanya Hernández" w:date="2017-05-23T01:30:00Z">
        <w:r w:rsidR="007A2A69">
          <w:rPr>
            <w:rFonts w:cs="Times New Roman"/>
          </w:rPr>
          <w:t>, adem</w:t>
        </w:r>
      </w:ins>
      <w:ins w:id="6355" w:author="Tanya Hernández" w:date="2017-05-23T16:39:00Z">
        <w:r w:rsidR="007A2A69">
          <w:rPr>
            <w:rFonts w:cs="Times New Roman"/>
          </w:rPr>
          <w:t>á</w:t>
        </w:r>
      </w:ins>
      <w:ins w:id="6356" w:author="Tanya Hernández" w:date="2017-05-23T01:30:00Z">
        <w:r w:rsidR="007A2A69">
          <w:rPr>
            <w:rFonts w:cs="Times New Roman"/>
          </w:rPr>
          <w:t>s de alojar todos los registros</w:t>
        </w:r>
        <w:r w:rsidR="008A3945">
          <w:rPr>
            <w:rFonts w:cs="Times New Roman"/>
          </w:rPr>
          <w:t xml:space="preserve"> a una base de datos remota.</w:t>
        </w:r>
      </w:ins>
      <w:ins w:id="6357" w:author="Tanya Hernández" w:date="2017-05-23T01:28:00Z">
        <w:r w:rsidR="008A3945">
          <w:rPr>
            <w:rFonts w:cs="Times New Roman"/>
          </w:rPr>
          <w:t xml:space="preserve"> </w:t>
        </w:r>
      </w:ins>
      <w:del w:id="6358" w:author="Tanya Hernández" w:date="2017-05-23T01:07:00Z">
        <w:r w:rsidDel="00055CA8">
          <w:rPr>
            <w:rFonts w:cs="Times New Roman"/>
          </w:rPr>
          <w:delText>las primeras pruebas para el prototipo I, con el fin de analizar el funcionamiento de los sensores seleccionados, también se identificaron las unidades de medida que maneja cada sensor</w:delText>
        </w:r>
      </w:del>
      <w:ins w:id="6359" w:author="Maria del Rosario Rocha Bernabe" w:date="2017-05-15T16:35:00Z">
        <w:del w:id="6360" w:author="Tanya Hernández" w:date="2017-05-23T01:07:00Z">
          <w:r w:rsidR="00FE1681" w:rsidDel="00055CA8">
            <w:rPr>
              <w:rFonts w:cs="Times New Roman"/>
            </w:rPr>
            <w:delText>,</w:delText>
          </w:r>
        </w:del>
      </w:ins>
      <w:del w:id="6361" w:author="Tanya Hernández" w:date="2017-05-23T01:07:00Z">
        <w:r w:rsidDel="00055CA8">
          <w:rPr>
            <w:rFonts w:cs="Times New Roman"/>
          </w:rPr>
          <w:delText xml:space="preserve"> esto depende a la hora de programar el sensor, por </w:delText>
        </w:r>
        <w:r w:rsidR="007615E5" w:rsidDel="00055CA8">
          <w:rPr>
            <w:rFonts w:cs="Times New Roman"/>
          </w:rPr>
          <w:delText>es</w:delText>
        </w:r>
        <w:r w:rsidDel="00055CA8">
          <w:rPr>
            <w:rFonts w:cs="Times New Roman"/>
          </w:rPr>
          <w:delText>ta</w:delText>
        </w:r>
        <w:r w:rsidR="007615E5" w:rsidDel="00055CA8">
          <w:rPr>
            <w:rFonts w:cs="Times New Roman"/>
          </w:rPr>
          <w:delText xml:space="preserve"> razón</w:delText>
        </w:r>
        <w:r w:rsidDel="00055CA8">
          <w:rPr>
            <w:rFonts w:cs="Times New Roman"/>
          </w:rPr>
          <w:delText xml:space="preserve"> los resultados que nos arrojaron sirvieron para comparar lo que realmente queremos medir y que unidades de medida </w:delText>
        </w:r>
        <w:r w:rsidR="00FE1681" w:rsidDel="00055CA8">
          <w:rPr>
            <w:rFonts w:cs="Times New Roman"/>
          </w:rPr>
          <w:delText>se utilizaron</w:delText>
        </w:r>
        <w:r w:rsidDel="00055CA8">
          <w:rPr>
            <w:rFonts w:cs="Times New Roman"/>
          </w:rPr>
          <w:delText>.</w:delText>
        </w:r>
      </w:del>
    </w:p>
    <w:p w14:paraId="735914CB" w14:textId="0B31613C" w:rsidR="00D21810" w:rsidDel="008A3945" w:rsidRDefault="007615E5" w:rsidP="00D21810">
      <w:pPr>
        <w:spacing w:before="100" w:beforeAutospacing="1" w:after="100" w:afterAutospacing="1"/>
        <w:rPr>
          <w:del w:id="6362" w:author="Tanya Hernández" w:date="2017-05-23T01:31:00Z"/>
          <w:rFonts w:cs="Times New Roman"/>
        </w:rPr>
      </w:pPr>
      <w:del w:id="6363" w:author="Tanya Hernández" w:date="2017-05-23T01:31:00Z">
        <w:r w:rsidDel="008A3945">
          <w:rPr>
            <w:rFonts w:cs="Times New Roman"/>
          </w:rPr>
          <w:delText>Por otra parte</w:delText>
        </w:r>
      </w:del>
      <w:ins w:id="6364" w:author="Maria del Rosario Rocha Bernabe" w:date="2017-05-15T16:34:00Z">
        <w:del w:id="6365" w:author="Tanya Hernández" w:date="2017-05-23T01:31:00Z">
          <w:r w:rsidR="00FE1681" w:rsidDel="008A3945">
            <w:rPr>
              <w:rFonts w:cs="Times New Roman"/>
            </w:rPr>
            <w:delText>,</w:delText>
          </w:r>
        </w:del>
      </w:ins>
      <w:del w:id="6366" w:author="Tanya Hernández" w:date="2017-05-23T01:31:00Z">
        <w:r w:rsidDel="008A3945">
          <w:rPr>
            <w:rFonts w:cs="Times New Roman"/>
          </w:rPr>
          <w:delText xml:space="preserve"> s</w:delText>
        </w:r>
        <w:r w:rsidR="00D21810" w:rsidDel="008A3945">
          <w:rPr>
            <w:rFonts w:cs="Times New Roman"/>
          </w:rPr>
          <w:delText xml:space="preserve">e realizó una investigación de cada variable para determinar los umbrales de los cuales </w:delText>
        </w:r>
        <w:r w:rsidR="00FE1681" w:rsidDel="008A3945">
          <w:rPr>
            <w:rFonts w:cs="Times New Roman"/>
          </w:rPr>
          <w:delText xml:space="preserve">se </w:delText>
        </w:r>
        <w:r w:rsidR="0069343E" w:rsidDel="008A3945">
          <w:rPr>
            <w:rFonts w:cs="Times New Roman"/>
          </w:rPr>
          <w:delText>tomarán</w:delText>
        </w:r>
        <w:r w:rsidR="00FE1681" w:rsidDel="008A3945">
          <w:rPr>
            <w:rFonts w:cs="Times New Roman"/>
          </w:rPr>
          <w:delText xml:space="preserve"> como referencia</w:delText>
        </w:r>
        <w:r w:rsidR="00D21810" w:rsidDel="008A3945">
          <w:rPr>
            <w:rFonts w:cs="Times New Roman"/>
          </w:rPr>
          <w:delText>, con el propósito de establecer un estado de alerta cuando se rebasen dichos umbrales. Sin embargo</w:delText>
        </w:r>
      </w:del>
      <w:ins w:id="6367" w:author="Maria del Rosario Rocha Bernabe" w:date="2017-05-15T16:34:00Z">
        <w:del w:id="6368" w:author="Tanya Hernández" w:date="2017-05-23T01:31:00Z">
          <w:r w:rsidR="00FE1681" w:rsidDel="008A3945">
            <w:rPr>
              <w:rFonts w:cs="Times New Roman"/>
            </w:rPr>
            <w:delText>,</w:delText>
          </w:r>
        </w:del>
      </w:ins>
      <w:del w:id="6369" w:author="Tanya Hernández" w:date="2017-05-23T01:31:00Z">
        <w:r w:rsidR="00D21810" w:rsidDel="008A3945">
          <w:rPr>
            <w:rFonts w:cs="Times New Roman"/>
          </w:rPr>
          <w:delText xml:space="preserve"> con las pruebas realizadas se observaron en los resultados el logro de un objetivo, la adquisición de las variables a medir.</w:delText>
        </w:r>
      </w:del>
    </w:p>
    <w:p w14:paraId="3B7F9BF9" w14:textId="2BB53E71" w:rsidR="00D21810" w:rsidRDefault="00D21810" w:rsidP="007615E5">
      <w:pPr>
        <w:spacing w:before="100" w:beforeAutospacing="1" w:after="100" w:afterAutospacing="1"/>
        <w:rPr>
          <w:rFonts w:cs="Times New Roman"/>
        </w:rPr>
      </w:pPr>
      <w:r>
        <w:rPr>
          <w:rFonts w:cs="Times New Roman"/>
        </w:rPr>
        <w:t xml:space="preserve">Aunado a lo anterior concluimos que el prototipo propuesto es una herramienta muy útil para las personas de la 3ra edad, que no cuenten con el cuidado o la ayuda de un familiar </w:t>
      </w:r>
      <w:r w:rsidR="007615E5">
        <w:rPr>
          <w:rFonts w:cs="Times New Roman"/>
        </w:rPr>
        <w:t xml:space="preserve">o persona que los </w:t>
      </w:r>
      <w:r w:rsidR="0069343E">
        <w:rPr>
          <w:rFonts w:cs="Times New Roman"/>
        </w:rPr>
        <w:t>esté</w:t>
      </w:r>
      <w:r w:rsidR="007615E5">
        <w:rPr>
          <w:rFonts w:cs="Times New Roman"/>
        </w:rPr>
        <w:t xml:space="preserve"> monitoreando durante e</w:t>
      </w:r>
      <w:r>
        <w:rPr>
          <w:rFonts w:cs="Times New Roman"/>
        </w:rPr>
        <w:t>l día, de manera que el prototipo tiene como finalidad monitorear a personas</w:t>
      </w:r>
      <w:r w:rsidR="007615E5">
        <w:rPr>
          <w:rFonts w:cs="Times New Roman"/>
        </w:rPr>
        <w:t xml:space="preserve"> de la 3ra edad</w:t>
      </w:r>
      <w:r>
        <w:rPr>
          <w:rFonts w:cs="Times New Roman"/>
        </w:rPr>
        <w:t xml:space="preserve"> el mayor tiempo posible</w:t>
      </w:r>
      <w:r w:rsidR="007615E5">
        <w:rPr>
          <w:rFonts w:cs="Times New Roman"/>
        </w:rPr>
        <w:t xml:space="preserve">, y así dar la facilidad de </w:t>
      </w:r>
      <w:r w:rsidR="0069343E">
        <w:rPr>
          <w:rFonts w:cs="Times New Roman"/>
        </w:rPr>
        <w:t>mantener informado</w:t>
      </w:r>
      <w:r w:rsidR="007615E5">
        <w:rPr>
          <w:rFonts w:cs="Times New Roman"/>
        </w:rPr>
        <w:t xml:space="preserve"> a la persona responsable sobre el estado de su familiar.</w:t>
      </w:r>
    </w:p>
    <w:p w14:paraId="7621B4F0" w14:textId="75E39C8D" w:rsidR="00B04828" w:rsidRDefault="00F865B4" w:rsidP="00803B69">
      <w:pPr>
        <w:pStyle w:val="Ttulo2"/>
      </w:pPr>
      <w:bookmarkStart w:id="6370" w:name="_Toc480316189"/>
      <w:bookmarkStart w:id="6371" w:name="_Toc483160426"/>
      <w:ins w:id="6372" w:author="Tanya Hernández" w:date="2017-05-16T02:48:00Z">
        <w:r>
          <w:t>7</w:t>
        </w:r>
      </w:ins>
      <w:del w:id="6373" w:author="Tanya Hernández" w:date="2017-05-16T02:48:00Z">
        <w:r w:rsidR="00B04828" w:rsidDel="00F865B4">
          <w:delText>6</w:delText>
        </w:r>
      </w:del>
      <w:r w:rsidR="00B04828">
        <w:t>.2 Trabajo a futuro</w:t>
      </w:r>
      <w:bookmarkEnd w:id="6370"/>
      <w:bookmarkEnd w:id="6371"/>
      <w:r w:rsidR="00B04828">
        <w:t xml:space="preserve"> </w:t>
      </w:r>
    </w:p>
    <w:p w14:paraId="0D462D7B" w14:textId="167535B0" w:rsidR="00B04828" w:rsidRPr="00B04828" w:rsidRDefault="00B04828" w:rsidP="00B04828">
      <w:r>
        <w:t>Se pretende que después de cumplir con los objetivos propuestos, el prototipo sea escalable de tal forma que se puedan agregar más variables</w:t>
      </w:r>
      <w:ins w:id="6374" w:author="Tanya Hernández" w:date="2017-05-16T02:37:00Z">
        <w:r w:rsidR="00C14598">
          <w:t>,</w:t>
        </w:r>
      </w:ins>
      <w:r>
        <w:t xml:space="preserve"> como por ejemplo medir la saturación de oxígeno en la sangre puesto que también es un signo vital de gran importancia para el ser humano. Así </w:t>
      </w:r>
      <w:r w:rsidR="0069343E">
        <w:t>pues,</w:t>
      </w:r>
      <w:r>
        <w:t xml:space="preserve"> desarrollar la aplicación móvil para más sistemas operativos como ejemplo IOS de Apple. Por ultimo</w:t>
      </w:r>
      <w:ins w:id="6375" w:author="Tanya Hernández" w:date="2017-05-28T00:04:00Z">
        <w:r w:rsidR="005C425D">
          <w:t>,</w:t>
        </w:r>
      </w:ins>
      <w:r>
        <w:t xml:space="preserve"> implementar </w:t>
      </w:r>
      <w:ins w:id="6376" w:author="Tanya Hernández" w:date="2017-05-23T01:32:00Z">
        <w:r w:rsidR="00F231C7">
          <w:t>el prototipo en in</w:t>
        </w:r>
      </w:ins>
      <w:ins w:id="6377" w:author="Tanya Hernández" w:date="2017-05-23T01:33:00Z">
        <w:r w:rsidR="00F231C7">
          <w:t>s</w:t>
        </w:r>
      </w:ins>
      <w:ins w:id="6378" w:author="Tanya Hernández" w:date="2017-05-23T01:32:00Z">
        <w:r w:rsidR="00F231C7">
          <w:t xml:space="preserve">tituciones </w:t>
        </w:r>
      </w:ins>
      <w:ins w:id="6379" w:author="Tanya Hernández" w:date="2017-05-28T00:04:00Z">
        <w:r w:rsidR="005C425D">
          <w:t>públicas</w:t>
        </w:r>
      </w:ins>
      <w:ins w:id="6380" w:author="Tanya Hernández" w:date="2017-05-23T01:32:00Z">
        <w:r w:rsidR="00F231C7">
          <w:t xml:space="preserve"> que se dediquen a la salud de los adultos mayores como por ejemplo asilos o casas de reposo para ancianos, </w:t>
        </w:r>
      </w:ins>
      <w:ins w:id="6381" w:author="Tanya Hernández" w:date="2017-05-28T00:04:00Z">
        <w:r w:rsidR="005C425D">
          <w:t>también</w:t>
        </w:r>
      </w:ins>
      <w:ins w:id="6382" w:author="Tanya Hernández" w:date="2017-05-23T01:33:00Z">
        <w:r w:rsidR="00F231C7">
          <w:t xml:space="preserve"> el proyecto puede ser dirigido a hospitales.</w:t>
        </w:r>
      </w:ins>
      <w:del w:id="6383" w:author="Tanya Hernández" w:date="2017-05-23T01:32:00Z">
        <w:r w:rsidDel="00F231C7">
          <w:delText xml:space="preserve">cámaras que estén monitoreando a la persona de la 3ra edad las 24 horas. </w:delText>
        </w:r>
      </w:del>
    </w:p>
    <w:p w14:paraId="6957D236" w14:textId="066C40F3" w:rsidR="00676FF4" w:rsidRDefault="00E67457" w:rsidP="00D21810">
      <w:pPr>
        <w:spacing w:after="240"/>
        <w:ind w:left="284" w:firstLine="0"/>
      </w:pPr>
      <w:r>
        <w:br w:type="page"/>
      </w:r>
    </w:p>
    <w:p w14:paraId="44345188" w14:textId="4284C5F6" w:rsidR="00073F76" w:rsidRPr="00B538F3" w:rsidRDefault="00073F76" w:rsidP="00803B69">
      <w:pPr>
        <w:pStyle w:val="Ttulo1"/>
      </w:pPr>
      <w:bookmarkStart w:id="6384" w:name="_Toc480316190"/>
      <w:bookmarkStart w:id="6385" w:name="_Toc483160427"/>
      <w:r w:rsidRPr="00B538F3">
        <w:lastRenderedPageBreak/>
        <w:t>Referencias</w:t>
      </w:r>
      <w:bookmarkEnd w:id="2711"/>
      <w:bookmarkEnd w:id="6384"/>
      <w:bookmarkEnd w:id="6385"/>
    </w:p>
    <w:p w14:paraId="3CFDC131" w14:textId="61F3E111" w:rsidR="00D32382" w:rsidRPr="00D32382" w:rsidRDefault="00D32382" w:rsidP="008B6806">
      <w:pPr>
        <w:spacing w:after="240"/>
        <w:ind w:firstLine="0"/>
        <w:rPr>
          <w:rStyle w:val="EnlacedeInternet"/>
          <w:rFonts w:cs="Times New Roman"/>
          <w:color w:val="auto"/>
          <w:sz w:val="20"/>
          <w:szCs w:val="20"/>
          <w:u w:val="none"/>
        </w:rPr>
      </w:pPr>
      <w:r w:rsidRPr="0032477C">
        <w:rPr>
          <w:rFonts w:cs="Times New Roman"/>
          <w:sz w:val="20"/>
          <w:szCs w:val="20"/>
        </w:rPr>
        <w:t>[1] M. Chan, R. Zoellick,</w:t>
      </w:r>
      <w:r w:rsidR="008E7F3F">
        <w:rPr>
          <w:rFonts w:cs="Times New Roman"/>
          <w:sz w:val="20"/>
          <w:szCs w:val="20"/>
        </w:rPr>
        <w:t xml:space="preserve"> </w:t>
      </w:r>
      <w:r w:rsidRPr="0032477C">
        <w:rPr>
          <w:rFonts w:cs="Times New Roman"/>
          <w:sz w:val="20"/>
          <w:szCs w:val="20"/>
        </w:rPr>
        <w:t>”Informe mundial sobre la discapacidad”, Organización Mundial de la Salud, Banco Mundial, Resumen, 2011</w:t>
      </w:r>
      <w:r w:rsidR="009749ED">
        <w:rPr>
          <w:rFonts w:cs="Times New Roman"/>
          <w:sz w:val="20"/>
          <w:szCs w:val="20"/>
        </w:rPr>
        <w:t>,</w:t>
      </w:r>
      <w:r w:rsidRPr="0032477C">
        <w:rPr>
          <w:rFonts w:cs="Times New Roman"/>
          <w:sz w:val="20"/>
          <w:szCs w:val="20"/>
        </w:rPr>
        <w:t xml:space="preserve"> [en línea</w:t>
      </w:r>
      <w:r w:rsidR="00A14522">
        <w:rPr>
          <w:rStyle w:val="EnlacedeInternet"/>
          <w:rFonts w:cs="Times New Roman"/>
          <w:color w:val="000000" w:themeColor="text1"/>
          <w:sz w:val="20"/>
          <w:szCs w:val="20"/>
          <w:u w:val="none"/>
        </w:rPr>
        <w:t>]</w:t>
      </w:r>
      <w:r w:rsidRPr="0032477C">
        <w:rPr>
          <w:rStyle w:val="EnlacedeInternet"/>
          <w:rFonts w:cs="Times New Roman"/>
          <w:color w:val="000000" w:themeColor="text1"/>
          <w:sz w:val="20"/>
          <w:szCs w:val="20"/>
          <w:u w:val="none"/>
        </w:rPr>
        <w:t xml:space="preserve"> </w:t>
      </w:r>
      <w:r w:rsidR="00713A0C">
        <w:fldChar w:fldCharType="begin"/>
      </w:r>
      <w:r w:rsidR="00713A0C">
        <w:instrText xml:space="preserve"> HYPERLINK "http://www.who.int/disabilities/world_report/2011/summary_es.pdf" \h </w:instrText>
      </w:r>
      <w:r w:rsidR="00713A0C">
        <w:fldChar w:fldCharType="separate"/>
      </w:r>
      <w:r w:rsidRPr="0032477C">
        <w:rPr>
          <w:rStyle w:val="EnlacedeInternet"/>
          <w:rFonts w:cs="Times New Roman"/>
          <w:color w:val="000000" w:themeColor="text1"/>
          <w:sz w:val="20"/>
          <w:szCs w:val="20"/>
          <w:u w:val="none"/>
        </w:rPr>
        <w:t>http://www.who.int/disabilities/world_report/2011/summary_es.pdf</w:t>
      </w:r>
      <w:r w:rsidR="00713A0C">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18EAC755" w14:textId="371B3FF2" w:rsidR="002B1905" w:rsidRDefault="000275CC" w:rsidP="002B1905">
      <w:pPr>
        <w:spacing w:line="276" w:lineRule="auto"/>
        <w:ind w:firstLine="0"/>
        <w:rPr>
          <w:rFonts w:cs="Times New Roman"/>
          <w:sz w:val="20"/>
          <w:szCs w:val="20"/>
        </w:rPr>
      </w:pPr>
      <w:r>
        <w:rPr>
          <w:rFonts w:cs="Times New Roman"/>
          <w:sz w:val="20"/>
          <w:szCs w:val="20"/>
        </w:rPr>
        <w:t xml:space="preserve">[2] </w:t>
      </w:r>
      <w:r w:rsidR="00774A07" w:rsidRPr="0032477C">
        <w:rPr>
          <w:rFonts w:cs="Times New Roman"/>
          <w:sz w:val="20"/>
          <w:szCs w:val="20"/>
        </w:rPr>
        <w:t xml:space="preserve">El Economista. (2013, </w:t>
      </w:r>
      <w:r w:rsidR="00BD4069" w:rsidRPr="0032477C">
        <w:rPr>
          <w:rFonts w:cs="Times New Roman"/>
          <w:sz w:val="20"/>
          <w:szCs w:val="20"/>
        </w:rPr>
        <w:t>diciembre</w:t>
      </w:r>
      <w:r w:rsidR="00774A07" w:rsidRPr="0032477C">
        <w:rPr>
          <w:rFonts w:cs="Times New Roman"/>
          <w:sz w:val="20"/>
          <w:szCs w:val="20"/>
        </w:rPr>
        <w:t xml:space="preserve"> 3). INEGI: 6.6% de la población tiene discapacidad</w:t>
      </w:r>
      <w:r w:rsidR="0032477C">
        <w:rPr>
          <w:rFonts w:cs="Times New Roman"/>
          <w:sz w:val="20"/>
          <w:szCs w:val="20"/>
        </w:rPr>
        <w:t>,</w:t>
      </w:r>
      <w:r w:rsidR="00774A07" w:rsidRPr="0032477C">
        <w:rPr>
          <w:rFonts w:cs="Times New Roman"/>
          <w:sz w:val="20"/>
          <w:szCs w:val="20"/>
        </w:rPr>
        <w:t xml:space="preserve"> [en línea]</w:t>
      </w:r>
      <w:r w:rsidR="0032477C">
        <w:rPr>
          <w:rFonts w:cs="Times New Roman"/>
          <w:sz w:val="20"/>
          <w:szCs w:val="20"/>
        </w:rPr>
        <w:t xml:space="preserve"> </w:t>
      </w:r>
    </w:p>
    <w:p w14:paraId="7A5A6E17" w14:textId="01EDC2A0" w:rsidR="00594791" w:rsidRPr="008B6806" w:rsidRDefault="00713A0C" w:rsidP="002B1905">
      <w:pPr>
        <w:spacing w:after="240" w:line="276" w:lineRule="auto"/>
        <w:ind w:firstLine="0"/>
        <w:rPr>
          <w:rFonts w:cs="Times New Roman"/>
          <w:color w:val="2E74B5"/>
          <w:sz w:val="20"/>
          <w:szCs w:val="20"/>
        </w:rPr>
      </w:pPr>
      <w:r>
        <w:fldChar w:fldCharType="begin"/>
      </w:r>
      <w:r>
        <w:instrText xml:space="preserve"> HYPERLINK "http://eleconomista.com.mx/sociedad/2013/12/03/inegi-66-poblacion-tiene-discapacidad" \h </w:instrText>
      </w:r>
      <w:r>
        <w:fldChar w:fldCharType="separate"/>
      </w:r>
      <w:r w:rsidR="00774A07" w:rsidRPr="0032477C">
        <w:rPr>
          <w:rStyle w:val="EnlacedeInternet"/>
          <w:rFonts w:cs="Times New Roman"/>
          <w:color w:val="000000" w:themeColor="text1"/>
          <w:sz w:val="20"/>
          <w:szCs w:val="20"/>
          <w:u w:val="none"/>
        </w:rPr>
        <w:t>http://eleconomista.com.mx/sociedad/2013/12/03/inegi-66-poblacion-tiene-discapacidad</w:t>
      </w:r>
      <w:r>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7A3E4EC7" w14:textId="3DD685C2" w:rsidR="00594791" w:rsidRDefault="00FC6508" w:rsidP="002B1905">
      <w:pPr>
        <w:spacing w:after="240" w:line="276" w:lineRule="auto"/>
        <w:ind w:firstLine="0"/>
        <w:rPr>
          <w:rStyle w:val="EnlacedeInternet"/>
          <w:rFonts w:cs="Times New Roman"/>
          <w:color w:val="000000" w:themeColor="text1"/>
          <w:sz w:val="20"/>
          <w:szCs w:val="20"/>
          <w:u w:val="none"/>
        </w:rPr>
      </w:pPr>
      <w:r w:rsidRPr="0032477C">
        <w:rPr>
          <w:rFonts w:cs="Times New Roman"/>
          <w:sz w:val="20"/>
          <w:szCs w:val="20"/>
        </w:rPr>
        <w:t xml:space="preserve">[3] </w:t>
      </w:r>
      <w:r w:rsidR="00774A07" w:rsidRPr="0032477C">
        <w:rPr>
          <w:rFonts w:cs="Times New Roman"/>
          <w:sz w:val="20"/>
          <w:szCs w:val="20"/>
        </w:rPr>
        <w:t xml:space="preserve">S. Álvarez. CNNEXPANSIÓN. (2015, </w:t>
      </w:r>
      <w:r w:rsidR="00BD4069" w:rsidRPr="0032477C">
        <w:rPr>
          <w:rFonts w:cs="Times New Roman"/>
          <w:sz w:val="20"/>
          <w:szCs w:val="20"/>
        </w:rPr>
        <w:t>febrero</w:t>
      </w:r>
      <w:r w:rsidR="00774A07" w:rsidRPr="0032477C">
        <w:rPr>
          <w:rFonts w:cs="Times New Roman"/>
          <w:sz w:val="20"/>
          <w:szCs w:val="20"/>
        </w:rPr>
        <w:t xml:space="preserve"> 26</w:t>
      </w:r>
      <w:r w:rsidRPr="0032477C">
        <w:rPr>
          <w:rFonts w:cs="Times New Roman"/>
          <w:sz w:val="20"/>
          <w:szCs w:val="20"/>
        </w:rPr>
        <w:t xml:space="preserve">). Población de adultos mayores </w:t>
      </w:r>
      <w:r w:rsidR="00774A07" w:rsidRPr="0032477C">
        <w:rPr>
          <w:rFonts w:cs="Times New Roman"/>
          <w:sz w:val="20"/>
          <w:szCs w:val="20"/>
        </w:rPr>
        <w:t>oportunidad de negocio</w:t>
      </w:r>
      <w:r w:rsidR="009749ED">
        <w:rPr>
          <w:rFonts w:cs="Times New Roman"/>
          <w:sz w:val="20"/>
          <w:szCs w:val="20"/>
        </w:rPr>
        <w:t>,</w:t>
      </w:r>
      <w:r w:rsidR="00774A07" w:rsidRPr="0032477C">
        <w:rPr>
          <w:rFonts w:cs="Times New Roman"/>
          <w:sz w:val="20"/>
          <w:szCs w:val="20"/>
        </w:rPr>
        <w:t xml:space="preserve"> [en línea</w:t>
      </w:r>
      <w:r w:rsidR="0032477C">
        <w:rPr>
          <w:rStyle w:val="EnlacedeInternet"/>
          <w:color w:val="000000" w:themeColor="text1"/>
          <w:u w:val="none"/>
        </w:rPr>
        <w:t xml:space="preserve">] </w:t>
      </w:r>
      <w:r w:rsidR="00713A0C">
        <w:fldChar w:fldCharType="begin"/>
      </w:r>
      <w:r w:rsidR="00713A0C">
        <w:instrText xml:space="preserve"> HYPERLINK "http://www.cnnexpansion.com/emprendedores/2015/02/25/adultos-mayores-un-nicho-para-emprender" \h </w:instrText>
      </w:r>
      <w:r w:rsidR="00713A0C">
        <w:fldChar w:fldCharType="separate"/>
      </w:r>
      <w:r w:rsidR="00774A07" w:rsidRPr="0032477C">
        <w:rPr>
          <w:rStyle w:val="EnlacedeInternet"/>
          <w:rFonts w:cs="Times New Roman"/>
          <w:color w:val="000000" w:themeColor="text1"/>
          <w:sz w:val="20"/>
          <w:szCs w:val="20"/>
          <w:u w:val="none"/>
        </w:rPr>
        <w:t>http://www.cnnexpansion.com/emprendedores/2015/02/25/adultos-mayores-un-nicho-para-emprender</w:t>
      </w:r>
      <w:r w:rsidR="00713A0C">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14EB05AB" w14:textId="7679512E" w:rsidR="00121CB6" w:rsidRDefault="00121CB6" w:rsidP="008B6806">
      <w:pPr>
        <w:spacing w:after="240"/>
        <w:ind w:firstLine="0"/>
        <w:rPr>
          <w:rStyle w:val="EnlacedeInternet"/>
          <w:rFonts w:cs="Times New Roman"/>
          <w:color w:val="000000" w:themeColor="text1"/>
          <w:sz w:val="20"/>
          <w:szCs w:val="20"/>
          <w:u w:val="none"/>
        </w:rPr>
      </w:pPr>
      <w:r>
        <w:rPr>
          <w:rFonts w:cs="Times New Roman"/>
          <w:sz w:val="20"/>
          <w:szCs w:val="20"/>
        </w:rPr>
        <w:t>[4</w:t>
      </w:r>
      <w:r w:rsidRPr="0032477C">
        <w:rPr>
          <w:rFonts w:cs="Times New Roman"/>
          <w:sz w:val="20"/>
          <w:szCs w:val="20"/>
        </w:rPr>
        <w:t xml:space="preserve">] </w:t>
      </w:r>
      <w:r w:rsidRPr="0032477C">
        <w:rPr>
          <w:rFonts w:cs="Times New Roman"/>
          <w:sz w:val="20"/>
          <w:szCs w:val="20"/>
          <w:shd w:val="clear" w:color="auto" w:fill="FFFFFF"/>
        </w:rPr>
        <w:t xml:space="preserve">“La salud mental y los adultos mayores”, </w:t>
      </w:r>
      <w:r w:rsidRPr="0032477C">
        <w:rPr>
          <w:rFonts w:cs="Times New Roman"/>
          <w:sz w:val="20"/>
          <w:szCs w:val="20"/>
          <w:lang w:eastAsia="es-MX"/>
        </w:rPr>
        <w:t xml:space="preserve">Organización Mundial de la Salud (OMS), Nota descriptiva s/n, </w:t>
      </w:r>
      <w:r w:rsidR="00BD4069" w:rsidRPr="0032477C">
        <w:rPr>
          <w:rFonts w:cs="Times New Roman"/>
          <w:sz w:val="20"/>
          <w:szCs w:val="20"/>
          <w:lang w:eastAsia="es-MX"/>
        </w:rPr>
        <w:t>abril</w:t>
      </w:r>
      <w:r w:rsidRPr="0032477C">
        <w:rPr>
          <w:rFonts w:cs="Times New Roman"/>
          <w:sz w:val="20"/>
          <w:szCs w:val="20"/>
          <w:lang w:eastAsia="es-MX"/>
        </w:rPr>
        <w:t xml:space="preserve"> 2016, </w:t>
      </w:r>
      <w:r>
        <w:rPr>
          <w:rFonts w:cs="Times New Roman"/>
          <w:sz w:val="20"/>
          <w:szCs w:val="20"/>
          <w:lang w:eastAsia="es-MX"/>
        </w:rPr>
        <w:t>[en línea</w:t>
      </w:r>
      <w:r w:rsidRPr="003807F6">
        <w:rPr>
          <w:rStyle w:val="EnlacedeInternet"/>
          <w:color w:val="000000" w:themeColor="text1"/>
          <w:u w:val="none"/>
        </w:rPr>
        <w:t xml:space="preserve">] </w:t>
      </w:r>
      <w:r w:rsidR="00713A0C">
        <w:fldChar w:fldCharType="begin"/>
      </w:r>
      <w:r w:rsidR="00713A0C">
        <w:instrText xml:space="preserve"> HYPERLINK "http://www.who.int/mediacentre/factsheets/fs381/es/" </w:instrText>
      </w:r>
      <w:r w:rsidR="00713A0C">
        <w:fldChar w:fldCharType="separate"/>
      </w:r>
      <w:r w:rsidRPr="003807F6">
        <w:rPr>
          <w:rStyle w:val="EnlacedeInternet"/>
          <w:rFonts w:cs="Times New Roman"/>
          <w:color w:val="000000" w:themeColor="text1"/>
          <w:sz w:val="20"/>
          <w:szCs w:val="20"/>
          <w:u w:val="none"/>
        </w:rPr>
        <w:t>http://www.who.int/mediacentre/factsheets/fs381/es/</w:t>
      </w:r>
      <w:r w:rsidR="00713A0C">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7D594EA0" w14:textId="55832E5F" w:rsidR="009C5ACD" w:rsidRDefault="009C5ACD" w:rsidP="009C5ACD">
      <w:pPr>
        <w:ind w:firstLine="0"/>
        <w:rPr>
          <w:rFonts w:cs="Times New Roman"/>
          <w:sz w:val="20"/>
          <w:szCs w:val="20"/>
          <w:lang w:eastAsia="es-MX"/>
        </w:rPr>
      </w:pPr>
      <w:r>
        <w:rPr>
          <w:rFonts w:cs="Times New Roman"/>
          <w:sz w:val="20"/>
          <w:szCs w:val="20"/>
          <w:shd w:val="clear" w:color="auto" w:fill="FFFFFF"/>
        </w:rPr>
        <w:t>[5</w:t>
      </w:r>
      <w:r w:rsidRPr="0032477C">
        <w:rPr>
          <w:rFonts w:cs="Times New Roman"/>
          <w:sz w:val="20"/>
          <w:szCs w:val="20"/>
          <w:shd w:val="clear" w:color="auto" w:fill="FFFFFF"/>
        </w:rPr>
        <w:t xml:space="preserve">] </w:t>
      </w:r>
      <w:r w:rsidRPr="0032477C">
        <w:rPr>
          <w:rFonts w:cs="Times New Roman"/>
          <w:sz w:val="20"/>
          <w:szCs w:val="20"/>
          <w:lang w:eastAsia="es-MX"/>
        </w:rPr>
        <w:t>“Situación de las personas adultas mayores en México”, Instituto Nacional de las Mujeres (INMUJERES), Dirección Estadística,</w:t>
      </w:r>
      <w:r>
        <w:rPr>
          <w:rFonts w:cs="Times New Roman"/>
          <w:sz w:val="20"/>
          <w:szCs w:val="20"/>
          <w:lang w:eastAsia="es-MX"/>
        </w:rPr>
        <w:t xml:space="preserve"> Rep., </w:t>
      </w:r>
      <w:r w:rsidR="00BD4069">
        <w:rPr>
          <w:rFonts w:cs="Times New Roman"/>
          <w:sz w:val="20"/>
          <w:szCs w:val="20"/>
          <w:lang w:eastAsia="es-MX"/>
        </w:rPr>
        <w:t>febrero</w:t>
      </w:r>
      <w:r>
        <w:rPr>
          <w:rFonts w:cs="Times New Roman"/>
          <w:sz w:val="20"/>
          <w:szCs w:val="20"/>
          <w:lang w:eastAsia="es-MX"/>
        </w:rPr>
        <w:t xml:space="preserve"> 2015, [en línea] </w:t>
      </w:r>
    </w:p>
    <w:p w14:paraId="4DE35652" w14:textId="52C53890" w:rsidR="009C5ACD" w:rsidRDefault="00713A0C" w:rsidP="008B6806">
      <w:pPr>
        <w:spacing w:after="240"/>
        <w:ind w:firstLine="0"/>
        <w:rPr>
          <w:rStyle w:val="EnlacedeInternet"/>
          <w:rFonts w:cs="Times New Roman"/>
          <w:color w:val="000000" w:themeColor="text1"/>
          <w:sz w:val="20"/>
          <w:szCs w:val="20"/>
          <w:u w:val="none"/>
        </w:rPr>
      </w:pPr>
      <w:r>
        <w:fldChar w:fldCharType="begin"/>
      </w:r>
      <w:r>
        <w:instrText xml:space="preserve"> HYPERLINK "http://cedoc.inmujeres.gob.mx/documentos_download/101243_1.pdf" </w:instrText>
      </w:r>
      <w:r>
        <w:fldChar w:fldCharType="separate"/>
      </w:r>
      <w:r w:rsidR="009C5ACD" w:rsidRPr="003807F6">
        <w:rPr>
          <w:rStyle w:val="EnlacedeInternet"/>
          <w:rFonts w:cs="Times New Roman"/>
          <w:color w:val="000000" w:themeColor="text1"/>
          <w:sz w:val="20"/>
          <w:szCs w:val="20"/>
          <w:u w:val="none"/>
        </w:rPr>
        <w:t>http://cedoc.inmujeres.gob.mx/documentos_download/101243_1.pdf</w:t>
      </w:r>
      <w:r>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00744C00" w14:textId="4536F633" w:rsidR="009C5ACD" w:rsidRPr="008B6806" w:rsidRDefault="009C5ACD" w:rsidP="008B6806">
      <w:pPr>
        <w:spacing w:after="240"/>
        <w:ind w:firstLine="0"/>
        <w:rPr>
          <w:rFonts w:cs="Times New Roman"/>
          <w:color w:val="000000" w:themeColor="text1"/>
          <w:sz w:val="20"/>
          <w:szCs w:val="20"/>
        </w:rPr>
      </w:pPr>
      <w:r>
        <w:rPr>
          <w:rFonts w:cs="Times New Roman"/>
          <w:sz w:val="20"/>
          <w:szCs w:val="20"/>
          <w:shd w:val="clear" w:color="auto" w:fill="FFFFFF"/>
        </w:rPr>
        <w:t>[6</w:t>
      </w:r>
      <w:r w:rsidRPr="0032477C">
        <w:rPr>
          <w:rFonts w:cs="Times New Roman"/>
          <w:sz w:val="20"/>
          <w:szCs w:val="20"/>
          <w:shd w:val="clear" w:color="auto" w:fill="FFFFFF"/>
        </w:rPr>
        <w:t>]</w:t>
      </w:r>
      <w:r w:rsidRPr="0032477C">
        <w:rPr>
          <w:rFonts w:cs="Times New Roman"/>
          <w:sz w:val="20"/>
          <w:szCs w:val="20"/>
          <w:lang w:eastAsia="es-MX"/>
        </w:rPr>
        <w:t xml:space="preserve"> “Ceguera y discapacidad visual”, Organización Mundial de la Salud (OMS), Nota descriptiva N° 282, </w:t>
      </w:r>
      <w:r w:rsidR="00BD4069" w:rsidRPr="0032477C">
        <w:rPr>
          <w:rFonts w:cs="Times New Roman"/>
          <w:sz w:val="20"/>
          <w:szCs w:val="20"/>
          <w:lang w:eastAsia="es-MX"/>
        </w:rPr>
        <w:t>agosto</w:t>
      </w:r>
      <w:r w:rsidRPr="0032477C">
        <w:rPr>
          <w:rFonts w:cs="Times New Roman"/>
          <w:sz w:val="20"/>
          <w:szCs w:val="20"/>
          <w:lang w:eastAsia="es-MX"/>
        </w:rPr>
        <w:t xml:space="preserve"> 2014, [en línea</w:t>
      </w:r>
      <w:r>
        <w:rPr>
          <w:rStyle w:val="EnlacedeInternet"/>
          <w:color w:val="000000" w:themeColor="text1"/>
          <w:u w:val="none"/>
        </w:rPr>
        <w:t>]</w:t>
      </w:r>
      <w:r w:rsidRPr="003807F6">
        <w:rPr>
          <w:rStyle w:val="EnlacedeInternet"/>
          <w:color w:val="000000" w:themeColor="text1"/>
          <w:u w:val="none"/>
        </w:rPr>
        <w:t xml:space="preserve"> </w:t>
      </w:r>
      <w:r w:rsidR="00713A0C">
        <w:fldChar w:fldCharType="begin"/>
      </w:r>
      <w:r w:rsidR="00713A0C">
        <w:instrText xml:space="preserve"> HYPERLINK "http://www.who.int/mediacentre/factsheets/fs282/es/" </w:instrText>
      </w:r>
      <w:r w:rsidR="00713A0C">
        <w:fldChar w:fldCharType="separate"/>
      </w:r>
      <w:r w:rsidRPr="003807F6">
        <w:rPr>
          <w:rStyle w:val="EnlacedeInternet"/>
          <w:rFonts w:cs="Times New Roman"/>
          <w:color w:val="000000" w:themeColor="text1"/>
          <w:sz w:val="20"/>
          <w:szCs w:val="20"/>
          <w:u w:val="none"/>
        </w:rPr>
        <w:t>http://www.who.int/mediacentre/factsheets/fs282/es/</w:t>
      </w:r>
      <w:r w:rsidR="00713A0C">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3ED7FD4D" w14:textId="44CAD35E" w:rsidR="009C5ACD" w:rsidRDefault="009C5ACD" w:rsidP="008B6806">
      <w:pPr>
        <w:spacing w:after="240"/>
        <w:ind w:firstLine="0"/>
        <w:rPr>
          <w:rStyle w:val="EnlacedeInternet"/>
          <w:rFonts w:cs="Times New Roman"/>
          <w:color w:val="000000" w:themeColor="text1"/>
          <w:sz w:val="20"/>
          <w:szCs w:val="20"/>
          <w:u w:val="none"/>
        </w:rPr>
      </w:pPr>
      <w:r>
        <w:rPr>
          <w:rFonts w:cs="Times New Roman"/>
          <w:sz w:val="20"/>
          <w:szCs w:val="20"/>
          <w:lang w:eastAsia="es-MX"/>
        </w:rPr>
        <w:t>[7</w:t>
      </w:r>
      <w:r w:rsidRPr="0032477C">
        <w:rPr>
          <w:rFonts w:cs="Times New Roman"/>
          <w:sz w:val="20"/>
          <w:szCs w:val="20"/>
          <w:lang w:eastAsia="es-MX"/>
        </w:rPr>
        <w:t>] “Sordera y pérdida auditiva”, Organización Mundial de la Salud, (OMS), Nota descriptiva</w:t>
      </w:r>
      <w:r>
        <w:rPr>
          <w:rFonts w:cs="Times New Roman"/>
          <w:sz w:val="20"/>
          <w:szCs w:val="20"/>
          <w:lang w:eastAsia="es-MX"/>
        </w:rPr>
        <w:t xml:space="preserve"> N° 300, </w:t>
      </w:r>
      <w:r w:rsidR="00BD4069">
        <w:rPr>
          <w:rFonts w:cs="Times New Roman"/>
          <w:sz w:val="20"/>
          <w:szCs w:val="20"/>
          <w:lang w:eastAsia="es-MX"/>
        </w:rPr>
        <w:t>marzo</w:t>
      </w:r>
      <w:r>
        <w:rPr>
          <w:rFonts w:cs="Times New Roman"/>
          <w:sz w:val="20"/>
          <w:szCs w:val="20"/>
          <w:lang w:eastAsia="es-MX"/>
        </w:rPr>
        <w:t xml:space="preserve"> 2015, [en línea</w:t>
      </w:r>
      <w:r>
        <w:rPr>
          <w:rStyle w:val="EnlacedeInternet"/>
          <w:color w:val="000000" w:themeColor="text1"/>
          <w:u w:val="none"/>
        </w:rPr>
        <w:t>]</w:t>
      </w:r>
      <w:r w:rsidRPr="003807F6">
        <w:rPr>
          <w:rStyle w:val="EnlacedeInternet"/>
          <w:color w:val="000000" w:themeColor="text1"/>
          <w:u w:val="none"/>
        </w:rPr>
        <w:t xml:space="preserve"> </w:t>
      </w:r>
      <w:r w:rsidR="00713A0C">
        <w:fldChar w:fldCharType="begin"/>
      </w:r>
      <w:r w:rsidR="00713A0C">
        <w:instrText xml:space="preserve"> HYPERLINK "http://www.who.int/mediacentre/factsheets/fs300/es/" </w:instrText>
      </w:r>
      <w:r w:rsidR="00713A0C">
        <w:fldChar w:fldCharType="separate"/>
      </w:r>
      <w:r w:rsidRPr="003807F6">
        <w:rPr>
          <w:rStyle w:val="EnlacedeInternet"/>
          <w:rFonts w:cs="Times New Roman"/>
          <w:color w:val="000000" w:themeColor="text1"/>
          <w:sz w:val="20"/>
          <w:szCs w:val="20"/>
          <w:u w:val="none"/>
        </w:rPr>
        <w:t>http://www.who.int/mediacentre/factsheets/fs300/es/</w:t>
      </w:r>
      <w:r w:rsidR="00713A0C">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22BC71DD" w14:textId="5113FE25" w:rsidR="009C5ACD" w:rsidRDefault="009C5ACD" w:rsidP="008B6806">
      <w:pPr>
        <w:ind w:firstLine="0"/>
        <w:rPr>
          <w:rFonts w:cs="Times New Roman"/>
          <w:sz w:val="20"/>
          <w:szCs w:val="20"/>
          <w:lang w:eastAsia="es-MX"/>
        </w:rPr>
      </w:pPr>
      <w:r>
        <w:rPr>
          <w:rFonts w:cs="Times New Roman"/>
          <w:sz w:val="20"/>
          <w:szCs w:val="20"/>
          <w:lang w:eastAsia="es-MX"/>
        </w:rPr>
        <w:t>[8</w:t>
      </w:r>
      <w:r w:rsidRPr="0032477C">
        <w:rPr>
          <w:rFonts w:cs="Times New Roman"/>
          <w:sz w:val="20"/>
          <w:szCs w:val="20"/>
          <w:lang w:eastAsia="es-MX"/>
        </w:rPr>
        <w:t xml:space="preserve">] </w:t>
      </w:r>
      <w:r w:rsidRPr="0032477C">
        <w:rPr>
          <w:rFonts w:cs="Times New Roman"/>
          <w:sz w:val="20"/>
          <w:szCs w:val="20"/>
        </w:rPr>
        <w:t xml:space="preserve">“Demencia”, Organización Mundial de la Salud (OMS), </w:t>
      </w:r>
      <w:r w:rsidRPr="0032477C">
        <w:rPr>
          <w:rFonts w:cs="Times New Roman"/>
          <w:sz w:val="20"/>
          <w:szCs w:val="20"/>
          <w:lang w:eastAsia="es-MX"/>
        </w:rPr>
        <w:t>Nota descripti</w:t>
      </w:r>
      <w:r>
        <w:rPr>
          <w:rFonts w:cs="Times New Roman"/>
          <w:sz w:val="20"/>
          <w:szCs w:val="20"/>
          <w:lang w:eastAsia="es-MX"/>
        </w:rPr>
        <w:t xml:space="preserve">va s/n, </w:t>
      </w:r>
      <w:r w:rsidR="00BD4069">
        <w:rPr>
          <w:rFonts w:cs="Times New Roman"/>
          <w:sz w:val="20"/>
          <w:szCs w:val="20"/>
          <w:lang w:eastAsia="es-MX"/>
        </w:rPr>
        <w:t>abril</w:t>
      </w:r>
      <w:r>
        <w:rPr>
          <w:rFonts w:cs="Times New Roman"/>
          <w:sz w:val="20"/>
          <w:szCs w:val="20"/>
          <w:lang w:eastAsia="es-MX"/>
        </w:rPr>
        <w:t xml:space="preserve"> 2016, [en línea]</w:t>
      </w:r>
    </w:p>
    <w:p w14:paraId="7F1D5114" w14:textId="5AE2ECA5" w:rsidR="009C5ACD" w:rsidRDefault="00713A0C" w:rsidP="008B6806">
      <w:pPr>
        <w:spacing w:after="240"/>
        <w:ind w:firstLine="0"/>
        <w:rPr>
          <w:rStyle w:val="EnlacedeInternet"/>
          <w:rFonts w:cs="Times New Roman"/>
          <w:color w:val="000000" w:themeColor="text1"/>
          <w:sz w:val="20"/>
          <w:szCs w:val="20"/>
          <w:u w:val="none"/>
        </w:rPr>
      </w:pPr>
      <w:r>
        <w:fldChar w:fldCharType="begin"/>
      </w:r>
      <w:r>
        <w:instrText xml:space="preserve"> HYPERLINK "http://www.who.int/mediacentre/factsheets/fs362/es/" </w:instrText>
      </w:r>
      <w:r>
        <w:fldChar w:fldCharType="separate"/>
      </w:r>
      <w:r w:rsidR="009C5ACD" w:rsidRPr="003807F6">
        <w:rPr>
          <w:rStyle w:val="EnlacedeInternet"/>
          <w:rFonts w:cs="Times New Roman"/>
          <w:color w:val="000000" w:themeColor="text1"/>
          <w:sz w:val="20"/>
          <w:szCs w:val="20"/>
          <w:u w:val="none"/>
        </w:rPr>
        <w:t>http://www.who.int/mediacentre/factsheets/fs362/es/</w:t>
      </w:r>
      <w:r>
        <w:rPr>
          <w:rStyle w:val="EnlacedeInternet"/>
          <w:rFonts w:cs="Times New Roman"/>
          <w:color w:val="000000" w:themeColor="text1"/>
          <w:sz w:val="20"/>
          <w:szCs w:val="20"/>
          <w:u w:val="none"/>
        </w:rPr>
        <w:fldChar w:fldCharType="end"/>
      </w:r>
      <w:r w:rsidR="00193713">
        <w:rPr>
          <w:rStyle w:val="EnlacedeInternet"/>
          <w:rFonts w:cs="Times New Roman"/>
          <w:color w:val="000000" w:themeColor="text1"/>
          <w:sz w:val="20"/>
          <w:szCs w:val="20"/>
          <w:u w:val="none"/>
        </w:rPr>
        <w:t>.</w:t>
      </w:r>
    </w:p>
    <w:p w14:paraId="1BF20F6C" w14:textId="60D29228" w:rsidR="00A14522" w:rsidRDefault="009C5ACD" w:rsidP="00A14522">
      <w:pPr>
        <w:ind w:firstLine="0"/>
        <w:rPr>
          <w:rFonts w:cs="Times New Roman"/>
          <w:sz w:val="20"/>
        </w:rPr>
      </w:pPr>
      <w:r>
        <w:rPr>
          <w:rFonts w:cs="Times New Roman"/>
          <w:spacing w:val="15"/>
          <w:sz w:val="20"/>
          <w:szCs w:val="20"/>
          <w:lang w:eastAsia="es-MX"/>
        </w:rPr>
        <w:t>[</w:t>
      </w:r>
      <w:r w:rsidRPr="00A14522">
        <w:rPr>
          <w:rFonts w:cs="Times New Roman"/>
          <w:sz w:val="20"/>
        </w:rPr>
        <w:t xml:space="preserve">9] “Caídas”, Organización Mundial de la Salud (OMS), Nota descriptiva N° 344, </w:t>
      </w:r>
      <w:r w:rsidR="00BD4069" w:rsidRPr="00A14522">
        <w:rPr>
          <w:rFonts w:cs="Times New Roman"/>
          <w:sz w:val="20"/>
        </w:rPr>
        <w:t>octubre</w:t>
      </w:r>
      <w:r w:rsidRPr="00A14522">
        <w:rPr>
          <w:rFonts w:cs="Times New Roman"/>
          <w:sz w:val="20"/>
        </w:rPr>
        <w:t xml:space="preserve"> 2012, [en línea]</w:t>
      </w:r>
    </w:p>
    <w:p w14:paraId="75855984" w14:textId="4E9D522D" w:rsidR="00522765" w:rsidRPr="00A14522" w:rsidRDefault="009C5ACD" w:rsidP="00A14522">
      <w:pPr>
        <w:spacing w:after="240"/>
        <w:ind w:firstLine="0"/>
        <w:rPr>
          <w:rFonts w:cs="Times New Roman"/>
          <w:sz w:val="20"/>
        </w:rPr>
      </w:pPr>
      <w:r w:rsidRPr="00A14522">
        <w:rPr>
          <w:rFonts w:cs="Times New Roman"/>
          <w:sz w:val="20"/>
        </w:rPr>
        <w:t>http://www.who.int/mediacentre/factsheets/fs344/es/</w:t>
      </w:r>
      <w:r w:rsidR="00193713">
        <w:rPr>
          <w:rFonts w:cs="Times New Roman"/>
          <w:sz w:val="20"/>
        </w:rPr>
        <w:t>.</w:t>
      </w:r>
    </w:p>
    <w:p w14:paraId="29789599" w14:textId="296E4B50" w:rsidR="00A14522" w:rsidRDefault="008B6806" w:rsidP="00A14522">
      <w:pPr>
        <w:ind w:firstLine="0"/>
        <w:rPr>
          <w:rFonts w:cs="Times New Roman"/>
          <w:color w:val="000000" w:themeColor="text1"/>
          <w:sz w:val="20"/>
          <w:szCs w:val="20"/>
        </w:rPr>
      </w:pPr>
      <w:r>
        <w:rPr>
          <w:rFonts w:cs="Times New Roman"/>
          <w:color w:val="000000" w:themeColor="text1"/>
          <w:sz w:val="20"/>
          <w:szCs w:val="20"/>
        </w:rPr>
        <w:t>[10] “</w:t>
      </w:r>
      <w:r w:rsidRPr="008B6806">
        <w:rPr>
          <w:rFonts w:cs="Times New Roman"/>
          <w:sz w:val="20"/>
          <w:szCs w:val="20"/>
        </w:rPr>
        <w:t xml:space="preserve">Estadísticas a propósito del… día internacional de las personas </w:t>
      </w:r>
      <w:r>
        <w:rPr>
          <w:rFonts w:cs="Times New Roman"/>
          <w:sz w:val="20"/>
          <w:szCs w:val="20"/>
        </w:rPr>
        <w:t>con discapacidad</w:t>
      </w:r>
      <w:r w:rsidRPr="008B6806">
        <w:rPr>
          <w:rFonts w:cs="Times New Roman"/>
          <w:color w:val="000000" w:themeColor="text1"/>
          <w:sz w:val="20"/>
          <w:szCs w:val="20"/>
        </w:rPr>
        <w:t>”</w:t>
      </w:r>
      <w:r>
        <w:rPr>
          <w:rFonts w:cs="Times New Roman"/>
          <w:color w:val="000000" w:themeColor="text1"/>
          <w:sz w:val="20"/>
          <w:szCs w:val="20"/>
        </w:rPr>
        <w:t xml:space="preserve">, Instituto Nacional de estadística y geografía (INEGI), </w:t>
      </w:r>
      <w:r w:rsidR="00BD4069">
        <w:rPr>
          <w:rFonts w:cs="Times New Roman"/>
          <w:color w:val="000000" w:themeColor="text1"/>
          <w:sz w:val="20"/>
          <w:szCs w:val="20"/>
        </w:rPr>
        <w:t>diciembre</w:t>
      </w:r>
      <w:r w:rsidR="00A14522">
        <w:rPr>
          <w:rFonts w:cs="Times New Roman"/>
          <w:color w:val="000000" w:themeColor="text1"/>
          <w:sz w:val="20"/>
          <w:szCs w:val="20"/>
        </w:rPr>
        <w:t xml:space="preserve"> 2015, [en línea] </w:t>
      </w:r>
    </w:p>
    <w:p w14:paraId="7D107D2F" w14:textId="04667932" w:rsidR="00A14522" w:rsidRDefault="00A14522" w:rsidP="00A14522">
      <w:pPr>
        <w:spacing w:after="240"/>
        <w:ind w:firstLine="0"/>
        <w:rPr>
          <w:rFonts w:cs="Times New Roman"/>
          <w:color w:val="000000" w:themeColor="text1"/>
          <w:sz w:val="20"/>
          <w:szCs w:val="20"/>
        </w:rPr>
      </w:pPr>
      <w:r w:rsidRPr="00A14522">
        <w:rPr>
          <w:rFonts w:cs="Times New Roman"/>
          <w:color w:val="000000" w:themeColor="text1"/>
          <w:sz w:val="20"/>
          <w:szCs w:val="20"/>
        </w:rPr>
        <w:t>http://conadis.gob.mx/gob.mx/transparencia/transparencia_focalizada/discapacidad028129.pdf</w:t>
      </w:r>
      <w:r w:rsidR="00193713">
        <w:rPr>
          <w:rFonts w:cs="Times New Roman"/>
          <w:color w:val="000000" w:themeColor="text1"/>
          <w:sz w:val="20"/>
          <w:szCs w:val="20"/>
        </w:rPr>
        <w:t>.</w:t>
      </w:r>
    </w:p>
    <w:p w14:paraId="1C4ADB17" w14:textId="6A441567" w:rsidR="00522765" w:rsidRPr="00193713" w:rsidRDefault="00A14522" w:rsidP="00A14522">
      <w:pPr>
        <w:spacing w:after="240"/>
        <w:ind w:firstLine="0"/>
        <w:rPr>
          <w:rStyle w:val="EnlacedeInternet"/>
          <w:rFonts w:cs="Times New Roman"/>
          <w:color w:val="auto"/>
          <w:sz w:val="20"/>
          <w:szCs w:val="20"/>
          <w:u w:val="none"/>
        </w:rPr>
      </w:pPr>
      <w:r>
        <w:rPr>
          <w:rFonts w:cs="Times New Roman"/>
          <w:color w:val="000000" w:themeColor="text1"/>
          <w:sz w:val="20"/>
          <w:szCs w:val="20"/>
        </w:rPr>
        <w:t>[</w:t>
      </w:r>
      <w:r w:rsidRPr="00193713">
        <w:rPr>
          <w:rFonts w:cs="Times New Roman"/>
          <w:sz w:val="20"/>
          <w:szCs w:val="20"/>
        </w:rPr>
        <w:t>11</w:t>
      </w:r>
      <w:r w:rsidR="00522765" w:rsidRPr="00193713">
        <w:rPr>
          <w:rFonts w:cs="Times New Roman"/>
          <w:sz w:val="20"/>
          <w:szCs w:val="20"/>
        </w:rPr>
        <w:t xml:space="preserve">] </w:t>
      </w:r>
      <w:r w:rsidR="00522765" w:rsidRPr="00193713">
        <w:rPr>
          <w:rFonts w:cs="Times New Roman"/>
          <w:i/>
          <w:sz w:val="20"/>
          <w:szCs w:val="20"/>
        </w:rPr>
        <w:t xml:space="preserve">Norma Oficial Mexicana para la atención a la salud del niño </w:t>
      </w:r>
      <w:r w:rsidR="00522765" w:rsidRPr="00193713">
        <w:rPr>
          <w:rFonts w:cs="Times New Roman"/>
          <w:sz w:val="20"/>
          <w:szCs w:val="20"/>
        </w:rPr>
        <w:t>(NOM-031-SSA2)</w:t>
      </w:r>
      <w:r w:rsidR="000275CC" w:rsidRPr="00193713">
        <w:rPr>
          <w:rFonts w:cs="Times New Roman"/>
          <w:sz w:val="20"/>
          <w:szCs w:val="20"/>
        </w:rPr>
        <w:t>, Secretaria de Salud, 1999,</w:t>
      </w:r>
      <w:r w:rsidR="00522765" w:rsidRPr="00193713">
        <w:rPr>
          <w:rFonts w:cs="Times New Roman"/>
          <w:sz w:val="20"/>
          <w:szCs w:val="20"/>
        </w:rPr>
        <w:t xml:space="preserve"> [en línea]</w:t>
      </w:r>
      <w:r w:rsidR="00522765" w:rsidRPr="00193713">
        <w:rPr>
          <w:sz w:val="20"/>
          <w:szCs w:val="20"/>
        </w:rPr>
        <w:t xml:space="preserve"> </w:t>
      </w:r>
      <w:r w:rsidR="00522765" w:rsidRPr="00193713">
        <w:rPr>
          <w:rFonts w:cs="Times New Roman"/>
          <w:sz w:val="20"/>
          <w:szCs w:val="20"/>
        </w:rPr>
        <w:t>http://www.salud.gob.mx/unidades/cdi/nom/031ssa29.html</w:t>
      </w:r>
      <w:r w:rsidR="00193713" w:rsidRPr="00193713">
        <w:rPr>
          <w:rFonts w:cs="Times New Roman"/>
          <w:sz w:val="20"/>
          <w:szCs w:val="20"/>
        </w:rPr>
        <w:t>.</w:t>
      </w:r>
    </w:p>
    <w:p w14:paraId="0FA6DF88" w14:textId="450A3451" w:rsidR="00522765" w:rsidRPr="00BD4069" w:rsidRDefault="0078765C" w:rsidP="00B7323C">
      <w:pPr>
        <w:ind w:firstLine="0"/>
        <w:rPr>
          <w:rFonts w:cs="Times New Roman"/>
          <w:b/>
          <w:sz w:val="20"/>
        </w:rPr>
      </w:pPr>
      <w:r>
        <w:rPr>
          <w:rFonts w:cs="Times New Roman"/>
          <w:color w:val="000000" w:themeColor="text1"/>
          <w:sz w:val="20"/>
          <w:szCs w:val="20"/>
        </w:rPr>
        <w:t>[12</w:t>
      </w:r>
      <w:r w:rsidR="00522765" w:rsidRPr="00AE0A4D">
        <w:rPr>
          <w:rFonts w:cs="Times New Roman"/>
          <w:color w:val="000000" w:themeColor="text1"/>
          <w:sz w:val="20"/>
          <w:szCs w:val="20"/>
        </w:rPr>
        <w:t>]</w:t>
      </w:r>
      <w:r w:rsidR="00522765" w:rsidRPr="00AE0A4D">
        <w:rPr>
          <w:rFonts w:cs="Times New Roman"/>
          <w:sz w:val="20"/>
          <w:szCs w:val="20"/>
          <w:lang w:val="es-ES"/>
        </w:rPr>
        <w:t xml:space="preserve"> </w:t>
      </w:r>
      <w:r w:rsidR="00B7323C" w:rsidRPr="00B7323C">
        <w:rPr>
          <w:rFonts w:cs="Times New Roman"/>
          <w:i/>
          <w:sz w:val="20"/>
          <w:szCs w:val="20"/>
          <w:lang w:val="es-ES"/>
        </w:rPr>
        <w:t>“Guía De Diagnóstico Y Manejo (Caídas)”</w:t>
      </w:r>
      <w:r w:rsidR="00B7323C">
        <w:rPr>
          <w:rFonts w:cs="Times New Roman"/>
          <w:sz w:val="20"/>
          <w:szCs w:val="20"/>
          <w:lang w:val="es-ES"/>
        </w:rPr>
        <w:t xml:space="preserve">, </w:t>
      </w:r>
      <w:r w:rsidR="00B7323C" w:rsidRPr="00B7323C">
        <w:rPr>
          <w:rFonts w:cs="Times New Roman"/>
          <w:sz w:val="20"/>
          <w:szCs w:val="20"/>
          <w:lang w:val="es-ES"/>
        </w:rPr>
        <w:t>Organización Panamericana De La Salud</w:t>
      </w:r>
      <w:r w:rsidR="00B7323C">
        <w:rPr>
          <w:rFonts w:cs="Times New Roman"/>
          <w:sz w:val="20"/>
          <w:szCs w:val="20"/>
          <w:lang w:val="es-ES"/>
        </w:rPr>
        <w:t xml:space="preserve">, </w:t>
      </w:r>
      <w:r w:rsidR="00B7323C" w:rsidRPr="00B7323C">
        <w:rPr>
          <w:rFonts w:cs="Times New Roman"/>
          <w:sz w:val="20"/>
          <w:szCs w:val="20"/>
          <w:lang w:val="es-ES"/>
        </w:rPr>
        <w:t>Organización Mundial De La Salu</w:t>
      </w:r>
      <w:r w:rsidR="00B7323C">
        <w:rPr>
          <w:rFonts w:cs="Times New Roman"/>
          <w:sz w:val="20"/>
          <w:szCs w:val="20"/>
          <w:lang w:val="es-ES"/>
        </w:rPr>
        <w:t>d</w:t>
      </w:r>
      <w:r w:rsidR="00B7323C">
        <w:rPr>
          <w:rFonts w:cs="Times New Roman"/>
          <w:sz w:val="20"/>
          <w:szCs w:val="20"/>
        </w:rPr>
        <w:t xml:space="preserve">, [en línea] </w:t>
      </w:r>
      <w:r w:rsidR="00713A0C">
        <w:fldChar w:fldCharType="begin"/>
      </w:r>
      <w:r w:rsidR="00713A0C">
        <w:instrText xml:space="preserve"> HYPERLINK "http://www.sld.cu/galerias/pdf/sitios/gericuba/guia05.pdf" </w:instrText>
      </w:r>
      <w:r w:rsidR="00713A0C">
        <w:fldChar w:fldCharType="separate"/>
      </w:r>
      <w:r w:rsidR="00B7323C" w:rsidRPr="00BD4069">
        <w:rPr>
          <w:rStyle w:val="Hipervnculo"/>
          <w:rFonts w:cs="Times New Roman"/>
          <w:b w:val="0"/>
          <w:sz w:val="20"/>
        </w:rPr>
        <w:t>http://www.sld.cu/galerias/pdf/sitios/gericuba/guia05.pdf</w:t>
      </w:r>
      <w:r w:rsidR="00713A0C">
        <w:rPr>
          <w:rStyle w:val="Hipervnculo"/>
          <w:rFonts w:cs="Times New Roman"/>
          <w:b w:val="0"/>
          <w:sz w:val="20"/>
        </w:rPr>
        <w:fldChar w:fldCharType="end"/>
      </w:r>
    </w:p>
    <w:p w14:paraId="7F23D4CB" w14:textId="77777777" w:rsidR="00B7323C" w:rsidRPr="00BD4069" w:rsidRDefault="00B7323C" w:rsidP="00B7323C">
      <w:pPr>
        <w:ind w:firstLine="0"/>
        <w:rPr>
          <w:rFonts w:cs="Times New Roman"/>
          <w:b/>
          <w:sz w:val="20"/>
        </w:rPr>
      </w:pPr>
    </w:p>
    <w:p w14:paraId="1AF571DF" w14:textId="1756B8B0" w:rsidR="00B7323C" w:rsidRPr="00B7323C" w:rsidRDefault="00B7323C" w:rsidP="00B7323C">
      <w:pPr>
        <w:spacing w:after="240"/>
        <w:ind w:firstLine="0"/>
        <w:rPr>
          <w:rFonts w:cs="Times New Roman"/>
          <w:sz w:val="20"/>
          <w:szCs w:val="20"/>
          <w:lang w:eastAsia="es-MX"/>
        </w:rPr>
      </w:pPr>
      <w:r>
        <w:rPr>
          <w:rFonts w:cs="Times New Roman"/>
          <w:sz w:val="20"/>
          <w:szCs w:val="20"/>
          <w:lang w:eastAsia="es-MX"/>
        </w:rPr>
        <w:t>[13] A.K. Bourke, J.</w:t>
      </w:r>
      <w:r w:rsidR="008E7F3F">
        <w:rPr>
          <w:rFonts w:cs="Times New Roman"/>
          <w:sz w:val="20"/>
          <w:szCs w:val="20"/>
          <w:lang w:eastAsia="es-MX"/>
        </w:rPr>
        <w:t xml:space="preserve"> </w:t>
      </w:r>
      <w:r>
        <w:rPr>
          <w:rFonts w:cs="Times New Roman"/>
          <w:sz w:val="20"/>
          <w:szCs w:val="20"/>
          <w:lang w:eastAsia="es-MX"/>
        </w:rPr>
        <w:t>V. O’Brien, G.</w:t>
      </w:r>
      <w:r w:rsidR="008E7F3F">
        <w:rPr>
          <w:rFonts w:cs="Times New Roman"/>
          <w:sz w:val="20"/>
          <w:szCs w:val="20"/>
          <w:lang w:eastAsia="es-MX"/>
        </w:rPr>
        <w:t xml:space="preserve"> </w:t>
      </w:r>
      <w:r>
        <w:rPr>
          <w:rFonts w:cs="Times New Roman"/>
          <w:sz w:val="20"/>
          <w:szCs w:val="20"/>
          <w:lang w:eastAsia="es-MX"/>
        </w:rPr>
        <w:t xml:space="preserve">M. Lyons, </w:t>
      </w:r>
      <w:r w:rsidRPr="009449B9">
        <w:rPr>
          <w:rFonts w:cs="Times New Roman"/>
          <w:sz w:val="20"/>
          <w:szCs w:val="20"/>
          <w:lang w:eastAsia="es-MX"/>
        </w:rPr>
        <w:t>“</w:t>
      </w:r>
      <w:r w:rsidRPr="00B7323C">
        <w:rPr>
          <w:rFonts w:cs="Times New Roman"/>
          <w:i/>
          <w:sz w:val="20"/>
          <w:szCs w:val="20"/>
          <w:lang w:eastAsia="es-MX"/>
        </w:rPr>
        <w:t>Evaluation of a threshold-based triaxial accelerometer fall detection algorithm</w:t>
      </w:r>
      <w:r w:rsidRPr="009449B9">
        <w:rPr>
          <w:rFonts w:cs="Times New Roman"/>
          <w:sz w:val="20"/>
          <w:szCs w:val="20"/>
          <w:lang w:eastAsia="es-MX"/>
        </w:rPr>
        <w:t>”</w:t>
      </w:r>
      <w:r>
        <w:rPr>
          <w:rFonts w:cs="Times New Roman"/>
          <w:sz w:val="20"/>
          <w:szCs w:val="20"/>
          <w:lang w:eastAsia="es-MX"/>
        </w:rPr>
        <w:t xml:space="preserve">, Departamento de Educación Física y Ciencias Deportivas Universidad de Limerick, Irlanda, 8 de </w:t>
      </w:r>
      <w:r w:rsidR="00BD4069">
        <w:rPr>
          <w:rFonts w:cs="Times New Roman"/>
          <w:sz w:val="20"/>
          <w:szCs w:val="20"/>
          <w:lang w:eastAsia="es-MX"/>
        </w:rPr>
        <w:t>septiembre</w:t>
      </w:r>
      <w:r>
        <w:rPr>
          <w:rFonts w:cs="Times New Roman"/>
          <w:sz w:val="20"/>
          <w:szCs w:val="20"/>
          <w:lang w:eastAsia="es-MX"/>
        </w:rPr>
        <w:t xml:space="preserve"> de 2006, [en línea] </w:t>
      </w:r>
      <w:r w:rsidRPr="00D5516C">
        <w:rPr>
          <w:rFonts w:cs="Times New Roman"/>
          <w:sz w:val="20"/>
          <w:szCs w:val="20"/>
          <w:lang w:eastAsia="es-MX"/>
        </w:rPr>
        <w:t>http://citeseerx.ist.psu.edu/viewdoc/download?doi=10.1.1.324.3753&amp;rep=rep1&amp;type=pdf</w:t>
      </w:r>
    </w:p>
    <w:p w14:paraId="717A330C" w14:textId="1C2101A2" w:rsidR="00522765" w:rsidRDefault="00B7323C" w:rsidP="00522765">
      <w:pPr>
        <w:spacing w:before="120" w:after="240"/>
        <w:ind w:firstLine="0"/>
        <w:rPr>
          <w:rStyle w:val="EnlacedeInternet"/>
          <w:rFonts w:cs="Times New Roman"/>
          <w:color w:val="000000" w:themeColor="text1"/>
          <w:sz w:val="20"/>
          <w:szCs w:val="20"/>
          <w:u w:val="none"/>
        </w:rPr>
      </w:pPr>
      <w:r>
        <w:rPr>
          <w:rStyle w:val="EnlacedeInternet"/>
          <w:rFonts w:cs="Times New Roman"/>
          <w:color w:val="000000" w:themeColor="text1"/>
          <w:sz w:val="20"/>
          <w:szCs w:val="20"/>
          <w:u w:val="none"/>
        </w:rPr>
        <w:t>[14</w:t>
      </w:r>
      <w:r w:rsidR="00522765">
        <w:rPr>
          <w:rStyle w:val="EnlacedeInternet"/>
          <w:rFonts w:cs="Times New Roman"/>
          <w:color w:val="000000" w:themeColor="text1"/>
          <w:sz w:val="20"/>
          <w:szCs w:val="20"/>
          <w:u w:val="none"/>
        </w:rPr>
        <w:t xml:space="preserve">] J. C. Samperio, E. L. Dávila, A. L. Esqueda, O. V. Monroy, </w:t>
      </w:r>
      <w:r w:rsidR="00522765">
        <w:rPr>
          <w:rStyle w:val="EnlacedeInternet"/>
          <w:rFonts w:cs="Times New Roman"/>
          <w:i/>
          <w:color w:val="000000" w:themeColor="text1"/>
          <w:sz w:val="20"/>
          <w:szCs w:val="20"/>
          <w:u w:val="none"/>
        </w:rPr>
        <w:t xml:space="preserve">La actividad física y el deporte en el adulto mayor, </w:t>
      </w:r>
      <w:r w:rsidR="00522765">
        <w:rPr>
          <w:rStyle w:val="EnlacedeInternet"/>
          <w:rFonts w:cs="Times New Roman"/>
          <w:color w:val="000000" w:themeColor="text1"/>
          <w:sz w:val="20"/>
          <w:szCs w:val="20"/>
          <w:u w:val="none"/>
        </w:rPr>
        <w:t xml:space="preserve">[en línea] </w:t>
      </w:r>
      <w:r w:rsidR="00522765" w:rsidRPr="000B1C4A">
        <w:rPr>
          <w:rFonts w:cs="Times New Roman"/>
          <w:sz w:val="20"/>
          <w:szCs w:val="20"/>
        </w:rPr>
        <w:t>http://www.salud.gob.mx/unidades/cdi/documentos/DOCSAL7516.pdf</w:t>
      </w:r>
      <w:r w:rsidR="00193713">
        <w:rPr>
          <w:rFonts w:cs="Times New Roman"/>
          <w:sz w:val="20"/>
          <w:szCs w:val="20"/>
        </w:rPr>
        <w:t>.</w:t>
      </w:r>
    </w:p>
    <w:p w14:paraId="151A0EE4" w14:textId="27454373" w:rsidR="00522765" w:rsidRDefault="00B7323C" w:rsidP="00522765">
      <w:pPr>
        <w:tabs>
          <w:tab w:val="right" w:pos="8838"/>
        </w:tabs>
        <w:spacing w:before="240"/>
        <w:ind w:firstLine="0"/>
        <w:rPr>
          <w:rFonts w:cs="Times New Roman"/>
          <w:color w:val="000000" w:themeColor="text1"/>
          <w:sz w:val="20"/>
          <w:szCs w:val="20"/>
        </w:rPr>
      </w:pPr>
      <w:r>
        <w:rPr>
          <w:rFonts w:cs="Times New Roman"/>
          <w:color w:val="000000" w:themeColor="text1"/>
          <w:sz w:val="20"/>
          <w:szCs w:val="20"/>
        </w:rPr>
        <w:t>[15</w:t>
      </w:r>
      <w:r w:rsidR="0078765C">
        <w:rPr>
          <w:rFonts w:cs="Times New Roman"/>
          <w:color w:val="000000" w:themeColor="text1"/>
          <w:sz w:val="20"/>
          <w:szCs w:val="20"/>
        </w:rPr>
        <w:t>] “Controla tu riesgo</w:t>
      </w:r>
      <w:r w:rsidR="00522765">
        <w:rPr>
          <w:rFonts w:cs="Times New Roman"/>
          <w:color w:val="000000" w:themeColor="text1"/>
          <w:sz w:val="20"/>
          <w:szCs w:val="20"/>
        </w:rPr>
        <w:t>: Frecuencia Cardiaca”, Sociedad Española de Cardiología, [en línea]</w:t>
      </w:r>
    </w:p>
    <w:p w14:paraId="36B369C3" w14:textId="3A4E0E2B" w:rsidR="00522765" w:rsidRDefault="00522765" w:rsidP="00193713">
      <w:pPr>
        <w:tabs>
          <w:tab w:val="right" w:pos="8838"/>
        </w:tabs>
        <w:spacing w:after="240"/>
        <w:ind w:firstLine="0"/>
        <w:rPr>
          <w:rStyle w:val="EnlacedeInternet"/>
          <w:rFonts w:cs="Times New Roman"/>
          <w:color w:val="000000" w:themeColor="text1"/>
          <w:sz w:val="20"/>
          <w:szCs w:val="20"/>
          <w:u w:val="none"/>
        </w:rPr>
      </w:pPr>
      <w:r w:rsidRPr="002E1F20">
        <w:rPr>
          <w:rFonts w:cs="Times New Roman"/>
          <w:color w:val="000000" w:themeColor="text1"/>
          <w:sz w:val="20"/>
          <w:szCs w:val="20"/>
        </w:rPr>
        <w:t>http://www.fundaciondelcorazon.com/images/stories/file/controla-tu-riesgo-frecuencia-cardiaca.pdf</w:t>
      </w:r>
      <w:r w:rsidR="00193713">
        <w:rPr>
          <w:rFonts w:cs="Times New Roman"/>
          <w:color w:val="000000" w:themeColor="text1"/>
          <w:sz w:val="20"/>
          <w:szCs w:val="20"/>
        </w:rPr>
        <w:t>.</w:t>
      </w:r>
    </w:p>
    <w:p w14:paraId="7567A303" w14:textId="25DE9A20" w:rsidR="00A56F62" w:rsidRDefault="00B7323C" w:rsidP="00193713">
      <w:pPr>
        <w:ind w:firstLine="0"/>
        <w:rPr>
          <w:rFonts w:cs="Times New Roman"/>
          <w:sz w:val="20"/>
          <w:szCs w:val="20"/>
        </w:rPr>
      </w:pPr>
      <w:r>
        <w:rPr>
          <w:rFonts w:cs="Times New Roman"/>
          <w:sz w:val="20"/>
          <w:szCs w:val="20"/>
        </w:rPr>
        <w:t>[16</w:t>
      </w:r>
      <w:r w:rsidR="00A56F62" w:rsidRPr="00A56F62">
        <w:rPr>
          <w:rFonts w:cs="Times New Roman"/>
          <w:sz w:val="20"/>
          <w:szCs w:val="20"/>
        </w:rPr>
        <w:t>] Centronic component</w:t>
      </w:r>
      <w:r w:rsidR="00193713">
        <w:rPr>
          <w:rFonts w:cs="Times New Roman"/>
          <w:sz w:val="20"/>
          <w:szCs w:val="20"/>
        </w:rPr>
        <w:t>e</w:t>
      </w:r>
      <w:r w:rsidR="00A56F62" w:rsidRPr="00A56F62">
        <w:rPr>
          <w:rFonts w:cs="Times New Roman"/>
          <w:sz w:val="20"/>
          <w:szCs w:val="20"/>
        </w:rPr>
        <w:t xml:space="preserve">s </w:t>
      </w:r>
      <w:r w:rsidR="00193713" w:rsidRPr="00A56F62">
        <w:rPr>
          <w:rFonts w:cs="Times New Roman"/>
          <w:sz w:val="20"/>
          <w:szCs w:val="20"/>
        </w:rPr>
        <w:t>electró</w:t>
      </w:r>
      <w:r w:rsidR="00193713">
        <w:rPr>
          <w:rFonts w:cs="Times New Roman"/>
          <w:sz w:val="20"/>
          <w:szCs w:val="20"/>
        </w:rPr>
        <w:t xml:space="preserve">nicos termistores octubre, 2016, </w:t>
      </w:r>
      <w:r w:rsidR="00DC2FAB">
        <w:rPr>
          <w:rFonts w:cs="Times New Roman"/>
          <w:sz w:val="20"/>
          <w:szCs w:val="20"/>
        </w:rPr>
        <w:t>disponible en</w:t>
      </w:r>
    </w:p>
    <w:p w14:paraId="3EA90668" w14:textId="2B0EFC11" w:rsidR="00A56F62" w:rsidRPr="00193713" w:rsidRDefault="00A56F62" w:rsidP="00193713">
      <w:pPr>
        <w:spacing w:after="240"/>
        <w:ind w:firstLine="0"/>
        <w:rPr>
          <w:rStyle w:val="EnlacedeInternet"/>
          <w:rFonts w:cs="Times New Roman"/>
          <w:color w:val="auto"/>
          <w:sz w:val="20"/>
          <w:szCs w:val="20"/>
          <w:u w:val="none"/>
        </w:rPr>
      </w:pPr>
      <w:r w:rsidRPr="00A56F62">
        <w:rPr>
          <w:rFonts w:cs="Times New Roman"/>
          <w:sz w:val="20"/>
          <w:szCs w:val="20"/>
        </w:rPr>
        <w:lastRenderedPageBreak/>
        <w:t>http://www.cetronic.es/sqlcommerce/disenos/plantilla1/seccion/Catalogo.jsp?idIdioma=&amp;idTienda=93&amp;cPath=942</w:t>
      </w:r>
      <w:r w:rsidR="00193713">
        <w:rPr>
          <w:rFonts w:cs="Times New Roman"/>
          <w:sz w:val="20"/>
          <w:szCs w:val="20"/>
        </w:rPr>
        <w:t>.</w:t>
      </w:r>
    </w:p>
    <w:p w14:paraId="358F715F" w14:textId="23C1F7F6" w:rsidR="007F2D13" w:rsidRPr="009E5772" w:rsidRDefault="00B7323C" w:rsidP="00193713">
      <w:pPr>
        <w:spacing w:after="240"/>
        <w:ind w:firstLine="0"/>
        <w:rPr>
          <w:rFonts w:cs="Times New Roman"/>
          <w:sz w:val="20"/>
          <w:szCs w:val="20"/>
        </w:rPr>
      </w:pPr>
      <w:r>
        <w:rPr>
          <w:rStyle w:val="EnlacedeInternet"/>
          <w:rFonts w:cs="Times New Roman"/>
          <w:color w:val="000000" w:themeColor="text1"/>
          <w:sz w:val="20"/>
          <w:szCs w:val="20"/>
          <w:u w:val="none"/>
        </w:rPr>
        <w:t>[17</w:t>
      </w:r>
      <w:r w:rsidR="00522765" w:rsidRPr="007C34AD">
        <w:rPr>
          <w:rStyle w:val="EnlacedeInternet"/>
          <w:rFonts w:cs="Times New Roman"/>
          <w:color w:val="000000" w:themeColor="text1"/>
          <w:sz w:val="20"/>
          <w:szCs w:val="20"/>
          <w:u w:val="none"/>
        </w:rPr>
        <w:t xml:space="preserve">] </w:t>
      </w:r>
      <w:r w:rsidR="00522765" w:rsidRPr="007C34AD">
        <w:rPr>
          <w:rFonts w:cs="Times New Roman"/>
          <w:sz w:val="20"/>
          <w:szCs w:val="20"/>
        </w:rPr>
        <w:t xml:space="preserve">M. Pérez, J Álvarez, J Campo, J Férreo y G. Grillo, </w:t>
      </w:r>
      <w:r w:rsidR="00522765" w:rsidRPr="007C34AD">
        <w:rPr>
          <w:rFonts w:cs="Times New Roman"/>
          <w:i/>
          <w:sz w:val="20"/>
          <w:szCs w:val="20"/>
        </w:rPr>
        <w:t>Instrumentación Electrónica, 2</w:t>
      </w:r>
      <w:r w:rsidR="00862C1D">
        <w:rPr>
          <w:rFonts w:cs="Times New Roman"/>
          <w:sz w:val="20"/>
          <w:szCs w:val="20"/>
        </w:rPr>
        <w:t>ª ed.</w:t>
      </w:r>
      <w:r w:rsidR="00193713">
        <w:rPr>
          <w:rFonts w:cs="Times New Roman"/>
          <w:sz w:val="20"/>
          <w:szCs w:val="20"/>
        </w:rPr>
        <w:t xml:space="preserve"> Madrid</w:t>
      </w:r>
      <w:r w:rsidR="00522765" w:rsidRPr="007C34AD">
        <w:rPr>
          <w:rFonts w:cs="Times New Roman"/>
          <w:sz w:val="20"/>
          <w:szCs w:val="20"/>
        </w:rPr>
        <w:t>,</w:t>
      </w:r>
      <w:r w:rsidR="00193713">
        <w:rPr>
          <w:rFonts w:cs="Times New Roman"/>
          <w:sz w:val="20"/>
          <w:szCs w:val="20"/>
        </w:rPr>
        <w:t xml:space="preserve"> </w:t>
      </w:r>
      <w:r w:rsidR="00522765" w:rsidRPr="007C34AD">
        <w:rPr>
          <w:rFonts w:cs="Times New Roman"/>
          <w:sz w:val="20"/>
          <w:szCs w:val="20"/>
        </w:rPr>
        <w:t xml:space="preserve">España, Ed. </w:t>
      </w:r>
      <w:r w:rsidR="00522765" w:rsidRPr="009E5772">
        <w:rPr>
          <w:rFonts w:cs="Times New Roman"/>
          <w:sz w:val="20"/>
          <w:szCs w:val="20"/>
        </w:rPr>
        <w:t>Thomson, 2004, cap. 6, Sensores de temperatura de resistencia metálica, pp.207-223</w:t>
      </w:r>
      <w:r w:rsidR="00193713" w:rsidRPr="009E5772">
        <w:rPr>
          <w:rFonts w:cs="Times New Roman"/>
          <w:sz w:val="20"/>
          <w:szCs w:val="20"/>
        </w:rPr>
        <w:t>.</w:t>
      </w:r>
    </w:p>
    <w:p w14:paraId="12E4B547" w14:textId="67B2E973" w:rsidR="0035210E" w:rsidRDefault="00B7323C" w:rsidP="0035210E">
      <w:pPr>
        <w:autoSpaceDE w:val="0"/>
        <w:autoSpaceDN w:val="0"/>
        <w:adjustRightInd w:val="0"/>
        <w:ind w:firstLine="0"/>
        <w:rPr>
          <w:rFonts w:cs="Times New Roman"/>
          <w:sz w:val="20"/>
          <w:szCs w:val="20"/>
        </w:rPr>
      </w:pPr>
      <w:r>
        <w:rPr>
          <w:rFonts w:cs="Times New Roman"/>
          <w:sz w:val="20"/>
          <w:szCs w:val="20"/>
          <w:lang w:val="en-US"/>
        </w:rPr>
        <w:t>[18</w:t>
      </w:r>
      <w:r w:rsidR="0035210E" w:rsidRPr="000B2C39">
        <w:rPr>
          <w:rFonts w:cs="Times New Roman"/>
          <w:sz w:val="20"/>
          <w:szCs w:val="20"/>
          <w:lang w:val="en-US"/>
        </w:rPr>
        <w:t xml:space="preserve">] </w:t>
      </w:r>
      <w:r w:rsidR="0035210E" w:rsidRPr="007C34AD">
        <w:rPr>
          <w:rFonts w:cs="Times New Roman"/>
          <w:sz w:val="20"/>
          <w:szCs w:val="20"/>
          <w:lang w:val="en-US"/>
        </w:rPr>
        <w:t xml:space="preserve">A. K. Jain, L. Hong, and S. Pankanti, “Biometrics: Promising </w:t>
      </w:r>
      <w:r w:rsidR="00F1039B">
        <w:rPr>
          <w:rFonts w:cs="Times New Roman"/>
          <w:sz w:val="20"/>
          <w:szCs w:val="20"/>
          <w:lang w:val="en-US"/>
        </w:rPr>
        <w:t>frontiers for emerging identifi</w:t>
      </w:r>
      <w:r w:rsidR="0035210E" w:rsidRPr="007C34AD">
        <w:rPr>
          <w:rFonts w:cs="Times New Roman"/>
          <w:sz w:val="20"/>
          <w:szCs w:val="20"/>
          <w:lang w:val="en-US"/>
        </w:rPr>
        <w:t xml:space="preserve">cation market,” Department of </w:t>
      </w:r>
      <w:r w:rsidR="0035210E" w:rsidRPr="000B2C39">
        <w:rPr>
          <w:rFonts w:cs="Times New Roman"/>
          <w:sz w:val="20"/>
          <w:szCs w:val="20"/>
          <w:lang w:val="en-US"/>
        </w:rPr>
        <w:t>Comp</w:t>
      </w:r>
      <w:r w:rsidR="0035210E" w:rsidRPr="007C34AD">
        <w:rPr>
          <w:rFonts w:cs="Times New Roman"/>
          <w:sz w:val="20"/>
          <w:szCs w:val="20"/>
          <w:lang w:val="en-US"/>
        </w:rPr>
        <w:t xml:space="preserve">uter Science, Michigan </w:t>
      </w:r>
      <w:r w:rsidR="0035210E">
        <w:rPr>
          <w:rFonts w:cs="Times New Roman"/>
          <w:sz w:val="20"/>
          <w:szCs w:val="20"/>
          <w:lang w:val="en-US"/>
        </w:rPr>
        <w:t xml:space="preserve">State University, East Lansing, </w:t>
      </w:r>
      <w:r w:rsidR="0035210E" w:rsidRPr="007C34AD">
        <w:rPr>
          <w:rFonts w:cs="Times New Roman"/>
          <w:sz w:val="20"/>
          <w:szCs w:val="20"/>
          <w:lang w:val="en-US"/>
        </w:rPr>
        <w:t xml:space="preserve">Michigan, USA, Tech. </w:t>
      </w:r>
      <w:r w:rsidR="0035210E" w:rsidRPr="00522765">
        <w:rPr>
          <w:rFonts w:cs="Times New Roman"/>
          <w:sz w:val="20"/>
          <w:szCs w:val="20"/>
        </w:rPr>
        <w:t>Rep. MSU-CSE-00-2, Feb. 2000.</w:t>
      </w:r>
    </w:p>
    <w:p w14:paraId="26AB7E57" w14:textId="77777777" w:rsidR="0035210E" w:rsidRDefault="0035210E" w:rsidP="0035210E">
      <w:pPr>
        <w:autoSpaceDE w:val="0"/>
        <w:autoSpaceDN w:val="0"/>
        <w:adjustRightInd w:val="0"/>
        <w:ind w:firstLine="0"/>
        <w:rPr>
          <w:rFonts w:cs="Times New Roman"/>
          <w:sz w:val="20"/>
          <w:szCs w:val="20"/>
        </w:rPr>
      </w:pPr>
    </w:p>
    <w:p w14:paraId="4284F2E2" w14:textId="462F3FBE" w:rsidR="0035210E" w:rsidRDefault="00B7323C" w:rsidP="0035210E">
      <w:pPr>
        <w:pStyle w:val="Textoindependiente"/>
        <w:spacing w:after="100" w:afterAutospacing="1" w:line="240" w:lineRule="auto"/>
        <w:ind w:right="454"/>
        <w:jc w:val="both"/>
        <w:rPr>
          <w:rFonts w:cs="Times New Roman"/>
          <w:sz w:val="20"/>
          <w:szCs w:val="20"/>
        </w:rPr>
      </w:pPr>
      <w:r w:rsidRPr="00985DFF">
        <w:rPr>
          <w:rFonts w:cs="Times New Roman"/>
          <w:sz w:val="20"/>
          <w:szCs w:val="20"/>
        </w:rPr>
        <w:t>[19</w:t>
      </w:r>
      <w:r w:rsidR="0035210E" w:rsidRPr="00985DFF">
        <w:rPr>
          <w:rFonts w:cs="Times New Roman"/>
          <w:sz w:val="20"/>
          <w:szCs w:val="20"/>
        </w:rPr>
        <w:t xml:space="preserve">] M. Pérez, J Álvarez, J Campo, J Férreo y G. Grillo, </w:t>
      </w:r>
      <w:r w:rsidR="0035210E" w:rsidRPr="00985DFF">
        <w:rPr>
          <w:rFonts w:cs="Times New Roman"/>
          <w:i/>
          <w:sz w:val="20"/>
          <w:szCs w:val="20"/>
        </w:rPr>
        <w:t>Instrumentación Electrónica, 2</w:t>
      </w:r>
      <w:r w:rsidR="00253F70" w:rsidRPr="00985DFF">
        <w:rPr>
          <w:rFonts w:cs="Times New Roman"/>
          <w:sz w:val="20"/>
          <w:szCs w:val="20"/>
        </w:rPr>
        <w:t>ª</w:t>
      </w:r>
      <w:r w:rsidR="00862C1D" w:rsidRPr="00985DFF">
        <w:rPr>
          <w:rFonts w:cs="Times New Roman"/>
          <w:sz w:val="20"/>
          <w:szCs w:val="20"/>
        </w:rPr>
        <w:t xml:space="preserve"> e</w:t>
      </w:r>
      <w:r w:rsidR="00F1039B" w:rsidRPr="00985DFF">
        <w:rPr>
          <w:rFonts w:cs="Times New Roman"/>
          <w:sz w:val="20"/>
          <w:szCs w:val="20"/>
        </w:rPr>
        <w:t>d</w:t>
      </w:r>
      <w:r w:rsidR="00862C1D" w:rsidRPr="00985DFF">
        <w:rPr>
          <w:rFonts w:cs="Times New Roman"/>
          <w:sz w:val="20"/>
          <w:szCs w:val="20"/>
        </w:rPr>
        <w:t>.</w:t>
      </w:r>
      <w:r w:rsidR="0035210E" w:rsidRPr="00985DFF">
        <w:rPr>
          <w:rFonts w:cs="Times New Roman"/>
          <w:sz w:val="20"/>
          <w:szCs w:val="20"/>
        </w:rPr>
        <w:t xml:space="preserve"> </w:t>
      </w:r>
      <w:r w:rsidR="00253F70" w:rsidRPr="00985DFF">
        <w:rPr>
          <w:rFonts w:cs="Times New Roman"/>
          <w:sz w:val="20"/>
          <w:szCs w:val="20"/>
        </w:rPr>
        <w:t xml:space="preserve">Madrid, </w:t>
      </w:r>
      <w:r w:rsidR="0035210E" w:rsidRPr="00985DFF">
        <w:rPr>
          <w:rFonts w:cs="Times New Roman"/>
          <w:sz w:val="20"/>
          <w:szCs w:val="20"/>
        </w:rPr>
        <w:t>España, Ed. Thomson, 2004, cap. 19, Criterios para la selección de sensores, pp.473-477</w:t>
      </w:r>
      <w:r w:rsidR="00F1039B" w:rsidRPr="00985DFF">
        <w:rPr>
          <w:rFonts w:cs="Times New Roman"/>
          <w:sz w:val="20"/>
          <w:szCs w:val="20"/>
        </w:rPr>
        <w:t>.</w:t>
      </w:r>
    </w:p>
    <w:p w14:paraId="729EB15E" w14:textId="725030F6" w:rsidR="00273B88" w:rsidRDefault="00273B88" w:rsidP="0035210E">
      <w:pPr>
        <w:spacing w:before="120" w:after="240"/>
        <w:ind w:firstLine="0"/>
        <w:rPr>
          <w:rFonts w:cs="Times New Roman"/>
          <w:sz w:val="20"/>
          <w:szCs w:val="20"/>
        </w:rPr>
      </w:pPr>
      <w:r>
        <w:rPr>
          <w:rFonts w:cs="Times New Roman"/>
          <w:sz w:val="20"/>
          <w:szCs w:val="20"/>
        </w:rPr>
        <w:t>[</w:t>
      </w:r>
      <w:r w:rsidR="00FC3F69">
        <w:rPr>
          <w:rFonts w:cs="Times New Roman"/>
          <w:sz w:val="20"/>
          <w:szCs w:val="20"/>
        </w:rPr>
        <w:t>20</w:t>
      </w:r>
      <w:r>
        <w:rPr>
          <w:rFonts w:cs="Times New Roman"/>
          <w:sz w:val="20"/>
          <w:szCs w:val="20"/>
        </w:rPr>
        <w:t>]</w:t>
      </w:r>
      <w:r w:rsidR="003904DE">
        <w:rPr>
          <w:rFonts w:cs="Times New Roman"/>
          <w:sz w:val="20"/>
          <w:szCs w:val="20"/>
        </w:rPr>
        <w:t xml:space="preserve"> </w:t>
      </w:r>
      <w:r w:rsidR="00AA25DA">
        <w:rPr>
          <w:rFonts w:cs="Times New Roman"/>
          <w:sz w:val="20"/>
          <w:szCs w:val="20"/>
        </w:rPr>
        <w:t xml:space="preserve">5 Hertz Electrónica, “ABC del Acelerómetro”, 2014 </w:t>
      </w:r>
      <w:r w:rsidR="003904DE">
        <w:rPr>
          <w:rFonts w:cs="Times New Roman"/>
          <w:sz w:val="20"/>
          <w:szCs w:val="20"/>
        </w:rPr>
        <w:t xml:space="preserve">[en línea] </w:t>
      </w:r>
      <w:r w:rsidR="003904DE" w:rsidRPr="003904DE">
        <w:rPr>
          <w:rFonts w:cs="Times New Roman"/>
          <w:sz w:val="20"/>
          <w:szCs w:val="20"/>
        </w:rPr>
        <w:t>http://5hertz.com/tutoriales/?p=228</w:t>
      </w:r>
    </w:p>
    <w:p w14:paraId="4D07508B" w14:textId="149ACE09" w:rsidR="00273B88" w:rsidRDefault="00273B88" w:rsidP="00611E08">
      <w:pPr>
        <w:spacing w:before="120" w:after="240"/>
        <w:ind w:firstLine="0"/>
        <w:jc w:val="left"/>
        <w:rPr>
          <w:rFonts w:cs="Times New Roman"/>
          <w:sz w:val="20"/>
          <w:szCs w:val="20"/>
        </w:rPr>
      </w:pPr>
      <w:r>
        <w:rPr>
          <w:rFonts w:cs="Times New Roman"/>
          <w:sz w:val="20"/>
          <w:szCs w:val="20"/>
        </w:rPr>
        <w:t>[</w:t>
      </w:r>
      <w:r w:rsidR="00FC3F69">
        <w:rPr>
          <w:rFonts w:cs="Times New Roman"/>
          <w:sz w:val="20"/>
          <w:szCs w:val="20"/>
        </w:rPr>
        <w:t>21</w:t>
      </w:r>
      <w:r>
        <w:rPr>
          <w:rFonts w:cs="Times New Roman"/>
          <w:sz w:val="20"/>
          <w:szCs w:val="20"/>
        </w:rPr>
        <w:t>]</w:t>
      </w:r>
      <w:r w:rsidR="00611E08">
        <w:rPr>
          <w:rFonts w:cs="Times New Roman"/>
          <w:sz w:val="20"/>
          <w:szCs w:val="20"/>
        </w:rPr>
        <w:t xml:space="preserve"> Xsens</w:t>
      </w:r>
      <w:r w:rsidR="00CB772B">
        <w:rPr>
          <w:rFonts w:cs="Times New Roman"/>
          <w:sz w:val="20"/>
          <w:szCs w:val="20"/>
        </w:rPr>
        <w:t xml:space="preserve"> </w:t>
      </w:r>
      <w:r w:rsidR="00CB772B" w:rsidRPr="00611E08">
        <w:rPr>
          <w:rFonts w:cs="Times New Roman"/>
          <w:sz w:val="20"/>
          <w:szCs w:val="20"/>
        </w:rPr>
        <w:t>North America Inc</w:t>
      </w:r>
      <w:r w:rsidR="00CB772B">
        <w:rPr>
          <w:rFonts w:cs="Times New Roman"/>
          <w:sz w:val="20"/>
          <w:szCs w:val="20"/>
        </w:rPr>
        <w:t>.</w:t>
      </w:r>
      <w:r w:rsidR="00611E08">
        <w:rPr>
          <w:rFonts w:cs="Times New Roman"/>
          <w:sz w:val="20"/>
          <w:szCs w:val="20"/>
        </w:rPr>
        <w:t xml:space="preserve">, </w:t>
      </w:r>
      <w:r w:rsidR="00CB772B">
        <w:rPr>
          <w:rFonts w:cs="Times New Roman"/>
          <w:sz w:val="20"/>
          <w:szCs w:val="20"/>
        </w:rPr>
        <w:t>“</w:t>
      </w:r>
      <w:r w:rsidR="00611E08" w:rsidRPr="00611E08">
        <w:rPr>
          <w:rFonts w:cs="Times New Roman"/>
          <w:sz w:val="20"/>
          <w:szCs w:val="20"/>
        </w:rPr>
        <w:t>Gyroscopes</w:t>
      </w:r>
      <w:r w:rsidR="00CB772B">
        <w:rPr>
          <w:rFonts w:cs="Times New Roman"/>
          <w:sz w:val="20"/>
          <w:szCs w:val="20"/>
        </w:rPr>
        <w:t>”</w:t>
      </w:r>
      <w:r w:rsidR="00611E08">
        <w:rPr>
          <w:rFonts w:cs="Times New Roman"/>
          <w:sz w:val="20"/>
          <w:szCs w:val="20"/>
        </w:rPr>
        <w:t xml:space="preserve">, [en línea] </w:t>
      </w:r>
      <w:r w:rsidR="00611E08" w:rsidRPr="00611E08">
        <w:rPr>
          <w:rFonts w:cs="Times New Roman"/>
          <w:sz w:val="20"/>
          <w:szCs w:val="20"/>
        </w:rPr>
        <w:t>https://www.xsens.com/tags/gyroscopes/?gclid=Cj0KEQjwhbzABRDHw_i4q6fXoLIBEiQANZKGWxP3vtLuw94SDwDrFLJtd1s-m7Q7XgO4YUTuNgaHtN0aAqcA8P8HAQ</w:t>
      </w:r>
    </w:p>
    <w:p w14:paraId="08172DFC" w14:textId="695F5D89" w:rsidR="00273B88" w:rsidRDefault="00273B88" w:rsidP="00CB772B">
      <w:pPr>
        <w:spacing w:before="120" w:after="240"/>
        <w:ind w:firstLine="0"/>
        <w:jc w:val="left"/>
        <w:rPr>
          <w:rFonts w:cs="Times New Roman"/>
          <w:sz w:val="20"/>
          <w:szCs w:val="20"/>
        </w:rPr>
      </w:pPr>
      <w:r>
        <w:rPr>
          <w:rFonts w:cs="Times New Roman"/>
          <w:sz w:val="20"/>
          <w:szCs w:val="20"/>
        </w:rPr>
        <w:t>[</w:t>
      </w:r>
      <w:r w:rsidR="00FC3F69">
        <w:rPr>
          <w:rFonts w:cs="Times New Roman"/>
          <w:sz w:val="20"/>
          <w:szCs w:val="20"/>
        </w:rPr>
        <w:t>22</w:t>
      </w:r>
      <w:r>
        <w:rPr>
          <w:rFonts w:cs="Times New Roman"/>
          <w:sz w:val="20"/>
          <w:szCs w:val="20"/>
        </w:rPr>
        <w:t>]</w:t>
      </w:r>
      <w:r w:rsidR="00CB772B">
        <w:rPr>
          <w:rFonts w:cs="Times New Roman"/>
          <w:sz w:val="20"/>
          <w:szCs w:val="20"/>
        </w:rPr>
        <w:t xml:space="preserve"> OMEGA Engineering I</w:t>
      </w:r>
      <w:r w:rsidR="00CB772B" w:rsidRPr="00CB772B">
        <w:rPr>
          <w:rFonts w:cs="Times New Roman"/>
          <w:sz w:val="20"/>
          <w:szCs w:val="20"/>
        </w:rPr>
        <w:t>nc.</w:t>
      </w:r>
      <w:r w:rsidR="00CB772B">
        <w:rPr>
          <w:rFonts w:cs="Times New Roman"/>
          <w:sz w:val="20"/>
          <w:szCs w:val="20"/>
        </w:rPr>
        <w:t>, “</w:t>
      </w:r>
      <w:r w:rsidR="00CB772B" w:rsidRPr="00CB772B">
        <w:rPr>
          <w:rFonts w:cs="Times New Roman"/>
          <w:sz w:val="20"/>
          <w:szCs w:val="20"/>
        </w:rPr>
        <w:t>Acelerómetro - Introducción y tipos</w:t>
      </w:r>
      <w:r w:rsidR="00CB772B">
        <w:rPr>
          <w:rFonts w:cs="Times New Roman"/>
          <w:sz w:val="20"/>
          <w:szCs w:val="20"/>
        </w:rPr>
        <w:t xml:space="preserve">”, [en línea] </w:t>
      </w:r>
      <w:r w:rsidR="00CB772B" w:rsidRPr="00CB772B">
        <w:rPr>
          <w:rFonts w:cs="Times New Roman"/>
          <w:sz w:val="20"/>
          <w:szCs w:val="20"/>
        </w:rPr>
        <w:t>https://mx.omega.com/prodinfo/acelerometro.html</w:t>
      </w:r>
    </w:p>
    <w:p w14:paraId="04E2778F" w14:textId="3F532912" w:rsidR="00273B88" w:rsidRDefault="00273B88" w:rsidP="0035210E">
      <w:pPr>
        <w:spacing w:before="120" w:after="240"/>
        <w:ind w:firstLine="0"/>
        <w:rPr>
          <w:rFonts w:cs="Times New Roman"/>
          <w:sz w:val="20"/>
          <w:szCs w:val="20"/>
        </w:rPr>
      </w:pPr>
      <w:r w:rsidRPr="009E5772">
        <w:rPr>
          <w:rFonts w:cs="Times New Roman"/>
          <w:sz w:val="20"/>
          <w:szCs w:val="20"/>
          <w:lang w:val="en-US"/>
        </w:rPr>
        <w:t>[</w:t>
      </w:r>
      <w:r w:rsidR="00FC3F69" w:rsidRPr="009E5772">
        <w:rPr>
          <w:rFonts w:cs="Times New Roman"/>
          <w:sz w:val="20"/>
          <w:szCs w:val="20"/>
          <w:lang w:val="en-US"/>
        </w:rPr>
        <w:t>23</w:t>
      </w:r>
      <w:r w:rsidRPr="009E5772">
        <w:rPr>
          <w:rFonts w:cs="Times New Roman"/>
          <w:sz w:val="20"/>
          <w:szCs w:val="20"/>
          <w:lang w:val="en-US"/>
        </w:rPr>
        <w:t>]</w:t>
      </w:r>
      <w:r w:rsidR="00CB772B" w:rsidRPr="009E5772">
        <w:rPr>
          <w:rFonts w:cs="Times New Roman"/>
          <w:sz w:val="20"/>
          <w:szCs w:val="20"/>
          <w:lang w:val="en-US"/>
        </w:rPr>
        <w:t xml:space="preserve"> J. Webster, The measurement, instrumentation and sensors handbook. </w:t>
      </w:r>
      <w:r w:rsidR="00CB772B" w:rsidRPr="00CB772B">
        <w:rPr>
          <w:rFonts w:cs="Times New Roman"/>
          <w:sz w:val="20"/>
          <w:szCs w:val="20"/>
        </w:rPr>
        <w:t>CRC Press, 1999, [Libro impreso].</w:t>
      </w:r>
    </w:p>
    <w:p w14:paraId="5AAE7544" w14:textId="569149AA" w:rsidR="00273B88" w:rsidRPr="00B96251" w:rsidRDefault="00273B88" w:rsidP="0035210E">
      <w:pPr>
        <w:spacing w:before="120" w:after="240"/>
        <w:ind w:firstLine="0"/>
        <w:rPr>
          <w:rFonts w:cs="Times New Roman"/>
          <w:sz w:val="20"/>
          <w:szCs w:val="20"/>
        </w:rPr>
      </w:pPr>
      <w:r>
        <w:rPr>
          <w:rFonts w:cs="Times New Roman"/>
          <w:sz w:val="20"/>
          <w:szCs w:val="20"/>
        </w:rPr>
        <w:t>[24] “</w:t>
      </w:r>
      <w:r w:rsidRPr="00273B88">
        <w:rPr>
          <w:rFonts w:cs="Times New Roman"/>
          <w:sz w:val="20"/>
          <w:szCs w:val="20"/>
        </w:rPr>
        <w:t>Sensores inerciales: El mundo en movimiento</w:t>
      </w:r>
      <w:r>
        <w:rPr>
          <w:rFonts w:cs="Times New Roman"/>
          <w:sz w:val="20"/>
          <w:szCs w:val="20"/>
        </w:rPr>
        <w:t>”, NEOTEO,</w:t>
      </w:r>
      <w:r w:rsidRPr="00273B88">
        <w:rPr>
          <w:rFonts w:cs="Times New Roman"/>
          <w:sz w:val="20"/>
          <w:szCs w:val="20"/>
        </w:rPr>
        <w:t xml:space="preserve"> </w:t>
      </w:r>
      <w:r>
        <w:rPr>
          <w:rFonts w:cs="Times New Roman"/>
          <w:sz w:val="20"/>
          <w:szCs w:val="20"/>
        </w:rPr>
        <w:t xml:space="preserve">[en línea] </w:t>
      </w:r>
      <w:r w:rsidRPr="00273B88">
        <w:rPr>
          <w:rFonts w:cs="Times New Roman"/>
          <w:sz w:val="20"/>
          <w:szCs w:val="20"/>
        </w:rPr>
        <w:t>http://www.neoteo.com/21690-sensores-inerciales-el-mundo-en-movimiento</w:t>
      </w:r>
    </w:p>
    <w:p w14:paraId="66A27246" w14:textId="6A682F9C" w:rsidR="0035210E" w:rsidRPr="00985DFF" w:rsidRDefault="00C9529B" w:rsidP="0035210E">
      <w:pPr>
        <w:tabs>
          <w:tab w:val="right" w:pos="8838"/>
        </w:tabs>
        <w:spacing w:before="240"/>
        <w:ind w:firstLine="0"/>
        <w:rPr>
          <w:rFonts w:cs="Times New Roman"/>
          <w:color w:val="000000" w:themeColor="text1"/>
          <w:sz w:val="20"/>
          <w:szCs w:val="20"/>
        </w:rPr>
      </w:pPr>
      <w:r w:rsidRPr="00985DFF">
        <w:rPr>
          <w:rFonts w:cs="Times New Roman"/>
          <w:color w:val="000000" w:themeColor="text1"/>
          <w:sz w:val="20"/>
          <w:szCs w:val="20"/>
        </w:rPr>
        <w:t>[25</w:t>
      </w:r>
      <w:r w:rsidR="0035210E" w:rsidRPr="00985DFF">
        <w:rPr>
          <w:rFonts w:cs="Times New Roman"/>
          <w:color w:val="000000" w:themeColor="text1"/>
          <w:sz w:val="20"/>
          <w:szCs w:val="20"/>
        </w:rPr>
        <w:t xml:space="preserve">] A. V. Costa, “Los sensores en la producción”, Universidad Ricardo Palma, Perú Lima, [en línea] </w:t>
      </w:r>
    </w:p>
    <w:p w14:paraId="7B10D089" w14:textId="61E71FE0" w:rsidR="0035210E" w:rsidRDefault="0035210E" w:rsidP="00176BC3">
      <w:pPr>
        <w:tabs>
          <w:tab w:val="right" w:pos="8838"/>
        </w:tabs>
        <w:spacing w:after="240"/>
        <w:ind w:firstLine="0"/>
        <w:rPr>
          <w:rFonts w:cs="Times New Roman"/>
          <w:color w:val="000000" w:themeColor="text1"/>
          <w:sz w:val="20"/>
          <w:szCs w:val="20"/>
        </w:rPr>
      </w:pPr>
      <w:r w:rsidRPr="00985DFF">
        <w:rPr>
          <w:rFonts w:cs="Times New Roman"/>
          <w:sz w:val="20"/>
          <w:szCs w:val="20"/>
        </w:rPr>
        <w:t>http://www.urp.edu.pe/labcim/portal/imagenes/Sensores.pdf</w:t>
      </w:r>
      <w:r w:rsidR="002B1905" w:rsidRPr="00985DFF">
        <w:rPr>
          <w:rFonts w:cs="Times New Roman"/>
          <w:sz w:val="20"/>
          <w:szCs w:val="20"/>
        </w:rPr>
        <w:t>.</w:t>
      </w:r>
    </w:p>
    <w:p w14:paraId="5133A6E1" w14:textId="63FFF73C" w:rsidR="0035210E" w:rsidRDefault="00C9529B" w:rsidP="00176BC3">
      <w:pPr>
        <w:tabs>
          <w:tab w:val="right" w:pos="8838"/>
        </w:tabs>
        <w:ind w:firstLine="0"/>
        <w:rPr>
          <w:rFonts w:cs="Times New Roman"/>
          <w:color w:val="000000" w:themeColor="text1"/>
          <w:sz w:val="20"/>
          <w:szCs w:val="20"/>
        </w:rPr>
      </w:pPr>
      <w:r>
        <w:rPr>
          <w:rFonts w:cs="Times New Roman"/>
          <w:color w:val="000000" w:themeColor="text1"/>
          <w:sz w:val="20"/>
          <w:szCs w:val="20"/>
        </w:rPr>
        <w:t>[26</w:t>
      </w:r>
      <w:r w:rsidR="0035210E">
        <w:rPr>
          <w:rFonts w:cs="Times New Roman"/>
          <w:color w:val="000000" w:themeColor="text1"/>
          <w:sz w:val="20"/>
          <w:szCs w:val="20"/>
        </w:rPr>
        <w:t xml:space="preserve">] </w:t>
      </w:r>
      <w:r w:rsidR="0035210E" w:rsidRPr="0006143D">
        <w:rPr>
          <w:rFonts w:cs="Times New Roman"/>
          <w:color w:val="000000" w:themeColor="text1"/>
          <w:sz w:val="20"/>
          <w:szCs w:val="20"/>
        </w:rPr>
        <w:t xml:space="preserve">S. M. López Silva, M. L. Dotor, J. P. Silveira, R. Giannetti. L. Herrera, “Laparoscopic photoplethysmography: novel least invasive technique and initial experimental studies”, Sociedad Española de </w:t>
      </w:r>
      <w:r w:rsidR="0035210E">
        <w:rPr>
          <w:rFonts w:cs="Times New Roman"/>
          <w:color w:val="000000" w:themeColor="text1"/>
          <w:sz w:val="20"/>
          <w:szCs w:val="20"/>
        </w:rPr>
        <w:t>Ó</w:t>
      </w:r>
      <w:r w:rsidR="0035210E" w:rsidRPr="0006143D">
        <w:rPr>
          <w:rFonts w:cs="Times New Roman"/>
          <w:color w:val="000000" w:themeColor="text1"/>
          <w:sz w:val="20"/>
          <w:szCs w:val="20"/>
        </w:rPr>
        <w:t xml:space="preserve">ptica, 2009, [en línea] </w:t>
      </w:r>
    </w:p>
    <w:p w14:paraId="14716817" w14:textId="0FC169B6" w:rsidR="00D6774F" w:rsidRPr="005D2E3E" w:rsidRDefault="00713A0C" w:rsidP="00176BC3">
      <w:pPr>
        <w:tabs>
          <w:tab w:val="right" w:pos="8838"/>
        </w:tabs>
        <w:spacing w:after="240"/>
        <w:ind w:firstLine="0"/>
        <w:rPr>
          <w:rFonts w:cs="Times New Roman"/>
          <w:b/>
          <w:sz w:val="20"/>
          <w:szCs w:val="20"/>
        </w:rPr>
      </w:pPr>
      <w:r>
        <w:fldChar w:fldCharType="begin"/>
      </w:r>
      <w:r>
        <w:instrText xml:space="preserve"> HYPERLINK "http://digital.csic.es/bitstream/10261/52372/1/fotoplestimografia.pdf" </w:instrText>
      </w:r>
      <w:r>
        <w:fldChar w:fldCharType="separate"/>
      </w:r>
      <w:r w:rsidR="00D6774F" w:rsidRPr="005D2E3E">
        <w:rPr>
          <w:rStyle w:val="Hipervnculo"/>
          <w:rFonts w:cs="Times New Roman"/>
          <w:b w:val="0"/>
          <w:sz w:val="20"/>
          <w:szCs w:val="20"/>
        </w:rPr>
        <w:t>http://digital.csic.es/bitstream/10261/52372/1/fotoplestimografia.pdf</w:t>
      </w:r>
      <w:r>
        <w:rPr>
          <w:rStyle w:val="Hipervnculo"/>
          <w:rFonts w:cs="Times New Roman"/>
          <w:b w:val="0"/>
          <w:sz w:val="20"/>
          <w:szCs w:val="20"/>
        </w:rPr>
        <w:fldChar w:fldCharType="end"/>
      </w:r>
      <w:r w:rsidR="002B1905" w:rsidRPr="005D2E3E">
        <w:rPr>
          <w:rStyle w:val="Hipervnculo"/>
          <w:rFonts w:cs="Times New Roman"/>
          <w:b w:val="0"/>
          <w:sz w:val="20"/>
          <w:szCs w:val="20"/>
        </w:rPr>
        <w:t>.</w:t>
      </w:r>
    </w:p>
    <w:p w14:paraId="2D612B13" w14:textId="7BC18A4A" w:rsidR="00DD081A" w:rsidRDefault="00C9529B" w:rsidP="00176BC3">
      <w:pPr>
        <w:tabs>
          <w:tab w:val="right" w:pos="8838"/>
        </w:tabs>
        <w:spacing w:after="240"/>
        <w:ind w:firstLine="0"/>
        <w:rPr>
          <w:rFonts w:cs="Times New Roman"/>
          <w:color w:val="000000" w:themeColor="text1"/>
          <w:sz w:val="20"/>
          <w:szCs w:val="20"/>
        </w:rPr>
      </w:pPr>
      <w:r>
        <w:rPr>
          <w:rFonts w:cs="Times New Roman"/>
          <w:color w:val="000000" w:themeColor="text1"/>
          <w:sz w:val="20"/>
          <w:szCs w:val="20"/>
        </w:rPr>
        <w:t>[27</w:t>
      </w:r>
      <w:r w:rsidR="00DD081A">
        <w:rPr>
          <w:rFonts w:cs="Times New Roman"/>
          <w:color w:val="000000" w:themeColor="text1"/>
          <w:sz w:val="20"/>
          <w:szCs w:val="20"/>
        </w:rPr>
        <w:t>] E. P. Mallagray, “Sección V Pletismografía presiones</w:t>
      </w:r>
      <w:r w:rsidR="00DD081A" w:rsidRPr="008E00BD">
        <w:rPr>
          <w:rFonts w:cs="Times New Roman"/>
          <w:color w:val="000000" w:themeColor="text1"/>
          <w:sz w:val="20"/>
          <w:szCs w:val="20"/>
        </w:rPr>
        <w:t xml:space="preserve"> </w:t>
      </w:r>
      <w:r w:rsidR="00DD081A">
        <w:rPr>
          <w:rFonts w:cs="Times New Roman"/>
          <w:color w:val="000000" w:themeColor="text1"/>
          <w:sz w:val="20"/>
          <w:szCs w:val="20"/>
        </w:rPr>
        <w:t xml:space="preserve">segmentarias”, </w:t>
      </w:r>
      <w:r w:rsidR="00DD081A" w:rsidRPr="008E00BD">
        <w:rPr>
          <w:rFonts w:cs="Times New Roman"/>
          <w:color w:val="000000" w:themeColor="text1"/>
          <w:sz w:val="20"/>
          <w:szCs w:val="20"/>
        </w:rPr>
        <w:t>Fundación Hospital de Alcorcón. Madrid, VA. Pletismografía, [en línea]</w:t>
      </w:r>
      <w:r w:rsidR="00DD081A">
        <w:rPr>
          <w:rFonts w:cs="Times New Roman"/>
          <w:color w:val="000000" w:themeColor="text1"/>
          <w:sz w:val="20"/>
          <w:szCs w:val="20"/>
        </w:rPr>
        <w:t xml:space="preserve"> </w:t>
      </w:r>
      <w:r w:rsidR="00DD081A" w:rsidRPr="0016265C">
        <w:rPr>
          <w:rFonts w:cs="Times New Roman"/>
          <w:color w:val="000000" w:themeColor="text1"/>
          <w:sz w:val="20"/>
          <w:szCs w:val="20"/>
        </w:rPr>
        <w:t>http://www.cdvni.org/certificacion/guia5pletismografia.pdf</w:t>
      </w:r>
      <w:r w:rsidR="002B1905">
        <w:rPr>
          <w:rFonts w:cs="Times New Roman"/>
          <w:color w:val="000000" w:themeColor="text1"/>
          <w:sz w:val="20"/>
          <w:szCs w:val="20"/>
        </w:rPr>
        <w:t>.</w:t>
      </w:r>
    </w:p>
    <w:p w14:paraId="03BE381F" w14:textId="0A11D2BE" w:rsidR="00DD081A" w:rsidRDefault="00C9529B" w:rsidP="00DD081A">
      <w:pPr>
        <w:ind w:firstLine="0"/>
        <w:rPr>
          <w:rFonts w:cs="Times New Roman"/>
          <w:sz w:val="20"/>
        </w:rPr>
      </w:pPr>
      <w:r>
        <w:rPr>
          <w:rFonts w:cs="Times New Roman"/>
          <w:sz w:val="20"/>
        </w:rPr>
        <w:t>[28</w:t>
      </w:r>
      <w:r w:rsidR="00DD081A" w:rsidRPr="00DB0150">
        <w:rPr>
          <w:rFonts w:cs="Times New Roman"/>
          <w:sz w:val="20"/>
        </w:rPr>
        <w:t xml:space="preserve">] H. M. Salas, M. M. Suárez, “Oximetría de pulso”, </w:t>
      </w:r>
      <w:r w:rsidR="00DD081A">
        <w:rPr>
          <w:rFonts w:cs="Times New Roman"/>
          <w:sz w:val="20"/>
        </w:rPr>
        <w:t xml:space="preserve">Rev. bol. ped, v.51 n.2, </w:t>
      </w:r>
      <w:r w:rsidR="00DD081A" w:rsidRPr="00DB0150">
        <w:rPr>
          <w:rFonts w:cs="Times New Roman"/>
          <w:sz w:val="20"/>
        </w:rPr>
        <w:t>La Paz</w:t>
      </w:r>
      <w:r w:rsidR="00DD081A">
        <w:rPr>
          <w:rFonts w:cs="Times New Roman"/>
          <w:sz w:val="20"/>
        </w:rPr>
        <w:t xml:space="preserve">, </w:t>
      </w:r>
      <w:r w:rsidR="00DD081A" w:rsidRPr="00DB0150">
        <w:rPr>
          <w:rFonts w:cs="Times New Roman"/>
          <w:sz w:val="20"/>
        </w:rPr>
        <w:t>2012</w:t>
      </w:r>
      <w:r w:rsidR="00DD081A">
        <w:rPr>
          <w:rFonts w:cs="Times New Roman"/>
          <w:sz w:val="20"/>
        </w:rPr>
        <w:t>, [en línea]</w:t>
      </w:r>
    </w:p>
    <w:p w14:paraId="294C8A73" w14:textId="1111771F" w:rsidR="00DD081A" w:rsidRPr="005D2E3E" w:rsidRDefault="00713A0C" w:rsidP="00176BC3">
      <w:pPr>
        <w:spacing w:after="240"/>
        <w:ind w:firstLine="0"/>
        <w:rPr>
          <w:rFonts w:cs="Times New Roman"/>
          <w:b/>
          <w:sz w:val="20"/>
        </w:rPr>
      </w:pPr>
      <w:r>
        <w:fldChar w:fldCharType="begin"/>
      </w:r>
      <w:r>
        <w:instrText xml:space="preserve"> HYPERLINK "http://www.scielo.org.bo/scielo.php?script=sci_arttext&amp;pid=S1024-06752012000200011" </w:instrText>
      </w:r>
      <w:r>
        <w:fldChar w:fldCharType="separate"/>
      </w:r>
      <w:r w:rsidR="00DD081A" w:rsidRPr="005D2E3E">
        <w:rPr>
          <w:rStyle w:val="Hipervnculo"/>
          <w:rFonts w:cs="Times New Roman"/>
          <w:b w:val="0"/>
          <w:sz w:val="20"/>
        </w:rPr>
        <w:t>http://www.scielo.org.bo/scielo.php?script=sci_arttext&amp;pid=S1024-06752012000200011</w:t>
      </w:r>
      <w:r>
        <w:rPr>
          <w:rStyle w:val="Hipervnculo"/>
          <w:rFonts w:cs="Times New Roman"/>
          <w:b w:val="0"/>
          <w:sz w:val="20"/>
        </w:rPr>
        <w:fldChar w:fldCharType="end"/>
      </w:r>
      <w:r w:rsidR="00176BC3" w:rsidRPr="005D2E3E">
        <w:rPr>
          <w:rStyle w:val="Hipervnculo"/>
          <w:rFonts w:cs="Times New Roman"/>
          <w:b w:val="0"/>
          <w:sz w:val="20"/>
        </w:rPr>
        <w:t>.</w:t>
      </w:r>
    </w:p>
    <w:p w14:paraId="2690E82D" w14:textId="549EF2EB" w:rsidR="00FA7368" w:rsidRDefault="00C9529B" w:rsidP="009E77C0">
      <w:pPr>
        <w:spacing w:after="240"/>
        <w:ind w:firstLine="0"/>
        <w:rPr>
          <w:rFonts w:cs="Times New Roman"/>
          <w:i/>
          <w:sz w:val="20"/>
          <w:szCs w:val="20"/>
        </w:rPr>
      </w:pPr>
      <w:r>
        <w:rPr>
          <w:rFonts w:cs="Times New Roman"/>
          <w:sz w:val="20"/>
          <w:szCs w:val="20"/>
        </w:rPr>
        <w:t>[29</w:t>
      </w:r>
      <w:r w:rsidR="00DD081A" w:rsidRPr="00A34ED8">
        <w:rPr>
          <w:rFonts w:cs="Times New Roman"/>
          <w:sz w:val="20"/>
          <w:szCs w:val="20"/>
        </w:rPr>
        <w:t>]</w:t>
      </w:r>
      <w:r w:rsidR="000275CC">
        <w:rPr>
          <w:rFonts w:cs="Times New Roman"/>
          <w:sz w:val="20"/>
          <w:szCs w:val="20"/>
        </w:rPr>
        <w:t xml:space="preserve"> </w:t>
      </w:r>
      <w:r w:rsidR="00DD081A" w:rsidRPr="00A34ED8">
        <w:rPr>
          <w:rFonts w:cs="Times New Roman"/>
          <w:sz w:val="20"/>
          <w:szCs w:val="20"/>
        </w:rPr>
        <w:t xml:space="preserve">J. C. Vesga, M. Sinsel, </w:t>
      </w:r>
      <w:r w:rsidR="00176BC3">
        <w:rPr>
          <w:rFonts w:cs="Times New Roman"/>
          <w:i/>
          <w:sz w:val="20"/>
          <w:szCs w:val="20"/>
        </w:rPr>
        <w:t xml:space="preserve">Microcontroladores Motorola </w:t>
      </w:r>
      <w:r w:rsidR="009E77C0">
        <w:rPr>
          <w:rFonts w:cs="Times New Roman"/>
          <w:i/>
          <w:sz w:val="20"/>
          <w:szCs w:val="20"/>
        </w:rPr>
        <w:t xml:space="preserve">- </w:t>
      </w:r>
      <w:r w:rsidR="00DD081A" w:rsidRPr="00A34ED8">
        <w:rPr>
          <w:rFonts w:cs="Times New Roman"/>
          <w:i/>
          <w:sz w:val="20"/>
          <w:szCs w:val="20"/>
        </w:rPr>
        <w:t xml:space="preserve">Freescale programación, familias y sus distintas aplicaciones en la industria, </w:t>
      </w:r>
      <w:r w:rsidR="00DD081A" w:rsidRPr="00A34ED8">
        <w:rPr>
          <w:rFonts w:cs="Times New Roman"/>
          <w:sz w:val="20"/>
          <w:szCs w:val="20"/>
        </w:rPr>
        <w:t>1ª ed</w:t>
      </w:r>
      <w:r w:rsidR="00862C1D">
        <w:rPr>
          <w:rFonts w:cs="Times New Roman"/>
          <w:i/>
          <w:sz w:val="20"/>
          <w:szCs w:val="20"/>
        </w:rPr>
        <w:t>.</w:t>
      </w:r>
      <w:r w:rsidR="00DD081A" w:rsidRPr="00A34ED8">
        <w:rPr>
          <w:rFonts w:cs="Times New Roman"/>
          <w:i/>
          <w:sz w:val="20"/>
          <w:szCs w:val="20"/>
        </w:rPr>
        <w:t xml:space="preserve"> </w:t>
      </w:r>
      <w:r w:rsidR="00DD081A" w:rsidRPr="00A34ED8">
        <w:rPr>
          <w:rFonts w:cs="Times New Roman"/>
          <w:sz w:val="20"/>
          <w:szCs w:val="20"/>
        </w:rPr>
        <w:t>D.F.</w:t>
      </w:r>
      <w:r w:rsidR="00DD081A" w:rsidRPr="00A34ED8">
        <w:rPr>
          <w:rFonts w:cs="Times New Roman"/>
          <w:i/>
          <w:sz w:val="20"/>
          <w:szCs w:val="20"/>
        </w:rPr>
        <w:t>, México</w:t>
      </w:r>
      <w:r w:rsidR="00DD081A" w:rsidRPr="00A34ED8">
        <w:rPr>
          <w:rFonts w:cs="Times New Roman"/>
          <w:sz w:val="20"/>
          <w:szCs w:val="20"/>
        </w:rPr>
        <w:t>. Ed. Alfaomega, 2008, cap. 1, Introdu</w:t>
      </w:r>
      <w:r w:rsidR="00176BC3">
        <w:rPr>
          <w:rFonts w:cs="Times New Roman"/>
          <w:sz w:val="20"/>
          <w:szCs w:val="20"/>
        </w:rPr>
        <w:t xml:space="preserve">cción a los microcontroladores </w:t>
      </w:r>
      <w:r w:rsidR="00DD081A" w:rsidRPr="00A34ED8">
        <w:rPr>
          <w:rFonts w:cs="Times New Roman"/>
          <w:sz w:val="20"/>
          <w:szCs w:val="20"/>
        </w:rPr>
        <w:t>Motorola Freescale, pp.1-10</w:t>
      </w:r>
      <w:r w:rsidR="00176BC3">
        <w:rPr>
          <w:rFonts w:cs="Times New Roman"/>
          <w:i/>
          <w:sz w:val="20"/>
          <w:szCs w:val="20"/>
        </w:rPr>
        <w:t>.</w:t>
      </w:r>
    </w:p>
    <w:p w14:paraId="6EB6FF20" w14:textId="7938CDBD" w:rsidR="00DD081A" w:rsidRDefault="00C9529B" w:rsidP="009E77C0">
      <w:pPr>
        <w:spacing w:after="240"/>
        <w:ind w:firstLine="0"/>
        <w:jc w:val="left"/>
        <w:rPr>
          <w:rFonts w:cs="Times New Roman"/>
          <w:sz w:val="20"/>
          <w:szCs w:val="20"/>
        </w:rPr>
      </w:pPr>
      <w:r>
        <w:rPr>
          <w:rFonts w:cs="Times New Roman"/>
          <w:sz w:val="20"/>
          <w:szCs w:val="20"/>
        </w:rPr>
        <w:t>[30</w:t>
      </w:r>
      <w:r w:rsidR="00FA7368" w:rsidRPr="000275CC">
        <w:rPr>
          <w:rFonts w:cs="Times New Roman"/>
          <w:sz w:val="20"/>
          <w:szCs w:val="20"/>
        </w:rPr>
        <w:t>]</w:t>
      </w:r>
      <w:r w:rsidR="000275CC">
        <w:rPr>
          <w:rFonts w:cs="Times New Roman"/>
          <w:sz w:val="20"/>
          <w:szCs w:val="20"/>
        </w:rPr>
        <w:t xml:space="preserve"> </w:t>
      </w:r>
      <w:r w:rsidR="00FA7368" w:rsidRPr="000275CC">
        <w:rPr>
          <w:rFonts w:cs="Times New Roman"/>
          <w:sz w:val="20"/>
          <w:szCs w:val="20"/>
        </w:rPr>
        <w:t>Microcontroladores ATMEG</w:t>
      </w:r>
      <w:r w:rsidR="000275CC">
        <w:rPr>
          <w:rFonts w:cs="Times New Roman"/>
          <w:sz w:val="20"/>
          <w:szCs w:val="20"/>
        </w:rPr>
        <w:t xml:space="preserve">A, octubre 2016, [en línea] </w:t>
      </w:r>
      <w:r w:rsidR="00FA7368" w:rsidRPr="000275CC">
        <w:rPr>
          <w:rFonts w:cs="Times New Roman"/>
          <w:sz w:val="20"/>
          <w:szCs w:val="20"/>
        </w:rPr>
        <w:t>http://www.atmel.com/products/microcontrollers/avr/megaavr.aspx</w:t>
      </w:r>
      <w:r w:rsidR="009E77C0">
        <w:rPr>
          <w:rFonts w:cs="Times New Roman"/>
          <w:sz w:val="20"/>
          <w:szCs w:val="20"/>
        </w:rPr>
        <w:t>.</w:t>
      </w:r>
    </w:p>
    <w:p w14:paraId="6A39BF88" w14:textId="29494650" w:rsidR="00DD081A" w:rsidRDefault="00C9529B" w:rsidP="009E77C0">
      <w:pPr>
        <w:spacing w:after="240"/>
        <w:ind w:firstLine="0"/>
        <w:rPr>
          <w:rFonts w:cs="Times New Roman"/>
          <w:sz w:val="20"/>
          <w:szCs w:val="20"/>
        </w:rPr>
      </w:pPr>
      <w:r>
        <w:rPr>
          <w:rFonts w:cs="Times New Roman"/>
          <w:sz w:val="20"/>
          <w:szCs w:val="20"/>
        </w:rPr>
        <w:t>[31</w:t>
      </w:r>
      <w:r w:rsidR="00DD081A" w:rsidRPr="00A34ED8">
        <w:rPr>
          <w:rFonts w:cs="Times New Roman"/>
          <w:sz w:val="20"/>
          <w:szCs w:val="20"/>
        </w:rPr>
        <w:t>]</w:t>
      </w:r>
      <w:r w:rsidR="000275CC">
        <w:rPr>
          <w:rFonts w:cs="Times New Roman"/>
          <w:sz w:val="20"/>
          <w:szCs w:val="20"/>
        </w:rPr>
        <w:t xml:space="preserve"> </w:t>
      </w:r>
      <w:r w:rsidR="00DD081A" w:rsidRPr="00A34ED8">
        <w:rPr>
          <w:rFonts w:cs="Times New Roman"/>
          <w:sz w:val="20"/>
          <w:szCs w:val="20"/>
        </w:rPr>
        <w:t xml:space="preserve">M. Verle, </w:t>
      </w:r>
      <w:r w:rsidR="00DD081A" w:rsidRPr="00A34ED8">
        <w:rPr>
          <w:rFonts w:cs="Times New Roman"/>
          <w:i/>
          <w:sz w:val="20"/>
          <w:szCs w:val="20"/>
        </w:rPr>
        <w:t xml:space="preserve">Microcontroladores PIC – Programación en BASIC, </w:t>
      </w:r>
      <w:r w:rsidR="009E77C0">
        <w:rPr>
          <w:rFonts w:cs="Times New Roman"/>
          <w:sz w:val="20"/>
          <w:szCs w:val="20"/>
        </w:rPr>
        <w:t>1ª ed</w:t>
      </w:r>
      <w:r w:rsidR="00862C1D">
        <w:rPr>
          <w:rFonts w:cs="Times New Roman"/>
          <w:sz w:val="20"/>
          <w:szCs w:val="20"/>
        </w:rPr>
        <w:t>.</w:t>
      </w:r>
      <w:r w:rsidR="00DD081A" w:rsidRPr="00A34ED8">
        <w:rPr>
          <w:rFonts w:cs="Times New Roman"/>
          <w:sz w:val="20"/>
          <w:szCs w:val="20"/>
        </w:rPr>
        <w:t xml:space="preserve"> Ed. MikroElektronika, septiembre 1, 2010, cap. 1, Detalles impor</w:t>
      </w:r>
      <w:r w:rsidR="009E77C0">
        <w:rPr>
          <w:rFonts w:cs="Times New Roman"/>
          <w:sz w:val="20"/>
          <w:szCs w:val="20"/>
        </w:rPr>
        <w:t>tantes de un microcontrolador.</w:t>
      </w:r>
    </w:p>
    <w:p w14:paraId="21C9B83F" w14:textId="5D57E44F" w:rsidR="009E77C0" w:rsidRPr="006E206E" w:rsidRDefault="00C9529B" w:rsidP="006E206E">
      <w:pPr>
        <w:spacing w:after="240"/>
        <w:ind w:firstLine="0"/>
        <w:rPr>
          <w:rFonts w:cs="Times New Roman"/>
          <w:sz w:val="20"/>
          <w:szCs w:val="20"/>
        </w:rPr>
      </w:pPr>
      <w:r>
        <w:rPr>
          <w:rFonts w:cs="Times New Roman"/>
          <w:sz w:val="20"/>
          <w:szCs w:val="20"/>
        </w:rPr>
        <w:t>[32</w:t>
      </w:r>
      <w:r w:rsidR="00DD081A" w:rsidRPr="00A34ED8">
        <w:rPr>
          <w:rFonts w:cs="Times New Roman"/>
          <w:sz w:val="20"/>
          <w:szCs w:val="20"/>
        </w:rPr>
        <w:t xml:space="preserve">] INEGI, </w:t>
      </w:r>
      <w:r w:rsidR="00DD081A" w:rsidRPr="00A34ED8">
        <w:rPr>
          <w:rFonts w:cs="Times New Roman"/>
          <w:i/>
          <w:sz w:val="20"/>
          <w:szCs w:val="20"/>
        </w:rPr>
        <w:t>Estadísticas a propósito del día mundial de internet (17 de mayo)</w:t>
      </w:r>
      <w:r w:rsidR="009E77C0">
        <w:rPr>
          <w:rFonts w:cs="Times New Roman"/>
          <w:sz w:val="20"/>
          <w:szCs w:val="20"/>
        </w:rPr>
        <w:t xml:space="preserve">. Mayo 2016, 77.7 millones de personas usan </w:t>
      </w:r>
      <w:r w:rsidR="00DD081A" w:rsidRPr="00A34ED8">
        <w:rPr>
          <w:rFonts w:cs="Times New Roman"/>
          <w:sz w:val="20"/>
          <w:szCs w:val="20"/>
        </w:rPr>
        <w:t xml:space="preserve">celular, [en línea] </w:t>
      </w:r>
      <w:r w:rsidR="009E77C0" w:rsidRPr="009E77C0">
        <w:rPr>
          <w:rFonts w:cs="Times New Roman"/>
          <w:sz w:val="20"/>
          <w:szCs w:val="20"/>
        </w:rPr>
        <w:t>http://www.inegi.org.mx/saladeprensa/aproposito/2016/internet2016_0.pdf</w:t>
      </w:r>
      <w:r w:rsidR="009E77C0">
        <w:rPr>
          <w:rFonts w:cs="Times New Roman"/>
          <w:sz w:val="20"/>
          <w:szCs w:val="20"/>
        </w:rPr>
        <w:t>.</w:t>
      </w:r>
    </w:p>
    <w:p w14:paraId="6DD57B88" w14:textId="6786A8AE" w:rsidR="00DD081A" w:rsidRPr="006E206E" w:rsidRDefault="00C9529B" w:rsidP="006E206E">
      <w:pPr>
        <w:spacing w:after="240"/>
        <w:ind w:firstLine="0"/>
        <w:rPr>
          <w:rStyle w:val="EnlacedeInternet"/>
          <w:rFonts w:cs="Times New Roman"/>
          <w:color w:val="auto"/>
          <w:sz w:val="20"/>
          <w:szCs w:val="20"/>
          <w:u w:val="none"/>
          <w:lang w:val="en-US"/>
        </w:rPr>
      </w:pPr>
      <w:r>
        <w:rPr>
          <w:rFonts w:cs="Times New Roman"/>
          <w:sz w:val="20"/>
          <w:szCs w:val="20"/>
          <w:lang w:val="en-US"/>
        </w:rPr>
        <w:t>[33</w:t>
      </w:r>
      <w:r w:rsidR="00833DA8" w:rsidRPr="00675229">
        <w:rPr>
          <w:rFonts w:cs="Times New Roman"/>
          <w:sz w:val="20"/>
          <w:szCs w:val="20"/>
          <w:lang w:val="en-US"/>
        </w:rPr>
        <w:t xml:space="preserve">] H. Verkasalo, </w:t>
      </w:r>
      <w:r w:rsidR="00833DA8" w:rsidRPr="00675229">
        <w:rPr>
          <w:rFonts w:cs="Times New Roman"/>
          <w:i/>
          <w:sz w:val="20"/>
          <w:szCs w:val="20"/>
          <w:lang w:val="en-US"/>
        </w:rPr>
        <w:t>Empirical Observations on the Emergence of Mobile Multimedia Services and Applications in the U.S. and Europe</w:t>
      </w:r>
      <w:r w:rsidR="009749ED">
        <w:rPr>
          <w:rFonts w:cs="Times New Roman"/>
          <w:sz w:val="20"/>
          <w:szCs w:val="20"/>
          <w:lang w:val="en-US"/>
        </w:rPr>
        <w:t>,</w:t>
      </w:r>
      <w:r w:rsidR="00833DA8" w:rsidRPr="00675229">
        <w:rPr>
          <w:rFonts w:cs="Times New Roman"/>
          <w:sz w:val="20"/>
          <w:szCs w:val="20"/>
          <w:lang w:val="en-US"/>
        </w:rPr>
        <w:t xml:space="preserve"> [en línea] https://pdfs.semanticscholar.org/23ec/561cb38c510285abfd7bd317ec635d1367ac.pdf</w:t>
      </w:r>
      <w:r w:rsidR="009E77C0">
        <w:rPr>
          <w:rFonts w:cs="Times New Roman"/>
          <w:sz w:val="20"/>
          <w:szCs w:val="20"/>
          <w:lang w:val="en-US"/>
        </w:rPr>
        <w:t>.</w:t>
      </w:r>
    </w:p>
    <w:p w14:paraId="2158F210" w14:textId="4E7293BC" w:rsidR="000B1C4A" w:rsidRDefault="00C9529B" w:rsidP="00594791">
      <w:pPr>
        <w:ind w:firstLine="0"/>
        <w:rPr>
          <w:rFonts w:cs="Times New Roman"/>
          <w:sz w:val="20"/>
          <w:szCs w:val="20"/>
        </w:rPr>
      </w:pPr>
      <w:r>
        <w:rPr>
          <w:rFonts w:cs="Times New Roman"/>
          <w:sz w:val="20"/>
          <w:szCs w:val="20"/>
        </w:rPr>
        <w:lastRenderedPageBreak/>
        <w:t>[34</w:t>
      </w:r>
      <w:r w:rsidR="00774A07" w:rsidRPr="0032477C">
        <w:rPr>
          <w:rFonts w:cs="Times New Roman"/>
          <w:sz w:val="20"/>
          <w:szCs w:val="20"/>
        </w:rPr>
        <w:t>]</w:t>
      </w:r>
      <w:r w:rsidR="00FC6508" w:rsidRPr="0032477C">
        <w:rPr>
          <w:rFonts w:cs="Times New Roman"/>
          <w:sz w:val="20"/>
          <w:szCs w:val="20"/>
        </w:rPr>
        <w:t xml:space="preserve"> “</w:t>
      </w:r>
      <w:r w:rsidR="00774A07" w:rsidRPr="0032477C">
        <w:rPr>
          <w:rFonts w:cs="Times New Roman"/>
          <w:sz w:val="20"/>
          <w:szCs w:val="20"/>
        </w:rPr>
        <w:t xml:space="preserve">El sistema SALVEO: La </w:t>
      </w:r>
      <w:r w:rsidR="00C34295" w:rsidRPr="0032477C">
        <w:rPr>
          <w:rFonts w:cs="Times New Roman"/>
          <w:sz w:val="20"/>
          <w:szCs w:val="20"/>
        </w:rPr>
        <w:t>tele asistencia</w:t>
      </w:r>
      <w:r w:rsidR="00774A07" w:rsidRPr="0032477C">
        <w:rPr>
          <w:rFonts w:cs="Times New Roman"/>
          <w:sz w:val="20"/>
          <w:szCs w:val="20"/>
        </w:rPr>
        <w:t xml:space="preserve"> activa sin brazalete”, Pervay</w:t>
      </w:r>
      <w:r w:rsidR="006E206E">
        <w:rPr>
          <w:rFonts w:cs="Times New Roman"/>
          <w:sz w:val="20"/>
          <w:szCs w:val="20"/>
        </w:rPr>
        <w:t>a, España, Tec. 2005</w:t>
      </w:r>
      <w:r w:rsidR="009749ED">
        <w:rPr>
          <w:rFonts w:cs="Times New Roman"/>
          <w:sz w:val="20"/>
          <w:szCs w:val="20"/>
        </w:rPr>
        <w:t>,</w:t>
      </w:r>
      <w:r w:rsidR="006E206E">
        <w:rPr>
          <w:rFonts w:cs="Times New Roman"/>
          <w:sz w:val="20"/>
          <w:szCs w:val="20"/>
        </w:rPr>
        <w:t xml:space="preserve"> [en línea]</w:t>
      </w:r>
      <w:r w:rsidR="00774A07" w:rsidRPr="0032477C">
        <w:rPr>
          <w:rFonts w:cs="Times New Roman"/>
          <w:sz w:val="20"/>
          <w:szCs w:val="20"/>
        </w:rPr>
        <w:t xml:space="preserve"> </w:t>
      </w:r>
    </w:p>
    <w:p w14:paraId="06F7752F" w14:textId="2325C15F" w:rsidR="00121CB6" w:rsidRPr="003807F6" w:rsidRDefault="00713A0C" w:rsidP="006E206E">
      <w:pPr>
        <w:spacing w:after="240"/>
        <w:ind w:firstLine="0"/>
        <w:rPr>
          <w:rStyle w:val="EnlacedeInternet"/>
          <w:rFonts w:cs="Times New Roman"/>
          <w:color w:val="000000" w:themeColor="text1"/>
          <w:sz w:val="20"/>
          <w:szCs w:val="20"/>
          <w:u w:val="none"/>
        </w:rPr>
      </w:pPr>
      <w:r>
        <w:fldChar w:fldCharType="begin"/>
      </w:r>
      <w:r>
        <w:instrText xml:space="preserve"> HYPERLINK "http://www.pervaya.com/esp/produit.html" \h </w:instrText>
      </w:r>
      <w:r>
        <w:fldChar w:fldCharType="separate"/>
      </w:r>
      <w:r w:rsidR="00774A07" w:rsidRPr="003807F6">
        <w:rPr>
          <w:rStyle w:val="EnlacedeInternet"/>
          <w:rFonts w:cs="Times New Roman"/>
          <w:color w:val="000000" w:themeColor="text1"/>
          <w:sz w:val="20"/>
          <w:szCs w:val="20"/>
          <w:u w:val="none"/>
        </w:rPr>
        <w:t>http://www.pervaya.com/esp/produit.html</w:t>
      </w:r>
      <w:r>
        <w:rPr>
          <w:rStyle w:val="EnlacedeInternet"/>
          <w:rFonts w:cs="Times New Roman"/>
          <w:color w:val="000000" w:themeColor="text1"/>
          <w:sz w:val="20"/>
          <w:szCs w:val="20"/>
          <w:u w:val="none"/>
        </w:rPr>
        <w:fldChar w:fldCharType="end"/>
      </w:r>
      <w:r w:rsidR="00774A07" w:rsidRPr="003807F6">
        <w:rPr>
          <w:rStyle w:val="EnlacedeInternet"/>
          <w:rFonts w:cs="Times New Roman"/>
          <w:color w:val="000000" w:themeColor="text1"/>
          <w:sz w:val="20"/>
          <w:szCs w:val="20"/>
          <w:u w:val="none"/>
        </w:rPr>
        <w:t>.</w:t>
      </w:r>
    </w:p>
    <w:p w14:paraId="5B5CA81E" w14:textId="69D87AB7" w:rsidR="00A141BF" w:rsidRPr="006E206E" w:rsidRDefault="00C9529B" w:rsidP="006E206E">
      <w:pPr>
        <w:spacing w:after="240"/>
        <w:ind w:firstLine="0"/>
        <w:rPr>
          <w:rStyle w:val="EnlacedeInternet"/>
          <w:rFonts w:cs="Times New Roman"/>
          <w:color w:val="auto"/>
          <w:sz w:val="20"/>
          <w:szCs w:val="20"/>
          <w:u w:val="none"/>
        </w:rPr>
      </w:pPr>
      <w:r>
        <w:rPr>
          <w:rFonts w:cs="Times New Roman"/>
          <w:sz w:val="20"/>
          <w:szCs w:val="20"/>
        </w:rPr>
        <w:t>[35</w:t>
      </w:r>
      <w:r w:rsidR="00C34295">
        <w:rPr>
          <w:rFonts w:cs="Times New Roman"/>
          <w:sz w:val="20"/>
          <w:szCs w:val="20"/>
        </w:rPr>
        <w:t xml:space="preserve">] </w:t>
      </w:r>
      <w:r w:rsidR="00A141BF" w:rsidRPr="0032477C">
        <w:rPr>
          <w:rFonts w:cs="Times New Roman"/>
          <w:sz w:val="20"/>
          <w:szCs w:val="20"/>
        </w:rPr>
        <w:t>J. A. Rivas Cruz, “I</w:t>
      </w:r>
      <w:r w:rsidR="00FC6508" w:rsidRPr="0032477C">
        <w:rPr>
          <w:rFonts w:cs="Times New Roman"/>
          <w:sz w:val="20"/>
          <w:szCs w:val="20"/>
        </w:rPr>
        <w:t>mplementación de sistema de segu</w:t>
      </w:r>
      <w:r w:rsidR="00C34295">
        <w:rPr>
          <w:rFonts w:cs="Times New Roman"/>
          <w:sz w:val="20"/>
          <w:szCs w:val="20"/>
        </w:rPr>
        <w:t>ridad con video-vigilancia y so</w:t>
      </w:r>
      <w:r w:rsidR="00FC6508" w:rsidRPr="0032477C">
        <w:rPr>
          <w:rFonts w:cs="Times New Roman"/>
          <w:sz w:val="20"/>
          <w:szCs w:val="20"/>
        </w:rPr>
        <w:t>f</w:t>
      </w:r>
      <w:r w:rsidR="00C34295">
        <w:rPr>
          <w:rFonts w:cs="Times New Roman"/>
          <w:sz w:val="20"/>
          <w:szCs w:val="20"/>
        </w:rPr>
        <w:t>t</w:t>
      </w:r>
      <w:r w:rsidR="00FC6508" w:rsidRPr="0032477C">
        <w:rPr>
          <w:rFonts w:cs="Times New Roman"/>
          <w:sz w:val="20"/>
          <w:szCs w:val="20"/>
        </w:rPr>
        <w:t>ware libre</w:t>
      </w:r>
      <w:r w:rsidR="00A141BF" w:rsidRPr="0032477C">
        <w:rPr>
          <w:rFonts w:cs="Times New Roman"/>
          <w:sz w:val="20"/>
          <w:szCs w:val="20"/>
        </w:rPr>
        <w:t>”, Tesis, Depto. Ingeniería en Control y Automatización, Escuela Superior de Ingeniería Mecánica y Eléctrica (ESI</w:t>
      </w:r>
      <w:r w:rsidR="009749ED">
        <w:rPr>
          <w:rFonts w:cs="Times New Roman"/>
          <w:sz w:val="20"/>
          <w:szCs w:val="20"/>
        </w:rPr>
        <w:t>ME), D.F. MEX. 2012,</w:t>
      </w:r>
      <w:r w:rsidR="006E206E">
        <w:rPr>
          <w:rFonts w:cs="Times New Roman"/>
          <w:sz w:val="20"/>
          <w:szCs w:val="20"/>
        </w:rPr>
        <w:t xml:space="preserve"> [en línea]</w:t>
      </w:r>
      <w:r w:rsidR="00A141BF" w:rsidRPr="0032477C">
        <w:rPr>
          <w:rFonts w:cs="Times New Roman"/>
          <w:sz w:val="20"/>
          <w:szCs w:val="20"/>
        </w:rPr>
        <w:t xml:space="preserve"> </w:t>
      </w:r>
      <w:r w:rsidR="00713A0C">
        <w:fldChar w:fldCharType="begin"/>
      </w:r>
      <w:r w:rsidR="00713A0C">
        <w:instrText xml:space="preserve"> HYPERLINK "http://tesis.ipn.mx/bitstream/handle/123456789/11622/3.pdf?sequence=1" \h </w:instrText>
      </w:r>
      <w:r w:rsidR="00713A0C">
        <w:fldChar w:fldCharType="separate"/>
      </w:r>
      <w:r w:rsidR="00A141BF" w:rsidRPr="003807F6">
        <w:rPr>
          <w:rStyle w:val="EnlacedeInternet"/>
          <w:rFonts w:cs="Times New Roman"/>
          <w:color w:val="000000" w:themeColor="text1"/>
          <w:sz w:val="20"/>
          <w:szCs w:val="20"/>
          <w:u w:val="none"/>
        </w:rPr>
        <w:t>http://tesis.ipn.mx/bitstream/handle/123456789/11622/3.pdf?sequence=1</w:t>
      </w:r>
      <w:r w:rsidR="00713A0C">
        <w:rPr>
          <w:rStyle w:val="EnlacedeInternet"/>
          <w:rFonts w:cs="Times New Roman"/>
          <w:color w:val="000000" w:themeColor="text1"/>
          <w:sz w:val="20"/>
          <w:szCs w:val="20"/>
          <w:u w:val="none"/>
        </w:rPr>
        <w:fldChar w:fldCharType="end"/>
      </w:r>
      <w:r w:rsidR="006E206E">
        <w:rPr>
          <w:rStyle w:val="EnlacedeInternet"/>
          <w:rFonts w:cs="Times New Roman"/>
          <w:color w:val="000000" w:themeColor="text1"/>
          <w:sz w:val="20"/>
          <w:szCs w:val="20"/>
          <w:u w:val="none"/>
        </w:rPr>
        <w:t>.</w:t>
      </w:r>
    </w:p>
    <w:p w14:paraId="1D2628FE" w14:textId="14D40168" w:rsidR="00774A07" w:rsidRPr="006E206E" w:rsidRDefault="00595E6D" w:rsidP="006E206E">
      <w:pPr>
        <w:spacing w:after="240"/>
        <w:ind w:firstLine="0"/>
        <w:rPr>
          <w:rStyle w:val="EnlacedeInternet"/>
          <w:rFonts w:cs="Times New Roman"/>
          <w:color w:val="2E74B5"/>
          <w:sz w:val="20"/>
          <w:szCs w:val="20"/>
          <w:u w:val="none"/>
        </w:rPr>
      </w:pPr>
      <w:r>
        <w:rPr>
          <w:rFonts w:cs="Times New Roman"/>
          <w:sz w:val="20"/>
          <w:szCs w:val="20"/>
        </w:rPr>
        <w:t>[36</w:t>
      </w:r>
      <w:r w:rsidR="00833DA8">
        <w:rPr>
          <w:rFonts w:cs="Times New Roman"/>
          <w:sz w:val="20"/>
          <w:szCs w:val="20"/>
        </w:rPr>
        <w:t>]</w:t>
      </w:r>
      <w:r w:rsidR="00FC6508" w:rsidRPr="0032477C">
        <w:rPr>
          <w:rFonts w:cs="Times New Roman"/>
          <w:sz w:val="20"/>
          <w:szCs w:val="20"/>
        </w:rPr>
        <w:t xml:space="preserve"> </w:t>
      </w:r>
      <w:r w:rsidR="00A141BF" w:rsidRPr="0032477C">
        <w:rPr>
          <w:rFonts w:cs="Times New Roman"/>
          <w:sz w:val="20"/>
          <w:szCs w:val="20"/>
        </w:rPr>
        <w:t>F. Villalba, “I</w:t>
      </w:r>
      <w:r w:rsidR="00FC6508" w:rsidRPr="0032477C">
        <w:rPr>
          <w:rFonts w:cs="Times New Roman"/>
          <w:sz w:val="20"/>
          <w:szCs w:val="20"/>
        </w:rPr>
        <w:t>mplementación de control de acceso y monitorización para persona con discapacidad mediante un dispositivo móvil</w:t>
      </w:r>
      <w:r w:rsidR="00A141BF" w:rsidRPr="0032477C">
        <w:rPr>
          <w:rFonts w:cs="Times New Roman"/>
          <w:sz w:val="20"/>
          <w:szCs w:val="20"/>
        </w:rPr>
        <w:t>”, Tesis, Depto. Ele</w:t>
      </w:r>
      <w:r w:rsidR="00C34295">
        <w:rPr>
          <w:rFonts w:cs="Times New Roman"/>
          <w:sz w:val="20"/>
          <w:szCs w:val="20"/>
        </w:rPr>
        <w:t xml:space="preserve">ctrónica y Telecomunicaciones, </w:t>
      </w:r>
      <w:r w:rsidR="00A141BF" w:rsidRPr="0032477C">
        <w:rPr>
          <w:rFonts w:cs="Times New Roman"/>
          <w:sz w:val="20"/>
          <w:szCs w:val="20"/>
        </w:rPr>
        <w:t xml:space="preserve">Escuela Politécnica del </w:t>
      </w:r>
      <w:r w:rsidR="0032477C" w:rsidRPr="0032477C">
        <w:rPr>
          <w:rFonts w:cs="Times New Roman"/>
          <w:sz w:val="20"/>
          <w:szCs w:val="20"/>
        </w:rPr>
        <w:t>E</w:t>
      </w:r>
      <w:r w:rsidR="00C34295">
        <w:rPr>
          <w:rFonts w:cs="Times New Roman"/>
          <w:sz w:val="20"/>
          <w:szCs w:val="20"/>
        </w:rPr>
        <w:t>jército (ESPE), Quito, EC.2013,</w:t>
      </w:r>
      <w:r w:rsidR="006E206E">
        <w:rPr>
          <w:rFonts w:cs="Times New Roman"/>
          <w:sz w:val="20"/>
          <w:szCs w:val="20"/>
        </w:rPr>
        <w:t xml:space="preserve"> [en línea]</w:t>
      </w:r>
      <w:r w:rsidR="00C34295">
        <w:rPr>
          <w:rFonts w:cs="Times New Roman"/>
          <w:color w:val="2E74B5"/>
          <w:sz w:val="20"/>
          <w:szCs w:val="20"/>
        </w:rPr>
        <w:t xml:space="preserve"> </w:t>
      </w:r>
      <w:r w:rsidR="00713A0C">
        <w:fldChar w:fldCharType="begin"/>
      </w:r>
      <w:r w:rsidR="00713A0C">
        <w:instrText xml:space="preserve"> HYPERLINK "http://repositorio.espe.edu.ec/bitstream/21000/6172/1/AC-ESPE-047043.pdf" \h </w:instrText>
      </w:r>
      <w:r w:rsidR="00713A0C">
        <w:fldChar w:fldCharType="separate"/>
      </w:r>
      <w:r w:rsidR="00A141BF" w:rsidRPr="003807F6">
        <w:rPr>
          <w:rStyle w:val="EnlacedeInternet"/>
          <w:rFonts w:cs="Times New Roman"/>
          <w:color w:val="000000" w:themeColor="text1"/>
          <w:sz w:val="20"/>
          <w:szCs w:val="20"/>
          <w:u w:val="none"/>
        </w:rPr>
        <w:t>http://repositorio.espe.edu.ec/bitstream/21000/6172/1/AC-ESPE-047043.pdf</w:t>
      </w:r>
      <w:r w:rsidR="00713A0C">
        <w:rPr>
          <w:rStyle w:val="EnlacedeInternet"/>
          <w:rFonts w:cs="Times New Roman"/>
          <w:color w:val="000000" w:themeColor="text1"/>
          <w:sz w:val="20"/>
          <w:szCs w:val="20"/>
          <w:u w:val="none"/>
        </w:rPr>
        <w:fldChar w:fldCharType="end"/>
      </w:r>
      <w:r w:rsidR="006E206E">
        <w:rPr>
          <w:rStyle w:val="EnlacedeInternet"/>
          <w:rFonts w:cs="Times New Roman"/>
          <w:color w:val="000000" w:themeColor="text1"/>
          <w:sz w:val="20"/>
          <w:szCs w:val="20"/>
          <w:u w:val="none"/>
        </w:rPr>
        <w:t>.</w:t>
      </w:r>
    </w:p>
    <w:p w14:paraId="5B0EF471" w14:textId="7C4A0032" w:rsidR="00C34295" w:rsidRPr="00862C1D" w:rsidRDefault="00A141BF" w:rsidP="006E206E">
      <w:pPr>
        <w:ind w:firstLine="0"/>
        <w:rPr>
          <w:rFonts w:cs="Times New Roman"/>
          <w:sz w:val="20"/>
          <w:szCs w:val="20"/>
        </w:rPr>
      </w:pPr>
      <w:r w:rsidRPr="00862C1D">
        <w:rPr>
          <w:rFonts w:cs="Times New Roman"/>
          <w:sz w:val="20"/>
          <w:szCs w:val="20"/>
        </w:rPr>
        <w:t>[</w:t>
      </w:r>
      <w:r w:rsidR="00595E6D">
        <w:rPr>
          <w:rFonts w:cs="Times New Roman"/>
          <w:sz w:val="20"/>
          <w:szCs w:val="20"/>
        </w:rPr>
        <w:t>37</w:t>
      </w:r>
      <w:r w:rsidR="00C34295" w:rsidRPr="00862C1D">
        <w:rPr>
          <w:rFonts w:cs="Times New Roman"/>
          <w:sz w:val="20"/>
          <w:szCs w:val="20"/>
        </w:rPr>
        <w:t>] I.</w:t>
      </w:r>
      <w:r w:rsidR="00774A07" w:rsidRPr="00862C1D">
        <w:rPr>
          <w:rFonts w:cs="Times New Roman"/>
          <w:sz w:val="20"/>
          <w:szCs w:val="20"/>
        </w:rPr>
        <w:t xml:space="preserve"> Cázares, “C</w:t>
      </w:r>
      <w:r w:rsidR="00A413EA" w:rsidRPr="00862C1D">
        <w:rPr>
          <w:rFonts w:cs="Times New Roman"/>
          <w:sz w:val="20"/>
          <w:szCs w:val="20"/>
        </w:rPr>
        <w:t>ompañía incubada en e</w:t>
      </w:r>
      <w:r w:rsidR="00C34295" w:rsidRPr="00862C1D">
        <w:rPr>
          <w:rFonts w:cs="Times New Roman"/>
          <w:sz w:val="20"/>
          <w:szCs w:val="20"/>
        </w:rPr>
        <w:t>l IPN</w:t>
      </w:r>
      <w:r w:rsidR="006E206E" w:rsidRPr="00862C1D">
        <w:rPr>
          <w:rFonts w:cs="Times New Roman"/>
          <w:sz w:val="20"/>
          <w:szCs w:val="20"/>
        </w:rPr>
        <w:t xml:space="preserve"> realiza estancia en empresa Sense 4 C</w:t>
      </w:r>
      <w:r w:rsidR="00A413EA" w:rsidRPr="00862C1D">
        <w:rPr>
          <w:rFonts w:cs="Times New Roman"/>
          <w:sz w:val="20"/>
          <w:szCs w:val="20"/>
        </w:rPr>
        <w:t>are</w:t>
      </w:r>
      <w:r w:rsidR="00774A07" w:rsidRPr="00862C1D">
        <w:rPr>
          <w:rFonts w:cs="Times New Roman"/>
          <w:sz w:val="20"/>
          <w:szCs w:val="20"/>
        </w:rPr>
        <w:t xml:space="preserve">”, </w:t>
      </w:r>
      <w:r w:rsidR="00774A07" w:rsidRPr="00862C1D">
        <w:rPr>
          <w:rFonts w:cs="Times New Roman"/>
          <w:i/>
          <w:sz w:val="20"/>
          <w:szCs w:val="20"/>
        </w:rPr>
        <w:t>Selección Gacetas Politécnica</w:t>
      </w:r>
      <w:r w:rsidR="00774A07" w:rsidRPr="00862C1D">
        <w:rPr>
          <w:rFonts w:cs="Times New Roman"/>
          <w:sz w:val="20"/>
          <w:szCs w:val="20"/>
        </w:rPr>
        <w:t>, Vol. 7, No. 81, pp. 3</w:t>
      </w:r>
      <w:r w:rsidR="009749ED" w:rsidRPr="00862C1D">
        <w:rPr>
          <w:rFonts w:cs="Times New Roman"/>
          <w:sz w:val="20"/>
          <w:szCs w:val="20"/>
        </w:rPr>
        <w:t xml:space="preserve">4-35, </w:t>
      </w:r>
      <w:r w:rsidR="00BD4069" w:rsidRPr="00862C1D">
        <w:rPr>
          <w:rFonts w:cs="Times New Roman"/>
          <w:sz w:val="20"/>
          <w:szCs w:val="20"/>
        </w:rPr>
        <w:t>noviembre</w:t>
      </w:r>
      <w:r w:rsidR="009749ED" w:rsidRPr="00862C1D">
        <w:rPr>
          <w:rFonts w:cs="Times New Roman"/>
          <w:sz w:val="20"/>
          <w:szCs w:val="20"/>
        </w:rPr>
        <w:t xml:space="preserve"> 2015, [en línea]</w:t>
      </w:r>
    </w:p>
    <w:p w14:paraId="363A47D0" w14:textId="49B0C06D" w:rsidR="006E206E" w:rsidRPr="00862C1D" w:rsidRDefault="00713A0C" w:rsidP="009749ED">
      <w:pPr>
        <w:spacing w:after="240"/>
        <w:ind w:firstLine="0"/>
      </w:pPr>
      <w:r>
        <w:fldChar w:fldCharType="begin"/>
      </w:r>
      <w:r>
        <w:instrText xml:space="preserve"> HYPERLINK "http://www.comunicacionsocial.ipn.mx/Documents/Gaceta/G-seleccion81.pdf" \h </w:instrText>
      </w:r>
      <w:r>
        <w:fldChar w:fldCharType="separate"/>
      </w:r>
      <w:r w:rsidR="00774A07" w:rsidRPr="00862C1D">
        <w:rPr>
          <w:rStyle w:val="EnlacedeInternet"/>
          <w:rFonts w:cs="Times New Roman"/>
          <w:color w:val="auto"/>
          <w:sz w:val="20"/>
          <w:szCs w:val="20"/>
          <w:u w:val="none"/>
        </w:rPr>
        <w:t>http://www.comunicacionsocial.ipn.mx/Documents/Gaceta/G-seleccion81.pdf</w:t>
      </w:r>
      <w:r>
        <w:rPr>
          <w:rStyle w:val="EnlacedeInternet"/>
          <w:rFonts w:cs="Times New Roman"/>
          <w:color w:val="auto"/>
          <w:sz w:val="20"/>
          <w:szCs w:val="20"/>
          <w:u w:val="none"/>
        </w:rPr>
        <w:fldChar w:fldCharType="end"/>
      </w:r>
      <w:r w:rsidR="006E206E" w:rsidRPr="00862C1D">
        <w:rPr>
          <w:rStyle w:val="EnlacedeInternet"/>
          <w:color w:val="auto"/>
          <w:u w:val="none"/>
        </w:rPr>
        <w:t>.</w:t>
      </w:r>
    </w:p>
    <w:p w14:paraId="6507089A" w14:textId="21AEF6AC" w:rsidR="00C24FAC" w:rsidRPr="00B96251" w:rsidRDefault="00595E6D" w:rsidP="009749ED">
      <w:pPr>
        <w:spacing w:after="240"/>
        <w:ind w:firstLine="0"/>
        <w:rPr>
          <w:rFonts w:cs="Times New Roman"/>
          <w:sz w:val="20"/>
          <w:szCs w:val="20"/>
          <w:lang w:val="en-US"/>
        </w:rPr>
      </w:pPr>
      <w:r>
        <w:rPr>
          <w:rFonts w:cs="Times New Roman"/>
          <w:sz w:val="20"/>
          <w:szCs w:val="20"/>
          <w:lang w:val="en-US"/>
        </w:rPr>
        <w:t>[38</w:t>
      </w:r>
      <w:r w:rsidR="000B1C4A" w:rsidRPr="00B96251">
        <w:rPr>
          <w:rFonts w:cs="Times New Roman"/>
          <w:sz w:val="20"/>
          <w:szCs w:val="20"/>
          <w:lang w:val="en-US"/>
        </w:rPr>
        <w:t>]</w:t>
      </w:r>
      <w:r w:rsidR="00C24FAC" w:rsidRPr="00B96251">
        <w:rPr>
          <w:rFonts w:cs="Times New Roman"/>
          <w:sz w:val="20"/>
          <w:szCs w:val="20"/>
          <w:lang w:val="en-US"/>
        </w:rPr>
        <w:t xml:space="preserve"> L. Tang, A. Hoshang, “Wireless network for health monitoring: heart rate and temperature sensor," IEEE Xplore: January 2012</w:t>
      </w:r>
      <w:r w:rsidR="00F619BF" w:rsidRPr="00B96251">
        <w:rPr>
          <w:rFonts w:cs="Times New Roman"/>
          <w:sz w:val="20"/>
          <w:szCs w:val="20"/>
          <w:lang w:val="en-US"/>
        </w:rPr>
        <w:t>.</w:t>
      </w:r>
    </w:p>
    <w:p w14:paraId="1D9D2DBA" w14:textId="697752A3" w:rsidR="00F619BF" w:rsidRPr="009749ED" w:rsidRDefault="00595E6D" w:rsidP="00253F70">
      <w:pPr>
        <w:spacing w:after="240"/>
        <w:ind w:firstLine="0"/>
        <w:rPr>
          <w:rFonts w:cs="Times New Roman"/>
          <w:sz w:val="20"/>
        </w:rPr>
      </w:pPr>
      <w:r>
        <w:rPr>
          <w:rFonts w:cs="Times New Roman"/>
          <w:sz w:val="20"/>
        </w:rPr>
        <w:t>[39</w:t>
      </w:r>
      <w:r w:rsidR="00033EB5" w:rsidRPr="00033EB5">
        <w:rPr>
          <w:rFonts w:cs="Times New Roman"/>
          <w:sz w:val="20"/>
        </w:rPr>
        <w:t>] “Crea mexicano bra</w:t>
      </w:r>
      <w:r w:rsidR="009749ED">
        <w:rPr>
          <w:rFonts w:cs="Times New Roman"/>
          <w:sz w:val="20"/>
        </w:rPr>
        <w:t>zalete para monitorear salud de</w:t>
      </w:r>
      <w:r w:rsidR="00033EB5" w:rsidRPr="00033EB5">
        <w:rPr>
          <w:rFonts w:cs="Times New Roman"/>
          <w:sz w:val="20"/>
        </w:rPr>
        <w:t xml:space="preserve"> adultos mayores en tiempo real”</w:t>
      </w:r>
      <w:r w:rsidR="00033EB5">
        <w:rPr>
          <w:rFonts w:cs="Times New Roman"/>
          <w:sz w:val="20"/>
        </w:rPr>
        <w:t>, T E. el diario de la tercer</w:t>
      </w:r>
      <w:r w:rsidR="003E1496">
        <w:rPr>
          <w:rFonts w:cs="Times New Roman"/>
          <w:sz w:val="20"/>
        </w:rPr>
        <w:t xml:space="preserve">a edad, </w:t>
      </w:r>
      <w:r w:rsidR="00BD4069">
        <w:rPr>
          <w:rFonts w:cs="Times New Roman"/>
          <w:sz w:val="20"/>
        </w:rPr>
        <w:t>enero</w:t>
      </w:r>
      <w:r w:rsidR="003E1496">
        <w:rPr>
          <w:rFonts w:cs="Times New Roman"/>
          <w:sz w:val="20"/>
        </w:rPr>
        <w:t>, 2</w:t>
      </w:r>
      <w:r w:rsidR="00863679">
        <w:rPr>
          <w:rFonts w:cs="Times New Roman"/>
          <w:sz w:val="20"/>
        </w:rPr>
        <w:t>015</w:t>
      </w:r>
      <w:r w:rsidR="009749ED">
        <w:rPr>
          <w:rFonts w:cs="Times New Roman"/>
          <w:sz w:val="20"/>
        </w:rPr>
        <w:t>,</w:t>
      </w:r>
      <w:r w:rsidR="00863679">
        <w:rPr>
          <w:rFonts w:cs="Times New Roman"/>
          <w:sz w:val="20"/>
        </w:rPr>
        <w:t xml:space="preserve"> </w:t>
      </w:r>
      <w:r w:rsidR="009749ED">
        <w:rPr>
          <w:rFonts w:cs="Times New Roman"/>
          <w:sz w:val="20"/>
        </w:rPr>
        <w:t>[en línea]</w:t>
      </w:r>
      <w:r w:rsidR="003E1496">
        <w:rPr>
          <w:rFonts w:cs="Times New Roman"/>
          <w:sz w:val="20"/>
        </w:rPr>
        <w:t xml:space="preserve"> </w:t>
      </w:r>
      <w:r w:rsidR="00033EB5" w:rsidRPr="00033EB5">
        <w:rPr>
          <w:rFonts w:cs="Times New Roman"/>
          <w:sz w:val="20"/>
        </w:rPr>
        <w:t>http://diariote.mx/?p=1313</w:t>
      </w:r>
      <w:r w:rsidR="009749ED">
        <w:rPr>
          <w:rFonts w:cs="Times New Roman"/>
          <w:sz w:val="20"/>
        </w:rPr>
        <w:t>.</w:t>
      </w:r>
    </w:p>
    <w:p w14:paraId="640B2C13" w14:textId="7F6DB948" w:rsidR="003E1496" w:rsidRPr="003E1496" w:rsidRDefault="003E1496" w:rsidP="00253F70">
      <w:pPr>
        <w:ind w:firstLine="0"/>
        <w:rPr>
          <w:rStyle w:val="EnlacedeInternet"/>
          <w:rFonts w:cs="Times New Roman"/>
          <w:color w:val="000000" w:themeColor="text1"/>
          <w:sz w:val="20"/>
          <w:szCs w:val="20"/>
          <w:u w:val="none"/>
        </w:rPr>
      </w:pPr>
      <w:r>
        <w:rPr>
          <w:rStyle w:val="EnlacedeInternet"/>
          <w:rFonts w:cs="Times New Roman"/>
          <w:color w:val="000000" w:themeColor="text1"/>
          <w:sz w:val="20"/>
          <w:szCs w:val="20"/>
          <w:u w:val="none"/>
        </w:rPr>
        <w:t>[</w:t>
      </w:r>
      <w:r w:rsidR="00595E6D">
        <w:rPr>
          <w:rStyle w:val="EnlacedeInternet"/>
          <w:rFonts w:cs="Times New Roman"/>
          <w:color w:val="000000" w:themeColor="text1"/>
          <w:sz w:val="20"/>
          <w:szCs w:val="20"/>
          <w:u w:val="none"/>
        </w:rPr>
        <w:t>40</w:t>
      </w:r>
      <w:r w:rsidR="00E90066">
        <w:rPr>
          <w:rStyle w:val="EnlacedeInternet"/>
          <w:rFonts w:cs="Times New Roman"/>
          <w:color w:val="000000" w:themeColor="text1"/>
          <w:sz w:val="20"/>
          <w:szCs w:val="20"/>
          <w:u w:val="none"/>
        </w:rPr>
        <w:t xml:space="preserve">] </w:t>
      </w:r>
      <w:r w:rsidRPr="003E1496">
        <w:rPr>
          <w:rStyle w:val="EnlacedeInternet"/>
          <w:rFonts w:cs="Times New Roman"/>
          <w:color w:val="000000" w:themeColor="text1"/>
          <w:sz w:val="20"/>
          <w:szCs w:val="20"/>
          <w:u w:val="none"/>
        </w:rPr>
        <w:t xml:space="preserve">Breton J. García G. y Rojas I. (2011). </w:t>
      </w:r>
      <w:r w:rsidR="00437CA7" w:rsidRPr="003E1496">
        <w:rPr>
          <w:rStyle w:val="EnlacedeInternet"/>
          <w:rFonts w:cs="Times New Roman"/>
          <w:color w:val="000000" w:themeColor="text1"/>
          <w:sz w:val="20"/>
          <w:szCs w:val="20"/>
          <w:u w:val="none"/>
        </w:rPr>
        <w:t>Modelo de prototipo</w:t>
      </w:r>
      <w:r w:rsidRPr="003E1496">
        <w:rPr>
          <w:rStyle w:val="EnlacedeInternet"/>
          <w:rFonts w:cs="Times New Roman"/>
          <w:color w:val="000000" w:themeColor="text1"/>
          <w:sz w:val="20"/>
          <w:szCs w:val="20"/>
          <w:u w:val="none"/>
        </w:rPr>
        <w:t xml:space="preserve">. 2011, de </w:t>
      </w:r>
      <w:r w:rsidR="00437CA7" w:rsidRPr="003E1496">
        <w:rPr>
          <w:rStyle w:val="EnlacedeInternet"/>
          <w:rFonts w:cs="Times New Roman"/>
          <w:color w:val="000000" w:themeColor="text1"/>
          <w:sz w:val="20"/>
          <w:szCs w:val="20"/>
          <w:u w:val="none"/>
        </w:rPr>
        <w:t>ingeniería de software</w:t>
      </w:r>
      <w:r w:rsidR="00437CA7">
        <w:rPr>
          <w:rStyle w:val="EnlacedeInternet"/>
          <w:rFonts w:cs="Times New Roman"/>
          <w:color w:val="000000" w:themeColor="text1"/>
          <w:sz w:val="20"/>
          <w:szCs w:val="20"/>
          <w:u w:val="none"/>
        </w:rPr>
        <w:t>,</w:t>
      </w:r>
      <w:r w:rsidR="00437CA7" w:rsidRPr="003E1496">
        <w:rPr>
          <w:rStyle w:val="EnlacedeInternet"/>
          <w:rFonts w:cs="Times New Roman"/>
          <w:color w:val="000000" w:themeColor="text1"/>
          <w:sz w:val="20"/>
          <w:szCs w:val="20"/>
          <w:u w:val="none"/>
        </w:rPr>
        <w:t xml:space="preserve"> </w:t>
      </w:r>
      <w:r w:rsidRPr="003E1496">
        <w:rPr>
          <w:rStyle w:val="EnlacedeInternet"/>
          <w:rFonts w:cs="Times New Roman"/>
          <w:color w:val="000000" w:themeColor="text1"/>
          <w:sz w:val="20"/>
          <w:szCs w:val="20"/>
          <w:u w:val="none"/>
        </w:rPr>
        <w:t>[en línea].</w:t>
      </w:r>
    </w:p>
    <w:p w14:paraId="67982AED" w14:textId="03A6074A" w:rsidR="005C2D29" w:rsidRPr="005D2E3E" w:rsidRDefault="00713A0C" w:rsidP="00253F70">
      <w:pPr>
        <w:spacing w:after="240"/>
        <w:ind w:firstLine="0"/>
        <w:rPr>
          <w:rFonts w:cs="Times New Roman"/>
          <w:b/>
          <w:sz w:val="20"/>
          <w:szCs w:val="20"/>
        </w:rPr>
      </w:pPr>
      <w:r>
        <w:fldChar w:fldCharType="begin"/>
      </w:r>
      <w:r>
        <w:instrText xml:space="preserve"> HYPERLINK "http://gestionrrhhusm.blogspot.mx/2011/05/modelo-de-prototipo.html" </w:instrText>
      </w:r>
      <w:r>
        <w:fldChar w:fldCharType="separate"/>
      </w:r>
      <w:r w:rsidR="001C0A35" w:rsidRPr="005D2E3E">
        <w:rPr>
          <w:rStyle w:val="Hipervnculo"/>
          <w:rFonts w:cs="Times New Roman"/>
          <w:b w:val="0"/>
          <w:sz w:val="20"/>
          <w:szCs w:val="20"/>
        </w:rPr>
        <w:t>http://gestionrrhhusm.blogspot.mx/2011/05/modelo-de-prototipo.html</w:t>
      </w:r>
      <w:r>
        <w:rPr>
          <w:rStyle w:val="Hipervnculo"/>
          <w:rFonts w:cs="Times New Roman"/>
          <w:b w:val="0"/>
          <w:sz w:val="20"/>
          <w:szCs w:val="20"/>
        </w:rPr>
        <w:fldChar w:fldCharType="end"/>
      </w:r>
      <w:r w:rsidR="003E1496" w:rsidRPr="005D2E3E">
        <w:rPr>
          <w:rStyle w:val="EnlacedeInternet"/>
          <w:rFonts w:cs="Times New Roman"/>
          <w:b/>
          <w:color w:val="auto"/>
          <w:sz w:val="20"/>
          <w:szCs w:val="20"/>
          <w:u w:val="none"/>
        </w:rPr>
        <w:t>.</w:t>
      </w:r>
    </w:p>
    <w:p w14:paraId="6A5AF40A" w14:textId="104DFFFC" w:rsidR="00E90066" w:rsidRPr="00437CA7" w:rsidRDefault="00595E6D" w:rsidP="00253F70">
      <w:pPr>
        <w:spacing w:after="240"/>
        <w:ind w:firstLine="0"/>
        <w:jc w:val="left"/>
        <w:rPr>
          <w:rStyle w:val="EnlacedeInternet"/>
          <w:rFonts w:cs="Times New Roman"/>
          <w:color w:val="auto"/>
          <w:sz w:val="20"/>
          <w:szCs w:val="20"/>
          <w:u w:val="none"/>
        </w:rPr>
      </w:pPr>
      <w:r>
        <w:rPr>
          <w:rFonts w:cs="Times New Roman"/>
          <w:sz w:val="20"/>
          <w:szCs w:val="20"/>
        </w:rPr>
        <w:t>[41</w:t>
      </w:r>
      <w:r w:rsidR="001C0A35" w:rsidRPr="005C2D29">
        <w:rPr>
          <w:rFonts w:cs="Times New Roman"/>
          <w:sz w:val="20"/>
          <w:szCs w:val="20"/>
        </w:rPr>
        <w:t>]</w:t>
      </w:r>
      <w:r w:rsidR="00E90066" w:rsidRPr="005C2D29">
        <w:rPr>
          <w:rFonts w:cs="Times New Roman"/>
          <w:sz w:val="20"/>
          <w:szCs w:val="20"/>
        </w:rPr>
        <w:t xml:space="preserve"> Tutorialspoint, “SDLC - Modelo prototipo de software”, </w:t>
      </w:r>
      <w:r w:rsidR="00E90066" w:rsidRPr="0032477C">
        <w:rPr>
          <w:rFonts w:cs="Times New Roman"/>
          <w:sz w:val="20"/>
          <w:szCs w:val="20"/>
        </w:rPr>
        <w:t>[en línea]</w:t>
      </w:r>
      <w:r w:rsidR="00E90066">
        <w:rPr>
          <w:rFonts w:cs="Times New Roman"/>
          <w:sz w:val="20"/>
          <w:szCs w:val="20"/>
        </w:rPr>
        <w:t xml:space="preserve"> Disponible en: </w:t>
      </w:r>
      <w:r w:rsidR="00380A97" w:rsidRPr="005C2D29">
        <w:rPr>
          <w:rFonts w:cs="Times New Roman"/>
          <w:sz w:val="20"/>
          <w:szCs w:val="20"/>
        </w:rPr>
        <w:t>https://www.tutorialspoint.com/sdlc/sdlc_tutorial.pdf</w:t>
      </w:r>
      <w:r w:rsidR="00437CA7">
        <w:rPr>
          <w:rFonts w:cs="Times New Roman"/>
          <w:sz w:val="20"/>
          <w:szCs w:val="20"/>
        </w:rPr>
        <w:t>.</w:t>
      </w:r>
    </w:p>
    <w:p w14:paraId="1613EB98" w14:textId="4247CAC8" w:rsidR="00220E4E" w:rsidRDefault="00595E6D" w:rsidP="00220E4E">
      <w:pPr>
        <w:spacing w:before="100" w:beforeAutospacing="1" w:after="100" w:afterAutospacing="1"/>
        <w:ind w:firstLine="0"/>
        <w:rPr>
          <w:rFonts w:cs="Times New Roman"/>
          <w:sz w:val="20"/>
        </w:rPr>
      </w:pPr>
      <w:r>
        <w:rPr>
          <w:rStyle w:val="EnlacedeInternet"/>
          <w:rFonts w:cs="Times New Roman"/>
          <w:color w:val="000000" w:themeColor="text1"/>
          <w:sz w:val="20"/>
          <w:szCs w:val="20"/>
          <w:u w:val="none"/>
        </w:rPr>
        <w:t>[42</w:t>
      </w:r>
      <w:r w:rsidR="00E90066">
        <w:rPr>
          <w:rStyle w:val="EnlacedeInternet"/>
          <w:rFonts w:cs="Times New Roman"/>
          <w:color w:val="000000" w:themeColor="text1"/>
          <w:sz w:val="20"/>
          <w:szCs w:val="20"/>
          <w:u w:val="none"/>
        </w:rPr>
        <w:t>]</w:t>
      </w:r>
      <w:r w:rsidR="00220E4E" w:rsidRPr="00220E4E">
        <w:rPr>
          <w:rFonts w:cs="Times New Roman"/>
          <w:sz w:val="20"/>
        </w:rPr>
        <w:t xml:space="preserve"> </w:t>
      </w:r>
      <w:r w:rsidR="00220E4E" w:rsidRPr="006E515C">
        <w:rPr>
          <w:rFonts w:cs="Times New Roman"/>
          <w:sz w:val="20"/>
        </w:rPr>
        <w:t xml:space="preserve">R. S. Pressman, </w:t>
      </w:r>
      <w:r w:rsidR="00437CA7">
        <w:rPr>
          <w:rFonts w:cs="Times New Roman"/>
          <w:sz w:val="20"/>
        </w:rPr>
        <w:t>“Capitulo 23 Métricas del produ</w:t>
      </w:r>
      <w:r w:rsidR="003B4F6F">
        <w:rPr>
          <w:rFonts w:cs="Times New Roman"/>
          <w:sz w:val="20"/>
        </w:rPr>
        <w:t>c</w:t>
      </w:r>
      <w:r w:rsidR="00220E4E" w:rsidRPr="006E515C">
        <w:rPr>
          <w:rFonts w:cs="Times New Roman"/>
          <w:sz w:val="20"/>
        </w:rPr>
        <w:t xml:space="preserve">to”, </w:t>
      </w:r>
      <w:r w:rsidR="00220E4E" w:rsidRPr="006E515C">
        <w:rPr>
          <w:rFonts w:cs="Times New Roman"/>
          <w:i/>
          <w:sz w:val="20"/>
        </w:rPr>
        <w:t>Ingeniería de software</w:t>
      </w:r>
      <w:r w:rsidR="00220E4E">
        <w:rPr>
          <w:rFonts w:cs="Times New Roman"/>
          <w:i/>
          <w:sz w:val="20"/>
        </w:rPr>
        <w:t>:</w:t>
      </w:r>
      <w:r w:rsidR="00220E4E" w:rsidRPr="006E515C">
        <w:rPr>
          <w:rFonts w:cs="Times New Roman"/>
          <w:i/>
          <w:sz w:val="20"/>
        </w:rPr>
        <w:t xml:space="preserve"> un enfoque práctico, </w:t>
      </w:r>
      <w:r w:rsidR="00220E4E" w:rsidRPr="006E515C">
        <w:rPr>
          <w:rFonts w:cs="Times New Roman"/>
          <w:sz w:val="20"/>
        </w:rPr>
        <w:t>7</w:t>
      </w:r>
      <w:r w:rsidR="00220E4E" w:rsidRPr="00437CA7">
        <w:rPr>
          <w:rFonts w:cs="Times New Roman"/>
          <w:sz w:val="20"/>
          <w:vertAlign w:val="superscript"/>
        </w:rPr>
        <w:t>ma</w:t>
      </w:r>
      <w:r w:rsidR="00862C1D">
        <w:rPr>
          <w:rFonts w:cs="Times New Roman"/>
          <w:sz w:val="20"/>
          <w:vertAlign w:val="superscript"/>
        </w:rPr>
        <w:t xml:space="preserve"> </w:t>
      </w:r>
      <w:r w:rsidR="00862C1D">
        <w:rPr>
          <w:rFonts w:cs="Times New Roman"/>
          <w:sz w:val="20"/>
        </w:rPr>
        <w:t>ed</w:t>
      </w:r>
      <w:r w:rsidR="00253F70">
        <w:rPr>
          <w:rFonts w:cs="Times New Roman"/>
          <w:sz w:val="20"/>
        </w:rPr>
        <w:t>.</w:t>
      </w:r>
      <w:r w:rsidR="00220E4E" w:rsidRPr="006E515C">
        <w:rPr>
          <w:rFonts w:cs="Times New Roman"/>
          <w:sz w:val="20"/>
        </w:rPr>
        <w:t xml:space="preserve"> Ed. México</w:t>
      </w:r>
      <w:r w:rsidR="008D3FA1">
        <w:rPr>
          <w:rFonts w:cs="Times New Roman"/>
          <w:sz w:val="20"/>
        </w:rPr>
        <w:t>, Mé</w:t>
      </w:r>
      <w:r w:rsidR="00220E4E">
        <w:rPr>
          <w:rFonts w:cs="Times New Roman"/>
          <w:sz w:val="20"/>
        </w:rPr>
        <w:t>x. D.F., 1998</w:t>
      </w:r>
      <w:r w:rsidR="00220E4E" w:rsidRPr="006E515C">
        <w:rPr>
          <w:rFonts w:cs="Times New Roman"/>
          <w:sz w:val="20"/>
        </w:rPr>
        <w:t>, pp. 526-534</w:t>
      </w:r>
      <w:r w:rsidR="00437CA7">
        <w:rPr>
          <w:rFonts w:cs="Times New Roman"/>
          <w:sz w:val="20"/>
        </w:rPr>
        <w:t>.</w:t>
      </w:r>
    </w:p>
    <w:p w14:paraId="1A12B5CC" w14:textId="17961BDC" w:rsidR="00220E4E" w:rsidRDefault="00595E6D" w:rsidP="005C2D29">
      <w:pPr>
        <w:ind w:firstLine="0"/>
        <w:jc w:val="left"/>
        <w:rPr>
          <w:rFonts w:cs="Times New Roman"/>
          <w:sz w:val="20"/>
          <w:szCs w:val="20"/>
        </w:rPr>
      </w:pPr>
      <w:r>
        <w:rPr>
          <w:rFonts w:cs="Times New Roman"/>
          <w:sz w:val="20"/>
          <w:szCs w:val="20"/>
        </w:rPr>
        <w:t>[43</w:t>
      </w:r>
      <w:r w:rsidR="00220E4E" w:rsidRPr="005C2D29">
        <w:rPr>
          <w:rFonts w:cs="Times New Roman"/>
          <w:sz w:val="20"/>
          <w:szCs w:val="20"/>
        </w:rPr>
        <w:t>] N.M. Schett, COCOMO, Constructive Cost Model, [en línea]</w:t>
      </w:r>
      <w:r w:rsidR="005C2D29" w:rsidRPr="005C2D29">
        <w:rPr>
          <w:rFonts w:cs="Times New Roman"/>
          <w:sz w:val="20"/>
          <w:szCs w:val="20"/>
        </w:rPr>
        <w:t xml:space="preserve"> </w:t>
      </w:r>
      <w:r w:rsidR="008D3FA1" w:rsidRPr="00872FB5">
        <w:rPr>
          <w:rFonts w:cs="Times New Roman"/>
          <w:sz w:val="20"/>
          <w:szCs w:val="20"/>
        </w:rPr>
        <w:t>https://files.ifi.uzh.ch/rerg/arvo/courses/seminar_ws02/reports/Seminar_4.pdf</w:t>
      </w:r>
      <w:r w:rsidR="00AB0B49">
        <w:rPr>
          <w:rFonts w:cs="Times New Roman"/>
          <w:sz w:val="20"/>
          <w:szCs w:val="20"/>
        </w:rPr>
        <w:t>.</w:t>
      </w:r>
    </w:p>
    <w:p w14:paraId="71ACB9D5" w14:textId="3DA8CF2F" w:rsidR="006836BC" w:rsidRPr="00253F70" w:rsidRDefault="00595E6D" w:rsidP="00253F70">
      <w:pPr>
        <w:spacing w:before="100" w:beforeAutospacing="1" w:after="100" w:afterAutospacing="1"/>
        <w:ind w:firstLine="0"/>
        <w:rPr>
          <w:rFonts w:cs="Times New Roman"/>
          <w:sz w:val="20"/>
        </w:rPr>
      </w:pPr>
      <w:r>
        <w:rPr>
          <w:rFonts w:cs="Times New Roman"/>
          <w:sz w:val="20"/>
          <w:szCs w:val="20"/>
        </w:rPr>
        <w:t>[44</w:t>
      </w:r>
      <w:r w:rsidR="006836BC">
        <w:rPr>
          <w:rFonts w:cs="Times New Roman"/>
          <w:sz w:val="20"/>
          <w:szCs w:val="20"/>
        </w:rPr>
        <w:t>]</w:t>
      </w:r>
      <w:r w:rsidR="006836BC" w:rsidRPr="00220E4E">
        <w:rPr>
          <w:rFonts w:cs="Times New Roman"/>
          <w:sz w:val="20"/>
        </w:rPr>
        <w:t xml:space="preserve"> </w:t>
      </w:r>
      <w:r w:rsidR="006836BC" w:rsidRPr="006E515C">
        <w:rPr>
          <w:rFonts w:cs="Times New Roman"/>
          <w:sz w:val="20"/>
        </w:rPr>
        <w:t>R. S. Pressman</w:t>
      </w:r>
      <w:r w:rsidR="006836BC">
        <w:rPr>
          <w:rFonts w:cs="Times New Roman"/>
          <w:sz w:val="20"/>
        </w:rPr>
        <w:t>, “Capitulo 6 Análisis y Gestión del Riesgo</w:t>
      </w:r>
      <w:r w:rsidR="006836BC" w:rsidRPr="006E515C">
        <w:rPr>
          <w:rFonts w:cs="Times New Roman"/>
          <w:sz w:val="20"/>
        </w:rPr>
        <w:t xml:space="preserve">”, </w:t>
      </w:r>
      <w:r w:rsidR="006836BC" w:rsidRPr="006E515C">
        <w:rPr>
          <w:rFonts w:cs="Times New Roman"/>
          <w:i/>
          <w:sz w:val="20"/>
        </w:rPr>
        <w:t>Ingeniería de software</w:t>
      </w:r>
      <w:r w:rsidR="006836BC">
        <w:rPr>
          <w:rFonts w:cs="Times New Roman"/>
          <w:i/>
          <w:sz w:val="20"/>
        </w:rPr>
        <w:t>:</w:t>
      </w:r>
      <w:r w:rsidR="006836BC" w:rsidRPr="006E515C">
        <w:rPr>
          <w:rFonts w:cs="Times New Roman"/>
          <w:i/>
          <w:sz w:val="20"/>
        </w:rPr>
        <w:t xml:space="preserve"> un enfoque práctico, </w:t>
      </w:r>
      <w:r w:rsidR="006836BC">
        <w:rPr>
          <w:rFonts w:cs="Times New Roman"/>
          <w:sz w:val="20"/>
        </w:rPr>
        <w:t>5</w:t>
      </w:r>
      <w:r w:rsidR="006836BC" w:rsidRPr="00253F70">
        <w:rPr>
          <w:rFonts w:cs="Times New Roman"/>
          <w:sz w:val="20"/>
          <w:vertAlign w:val="superscript"/>
        </w:rPr>
        <w:t>ta</w:t>
      </w:r>
      <w:r w:rsidR="00862C1D">
        <w:rPr>
          <w:rFonts w:cs="Times New Roman"/>
          <w:sz w:val="20"/>
          <w:vertAlign w:val="superscript"/>
        </w:rPr>
        <w:t xml:space="preserve"> </w:t>
      </w:r>
      <w:r w:rsidR="00862C1D">
        <w:rPr>
          <w:rFonts w:cs="Times New Roman"/>
          <w:sz w:val="20"/>
        </w:rPr>
        <w:t>ed</w:t>
      </w:r>
      <w:r w:rsidR="00253F70">
        <w:rPr>
          <w:rFonts w:cs="Times New Roman"/>
          <w:sz w:val="20"/>
        </w:rPr>
        <w:t>. E</w:t>
      </w:r>
      <w:r w:rsidR="006836BC" w:rsidRPr="006E515C">
        <w:rPr>
          <w:rFonts w:cs="Times New Roman"/>
          <w:sz w:val="20"/>
        </w:rPr>
        <w:t>d. México</w:t>
      </w:r>
      <w:r w:rsidR="00253F70">
        <w:rPr>
          <w:rFonts w:cs="Times New Roman"/>
          <w:sz w:val="20"/>
        </w:rPr>
        <w:t>, Méx. D.F., 2002, pp. 97-107.</w:t>
      </w:r>
    </w:p>
    <w:p w14:paraId="5B6C3F1B" w14:textId="60CD3B9C" w:rsidR="008D3FA1" w:rsidRDefault="00595E6D" w:rsidP="00253F70">
      <w:pPr>
        <w:spacing w:after="240"/>
        <w:ind w:firstLine="0"/>
        <w:rPr>
          <w:rFonts w:cs="Times New Roman"/>
          <w:sz w:val="20"/>
          <w:szCs w:val="20"/>
        </w:rPr>
      </w:pPr>
      <w:r>
        <w:rPr>
          <w:rFonts w:cs="Times New Roman"/>
          <w:sz w:val="20"/>
          <w:szCs w:val="20"/>
        </w:rPr>
        <w:t>[45</w:t>
      </w:r>
      <w:r w:rsidR="008D3FA1">
        <w:rPr>
          <w:rFonts w:cs="Times New Roman"/>
          <w:sz w:val="20"/>
          <w:szCs w:val="20"/>
        </w:rPr>
        <w:t>] MLX90614 sensor infrarrojo in TO-39, (Melexis) Sistemas integrados micro electrónicos, ficha de datos 3901090614, junio 2015</w:t>
      </w:r>
      <w:r w:rsidR="002A25B1">
        <w:rPr>
          <w:rFonts w:cs="Times New Roman"/>
          <w:sz w:val="20"/>
          <w:szCs w:val="20"/>
        </w:rPr>
        <w:t>.</w:t>
      </w:r>
    </w:p>
    <w:p w14:paraId="52DAFE2A" w14:textId="0C51DA36" w:rsidR="00BF3692" w:rsidRDefault="000275CC" w:rsidP="00862C1D">
      <w:pPr>
        <w:spacing w:after="240"/>
        <w:ind w:firstLine="0"/>
        <w:rPr>
          <w:rFonts w:cs="Times New Roman"/>
          <w:sz w:val="20"/>
          <w:szCs w:val="20"/>
        </w:rPr>
      </w:pPr>
      <w:r>
        <w:rPr>
          <w:rFonts w:cs="Times New Roman"/>
          <w:sz w:val="20"/>
          <w:szCs w:val="20"/>
        </w:rPr>
        <w:t>[4</w:t>
      </w:r>
      <w:r w:rsidR="00595E6D">
        <w:rPr>
          <w:rFonts w:cs="Times New Roman"/>
          <w:sz w:val="20"/>
          <w:szCs w:val="20"/>
        </w:rPr>
        <w:t>6</w:t>
      </w:r>
      <w:r w:rsidR="004B359E">
        <w:rPr>
          <w:rFonts w:cs="Times New Roman"/>
          <w:sz w:val="20"/>
          <w:szCs w:val="20"/>
        </w:rPr>
        <w:t>] ¿Qué son y cómo funcionan lo</w:t>
      </w:r>
      <w:r w:rsidR="008D3FA1">
        <w:rPr>
          <w:rFonts w:cs="Times New Roman"/>
          <w:sz w:val="20"/>
          <w:szCs w:val="20"/>
        </w:rPr>
        <w:t xml:space="preserve">s </w:t>
      </w:r>
      <w:r w:rsidR="009B454E">
        <w:rPr>
          <w:rFonts w:cs="Times New Roman"/>
          <w:sz w:val="20"/>
          <w:szCs w:val="20"/>
        </w:rPr>
        <w:t>termopares</w:t>
      </w:r>
      <w:r w:rsidR="008D3FA1">
        <w:rPr>
          <w:rFonts w:cs="Times New Roman"/>
          <w:sz w:val="20"/>
          <w:szCs w:val="20"/>
        </w:rPr>
        <w:t>?, ARIAN, Santiago de Chile</w:t>
      </w:r>
      <w:r w:rsidR="00862C1D">
        <w:rPr>
          <w:rFonts w:cs="Times New Roman"/>
          <w:sz w:val="20"/>
          <w:szCs w:val="20"/>
        </w:rPr>
        <w:t xml:space="preserve">, Nota. Téc. No. 2, </w:t>
      </w:r>
      <w:r w:rsidR="00BD4069">
        <w:rPr>
          <w:rFonts w:cs="Times New Roman"/>
          <w:sz w:val="20"/>
          <w:szCs w:val="20"/>
        </w:rPr>
        <w:t>enero</w:t>
      </w:r>
      <w:r w:rsidR="00862C1D">
        <w:rPr>
          <w:rFonts w:cs="Times New Roman"/>
          <w:sz w:val="20"/>
          <w:szCs w:val="20"/>
        </w:rPr>
        <w:t xml:space="preserve"> 2010.</w:t>
      </w:r>
    </w:p>
    <w:p w14:paraId="1EAD350E" w14:textId="4AFF1F24" w:rsidR="002C48E8" w:rsidRDefault="00595E6D" w:rsidP="00BF3692">
      <w:pPr>
        <w:ind w:firstLine="0"/>
        <w:rPr>
          <w:rFonts w:cs="Times New Roman"/>
          <w:sz w:val="20"/>
          <w:szCs w:val="20"/>
        </w:rPr>
      </w:pPr>
      <w:r>
        <w:rPr>
          <w:rFonts w:cs="Times New Roman"/>
          <w:sz w:val="20"/>
          <w:szCs w:val="20"/>
        </w:rPr>
        <w:t>[47</w:t>
      </w:r>
      <w:r w:rsidR="00BF3692">
        <w:rPr>
          <w:rFonts w:cs="Times New Roman"/>
          <w:sz w:val="20"/>
          <w:szCs w:val="20"/>
        </w:rPr>
        <w:t>] Como funciona un termómetro</w:t>
      </w:r>
      <w:r w:rsidR="00C00C9A">
        <w:rPr>
          <w:rFonts w:cs="Times New Roman"/>
          <w:sz w:val="20"/>
          <w:szCs w:val="20"/>
        </w:rPr>
        <w:t xml:space="preserve"> infrarrojo, TAYLOR, Nta. Tec., 2012</w:t>
      </w:r>
      <w:r w:rsidR="00BF3692">
        <w:rPr>
          <w:rFonts w:cs="Times New Roman"/>
          <w:sz w:val="20"/>
          <w:szCs w:val="20"/>
        </w:rPr>
        <w:t xml:space="preserve"> </w:t>
      </w:r>
      <w:r w:rsidR="002310B7">
        <w:rPr>
          <w:rFonts w:cs="Times New Roman"/>
          <w:sz w:val="20"/>
          <w:szCs w:val="20"/>
        </w:rPr>
        <w:t xml:space="preserve">[en </w:t>
      </w:r>
      <w:r w:rsidR="002C48E8">
        <w:rPr>
          <w:rFonts w:cs="Times New Roman"/>
          <w:sz w:val="20"/>
          <w:szCs w:val="20"/>
        </w:rPr>
        <w:t>línea]</w:t>
      </w:r>
    </w:p>
    <w:p w14:paraId="63F542B6" w14:textId="3B7A64E6" w:rsidR="00543A47" w:rsidRDefault="00543A47" w:rsidP="000A7C5C">
      <w:pPr>
        <w:spacing w:after="240"/>
        <w:ind w:firstLine="0"/>
        <w:rPr>
          <w:rFonts w:cs="Times New Roman"/>
          <w:sz w:val="20"/>
          <w:szCs w:val="20"/>
        </w:rPr>
      </w:pPr>
      <w:r w:rsidRPr="002C48E8">
        <w:rPr>
          <w:rFonts w:cs="Times New Roman"/>
          <w:sz w:val="20"/>
          <w:szCs w:val="20"/>
        </w:rPr>
        <w:t>http://www.taylorla.com/content/como-funciona-un-termometro-infrarrojo</w:t>
      </w:r>
      <w:r w:rsidR="00862C1D">
        <w:rPr>
          <w:rFonts w:cs="Times New Roman"/>
          <w:sz w:val="20"/>
          <w:szCs w:val="20"/>
        </w:rPr>
        <w:t>.</w:t>
      </w:r>
    </w:p>
    <w:p w14:paraId="7AD8BFC3" w14:textId="1CB9081B" w:rsidR="008D3FA1" w:rsidRPr="005C2D29" w:rsidRDefault="000275CC" w:rsidP="009449B9">
      <w:pPr>
        <w:spacing w:after="240"/>
        <w:ind w:firstLine="0"/>
        <w:rPr>
          <w:rFonts w:cs="Times New Roman"/>
          <w:sz w:val="20"/>
          <w:szCs w:val="20"/>
          <w:lang w:eastAsia="es-MX"/>
        </w:rPr>
      </w:pPr>
      <w:r w:rsidRPr="008526E2">
        <w:rPr>
          <w:rFonts w:cs="Times New Roman"/>
          <w:sz w:val="20"/>
          <w:szCs w:val="20"/>
          <w:lang w:eastAsia="es-MX"/>
        </w:rPr>
        <w:t>[4</w:t>
      </w:r>
      <w:r w:rsidR="00595E6D">
        <w:rPr>
          <w:rFonts w:cs="Times New Roman"/>
          <w:sz w:val="20"/>
          <w:szCs w:val="20"/>
          <w:lang w:eastAsia="es-MX"/>
        </w:rPr>
        <w:t>8</w:t>
      </w:r>
      <w:r w:rsidR="007C32CC" w:rsidRPr="008526E2">
        <w:rPr>
          <w:rFonts w:cs="Times New Roman"/>
          <w:sz w:val="20"/>
          <w:szCs w:val="20"/>
          <w:lang w:eastAsia="es-MX"/>
        </w:rPr>
        <w:t>] “Introducción al filtrado digital”, Departamento de Sonología Escuela Superior de Música de Catalu</w:t>
      </w:r>
      <w:r w:rsidR="009449B9" w:rsidRPr="008526E2">
        <w:rPr>
          <w:rFonts w:cs="Times New Roman"/>
          <w:sz w:val="20"/>
          <w:szCs w:val="20"/>
          <w:lang w:eastAsia="es-MX"/>
        </w:rPr>
        <w:t xml:space="preserve">ña (ESC), Rep., </w:t>
      </w:r>
      <w:r w:rsidR="00BD4069" w:rsidRPr="008526E2">
        <w:rPr>
          <w:rFonts w:cs="Times New Roman"/>
          <w:sz w:val="20"/>
          <w:szCs w:val="20"/>
          <w:lang w:eastAsia="es-MX"/>
        </w:rPr>
        <w:t>noviembre</w:t>
      </w:r>
      <w:r w:rsidR="009449B9" w:rsidRPr="008526E2">
        <w:rPr>
          <w:rFonts w:cs="Times New Roman"/>
          <w:sz w:val="20"/>
          <w:szCs w:val="20"/>
          <w:lang w:eastAsia="es-MX"/>
        </w:rPr>
        <w:t xml:space="preserve"> 2009.</w:t>
      </w:r>
      <w:r w:rsidR="00FC45F5" w:rsidRPr="008526E2">
        <w:rPr>
          <w:rFonts w:cs="Times New Roman"/>
          <w:sz w:val="20"/>
          <w:szCs w:val="20"/>
          <w:lang w:eastAsia="es-MX"/>
        </w:rPr>
        <w:t xml:space="preserve"> </w:t>
      </w:r>
      <w:r w:rsidR="00D5516C" w:rsidRPr="008526E2">
        <w:rPr>
          <w:rFonts w:cs="Times New Roman"/>
          <w:sz w:val="20"/>
          <w:szCs w:val="20"/>
          <w:lang w:eastAsia="es-MX"/>
        </w:rPr>
        <w:t>[en línea] http://citeseerx.ist.psu.edu/viewdoc/download?doi=10.1.1.324.3753&amp;rep=rep1&amp;type=pdf</w:t>
      </w:r>
    </w:p>
    <w:p w14:paraId="64DA666C" w14:textId="57C56EBF" w:rsidR="00131917" w:rsidRPr="00AE786C" w:rsidRDefault="00B7323C" w:rsidP="00131917">
      <w:pPr>
        <w:ind w:firstLine="0"/>
        <w:rPr>
          <w:rFonts w:cs="Times New Roman"/>
          <w:sz w:val="20"/>
          <w:szCs w:val="20"/>
          <w:lang w:eastAsia="es-MX"/>
        </w:rPr>
      </w:pPr>
      <w:r>
        <w:rPr>
          <w:rFonts w:cs="Times New Roman"/>
          <w:sz w:val="20"/>
          <w:szCs w:val="20"/>
          <w:lang w:eastAsia="es-MX"/>
        </w:rPr>
        <w:t xml:space="preserve"> </w:t>
      </w:r>
      <w:r w:rsidR="00595E6D" w:rsidRPr="00AE786C">
        <w:rPr>
          <w:rFonts w:cs="Times New Roman"/>
          <w:sz w:val="20"/>
          <w:szCs w:val="20"/>
          <w:lang w:eastAsia="es-MX"/>
        </w:rPr>
        <w:t>[49</w:t>
      </w:r>
      <w:r w:rsidR="00FC45F5" w:rsidRPr="00AE786C">
        <w:rPr>
          <w:rFonts w:cs="Times New Roman"/>
          <w:sz w:val="20"/>
          <w:szCs w:val="20"/>
          <w:lang w:eastAsia="es-MX"/>
        </w:rPr>
        <w:t xml:space="preserve">] </w:t>
      </w:r>
      <w:r w:rsidR="00D5516C" w:rsidRPr="00AE786C">
        <w:rPr>
          <w:rFonts w:cs="Times New Roman"/>
          <w:sz w:val="20"/>
          <w:szCs w:val="20"/>
          <w:lang w:eastAsia="es-MX"/>
        </w:rPr>
        <w:t xml:space="preserve">Ning Jia, </w:t>
      </w:r>
      <w:r w:rsidR="00FC45F5" w:rsidRPr="00AE786C">
        <w:rPr>
          <w:rFonts w:cs="Times New Roman"/>
          <w:sz w:val="20"/>
          <w:szCs w:val="20"/>
          <w:lang w:eastAsia="es-MX"/>
        </w:rPr>
        <w:t>“Detecting Human Falls with a 3-Axis Digital Accele</w:t>
      </w:r>
      <w:r w:rsidR="006A4CF1" w:rsidRPr="00AE786C">
        <w:rPr>
          <w:rFonts w:cs="Times New Roman"/>
          <w:sz w:val="20"/>
          <w:szCs w:val="20"/>
          <w:lang w:eastAsia="es-MX"/>
        </w:rPr>
        <w:t>rometer”, Julio 2009, detallada en el sitio</w:t>
      </w:r>
    </w:p>
    <w:p w14:paraId="10AD075E" w14:textId="29983A5E" w:rsidR="00FC45F5" w:rsidRPr="005D2E3E" w:rsidRDefault="00713A0C" w:rsidP="00131917">
      <w:pPr>
        <w:ind w:firstLine="0"/>
        <w:rPr>
          <w:rFonts w:cs="Times New Roman"/>
          <w:b/>
          <w:sz w:val="20"/>
          <w:szCs w:val="20"/>
          <w:lang w:eastAsia="es-MX"/>
        </w:rPr>
      </w:pPr>
      <w:r>
        <w:fldChar w:fldCharType="begin"/>
      </w:r>
      <w:r>
        <w:instrText xml:space="preserve"> HYPERLINK "http://www.analog.com/en/analog-dialogue/articles/detecting-falls-3-axis-digital-accelerometer.html" </w:instrText>
      </w:r>
      <w:r>
        <w:fldChar w:fldCharType="separate"/>
      </w:r>
      <w:r w:rsidR="00FC45F5" w:rsidRPr="005D2E3E">
        <w:rPr>
          <w:rStyle w:val="Hipervnculo"/>
          <w:rFonts w:cs="Times New Roman"/>
          <w:b w:val="0"/>
          <w:sz w:val="20"/>
          <w:szCs w:val="20"/>
          <w:lang w:eastAsia="es-MX"/>
        </w:rPr>
        <w:t>http://www.analog.com/en/analog-dialogue/articles/detecting-falls-3-axis-digital-accelerometer.html</w:t>
      </w:r>
      <w:r>
        <w:rPr>
          <w:rStyle w:val="Hipervnculo"/>
          <w:rFonts w:cs="Times New Roman"/>
          <w:b w:val="0"/>
          <w:sz w:val="20"/>
          <w:szCs w:val="20"/>
          <w:lang w:eastAsia="es-MX"/>
        </w:rPr>
        <w:fldChar w:fldCharType="end"/>
      </w:r>
    </w:p>
    <w:p w14:paraId="39C5D2A9" w14:textId="658A938B" w:rsidR="00FC45F5" w:rsidRPr="009E5772" w:rsidRDefault="00595E6D" w:rsidP="003E2579">
      <w:pPr>
        <w:spacing w:before="240" w:after="240"/>
        <w:ind w:firstLine="0"/>
        <w:jc w:val="left"/>
        <w:rPr>
          <w:rFonts w:cs="Times New Roman"/>
          <w:sz w:val="20"/>
          <w:szCs w:val="20"/>
          <w:lang w:val="en-US" w:eastAsia="es-MX"/>
        </w:rPr>
      </w:pPr>
      <w:r w:rsidRPr="00AE786C">
        <w:rPr>
          <w:rFonts w:cs="Times New Roman"/>
          <w:sz w:val="20"/>
          <w:szCs w:val="20"/>
          <w:lang w:eastAsia="es-MX"/>
        </w:rPr>
        <w:t>[50</w:t>
      </w:r>
      <w:r w:rsidR="00FC45F5" w:rsidRPr="00AE786C">
        <w:rPr>
          <w:rFonts w:cs="Times New Roman"/>
          <w:sz w:val="20"/>
          <w:szCs w:val="20"/>
          <w:lang w:eastAsia="es-MX"/>
        </w:rPr>
        <w:t xml:space="preserve">] M. Luštrek, H. Gjoreski, S. Kozina, B. Cvetkovi, V. Mirchevska, M. Gams. </w:t>
      </w:r>
      <w:r w:rsidR="00FC45F5" w:rsidRPr="009E5772">
        <w:rPr>
          <w:rFonts w:cs="Times New Roman"/>
          <w:sz w:val="20"/>
          <w:szCs w:val="20"/>
          <w:lang w:val="en-US" w:eastAsia="es-MX"/>
        </w:rPr>
        <w:t xml:space="preserve">“Detecting Falls with Location Sensors and Accelerometers”, [en </w:t>
      </w:r>
      <w:r w:rsidR="00131917" w:rsidRPr="009E5772">
        <w:rPr>
          <w:rFonts w:cs="Times New Roman"/>
          <w:sz w:val="20"/>
          <w:szCs w:val="20"/>
          <w:lang w:val="en-US" w:eastAsia="es-MX"/>
        </w:rPr>
        <w:t>línea</w:t>
      </w:r>
      <w:r w:rsidR="00FC45F5" w:rsidRPr="009E5772">
        <w:rPr>
          <w:rFonts w:cs="Times New Roman"/>
          <w:sz w:val="20"/>
          <w:szCs w:val="20"/>
          <w:lang w:val="en-US" w:eastAsia="es-MX"/>
        </w:rPr>
        <w:t>] https://www.aaai.org/ocs/index.php/IAAI/IAAI-11/paper/viewFile/2753/4020</w:t>
      </w:r>
    </w:p>
    <w:p w14:paraId="30EDCBE3" w14:textId="544A6F4A" w:rsidR="00DE66EA" w:rsidRDefault="00595E6D" w:rsidP="00DE66EA">
      <w:pPr>
        <w:ind w:firstLine="0"/>
        <w:rPr>
          <w:rStyle w:val="apple-converted-space"/>
          <w:rFonts w:cs="Times New Roman"/>
          <w:sz w:val="20"/>
          <w:szCs w:val="20"/>
          <w:shd w:val="clear" w:color="auto" w:fill="FFFFFF"/>
        </w:rPr>
      </w:pPr>
      <w:r>
        <w:rPr>
          <w:rStyle w:val="apple-converted-space"/>
          <w:rFonts w:cs="Times New Roman"/>
          <w:sz w:val="20"/>
          <w:szCs w:val="20"/>
          <w:shd w:val="clear" w:color="auto" w:fill="FFFFFF"/>
        </w:rPr>
        <w:lastRenderedPageBreak/>
        <w:t>[51</w:t>
      </w:r>
      <w:r w:rsidR="00DE66EA" w:rsidRPr="007E0820">
        <w:rPr>
          <w:rStyle w:val="apple-converted-space"/>
          <w:rFonts w:cs="Times New Roman"/>
          <w:sz w:val="20"/>
          <w:szCs w:val="20"/>
          <w:shd w:val="clear" w:color="auto" w:fill="FFFFFF"/>
        </w:rPr>
        <w:t xml:space="preserve">] M. Z. Díaz, La frecuencia cardiaca y la regulación del esfuerzo, Apuntes para los entrenadores ciclistas de la Real Federación </w:t>
      </w:r>
      <w:r w:rsidR="00BD4069">
        <w:rPr>
          <w:rStyle w:val="apple-converted-space"/>
          <w:rFonts w:cs="Times New Roman"/>
          <w:sz w:val="20"/>
          <w:szCs w:val="20"/>
          <w:shd w:val="clear" w:color="auto" w:fill="FFFFFF"/>
        </w:rPr>
        <w:t>Española de ciclismo [en línea]</w:t>
      </w:r>
    </w:p>
    <w:p w14:paraId="3EDC2CC1" w14:textId="26977198" w:rsidR="00DE66EA" w:rsidRDefault="00DE66EA" w:rsidP="00DE66EA">
      <w:pPr>
        <w:spacing w:after="240"/>
        <w:ind w:firstLine="0"/>
        <w:rPr>
          <w:rStyle w:val="apple-converted-space"/>
          <w:rFonts w:cs="Times New Roman"/>
          <w:sz w:val="20"/>
          <w:szCs w:val="20"/>
          <w:shd w:val="clear" w:color="auto" w:fill="FFFFFF"/>
        </w:rPr>
      </w:pPr>
      <w:r w:rsidRPr="00DE66EA">
        <w:rPr>
          <w:rStyle w:val="apple-converted-space"/>
          <w:rFonts w:cs="Times New Roman"/>
          <w:sz w:val="20"/>
          <w:szCs w:val="20"/>
          <w:shd w:val="clear" w:color="auto" w:fill="FFFFFF"/>
        </w:rPr>
        <w:t>http://www.munideporte.com/imagenes/documentacion/ficheros/20080115190436frecuencia_cardiaca_regulacion_esfuerzo.pdf</w:t>
      </w:r>
      <w:r>
        <w:rPr>
          <w:rStyle w:val="apple-converted-space"/>
          <w:rFonts w:cs="Times New Roman"/>
          <w:sz w:val="20"/>
          <w:szCs w:val="20"/>
          <w:shd w:val="clear" w:color="auto" w:fill="FFFFFF"/>
        </w:rPr>
        <w:t>.</w:t>
      </w:r>
    </w:p>
    <w:p w14:paraId="00F8167D" w14:textId="77777777" w:rsidR="00BD4069" w:rsidRDefault="00BD4069" w:rsidP="00DE66EA">
      <w:pPr>
        <w:ind w:firstLine="0"/>
        <w:rPr>
          <w:rStyle w:val="apple-converted-space"/>
          <w:rFonts w:cs="Times New Roman"/>
          <w:sz w:val="20"/>
          <w:szCs w:val="20"/>
          <w:shd w:val="clear" w:color="auto" w:fill="FFFFFF"/>
        </w:rPr>
      </w:pPr>
    </w:p>
    <w:p w14:paraId="7162BE3E" w14:textId="4562BEDE" w:rsidR="00DE66EA" w:rsidRPr="007E0820" w:rsidRDefault="00595E6D" w:rsidP="00DE66EA">
      <w:pPr>
        <w:ind w:firstLine="0"/>
        <w:rPr>
          <w:rStyle w:val="apple-converted-space"/>
          <w:rFonts w:cs="Times New Roman"/>
          <w:sz w:val="20"/>
          <w:szCs w:val="20"/>
          <w:shd w:val="clear" w:color="auto" w:fill="FFFFFF"/>
        </w:rPr>
      </w:pPr>
      <w:r>
        <w:rPr>
          <w:rStyle w:val="apple-converted-space"/>
          <w:rFonts w:cs="Times New Roman"/>
          <w:sz w:val="20"/>
          <w:szCs w:val="20"/>
          <w:shd w:val="clear" w:color="auto" w:fill="FFFFFF"/>
        </w:rPr>
        <w:t>[52</w:t>
      </w:r>
      <w:r w:rsidR="00DE66EA" w:rsidRPr="007E0820">
        <w:rPr>
          <w:rStyle w:val="apple-converted-space"/>
          <w:rFonts w:cs="Times New Roman"/>
          <w:sz w:val="20"/>
          <w:szCs w:val="20"/>
          <w:shd w:val="clear" w:color="auto" w:fill="FFFFFF"/>
        </w:rPr>
        <w:t>] V. R. Navarro, A. F. Hernández, “Circu</w:t>
      </w:r>
      <w:r w:rsidR="00BD4069">
        <w:rPr>
          <w:rStyle w:val="apple-converted-space"/>
          <w:rFonts w:cs="Times New Roman"/>
          <w:sz w:val="20"/>
          <w:szCs w:val="20"/>
          <w:shd w:val="clear" w:color="auto" w:fill="FFFFFF"/>
        </w:rPr>
        <w:t>lación”, Capitulo 3, [en línea]</w:t>
      </w:r>
    </w:p>
    <w:p w14:paraId="7429543F" w14:textId="08E36FC3" w:rsidR="00DE66EA" w:rsidRPr="007E0820" w:rsidRDefault="00DE66EA" w:rsidP="00DE66EA">
      <w:pPr>
        <w:spacing w:after="240"/>
        <w:ind w:firstLine="0"/>
        <w:rPr>
          <w:rStyle w:val="apple-converted-space"/>
          <w:rFonts w:cs="Times New Roman"/>
          <w:sz w:val="20"/>
          <w:szCs w:val="20"/>
          <w:shd w:val="clear" w:color="auto" w:fill="FFFFFF"/>
        </w:rPr>
      </w:pPr>
      <w:r w:rsidRPr="007E0820">
        <w:rPr>
          <w:rStyle w:val="apple-converted-space"/>
          <w:rFonts w:cs="Times New Roman"/>
          <w:sz w:val="20"/>
          <w:szCs w:val="20"/>
          <w:shd w:val="clear" w:color="auto" w:fill="FFFFFF"/>
        </w:rPr>
        <w:t>http://www.sld.cu/galerias/pdf/s</w:t>
      </w:r>
      <w:r>
        <w:rPr>
          <w:rStyle w:val="apple-converted-space"/>
          <w:rFonts w:cs="Times New Roman"/>
          <w:sz w:val="20"/>
          <w:szCs w:val="20"/>
          <w:shd w:val="clear" w:color="auto" w:fill="FFFFFF"/>
        </w:rPr>
        <w:t>itios/urgencia/3circulacion.pdf.</w:t>
      </w:r>
    </w:p>
    <w:p w14:paraId="0A98F20C" w14:textId="7A55BF46" w:rsidR="00DE66EA" w:rsidRPr="009E5772" w:rsidRDefault="00DE66EA" w:rsidP="00DE66EA">
      <w:pPr>
        <w:spacing w:after="240"/>
        <w:ind w:firstLine="0"/>
        <w:rPr>
          <w:rFonts w:cs="Times New Roman"/>
          <w:sz w:val="20"/>
          <w:szCs w:val="20"/>
          <w:lang w:val="en-US"/>
        </w:rPr>
      </w:pPr>
      <w:r w:rsidRPr="009E5772">
        <w:rPr>
          <w:rFonts w:cs="Times New Roman"/>
          <w:sz w:val="20"/>
          <w:szCs w:val="20"/>
          <w:lang w:val="en-US"/>
        </w:rPr>
        <w:t>[</w:t>
      </w:r>
      <w:r w:rsidR="00595E6D" w:rsidRPr="009E5772">
        <w:rPr>
          <w:rFonts w:cs="Times New Roman"/>
          <w:sz w:val="20"/>
          <w:szCs w:val="20"/>
          <w:lang w:val="en-US"/>
        </w:rPr>
        <w:t>53</w:t>
      </w:r>
      <w:r w:rsidRPr="009E5772">
        <w:rPr>
          <w:rFonts w:cs="Times New Roman"/>
          <w:sz w:val="20"/>
          <w:szCs w:val="20"/>
          <w:lang w:val="en-US"/>
        </w:rPr>
        <w:t>] B. L. Johnson., J. K. Nelson, “Practical Measurements for Evaluation in Physical Education”, Minneapolis, MN: Burgess Publishing, Ed., 4ta, 1986, p. 167.</w:t>
      </w:r>
    </w:p>
    <w:p w14:paraId="288A7ED1" w14:textId="47B4A516" w:rsidR="00DE66EA" w:rsidRPr="009E5772" w:rsidRDefault="00DE66EA" w:rsidP="00C74546">
      <w:pPr>
        <w:spacing w:after="240"/>
        <w:ind w:firstLine="0"/>
        <w:rPr>
          <w:rFonts w:cs="Times New Roman"/>
          <w:sz w:val="20"/>
          <w:szCs w:val="20"/>
          <w:lang w:val="en-US"/>
        </w:rPr>
      </w:pPr>
      <w:r w:rsidRPr="009E5772">
        <w:rPr>
          <w:rFonts w:cs="Times New Roman"/>
          <w:sz w:val="20"/>
          <w:szCs w:val="20"/>
          <w:lang w:val="en-US"/>
        </w:rPr>
        <w:t>[</w:t>
      </w:r>
      <w:r w:rsidR="00595E6D" w:rsidRPr="009E5772">
        <w:rPr>
          <w:rFonts w:cs="Times New Roman"/>
          <w:sz w:val="20"/>
          <w:szCs w:val="20"/>
          <w:lang w:val="en-US"/>
        </w:rPr>
        <w:t>54</w:t>
      </w:r>
      <w:r w:rsidRPr="009E5772">
        <w:rPr>
          <w:rFonts w:cs="Times New Roman"/>
          <w:sz w:val="20"/>
          <w:szCs w:val="20"/>
          <w:lang w:val="en-US"/>
        </w:rPr>
        <w:t>] J. D. Gennaro, “The New Physical Fitness: Exercise for Everybody”, Englewood, Colorado: Morton Publishing Company, 1983, pp. 57, 59-60</w:t>
      </w:r>
      <w:r w:rsidR="00C74546" w:rsidRPr="009E5772">
        <w:rPr>
          <w:rFonts w:cs="Times New Roman"/>
          <w:sz w:val="20"/>
          <w:szCs w:val="20"/>
          <w:lang w:val="en-US"/>
        </w:rPr>
        <w:t>.</w:t>
      </w:r>
    </w:p>
    <w:p w14:paraId="785A7992" w14:textId="1BE3D2E8" w:rsidR="00C74546" w:rsidRPr="00D91380" w:rsidRDefault="00595E6D" w:rsidP="00C74546">
      <w:pPr>
        <w:spacing w:after="240"/>
        <w:ind w:firstLine="0"/>
        <w:rPr>
          <w:rFonts w:cs="Times New Roman"/>
          <w:sz w:val="20"/>
          <w:szCs w:val="20"/>
        </w:rPr>
      </w:pPr>
      <w:r>
        <w:rPr>
          <w:rFonts w:cs="Times New Roman"/>
          <w:sz w:val="20"/>
          <w:szCs w:val="20"/>
        </w:rPr>
        <w:t>[55</w:t>
      </w:r>
      <w:r w:rsidR="00C74546">
        <w:rPr>
          <w:rFonts w:cs="Times New Roman"/>
          <w:sz w:val="20"/>
          <w:szCs w:val="20"/>
        </w:rPr>
        <w:t xml:space="preserve">] J. E. Vela, “Interrogatorio y examen físico; recolección de datos de sufrimiento cardiaco”, </w:t>
      </w:r>
      <w:r w:rsidR="00C74546">
        <w:rPr>
          <w:rFonts w:cs="Times New Roman"/>
          <w:i/>
          <w:sz w:val="20"/>
          <w:szCs w:val="20"/>
        </w:rPr>
        <w:t xml:space="preserve">Introducción a la Cardiología, </w:t>
      </w:r>
      <w:r w:rsidR="00C74546">
        <w:rPr>
          <w:rFonts w:cs="Times New Roman"/>
          <w:sz w:val="20"/>
          <w:szCs w:val="20"/>
        </w:rPr>
        <w:t>Ed., 13</w:t>
      </w:r>
      <w:r w:rsidR="00C74546" w:rsidRPr="00D91380">
        <w:rPr>
          <w:rFonts w:cs="Times New Roman"/>
          <w:sz w:val="20"/>
          <w:szCs w:val="20"/>
          <w:vertAlign w:val="superscript"/>
        </w:rPr>
        <w:t>a</w:t>
      </w:r>
      <w:r w:rsidR="00C74546">
        <w:rPr>
          <w:rFonts w:cs="Times New Roman"/>
          <w:sz w:val="20"/>
          <w:szCs w:val="20"/>
        </w:rPr>
        <w:t xml:space="preserve">, México D.F, 1997, Capitulo 5, p. 103. </w:t>
      </w:r>
      <w:r w:rsidR="00C74546">
        <w:rPr>
          <w:rFonts w:cs="Times New Roman"/>
          <w:sz w:val="20"/>
          <w:szCs w:val="20"/>
          <w:vertAlign w:val="superscript"/>
        </w:rPr>
        <w:t xml:space="preserve"> </w:t>
      </w:r>
    </w:p>
    <w:p w14:paraId="48D6E56C" w14:textId="07576BC9" w:rsidR="00C74546" w:rsidRDefault="00595E6D" w:rsidP="00C74546">
      <w:pPr>
        <w:spacing w:after="240"/>
        <w:ind w:firstLine="0"/>
        <w:rPr>
          <w:rFonts w:cs="Times New Roman"/>
          <w:sz w:val="20"/>
        </w:rPr>
      </w:pPr>
      <w:r>
        <w:rPr>
          <w:rFonts w:cs="Times New Roman"/>
          <w:sz w:val="20"/>
        </w:rPr>
        <w:t>[56</w:t>
      </w:r>
      <w:r w:rsidR="00C74546" w:rsidRPr="00D76A93">
        <w:rPr>
          <w:rFonts w:cs="Times New Roman"/>
          <w:sz w:val="20"/>
        </w:rPr>
        <w:t xml:space="preserve">] </w:t>
      </w:r>
      <w:r w:rsidR="00C74546">
        <w:rPr>
          <w:rFonts w:cs="Times New Roman"/>
          <w:sz w:val="20"/>
        </w:rPr>
        <w:t>M. A. Delgado, A. L. Cruz, “Como influye la frecuencia cardiaca en jóvenes de diferente tono de piel, después de un ej</w:t>
      </w:r>
      <w:r w:rsidR="00BD4069">
        <w:rPr>
          <w:rFonts w:cs="Times New Roman"/>
          <w:sz w:val="20"/>
        </w:rPr>
        <w:t>ercicio prolongado”, [en línea]</w:t>
      </w:r>
      <w:r w:rsidR="00C74546">
        <w:rPr>
          <w:rFonts w:cs="Times New Roman"/>
          <w:sz w:val="20"/>
        </w:rPr>
        <w:t xml:space="preserve"> </w:t>
      </w:r>
      <w:r w:rsidR="00C74546" w:rsidRPr="00C74546">
        <w:rPr>
          <w:rFonts w:cs="Times New Roman"/>
          <w:sz w:val="20"/>
        </w:rPr>
        <w:t>http://investigamos.co/estadistica/docs/1033717579.pdf</w:t>
      </w:r>
      <w:r w:rsidR="00C74546">
        <w:rPr>
          <w:rFonts w:cs="Times New Roman"/>
          <w:sz w:val="20"/>
        </w:rPr>
        <w:t>.</w:t>
      </w:r>
    </w:p>
    <w:p w14:paraId="4F884252" w14:textId="4BCA05B0" w:rsidR="00C74546" w:rsidRDefault="00595E6D" w:rsidP="00C74546">
      <w:pPr>
        <w:ind w:firstLine="0"/>
        <w:rPr>
          <w:rFonts w:cs="Times New Roman"/>
          <w:sz w:val="20"/>
        </w:rPr>
      </w:pPr>
      <w:r>
        <w:rPr>
          <w:rFonts w:cs="Times New Roman"/>
          <w:sz w:val="20"/>
        </w:rPr>
        <w:t>[57</w:t>
      </w:r>
      <w:r w:rsidR="00C74546" w:rsidRPr="006B4E25">
        <w:rPr>
          <w:rFonts w:cs="Times New Roman"/>
          <w:sz w:val="20"/>
        </w:rPr>
        <w:t>] D. Arellano, “</w:t>
      </w:r>
      <w:r w:rsidR="00C74546">
        <w:rPr>
          <w:rFonts w:cs="Times New Roman"/>
          <w:sz w:val="20"/>
        </w:rPr>
        <w:t>Mecánica C</w:t>
      </w:r>
      <w:r w:rsidR="00C74546" w:rsidRPr="006B4E25">
        <w:rPr>
          <w:rFonts w:cs="Times New Roman"/>
          <w:sz w:val="20"/>
        </w:rPr>
        <w:t>irculatoria: sístole, diástole, pulso”</w:t>
      </w:r>
      <w:r w:rsidR="00C74546">
        <w:rPr>
          <w:rFonts w:cs="Times New Roman"/>
          <w:sz w:val="20"/>
        </w:rPr>
        <w:t xml:space="preserve">, </w:t>
      </w:r>
      <w:r w:rsidR="00BD4069">
        <w:rPr>
          <w:rFonts w:cs="Times New Roman"/>
          <w:sz w:val="20"/>
        </w:rPr>
        <w:t>agosto</w:t>
      </w:r>
      <w:r w:rsidR="00C74546">
        <w:rPr>
          <w:rFonts w:cs="Times New Roman"/>
          <w:sz w:val="20"/>
        </w:rPr>
        <w:t xml:space="preserve"> 2015,</w:t>
      </w:r>
      <w:r w:rsidR="00BD4069">
        <w:rPr>
          <w:rFonts w:cs="Times New Roman"/>
          <w:sz w:val="20"/>
        </w:rPr>
        <w:t xml:space="preserve"> [en línea]</w:t>
      </w:r>
    </w:p>
    <w:p w14:paraId="39F6B6FD" w14:textId="39652B6A" w:rsidR="00C74546" w:rsidRDefault="00C74546" w:rsidP="00C74546">
      <w:pPr>
        <w:ind w:firstLine="0"/>
        <w:rPr>
          <w:rFonts w:cs="Times New Roman"/>
          <w:sz w:val="20"/>
        </w:rPr>
      </w:pPr>
      <w:r w:rsidRPr="009637DD">
        <w:rPr>
          <w:rFonts w:cs="Times New Roman"/>
          <w:sz w:val="20"/>
        </w:rPr>
        <w:t>http://biofisicafacil2.blogspot.mx/2015/08/mecanica-circulatoria-sistole-diastole.html</w:t>
      </w:r>
    </w:p>
    <w:p w14:paraId="39F1A283" w14:textId="77777777" w:rsidR="007521BC" w:rsidRDefault="007521BC" w:rsidP="007521BC">
      <w:pPr>
        <w:ind w:firstLine="0"/>
        <w:rPr>
          <w:rFonts w:cs="Times New Roman"/>
          <w:sz w:val="20"/>
        </w:rPr>
      </w:pPr>
    </w:p>
    <w:p w14:paraId="39B16392" w14:textId="02057525" w:rsidR="007521BC" w:rsidRPr="009E5772" w:rsidRDefault="00595E6D" w:rsidP="007521BC">
      <w:pPr>
        <w:ind w:firstLine="0"/>
        <w:rPr>
          <w:rFonts w:cs="Times New Roman"/>
          <w:sz w:val="20"/>
          <w:lang w:val="en-US"/>
        </w:rPr>
      </w:pPr>
      <w:r w:rsidRPr="009E5772">
        <w:rPr>
          <w:rFonts w:cs="Times New Roman"/>
          <w:sz w:val="20"/>
          <w:lang w:val="en-US"/>
        </w:rPr>
        <w:t>[58</w:t>
      </w:r>
      <w:r w:rsidR="007521BC" w:rsidRPr="009E5772">
        <w:rPr>
          <w:rFonts w:cs="Times New Roman"/>
          <w:sz w:val="20"/>
          <w:lang w:val="en-US"/>
        </w:rPr>
        <w:t xml:space="preserve">] Maxim Integrated Products, Inc, </w:t>
      </w:r>
      <w:r w:rsidR="007521BC" w:rsidRPr="009E5772">
        <w:rPr>
          <w:rFonts w:cs="Times New Roman"/>
          <w:i/>
          <w:sz w:val="20"/>
          <w:lang w:val="en-US"/>
        </w:rPr>
        <w:t xml:space="preserve">Max30100 Pulse Oximeter and Heart-Rate Sensor IC for Wearable Heathl, (2014), </w:t>
      </w:r>
      <w:r w:rsidR="00BD4069">
        <w:rPr>
          <w:rFonts w:cs="Times New Roman"/>
          <w:sz w:val="20"/>
          <w:lang w:val="en-US"/>
        </w:rPr>
        <w:t>[en línea]</w:t>
      </w:r>
    </w:p>
    <w:p w14:paraId="65459853" w14:textId="05F446D2" w:rsidR="007521BC" w:rsidRPr="009E5772" w:rsidRDefault="007521BC" w:rsidP="007521BC">
      <w:pPr>
        <w:spacing w:after="240"/>
        <w:ind w:firstLine="0"/>
        <w:rPr>
          <w:rFonts w:cs="Times New Roman"/>
          <w:sz w:val="20"/>
          <w:lang w:val="en-US"/>
        </w:rPr>
      </w:pPr>
      <w:r w:rsidRPr="009E5772">
        <w:rPr>
          <w:rFonts w:cs="Times New Roman"/>
          <w:sz w:val="20"/>
          <w:lang w:val="en-US"/>
        </w:rPr>
        <w:t>https://datasheets.maximintegrated.com/en/ds/MAX30100.pdf.</w:t>
      </w:r>
    </w:p>
    <w:p w14:paraId="356C3291" w14:textId="603BF18D" w:rsidR="007521BC" w:rsidRDefault="00595E6D" w:rsidP="007521BC">
      <w:pPr>
        <w:spacing w:after="240"/>
        <w:ind w:firstLine="0"/>
        <w:rPr>
          <w:rFonts w:cs="Times New Roman"/>
          <w:sz w:val="20"/>
          <w:szCs w:val="20"/>
        </w:rPr>
      </w:pPr>
      <w:r>
        <w:rPr>
          <w:rFonts w:cs="Times New Roman"/>
          <w:sz w:val="20"/>
          <w:szCs w:val="20"/>
        </w:rPr>
        <w:t>[59</w:t>
      </w:r>
      <w:r w:rsidR="007521BC" w:rsidRPr="007521BC">
        <w:rPr>
          <w:rFonts w:cs="Times New Roman"/>
          <w:sz w:val="20"/>
          <w:szCs w:val="20"/>
        </w:rPr>
        <w:t>] O. Otoniel, “</w:t>
      </w:r>
      <w:r w:rsidR="007521BC" w:rsidRPr="007521BC">
        <w:rPr>
          <w:rFonts w:cs="Times New Roman"/>
          <w:i/>
          <w:sz w:val="20"/>
          <w:szCs w:val="20"/>
        </w:rPr>
        <w:t>Batalla de microcontroladores ¿AVR o PIC</w:t>
      </w:r>
      <w:r w:rsidR="007521BC" w:rsidRPr="007521BC">
        <w:rPr>
          <w:rFonts w:cs="Times New Roman"/>
          <w:sz w:val="20"/>
          <w:szCs w:val="20"/>
        </w:rPr>
        <w:t xml:space="preserve">?”, Escuela de informática, Facultad de Informática y Ciencias Aplicadas UTEC Universidad Tecnología del Salvador, Rep. Inf. Septiembre 2009. </w:t>
      </w:r>
    </w:p>
    <w:p w14:paraId="55A48108" w14:textId="24E52E9A" w:rsidR="007521BC" w:rsidRDefault="00595E6D" w:rsidP="003E2579">
      <w:pPr>
        <w:spacing w:after="240"/>
        <w:ind w:firstLine="0"/>
        <w:rPr>
          <w:rFonts w:cs="Times New Roman"/>
          <w:sz w:val="20"/>
          <w:szCs w:val="20"/>
        </w:rPr>
      </w:pPr>
      <w:r>
        <w:rPr>
          <w:rFonts w:cs="Times New Roman"/>
          <w:sz w:val="20"/>
          <w:szCs w:val="20"/>
        </w:rPr>
        <w:t>[60</w:t>
      </w:r>
      <w:r w:rsidR="007521BC" w:rsidRPr="007521BC">
        <w:rPr>
          <w:rFonts w:cs="Times New Roman"/>
          <w:sz w:val="20"/>
          <w:szCs w:val="20"/>
        </w:rPr>
        <w:t>] “</w:t>
      </w:r>
      <w:r w:rsidR="007521BC" w:rsidRPr="007521BC">
        <w:rPr>
          <w:rFonts w:eastAsia="ArialMT" w:cs="Times New Roman"/>
          <w:i/>
          <w:sz w:val="20"/>
          <w:szCs w:val="20"/>
        </w:rPr>
        <w:t>Atmel-42735A-ATmega328/P</w:t>
      </w:r>
      <w:r w:rsidR="007521BC" w:rsidRPr="007521BC">
        <w:rPr>
          <w:rFonts w:cs="Times New Roman"/>
          <w:sz w:val="20"/>
          <w:szCs w:val="20"/>
        </w:rPr>
        <w:t>”, Atmel corporativo, San Jose USA, Rep. Tec. Julio 2016.</w:t>
      </w:r>
    </w:p>
    <w:p w14:paraId="2A2BB197" w14:textId="0BB98D93" w:rsidR="00302B4A" w:rsidRPr="004872A5" w:rsidRDefault="00302B4A" w:rsidP="003E2579">
      <w:pPr>
        <w:spacing w:after="240"/>
        <w:ind w:firstLine="0"/>
        <w:rPr>
          <w:rFonts w:cs="Times New Roman"/>
          <w:sz w:val="20"/>
          <w:szCs w:val="20"/>
        </w:rPr>
      </w:pPr>
      <w:r w:rsidRPr="004872A5">
        <w:rPr>
          <w:rFonts w:cs="Times New Roman"/>
          <w:sz w:val="20"/>
          <w:szCs w:val="20"/>
        </w:rPr>
        <w:t>[61]</w:t>
      </w:r>
      <w:r w:rsidR="00020DD8" w:rsidRPr="004872A5">
        <w:rPr>
          <w:rFonts w:cs="Times New Roman"/>
          <w:sz w:val="20"/>
          <w:szCs w:val="20"/>
        </w:rPr>
        <w:t xml:space="preserve"> Bluetooth SIG, 2016, detallada en el sitio</w:t>
      </w:r>
      <w:r w:rsidRPr="004872A5">
        <w:rPr>
          <w:rFonts w:cs="Times New Roman"/>
          <w:sz w:val="20"/>
          <w:szCs w:val="20"/>
        </w:rPr>
        <w:t xml:space="preserve"> https://www.bluetooth.com/what-is-bluetooth-technology</w:t>
      </w:r>
    </w:p>
    <w:p w14:paraId="6948BB08" w14:textId="60B986A9" w:rsidR="00302B4A" w:rsidRPr="004872A5" w:rsidRDefault="00302B4A" w:rsidP="003E2579">
      <w:pPr>
        <w:spacing w:after="240"/>
        <w:ind w:firstLine="0"/>
        <w:rPr>
          <w:rFonts w:cs="Times New Roman"/>
          <w:sz w:val="20"/>
          <w:szCs w:val="20"/>
        </w:rPr>
      </w:pPr>
      <w:r w:rsidRPr="004872A5">
        <w:rPr>
          <w:rFonts w:cs="Times New Roman"/>
          <w:sz w:val="20"/>
          <w:szCs w:val="20"/>
        </w:rPr>
        <w:t xml:space="preserve">[62] E-Globaledge Corporation, </w:t>
      </w:r>
      <w:r w:rsidR="00020DD8" w:rsidRPr="004872A5">
        <w:rPr>
          <w:rFonts w:cs="Times New Roman"/>
          <w:sz w:val="20"/>
          <w:szCs w:val="20"/>
        </w:rPr>
        <w:t>detallada en el sitio</w:t>
      </w:r>
      <w:r w:rsidRPr="004872A5">
        <w:rPr>
          <w:rFonts w:cs="Times New Roman"/>
          <w:sz w:val="20"/>
          <w:szCs w:val="20"/>
        </w:rPr>
        <w:t xml:space="preserve"> https://www.e-globaledge.com/english/products/infrared/about/ </w:t>
      </w:r>
    </w:p>
    <w:p w14:paraId="263BFF32" w14:textId="39E4F267" w:rsidR="00302B4A" w:rsidRPr="00AE786C" w:rsidRDefault="00302B4A" w:rsidP="003E2579">
      <w:pPr>
        <w:spacing w:after="240"/>
        <w:ind w:firstLine="0"/>
        <w:rPr>
          <w:rFonts w:cs="Times New Roman"/>
          <w:sz w:val="20"/>
          <w:szCs w:val="20"/>
          <w:lang w:val="en-US"/>
        </w:rPr>
      </w:pPr>
      <w:r w:rsidRPr="00AE786C">
        <w:rPr>
          <w:rFonts w:cs="Times New Roman"/>
          <w:sz w:val="20"/>
          <w:szCs w:val="20"/>
          <w:lang w:val="en-US"/>
        </w:rPr>
        <w:t xml:space="preserve">[63] </w:t>
      </w:r>
      <w:r w:rsidR="00723AEF" w:rsidRPr="00AE786C">
        <w:rPr>
          <w:rFonts w:cs="Times New Roman"/>
          <w:sz w:val="20"/>
          <w:szCs w:val="20"/>
          <w:lang w:val="en-US"/>
        </w:rPr>
        <w:t xml:space="preserve">V. Wekhande, “Wi-Fi Tecnology: Security Issues”, Rivier College, 2006 </w:t>
      </w:r>
      <w:r w:rsidRPr="00AE786C">
        <w:rPr>
          <w:rFonts w:cs="Times New Roman"/>
          <w:sz w:val="20"/>
          <w:szCs w:val="20"/>
          <w:lang w:val="en-US"/>
        </w:rPr>
        <w:t>https://www.rivier.edu/journal/RCOAJ-Fall-2006/J62-Wekhande.pdf</w:t>
      </w:r>
    </w:p>
    <w:p w14:paraId="66B9DA1C" w14:textId="2C4D978F" w:rsidR="00302B4A" w:rsidRPr="004872A5" w:rsidRDefault="00302B4A" w:rsidP="003E2579">
      <w:pPr>
        <w:spacing w:after="240"/>
        <w:ind w:firstLine="0"/>
        <w:rPr>
          <w:rFonts w:cs="Times New Roman"/>
          <w:sz w:val="20"/>
          <w:szCs w:val="20"/>
        </w:rPr>
      </w:pPr>
      <w:r w:rsidRPr="004872A5">
        <w:rPr>
          <w:rFonts w:cs="Times New Roman"/>
          <w:sz w:val="20"/>
          <w:szCs w:val="20"/>
        </w:rPr>
        <w:t xml:space="preserve">[64] </w:t>
      </w:r>
      <w:r w:rsidR="00723AEF" w:rsidRPr="004872A5">
        <w:rPr>
          <w:rFonts w:cs="Times New Roman"/>
          <w:sz w:val="20"/>
          <w:szCs w:val="20"/>
        </w:rPr>
        <w:t xml:space="preserve">Universidad Interamericano de Puerto Rico, Departamento de Estudios Humanísticos, “Sistema Global para Comunicaciones Móviles GSM” [en línea] </w:t>
      </w:r>
      <w:r w:rsidRPr="004872A5">
        <w:rPr>
          <w:rFonts w:cs="Times New Roman"/>
          <w:sz w:val="20"/>
          <w:szCs w:val="20"/>
        </w:rPr>
        <w:t>http://facultad.bayamon.inter.edu/cgonzalezr/ELEN4618/GSM.pdf</w:t>
      </w:r>
    </w:p>
    <w:p w14:paraId="042405ED" w14:textId="77777777" w:rsidR="00BD4069" w:rsidRDefault="00302B4A" w:rsidP="00BD4069">
      <w:pPr>
        <w:ind w:firstLine="0"/>
        <w:rPr>
          <w:rFonts w:cs="Times New Roman"/>
          <w:sz w:val="20"/>
          <w:szCs w:val="20"/>
        </w:rPr>
      </w:pPr>
      <w:r w:rsidRPr="004872A5">
        <w:rPr>
          <w:rFonts w:cs="Times New Roman"/>
          <w:sz w:val="20"/>
          <w:szCs w:val="20"/>
        </w:rPr>
        <w:t>[65]NOMADA,</w:t>
      </w:r>
      <w:r w:rsidR="00723AEF" w:rsidRPr="004872A5">
        <w:rPr>
          <w:rFonts w:cs="Times New Roman"/>
          <w:sz w:val="20"/>
          <w:szCs w:val="20"/>
        </w:rPr>
        <w:t xml:space="preserve"> </w:t>
      </w:r>
      <w:r w:rsidR="00BD4069">
        <w:rPr>
          <w:rFonts w:cs="Times New Roman"/>
          <w:sz w:val="20"/>
          <w:szCs w:val="20"/>
        </w:rPr>
        <w:t>[En linea]</w:t>
      </w:r>
    </w:p>
    <w:p w14:paraId="5E47746E" w14:textId="5B707421" w:rsidR="00302B4A" w:rsidRPr="005D2E3E" w:rsidRDefault="00F72C11" w:rsidP="003E2579">
      <w:pPr>
        <w:spacing w:after="240"/>
        <w:ind w:firstLine="0"/>
        <w:rPr>
          <w:rFonts w:cs="Times New Roman"/>
          <w:sz w:val="20"/>
          <w:szCs w:val="20"/>
        </w:rPr>
      </w:pPr>
      <w:r w:rsidRPr="005D2E3E">
        <w:rPr>
          <w:rFonts w:eastAsiaTheme="majorEastAsia" w:cs="Times New Roman"/>
          <w:sz w:val="20"/>
          <w:szCs w:val="20"/>
        </w:rPr>
        <w:t>https://nomada</w:t>
      </w:r>
      <w:r w:rsidR="005D2E3E" w:rsidRPr="005D2E3E">
        <w:rPr>
          <w:rFonts w:eastAsiaTheme="majorEastAsia" w:cs="Times New Roman"/>
          <w:sz w:val="20"/>
          <w:szCs w:val="20"/>
        </w:rPr>
        <w:t>-</w:t>
      </w:r>
      <w:r w:rsidRPr="005D2E3E">
        <w:rPr>
          <w:rFonts w:eastAsiaTheme="majorEastAsia" w:cs="Times New Roman"/>
          <w:sz w:val="20"/>
          <w:szCs w:val="20"/>
        </w:rPr>
        <w:t>e.com/store/search?controller=search&amp;orderby=position&amp;orderway=desc&amp;search_query=modulo+wifi&amp;submit_search</w:t>
      </w:r>
      <w:r w:rsidR="00302B4A" w:rsidRPr="005D2E3E">
        <w:rPr>
          <w:rFonts w:cs="Times New Roman"/>
          <w:b/>
          <w:sz w:val="20"/>
          <w:szCs w:val="20"/>
        </w:rPr>
        <w:t>=</w:t>
      </w:r>
    </w:p>
    <w:p w14:paraId="3F568079" w14:textId="07C7606D" w:rsidR="00F72C11" w:rsidRDefault="00F72C11" w:rsidP="003E2579">
      <w:pPr>
        <w:spacing w:after="240"/>
        <w:ind w:firstLine="0"/>
        <w:rPr>
          <w:rFonts w:cs="Times New Roman"/>
          <w:sz w:val="20"/>
          <w:szCs w:val="20"/>
        </w:rPr>
      </w:pPr>
      <w:r>
        <w:rPr>
          <w:rFonts w:cs="Times New Roman"/>
          <w:sz w:val="20"/>
          <w:szCs w:val="20"/>
        </w:rPr>
        <w:t>[66] El gran libro de Android, J. T. Gironés, 3ra edición, Alfaomega,Grupo Editor S. A. de C. V., México, 2013 [libro impreso]</w:t>
      </w:r>
    </w:p>
    <w:p w14:paraId="0F72D732" w14:textId="179C6F23" w:rsidR="00F72C11" w:rsidRDefault="00F72C11" w:rsidP="003E2579">
      <w:pPr>
        <w:spacing w:after="240"/>
        <w:ind w:firstLine="0"/>
        <w:rPr>
          <w:rFonts w:cs="Times New Roman"/>
          <w:sz w:val="20"/>
          <w:szCs w:val="20"/>
        </w:rPr>
      </w:pPr>
      <w:r>
        <w:rPr>
          <w:rFonts w:cs="Times New Roman"/>
          <w:sz w:val="20"/>
          <w:szCs w:val="20"/>
        </w:rPr>
        <w:t xml:space="preserve">[67] Android Studio, detallada en el sitio </w:t>
      </w:r>
      <w:r w:rsidR="003C4501" w:rsidRPr="003C4501">
        <w:rPr>
          <w:rFonts w:cs="Times New Roman"/>
          <w:sz w:val="20"/>
          <w:szCs w:val="20"/>
        </w:rPr>
        <w:t>https://developer.android.com/studio/index.html</w:t>
      </w:r>
      <w:r>
        <w:rPr>
          <w:rFonts w:cs="Times New Roman"/>
          <w:sz w:val="20"/>
          <w:szCs w:val="20"/>
        </w:rPr>
        <w:t xml:space="preserve"> </w:t>
      </w:r>
    </w:p>
    <w:p w14:paraId="37C87FD8" w14:textId="094F3F71" w:rsidR="00750721" w:rsidRDefault="00750721" w:rsidP="00471540">
      <w:pPr>
        <w:spacing w:after="240"/>
        <w:ind w:firstLine="0"/>
        <w:rPr>
          <w:rFonts w:cs="Times New Roman"/>
          <w:sz w:val="20"/>
          <w:szCs w:val="20"/>
        </w:rPr>
      </w:pPr>
      <w:r>
        <w:rPr>
          <w:rFonts w:cs="Times New Roman"/>
          <w:sz w:val="20"/>
          <w:szCs w:val="20"/>
        </w:rPr>
        <w:t xml:space="preserve">[68] Laboratorio Profeco [En línea] </w:t>
      </w:r>
      <w:r w:rsidRPr="00750721">
        <w:rPr>
          <w:rFonts w:cs="Times New Roman"/>
          <w:sz w:val="20"/>
          <w:szCs w:val="20"/>
        </w:rPr>
        <w:t>http://www.profeco.gob.mx/revista/pdf/est_06/pilas_jul06.pdf</w:t>
      </w:r>
    </w:p>
    <w:p w14:paraId="51D101FF" w14:textId="3E4F62B3" w:rsidR="00471540" w:rsidRPr="00AF386C" w:rsidRDefault="00750721" w:rsidP="00471540">
      <w:pPr>
        <w:spacing w:after="240"/>
        <w:ind w:firstLine="0"/>
        <w:rPr>
          <w:rFonts w:cs="Times New Roman"/>
          <w:sz w:val="20"/>
          <w:szCs w:val="20"/>
        </w:rPr>
      </w:pPr>
      <w:r>
        <w:rPr>
          <w:rFonts w:cs="Times New Roman"/>
          <w:sz w:val="20"/>
          <w:szCs w:val="20"/>
        </w:rPr>
        <w:lastRenderedPageBreak/>
        <w:t>[69</w:t>
      </w:r>
      <w:r w:rsidR="00471540">
        <w:rPr>
          <w:rFonts w:cs="Times New Roman"/>
          <w:sz w:val="20"/>
          <w:szCs w:val="20"/>
        </w:rPr>
        <w:t xml:space="preserve">] </w:t>
      </w:r>
      <w:r w:rsidR="00471540" w:rsidRPr="002E2C80">
        <w:rPr>
          <w:rFonts w:cs="Times New Roman"/>
          <w:sz w:val="20"/>
          <w:szCs w:val="20"/>
        </w:rPr>
        <w:t>MPU-6000 Y MPU-6050 Especificación del product</w:t>
      </w:r>
      <w:r w:rsidR="00471540">
        <w:rPr>
          <w:rFonts w:cs="Times New Roman"/>
          <w:sz w:val="20"/>
          <w:szCs w:val="20"/>
        </w:rPr>
        <w:t>o</w:t>
      </w:r>
      <w:r w:rsidR="00471540" w:rsidRPr="002E2C80">
        <w:rPr>
          <w:rFonts w:cs="Times New Roman"/>
          <w:sz w:val="20"/>
          <w:szCs w:val="20"/>
        </w:rPr>
        <w:t xml:space="preserve"> Revisi</w:t>
      </w:r>
      <w:r w:rsidR="00471540">
        <w:rPr>
          <w:rFonts w:cs="Times New Roman"/>
          <w:sz w:val="20"/>
          <w:szCs w:val="20"/>
        </w:rPr>
        <w:t>ón 3.4, (InvenSense Inc) ficha de datos No. PS-MPU-6000A-00, 19/08/2013. [en línea</w:t>
      </w:r>
      <w:r w:rsidR="00BD4069">
        <w:rPr>
          <w:rFonts w:cs="Times New Roman"/>
          <w:sz w:val="20"/>
          <w:szCs w:val="20"/>
        </w:rPr>
        <w:t>]</w:t>
      </w:r>
      <w:r w:rsidR="00471540">
        <w:rPr>
          <w:rFonts w:cs="Times New Roman"/>
          <w:sz w:val="20"/>
          <w:szCs w:val="20"/>
        </w:rPr>
        <w:t xml:space="preserve"> </w:t>
      </w:r>
      <w:r w:rsidR="00471540" w:rsidRPr="00AF386C">
        <w:rPr>
          <w:rFonts w:cs="Times New Roman"/>
          <w:sz w:val="20"/>
          <w:szCs w:val="20"/>
        </w:rPr>
        <w:t xml:space="preserve">https://www.invensense.com/wp-content/uploads/2015/02/MPU-6000-Register-Map1.pdf </w:t>
      </w:r>
    </w:p>
    <w:p w14:paraId="50C6BF12" w14:textId="1B2709F0" w:rsidR="00471540" w:rsidRPr="00471540" w:rsidRDefault="00750721" w:rsidP="00471540">
      <w:pPr>
        <w:pStyle w:val="Default"/>
        <w:spacing w:after="240"/>
        <w:rPr>
          <w:rFonts w:ascii="Times New Roman" w:eastAsiaTheme="minorEastAsia" w:hAnsi="Times New Roman" w:cs="Times New Roman"/>
          <w:color w:val="auto"/>
          <w:sz w:val="20"/>
          <w:szCs w:val="20"/>
          <w:lang w:eastAsia="zh-CN"/>
        </w:rPr>
      </w:pPr>
      <w:r>
        <w:rPr>
          <w:rFonts w:ascii="Times New Roman" w:hAnsi="Times New Roman" w:cs="Times New Roman"/>
          <w:sz w:val="20"/>
        </w:rPr>
        <w:t>[70</w:t>
      </w:r>
      <w:r w:rsidR="003C4501" w:rsidRPr="00471540">
        <w:rPr>
          <w:rFonts w:ascii="Times New Roman" w:hAnsi="Times New Roman" w:cs="Times New Roman"/>
          <w:sz w:val="20"/>
        </w:rPr>
        <w:t>]</w:t>
      </w:r>
      <w:r w:rsidR="00AF386C" w:rsidRPr="00471540">
        <w:rPr>
          <w:rFonts w:ascii="Times New Roman" w:hAnsi="Times New Roman" w:cs="Times New Roman"/>
          <w:sz w:val="20"/>
        </w:rPr>
        <w:t xml:space="preserve"> </w:t>
      </w:r>
      <w:r w:rsidR="00471540" w:rsidRPr="00471540">
        <w:rPr>
          <w:rFonts w:ascii="Times New Roman" w:eastAsiaTheme="minorEastAsia" w:hAnsi="Times New Roman" w:cs="Times New Roman"/>
          <w:color w:val="auto"/>
          <w:sz w:val="20"/>
          <w:szCs w:val="20"/>
          <w:lang w:eastAsia="zh-CN"/>
        </w:rPr>
        <w:t xml:space="preserve">MPU-6000 Y MPU-6050 Mapa de registros y Descripción Revisión 4.2, (InvenseSense Inc.) ficha de datos No. RM-MPU-6000A-00, 19/08/2013. [en línea] </w:t>
      </w:r>
      <w:r w:rsidR="00713A0C">
        <w:fldChar w:fldCharType="begin"/>
      </w:r>
      <w:r w:rsidR="00713A0C">
        <w:instrText xml:space="preserve"> HYPERLINK "https://www.invensense.com/wp-content/uploads/2015/02/MPU-6000-EV-Board1.pdf" </w:instrText>
      </w:r>
      <w:r w:rsidR="00713A0C">
        <w:fldChar w:fldCharType="separate"/>
      </w:r>
      <w:r w:rsidR="00471540" w:rsidRPr="00471540">
        <w:rPr>
          <w:rFonts w:ascii="Times New Roman" w:eastAsiaTheme="minorEastAsia" w:hAnsi="Times New Roman" w:cs="Times New Roman"/>
          <w:sz w:val="20"/>
          <w:szCs w:val="20"/>
        </w:rPr>
        <w:t>https://www.invensense.com/wp-content/uploads/2015/02/MPU-6000-EV-Board1.pdf</w:t>
      </w:r>
      <w:r w:rsidR="00713A0C">
        <w:rPr>
          <w:rFonts w:ascii="Times New Roman" w:eastAsiaTheme="minorEastAsia" w:hAnsi="Times New Roman" w:cs="Times New Roman"/>
          <w:sz w:val="20"/>
          <w:szCs w:val="20"/>
        </w:rPr>
        <w:fldChar w:fldCharType="end"/>
      </w:r>
    </w:p>
    <w:p w14:paraId="4F150EE2" w14:textId="450DB27E" w:rsidR="00471540" w:rsidRDefault="00750721" w:rsidP="00471540">
      <w:pPr>
        <w:pStyle w:val="Default"/>
        <w:spacing w:after="240"/>
        <w:rPr>
          <w:rFonts w:ascii="Times New Roman" w:hAnsi="Times New Roman" w:cs="Times New Roman"/>
          <w:sz w:val="20"/>
        </w:rPr>
      </w:pPr>
      <w:r>
        <w:rPr>
          <w:rFonts w:ascii="Times New Roman" w:hAnsi="Times New Roman" w:cs="Times New Roman"/>
          <w:sz w:val="20"/>
          <w:szCs w:val="20"/>
        </w:rPr>
        <w:t>[71</w:t>
      </w:r>
      <w:r w:rsidR="00AF386C" w:rsidRPr="00AF386C">
        <w:rPr>
          <w:rFonts w:ascii="Times New Roman" w:hAnsi="Times New Roman" w:cs="Times New Roman"/>
          <w:sz w:val="20"/>
          <w:szCs w:val="20"/>
        </w:rPr>
        <w:t xml:space="preserve">] </w:t>
      </w:r>
      <w:r w:rsidR="00471540" w:rsidRPr="00471540">
        <w:rPr>
          <w:rStyle w:val="Hipervnculo"/>
          <w:rFonts w:cs="Times New Roman"/>
          <w:b w:val="0"/>
          <w:sz w:val="20"/>
          <w:szCs w:val="20"/>
        </w:rPr>
        <w:t>L. del V. Hernández.</w:t>
      </w:r>
      <w:r w:rsidR="00471540" w:rsidRPr="00B748ED">
        <w:rPr>
          <w:rStyle w:val="Hipervnculo"/>
          <w:rFonts w:cs="Times New Roman"/>
          <w:sz w:val="20"/>
        </w:rPr>
        <w:t xml:space="preserve"> </w:t>
      </w:r>
      <w:r w:rsidR="00471540" w:rsidRPr="00B748ED">
        <w:rPr>
          <w:rFonts w:ascii="Times New Roman" w:hAnsi="Times New Roman" w:cs="Times New Roman"/>
          <w:sz w:val="20"/>
        </w:rPr>
        <w:t>Guía para configurar un ESP01, el módulo WiFi basado en ESP8266</w:t>
      </w:r>
      <w:r w:rsidR="00471540">
        <w:rPr>
          <w:rFonts w:ascii="Times New Roman" w:hAnsi="Times New Roman" w:cs="Times New Roman"/>
          <w:sz w:val="20"/>
        </w:rPr>
        <w:t xml:space="preserve"> [En línea]</w:t>
      </w:r>
      <w:r w:rsidR="00471540" w:rsidRPr="00B748ED">
        <w:t xml:space="preserve"> </w:t>
      </w:r>
      <w:r w:rsidR="00471540" w:rsidRPr="002272EA">
        <w:rPr>
          <w:rFonts w:ascii="Times New Roman" w:hAnsi="Times New Roman" w:cs="Times New Roman"/>
          <w:sz w:val="20"/>
        </w:rPr>
        <w:t>https://programarfacil.com/podcast/como-configurar-esp01-wifi-esp8266/</w:t>
      </w:r>
    </w:p>
    <w:p w14:paraId="72A735A4" w14:textId="75768EA0" w:rsidR="00471540" w:rsidRPr="00471540" w:rsidRDefault="00750721" w:rsidP="00471540">
      <w:pPr>
        <w:ind w:firstLine="0"/>
        <w:rPr>
          <w:rFonts w:cs="Times New Roman"/>
          <w:sz w:val="20"/>
          <w:szCs w:val="20"/>
        </w:rPr>
      </w:pPr>
      <w:r w:rsidRPr="008E29E7">
        <w:rPr>
          <w:rFonts w:cs="Times New Roman"/>
          <w:sz w:val="20"/>
          <w:szCs w:val="20"/>
          <w:lang w:val="en-US"/>
          <w:rPrChange w:id="6386" w:author="Maria del Rosario Rocha Bernabe" w:date="2017-05-14T22:28:00Z">
            <w:rPr>
              <w:rFonts w:cs="Times New Roman"/>
              <w:sz w:val="20"/>
              <w:szCs w:val="20"/>
            </w:rPr>
          </w:rPrChange>
        </w:rPr>
        <w:t>[72</w:t>
      </w:r>
      <w:r w:rsidR="00471540" w:rsidRPr="008E29E7">
        <w:rPr>
          <w:rFonts w:cs="Times New Roman"/>
          <w:sz w:val="20"/>
          <w:szCs w:val="20"/>
          <w:lang w:val="en-US"/>
          <w:rPrChange w:id="6387" w:author="Maria del Rosario Rocha Bernabe" w:date="2017-05-14T22:28:00Z">
            <w:rPr>
              <w:rFonts w:cs="Times New Roman"/>
              <w:sz w:val="20"/>
              <w:szCs w:val="20"/>
            </w:rPr>
          </w:rPrChange>
        </w:rPr>
        <w:t xml:space="preserve">] </w:t>
      </w:r>
      <w:r w:rsidR="00471540" w:rsidRPr="008E29E7">
        <w:rPr>
          <w:rStyle w:val="Hipervnculo"/>
          <w:rFonts w:cs="Times New Roman"/>
          <w:b w:val="0"/>
          <w:sz w:val="20"/>
          <w:szCs w:val="20"/>
          <w:lang w:val="en-US"/>
          <w:rPrChange w:id="6388" w:author="Maria del Rosario Rocha Bernabe" w:date="2017-05-14T22:28:00Z">
            <w:rPr>
              <w:rStyle w:val="Hipervnculo"/>
              <w:rFonts w:cs="Times New Roman"/>
              <w:b w:val="0"/>
              <w:sz w:val="20"/>
              <w:szCs w:val="20"/>
            </w:rPr>
          </w:rPrChange>
        </w:rPr>
        <w:t>(2017)</w:t>
      </w:r>
      <w:r w:rsidR="00471540" w:rsidRPr="008E29E7">
        <w:rPr>
          <w:rStyle w:val="Hipervnculo"/>
          <w:rFonts w:cs="Times New Roman"/>
          <w:sz w:val="20"/>
          <w:szCs w:val="20"/>
          <w:lang w:val="en-US"/>
          <w:rPrChange w:id="6389" w:author="Maria del Rosario Rocha Bernabe" w:date="2017-05-14T22:28:00Z">
            <w:rPr>
              <w:rStyle w:val="Hipervnculo"/>
              <w:rFonts w:cs="Times New Roman"/>
              <w:sz w:val="20"/>
              <w:szCs w:val="20"/>
            </w:rPr>
          </w:rPrChange>
        </w:rPr>
        <w:t xml:space="preserve"> </w:t>
      </w:r>
      <w:r w:rsidR="00471540" w:rsidRPr="008E29E7">
        <w:rPr>
          <w:rFonts w:cs="Times New Roman"/>
          <w:sz w:val="20"/>
          <w:szCs w:val="20"/>
          <w:lang w:val="en-US"/>
          <w:rPrChange w:id="6390" w:author="Maria del Rosario Rocha Bernabe" w:date="2017-05-14T22:28:00Z">
            <w:rPr>
              <w:rFonts w:cs="Times New Roman"/>
              <w:sz w:val="20"/>
              <w:szCs w:val="20"/>
            </w:rPr>
          </w:rPrChange>
        </w:rPr>
        <w:t xml:space="preserve">ESP8266 AT Instruction Set Version 2.1.0. </w:t>
      </w:r>
      <w:r w:rsidR="00471540" w:rsidRPr="00471540">
        <w:rPr>
          <w:rFonts w:cs="Times New Roman"/>
          <w:sz w:val="20"/>
          <w:szCs w:val="20"/>
        </w:rPr>
        <w:t>[En línea]</w:t>
      </w:r>
    </w:p>
    <w:p w14:paraId="02F19092" w14:textId="77777777" w:rsidR="00471540" w:rsidRPr="00471540" w:rsidRDefault="00471540" w:rsidP="00471540">
      <w:pPr>
        <w:spacing w:after="240"/>
        <w:ind w:firstLine="0"/>
        <w:rPr>
          <w:rFonts w:cs="Times New Roman"/>
          <w:sz w:val="20"/>
          <w:szCs w:val="20"/>
        </w:rPr>
      </w:pPr>
      <w:r w:rsidRPr="00471540">
        <w:rPr>
          <w:rFonts w:cs="Times New Roman"/>
          <w:sz w:val="20"/>
          <w:szCs w:val="20"/>
        </w:rPr>
        <w:t>https://www.espressif.com/sites/default/files/documentation/4a-esp8266_at_instruction_set_en.pdf</w:t>
      </w:r>
    </w:p>
    <w:p w14:paraId="18CCC396" w14:textId="14BA1BE8" w:rsidR="00471540" w:rsidRPr="00F57889" w:rsidRDefault="00750721" w:rsidP="00471540">
      <w:pPr>
        <w:spacing w:after="240"/>
        <w:ind w:firstLine="0"/>
        <w:rPr>
          <w:rFonts w:cs="Times New Roman"/>
          <w:sz w:val="20"/>
          <w:szCs w:val="20"/>
          <w:u w:val="single"/>
          <w:rPrChange w:id="6391" w:author="Tanya Hernández" w:date="2017-05-21T19:26:00Z">
            <w:rPr>
              <w:rFonts w:cs="Times New Roman"/>
              <w:color w:val="0000FF"/>
              <w:sz w:val="20"/>
              <w:szCs w:val="20"/>
              <w:u w:val="single"/>
            </w:rPr>
          </w:rPrChange>
        </w:rPr>
      </w:pPr>
      <w:r>
        <w:rPr>
          <w:rFonts w:cs="Times New Roman"/>
          <w:sz w:val="20"/>
          <w:szCs w:val="20"/>
        </w:rPr>
        <w:t>[73</w:t>
      </w:r>
      <w:r w:rsidR="00471540" w:rsidRPr="00471540">
        <w:rPr>
          <w:rFonts w:cs="Times New Roman"/>
          <w:sz w:val="20"/>
          <w:szCs w:val="20"/>
        </w:rPr>
        <w:t xml:space="preserve">] </w:t>
      </w:r>
      <w:r w:rsidR="00471540" w:rsidRPr="00471540">
        <w:rPr>
          <w:rStyle w:val="Hipervnculo"/>
          <w:rFonts w:cs="Times New Roman"/>
          <w:b w:val="0"/>
          <w:sz w:val="20"/>
          <w:szCs w:val="20"/>
        </w:rPr>
        <w:t>(2016). ESP8266. Espressif. [En línea]:</w:t>
      </w:r>
      <w:r w:rsidR="00471540" w:rsidRPr="00471540">
        <w:rPr>
          <w:rStyle w:val="Hipervnculo"/>
          <w:rFonts w:cs="Times New Roman"/>
          <w:sz w:val="20"/>
          <w:szCs w:val="20"/>
        </w:rPr>
        <w:t xml:space="preserve"> </w:t>
      </w:r>
      <w:r w:rsidR="00471540" w:rsidRPr="00471540">
        <w:rPr>
          <w:rFonts w:cs="Times New Roman"/>
          <w:sz w:val="20"/>
          <w:szCs w:val="20"/>
        </w:rPr>
        <w:t>http://www.espressif.com/en/support/explore/get-started/esp8266/getting-started-guide</w:t>
      </w:r>
    </w:p>
    <w:p w14:paraId="7FF42DEC" w14:textId="60AD1BC3" w:rsidR="00471540" w:rsidRPr="008E29E7" w:rsidRDefault="00750721" w:rsidP="00471540">
      <w:pPr>
        <w:ind w:firstLine="0"/>
        <w:rPr>
          <w:rFonts w:cs="Times New Roman"/>
          <w:sz w:val="20"/>
          <w:lang w:val="en-US"/>
          <w:rPrChange w:id="6392" w:author="Maria del Rosario Rocha Bernabe" w:date="2017-05-14T22:28:00Z">
            <w:rPr>
              <w:rFonts w:cs="Times New Roman"/>
              <w:sz w:val="20"/>
            </w:rPr>
          </w:rPrChange>
        </w:rPr>
      </w:pPr>
      <w:r w:rsidRPr="008E29E7">
        <w:rPr>
          <w:rFonts w:cs="Times New Roman"/>
          <w:sz w:val="20"/>
          <w:szCs w:val="20"/>
          <w:lang w:val="en-US"/>
          <w:rPrChange w:id="6393" w:author="Maria del Rosario Rocha Bernabe" w:date="2017-05-14T22:28:00Z">
            <w:rPr>
              <w:rFonts w:cs="Times New Roman"/>
              <w:sz w:val="20"/>
              <w:szCs w:val="20"/>
            </w:rPr>
          </w:rPrChange>
        </w:rPr>
        <w:t>[74</w:t>
      </w:r>
      <w:r w:rsidR="00471540" w:rsidRPr="008E29E7">
        <w:rPr>
          <w:rFonts w:cs="Times New Roman"/>
          <w:sz w:val="20"/>
          <w:szCs w:val="20"/>
          <w:lang w:val="en-US"/>
          <w:rPrChange w:id="6394" w:author="Maria del Rosario Rocha Bernabe" w:date="2017-05-14T22:28:00Z">
            <w:rPr>
              <w:rFonts w:cs="Times New Roman"/>
              <w:sz w:val="20"/>
              <w:szCs w:val="20"/>
            </w:rPr>
          </w:rPrChange>
        </w:rPr>
        <w:t xml:space="preserve">] </w:t>
      </w:r>
      <w:r w:rsidR="00471540" w:rsidRPr="008E29E7">
        <w:rPr>
          <w:rStyle w:val="Hipervnculo"/>
          <w:rFonts w:cs="Times New Roman"/>
          <w:b w:val="0"/>
          <w:sz w:val="20"/>
          <w:lang w:val="en-US"/>
          <w:rPrChange w:id="6395" w:author="Maria del Rosario Rocha Bernabe" w:date="2017-05-14T22:28:00Z">
            <w:rPr>
              <w:rStyle w:val="Hipervnculo"/>
              <w:rFonts w:cs="Times New Roman"/>
              <w:b w:val="0"/>
              <w:sz w:val="20"/>
            </w:rPr>
          </w:rPrChange>
        </w:rPr>
        <w:t xml:space="preserve">(2015) </w:t>
      </w:r>
      <w:r w:rsidR="00471540" w:rsidRPr="008E29E7">
        <w:rPr>
          <w:rFonts w:cs="Times New Roman"/>
          <w:sz w:val="20"/>
          <w:lang w:val="en-US"/>
          <w:rPrChange w:id="6396" w:author="Maria del Rosario Rocha Bernabe" w:date="2017-05-14T22:28:00Z">
            <w:rPr>
              <w:rFonts w:cs="Times New Roman"/>
              <w:sz w:val="20"/>
            </w:rPr>
          </w:rPrChange>
        </w:rPr>
        <w:t>ESP8266 AT Instruction Set Version 0.30 [En línea]:</w:t>
      </w:r>
    </w:p>
    <w:p w14:paraId="5592A75A" w14:textId="1E06861B" w:rsidR="00471540" w:rsidRDefault="00F57889" w:rsidP="00471540">
      <w:pPr>
        <w:ind w:firstLine="0"/>
        <w:rPr>
          <w:ins w:id="6397" w:author="Tanya Hernández" w:date="2017-05-21T19:30:00Z"/>
          <w:rFonts w:cs="Times New Roman"/>
          <w:sz w:val="20"/>
          <w:lang w:val="en-US"/>
        </w:rPr>
      </w:pPr>
      <w:ins w:id="6398" w:author="Tanya Hernández" w:date="2017-05-21T19:30:00Z">
        <w:r w:rsidRPr="00F57889">
          <w:rPr>
            <w:rFonts w:cs="Times New Roman"/>
            <w:sz w:val="20"/>
            <w:lang w:val="en-US"/>
            <w:rPrChange w:id="6399" w:author="Tanya Hernández" w:date="2017-05-21T19:30:00Z">
              <w:rPr>
                <w:rFonts w:cs="Times New Roman"/>
                <w:sz w:val="20"/>
              </w:rPr>
            </w:rPrChange>
          </w:rPr>
          <w:t>https://cdn.sparkfun.com/assets/learn_tutorials/4/0/3/4A-ESP8266__AT_Instruction_Set__EN_v0.30.pdf</w:t>
        </w:r>
      </w:ins>
    </w:p>
    <w:p w14:paraId="7B538183" w14:textId="77777777" w:rsidR="00F57889" w:rsidRPr="00803B69" w:rsidRDefault="00F57889" w:rsidP="00471540">
      <w:pPr>
        <w:ind w:firstLine="0"/>
        <w:rPr>
          <w:ins w:id="6400" w:author="Tanya Hernández" w:date="2017-05-21T19:30:00Z"/>
          <w:rFonts w:cs="Times New Roman"/>
          <w:sz w:val="20"/>
          <w:lang w:val="en-US"/>
        </w:rPr>
      </w:pPr>
    </w:p>
    <w:p w14:paraId="12E0480E" w14:textId="77777777" w:rsidR="00F57889" w:rsidRDefault="00F57889">
      <w:pPr>
        <w:spacing w:after="240"/>
        <w:ind w:firstLine="0"/>
        <w:rPr>
          <w:ins w:id="6401" w:author="Tanya Hernández" w:date="2017-05-21T19:31:00Z"/>
          <w:rFonts w:cs="Times New Roman"/>
          <w:sz w:val="20"/>
        </w:rPr>
        <w:pPrChange w:id="6402" w:author="Tanya Hernández" w:date="2017-05-21T19:33:00Z">
          <w:pPr/>
        </w:pPrChange>
      </w:pPr>
      <w:ins w:id="6403" w:author="Tanya Hernández" w:date="2017-05-21T19:31:00Z">
        <w:r>
          <w:rPr>
            <w:rFonts w:cs="Times New Roman"/>
            <w:sz w:val="20"/>
            <w:lang w:val="en-US"/>
          </w:rPr>
          <w:t xml:space="preserve">[75] </w:t>
        </w:r>
        <w:r>
          <w:rPr>
            <w:rFonts w:cs="Times New Roman"/>
            <w:sz w:val="20"/>
          </w:rPr>
          <w:t xml:space="preserve">tuProgramacion, “¿Qué es Android?”, [En línea] </w:t>
        </w:r>
        <w:r w:rsidRPr="00CB06F5">
          <w:rPr>
            <w:rFonts w:cs="Times New Roman"/>
            <w:sz w:val="20"/>
          </w:rPr>
          <w:t>http://www.tuprogramacion.com/glosario/que-es-android/</w:t>
        </w:r>
      </w:ins>
    </w:p>
    <w:p w14:paraId="2C3133BC" w14:textId="727BFB80" w:rsidR="00F57889" w:rsidDel="00F57889" w:rsidRDefault="00F57889" w:rsidP="00803B69">
      <w:pPr>
        <w:pStyle w:val="Default"/>
        <w:spacing w:after="240"/>
        <w:rPr>
          <w:del w:id="6404" w:author="Tanya Hernández" w:date="2017-05-21T19:30:00Z"/>
          <w:rFonts w:ascii="Times New Roman" w:hAnsi="Times New Roman" w:cs="Times New Roman"/>
          <w:sz w:val="20"/>
          <w:lang w:val="en-US"/>
        </w:rPr>
      </w:pPr>
    </w:p>
    <w:p w14:paraId="33F92CDE" w14:textId="77777777" w:rsidR="00F57889" w:rsidRDefault="00F57889">
      <w:pPr>
        <w:ind w:firstLine="0"/>
        <w:rPr>
          <w:ins w:id="6405" w:author="Tanya Hernández" w:date="2017-05-21T19:34:00Z"/>
          <w:rFonts w:cs="Times New Roman"/>
          <w:sz w:val="20"/>
        </w:rPr>
        <w:pPrChange w:id="6406" w:author="Tanya Hernández" w:date="2017-05-21T19:34:00Z">
          <w:pPr/>
        </w:pPrChange>
      </w:pPr>
      <w:ins w:id="6407" w:author="Tanya Hernández" w:date="2017-05-21T19:33:00Z">
        <w:r>
          <w:rPr>
            <w:rFonts w:cs="Times New Roman"/>
            <w:sz w:val="20"/>
            <w:szCs w:val="20"/>
            <w:lang w:val="en-US"/>
          </w:rPr>
          <w:t xml:space="preserve">[76] </w:t>
        </w:r>
        <w:r>
          <w:rPr>
            <w:rFonts w:cs="Times New Roman"/>
            <w:sz w:val="20"/>
          </w:rPr>
          <w:t>Admin, “Qué es Android: Características y Aplicaciones”, enero 26, 2011, [En línea]</w:t>
        </w:r>
      </w:ins>
    </w:p>
    <w:p w14:paraId="095361E1" w14:textId="02F99D58" w:rsidR="00F57889" w:rsidRDefault="00F57889">
      <w:pPr>
        <w:ind w:firstLine="0"/>
        <w:rPr>
          <w:ins w:id="6408" w:author="Tanya Hernández" w:date="2017-05-21T19:33:00Z"/>
          <w:rFonts w:cs="Times New Roman"/>
          <w:sz w:val="20"/>
        </w:rPr>
        <w:pPrChange w:id="6409" w:author="Tanya Hernández" w:date="2017-05-21T19:34:00Z">
          <w:pPr/>
        </w:pPrChange>
      </w:pPr>
      <w:ins w:id="6410" w:author="Tanya Hernández" w:date="2017-05-21T19:33:00Z">
        <w:r w:rsidRPr="00CB06F5">
          <w:rPr>
            <w:rFonts w:cs="Times New Roman"/>
            <w:sz w:val="20"/>
          </w:rPr>
          <w:t>http://www.mundomanuales.com/telefonia/telefonos-moviles/que-es-android-caracteristicas-y-aplicaciones-4110.html</w:t>
        </w:r>
      </w:ins>
    </w:p>
    <w:p w14:paraId="0EB43E12" w14:textId="1E2F569A" w:rsidR="00AF386C" w:rsidRDefault="00AF386C">
      <w:pPr>
        <w:pStyle w:val="Default"/>
        <w:rPr>
          <w:ins w:id="6411" w:author="Tanya Hernández" w:date="2017-05-21T19:30:00Z"/>
          <w:rFonts w:ascii="Times New Roman" w:eastAsiaTheme="minorEastAsia" w:hAnsi="Times New Roman" w:cs="Times New Roman"/>
          <w:color w:val="auto"/>
          <w:sz w:val="20"/>
          <w:szCs w:val="20"/>
          <w:lang w:val="en-US" w:eastAsia="zh-CN"/>
        </w:rPr>
        <w:pPrChange w:id="6412" w:author="Tanya Hernández" w:date="2017-05-21T19:33:00Z">
          <w:pPr>
            <w:pStyle w:val="Default"/>
            <w:spacing w:after="240"/>
          </w:pPr>
        </w:pPrChange>
      </w:pPr>
    </w:p>
    <w:p w14:paraId="1D09054D" w14:textId="77777777" w:rsidR="00510FA1" w:rsidRDefault="00510FA1">
      <w:pPr>
        <w:ind w:firstLine="0"/>
        <w:rPr>
          <w:ins w:id="6413" w:author="Tanya Hernández" w:date="2017-05-21T19:36:00Z"/>
          <w:rFonts w:cs="Times New Roman"/>
          <w:sz w:val="20"/>
        </w:rPr>
        <w:pPrChange w:id="6414" w:author="Tanya Hernández" w:date="2017-05-21T19:36:00Z">
          <w:pPr/>
        </w:pPrChange>
      </w:pPr>
      <w:ins w:id="6415" w:author="Tanya Hernández" w:date="2017-05-21T19:35:00Z">
        <w:r>
          <w:rPr>
            <w:rFonts w:cs="Times New Roman"/>
            <w:sz w:val="20"/>
            <w:szCs w:val="20"/>
            <w:lang w:val="en-US"/>
          </w:rPr>
          <w:t xml:space="preserve">[77] </w:t>
        </w:r>
      </w:ins>
      <w:ins w:id="6416" w:author="Tanya Hernández" w:date="2017-05-21T19:36:00Z">
        <w:r>
          <w:rPr>
            <w:rFonts w:cs="Times New Roman"/>
            <w:sz w:val="20"/>
          </w:rPr>
          <w:t>GCFAprendeLibre, “Qué es Android”, 2016. [En línea]</w:t>
        </w:r>
      </w:ins>
    </w:p>
    <w:p w14:paraId="7E1D1E4B" w14:textId="37C37728" w:rsidR="00510FA1" w:rsidRPr="00803B69" w:rsidRDefault="00510FA1">
      <w:pPr>
        <w:ind w:firstLine="0"/>
        <w:rPr>
          <w:ins w:id="6417" w:author="Tanya Hernández" w:date="2017-05-21T19:36:00Z"/>
          <w:rFonts w:cs="Times New Roman"/>
          <w:sz w:val="20"/>
        </w:rPr>
        <w:pPrChange w:id="6418" w:author="Tanya Hernández" w:date="2017-05-21T19:36:00Z">
          <w:pPr/>
        </w:pPrChange>
      </w:pPr>
      <w:ins w:id="6419" w:author="Tanya Hernández" w:date="2017-05-21T19:36:00Z">
        <w:r w:rsidRPr="00510FA1">
          <w:rPr>
            <w:rPrChange w:id="6420" w:author="Tanya Hernández" w:date="2017-05-21T19:36:00Z">
              <w:rPr>
                <w:rStyle w:val="Hipervnculo"/>
                <w:rFonts w:eastAsiaTheme="minorEastAsia" w:cs="Times New Roman"/>
                <w:sz w:val="20"/>
                <w:szCs w:val="22"/>
              </w:rPr>
            </w:rPrChange>
          </w:rPr>
          <w:t>https://www.gcfaprendelibre.org/tecnologia/curso/como_usar_android/comenzar_con_android/1.do</w:t>
        </w:r>
      </w:ins>
    </w:p>
    <w:p w14:paraId="1CB46D1D" w14:textId="77777777" w:rsidR="00510FA1" w:rsidRDefault="00510FA1">
      <w:pPr>
        <w:ind w:firstLine="0"/>
        <w:rPr>
          <w:ins w:id="6421" w:author="Tanya Hernández" w:date="2017-05-21T19:36:00Z"/>
          <w:rFonts w:cs="Times New Roman"/>
          <w:sz w:val="20"/>
        </w:rPr>
        <w:pPrChange w:id="6422" w:author="Tanya Hernández" w:date="2017-05-21T19:36:00Z">
          <w:pPr/>
        </w:pPrChange>
      </w:pPr>
    </w:p>
    <w:p w14:paraId="0D4EDC4A" w14:textId="58C7F1A5" w:rsidR="00F57889" w:rsidRPr="008E29E7" w:rsidRDefault="00510FA1" w:rsidP="00471540">
      <w:pPr>
        <w:pStyle w:val="Default"/>
        <w:spacing w:after="240"/>
        <w:rPr>
          <w:rFonts w:ascii="Times New Roman" w:eastAsiaTheme="minorEastAsia" w:hAnsi="Times New Roman" w:cs="Times New Roman"/>
          <w:color w:val="auto"/>
          <w:sz w:val="20"/>
          <w:szCs w:val="20"/>
          <w:lang w:val="en-US" w:eastAsia="zh-CN"/>
          <w:rPrChange w:id="6423" w:author="Maria del Rosario Rocha Bernabe" w:date="2017-05-14T22:28:00Z">
            <w:rPr>
              <w:rFonts w:ascii="Times New Roman" w:eastAsiaTheme="minorEastAsia" w:hAnsi="Times New Roman" w:cs="Times New Roman"/>
              <w:color w:val="auto"/>
              <w:sz w:val="20"/>
              <w:szCs w:val="20"/>
              <w:lang w:eastAsia="zh-CN"/>
            </w:rPr>
          </w:rPrChange>
        </w:rPr>
      </w:pPr>
      <w:ins w:id="6424" w:author="Tanya Hernández" w:date="2017-05-21T19:36:00Z">
        <w:r>
          <w:rPr>
            <w:rFonts w:ascii="Times New Roman" w:eastAsiaTheme="minorEastAsia" w:hAnsi="Times New Roman" w:cs="Times New Roman"/>
            <w:color w:val="auto"/>
            <w:sz w:val="20"/>
            <w:szCs w:val="20"/>
            <w:lang w:val="en-US" w:eastAsia="zh-CN"/>
          </w:rPr>
          <w:t xml:space="preserve">[78] </w:t>
        </w:r>
        <w:r>
          <w:rPr>
            <w:rFonts w:ascii="Times New Roman" w:hAnsi="Times New Roman" w:cs="Times New Roman"/>
            <w:sz w:val="20"/>
          </w:rPr>
          <w:t xml:space="preserve">Android Studio, “Conoce Android Studio”, [En línea] </w:t>
        </w:r>
        <w:r w:rsidRPr="00696CC1">
          <w:rPr>
            <w:rFonts w:ascii="Times New Roman" w:hAnsi="Times New Roman" w:cs="Times New Roman"/>
            <w:sz w:val="20"/>
          </w:rPr>
          <w:t>https://developer.android.com/studio/intro/index.html</w:t>
        </w:r>
      </w:ins>
    </w:p>
    <w:p w14:paraId="22F6ED92" w14:textId="6650F089" w:rsidR="007521BC" w:rsidRPr="00803B69" w:rsidRDefault="00510FA1" w:rsidP="003C4501">
      <w:pPr>
        <w:ind w:firstLine="0"/>
        <w:rPr>
          <w:ins w:id="6425" w:author="Tanya Hernández" w:date="2017-05-21T19:41:00Z"/>
          <w:rFonts w:cs="Times New Roman"/>
          <w:sz w:val="20"/>
        </w:rPr>
      </w:pPr>
      <w:ins w:id="6426" w:author="Tanya Hernández" w:date="2017-05-21T19:41:00Z">
        <w:r>
          <w:rPr>
            <w:rFonts w:cs="Times New Roman"/>
            <w:sz w:val="20"/>
            <w:szCs w:val="20"/>
            <w:lang w:val="en-US"/>
          </w:rPr>
          <w:t xml:space="preserve">[79] </w:t>
        </w:r>
        <w:r>
          <w:rPr>
            <w:rFonts w:cs="Times New Roman"/>
            <w:sz w:val="20"/>
          </w:rPr>
          <w:t xml:space="preserve">tuProgramacion, “¿Qué es Mysql?”, [En línea] </w:t>
        </w:r>
        <w:r w:rsidRPr="00510FA1">
          <w:rPr>
            <w:rPrChange w:id="6427" w:author="Tanya Hernández" w:date="2017-05-21T19:41:00Z">
              <w:rPr>
                <w:rStyle w:val="Hipervnculo"/>
                <w:rFonts w:eastAsiaTheme="minorEastAsia" w:cs="Times New Roman"/>
                <w:sz w:val="20"/>
                <w:szCs w:val="22"/>
              </w:rPr>
            </w:rPrChange>
          </w:rPr>
          <w:t>http://www.tuprogramacion.com/glosario/que-es-mysql/</w:t>
        </w:r>
      </w:ins>
    </w:p>
    <w:p w14:paraId="2C945590" w14:textId="7FB6E431" w:rsidR="00510FA1" w:rsidRPr="00904827" w:rsidRDefault="00510FA1" w:rsidP="003C4501">
      <w:pPr>
        <w:ind w:firstLine="0"/>
        <w:rPr>
          <w:ins w:id="6428" w:author="Tanya Hernández" w:date="2017-05-21T19:41:00Z"/>
          <w:rFonts w:cs="Times New Roman"/>
          <w:sz w:val="20"/>
        </w:rPr>
      </w:pPr>
    </w:p>
    <w:p w14:paraId="3378DC9E" w14:textId="10D96BEB" w:rsidR="00510FA1" w:rsidRPr="00803B69" w:rsidRDefault="00510FA1">
      <w:pPr>
        <w:ind w:firstLine="0"/>
        <w:rPr>
          <w:ins w:id="6429" w:author="Tanya Hernández" w:date="2017-05-21T19:43:00Z"/>
          <w:rFonts w:cs="Times New Roman"/>
          <w:sz w:val="20"/>
        </w:rPr>
        <w:pPrChange w:id="6430" w:author="Tanya Hernández" w:date="2017-05-21T19:43:00Z">
          <w:pPr/>
        </w:pPrChange>
      </w:pPr>
      <w:ins w:id="6431" w:author="Tanya Hernández" w:date="2017-05-21T19:41:00Z">
        <w:r>
          <w:rPr>
            <w:rFonts w:cs="Times New Roman"/>
            <w:sz w:val="20"/>
            <w:szCs w:val="20"/>
            <w:lang w:val="en-US"/>
          </w:rPr>
          <w:t>[80]</w:t>
        </w:r>
      </w:ins>
      <w:ins w:id="6432" w:author="Tanya Hernández" w:date="2017-05-21T19:42:00Z">
        <w:r>
          <w:rPr>
            <w:rFonts w:cs="Times New Roman"/>
            <w:sz w:val="20"/>
            <w:szCs w:val="20"/>
            <w:lang w:val="en-US"/>
          </w:rPr>
          <w:t xml:space="preserve"> </w:t>
        </w:r>
      </w:ins>
      <w:ins w:id="6433" w:author="Tanya Hernández" w:date="2017-05-21T19:43:00Z">
        <w:r>
          <w:rPr>
            <w:rFonts w:cs="Times New Roman"/>
            <w:sz w:val="20"/>
          </w:rPr>
          <w:t xml:space="preserve">Php, “Manual de Php”, [En línea] </w:t>
        </w:r>
        <w:r w:rsidRPr="00510FA1">
          <w:rPr>
            <w:rPrChange w:id="6434" w:author="Tanya Hernández" w:date="2017-05-21T19:43:00Z">
              <w:rPr>
                <w:rStyle w:val="Hipervnculo"/>
                <w:rFonts w:eastAsiaTheme="minorEastAsia" w:cs="Times New Roman"/>
                <w:sz w:val="20"/>
                <w:szCs w:val="22"/>
              </w:rPr>
            </w:rPrChange>
          </w:rPr>
          <w:t>http://php.net/manual/es/faq.general.php</w:t>
        </w:r>
      </w:ins>
    </w:p>
    <w:p w14:paraId="0F323421" w14:textId="77777777" w:rsidR="00510FA1" w:rsidRDefault="00510FA1">
      <w:pPr>
        <w:ind w:firstLine="0"/>
        <w:rPr>
          <w:ins w:id="6435" w:author="Tanya Hernández" w:date="2017-05-21T19:43:00Z"/>
          <w:rFonts w:cs="Times New Roman"/>
          <w:sz w:val="20"/>
        </w:rPr>
        <w:pPrChange w:id="6436" w:author="Tanya Hernández" w:date="2017-05-21T19:43:00Z">
          <w:pPr/>
        </w:pPrChange>
      </w:pPr>
    </w:p>
    <w:p w14:paraId="69F646E8" w14:textId="0162619C" w:rsidR="00510FA1" w:rsidRDefault="00510FA1">
      <w:pPr>
        <w:ind w:firstLine="0"/>
        <w:rPr>
          <w:ins w:id="6437" w:author="Tanya Hernández" w:date="2017-05-21T19:43:00Z"/>
          <w:rFonts w:cs="Times New Roman"/>
          <w:sz w:val="20"/>
        </w:rPr>
        <w:pPrChange w:id="6438" w:author="Tanya Hernández" w:date="2017-05-21T19:44:00Z">
          <w:pPr/>
        </w:pPrChange>
      </w:pPr>
      <w:ins w:id="6439" w:author="Tanya Hernández" w:date="2017-05-21T19:44:00Z">
        <w:r>
          <w:rPr>
            <w:rFonts w:cs="Times New Roman"/>
            <w:sz w:val="20"/>
            <w:szCs w:val="20"/>
            <w:lang w:val="en-US"/>
          </w:rPr>
          <w:t>[</w:t>
        </w:r>
      </w:ins>
      <w:ins w:id="6440" w:author="Tanya Hernández" w:date="2017-05-21T19:43:00Z">
        <w:r>
          <w:rPr>
            <w:rFonts w:cs="Times New Roman"/>
            <w:sz w:val="20"/>
            <w:szCs w:val="20"/>
            <w:lang w:val="en-US"/>
          </w:rPr>
          <w:t xml:space="preserve">81] </w:t>
        </w:r>
        <w:r>
          <w:rPr>
            <w:rFonts w:cs="Times New Roman"/>
            <w:sz w:val="20"/>
          </w:rPr>
          <w:t>Java, “</w:t>
        </w:r>
        <w:r w:rsidRPr="00696CC1">
          <w:rPr>
            <w:rFonts w:cs="Times New Roman"/>
            <w:sz w:val="20"/>
          </w:rPr>
          <w:t>¿Qué es la tecnología Java y para qué la necesito?</w:t>
        </w:r>
        <w:r>
          <w:rPr>
            <w:rFonts w:cs="Times New Roman"/>
            <w:sz w:val="20"/>
          </w:rPr>
          <w:t xml:space="preserve">”, [En línea] </w:t>
        </w:r>
        <w:r w:rsidRPr="00696CC1">
          <w:rPr>
            <w:rFonts w:cs="Times New Roman"/>
            <w:sz w:val="20"/>
          </w:rPr>
          <w:t>https://www.java.com/es/about/</w:t>
        </w:r>
      </w:ins>
    </w:p>
    <w:p w14:paraId="265D1FCB" w14:textId="0AB6126A" w:rsidR="00510FA1" w:rsidRPr="00510FA1" w:rsidRDefault="00510FA1" w:rsidP="003C4501">
      <w:pPr>
        <w:ind w:firstLine="0"/>
        <w:rPr>
          <w:rFonts w:cs="Times New Roman"/>
          <w:sz w:val="20"/>
          <w:szCs w:val="20"/>
          <w:lang w:val="en-US"/>
          <w:rPrChange w:id="6441" w:author="Tanya Hernández" w:date="2017-05-21T19:41:00Z">
            <w:rPr>
              <w:rFonts w:cs="Times New Roman"/>
              <w:sz w:val="20"/>
              <w:szCs w:val="20"/>
            </w:rPr>
          </w:rPrChange>
        </w:rPr>
      </w:pPr>
    </w:p>
    <w:p w14:paraId="1EFAE37F" w14:textId="51E66A6F" w:rsidR="005D2E3E" w:rsidRPr="008E29E7" w:rsidRDefault="005D2E3E" w:rsidP="002A5813">
      <w:pPr>
        <w:ind w:firstLine="0"/>
        <w:rPr>
          <w:rFonts w:eastAsiaTheme="majorEastAsia" w:cstheme="majorBidi"/>
          <w:b/>
          <w:sz w:val="48"/>
          <w:szCs w:val="32"/>
          <w:lang w:val="en-US"/>
          <w:rPrChange w:id="6442" w:author="Maria del Rosario Rocha Bernabe" w:date="2017-05-14T22:28:00Z">
            <w:rPr>
              <w:rFonts w:eastAsiaTheme="majorEastAsia" w:cstheme="majorBidi"/>
              <w:b/>
              <w:sz w:val="48"/>
              <w:szCs w:val="32"/>
            </w:rPr>
          </w:rPrChange>
        </w:rPr>
      </w:pPr>
      <w:bookmarkStart w:id="6443" w:name="_Toc480316191"/>
    </w:p>
    <w:p w14:paraId="0F8E0330" w14:textId="193D7FEE" w:rsidR="002A5813" w:rsidRPr="008E29E7" w:rsidRDefault="002A5813" w:rsidP="002A5813">
      <w:pPr>
        <w:ind w:firstLine="0"/>
        <w:rPr>
          <w:rFonts w:eastAsiaTheme="majorEastAsia" w:cstheme="majorBidi"/>
          <w:b/>
          <w:sz w:val="48"/>
          <w:szCs w:val="32"/>
          <w:lang w:val="en-US"/>
          <w:rPrChange w:id="6444" w:author="Maria del Rosario Rocha Bernabe" w:date="2017-05-14T22:28:00Z">
            <w:rPr>
              <w:rFonts w:eastAsiaTheme="majorEastAsia" w:cstheme="majorBidi"/>
              <w:b/>
              <w:sz w:val="48"/>
              <w:szCs w:val="32"/>
            </w:rPr>
          </w:rPrChange>
        </w:rPr>
      </w:pPr>
    </w:p>
    <w:p w14:paraId="67619C0F" w14:textId="7AE5C63E" w:rsidR="002A5813" w:rsidRPr="008E29E7" w:rsidRDefault="002A5813" w:rsidP="002A5813">
      <w:pPr>
        <w:ind w:firstLine="0"/>
        <w:rPr>
          <w:rFonts w:eastAsiaTheme="majorEastAsia" w:cstheme="majorBidi"/>
          <w:b/>
          <w:sz w:val="48"/>
          <w:szCs w:val="32"/>
          <w:lang w:val="en-US"/>
          <w:rPrChange w:id="6445" w:author="Maria del Rosario Rocha Bernabe" w:date="2017-05-14T22:28:00Z">
            <w:rPr>
              <w:rFonts w:eastAsiaTheme="majorEastAsia" w:cstheme="majorBidi"/>
              <w:b/>
              <w:sz w:val="48"/>
              <w:szCs w:val="32"/>
            </w:rPr>
          </w:rPrChange>
        </w:rPr>
      </w:pPr>
    </w:p>
    <w:p w14:paraId="5BF32BFD" w14:textId="5FF9FD4D" w:rsidR="002A5813" w:rsidRPr="008E29E7" w:rsidRDefault="002A5813" w:rsidP="002A5813">
      <w:pPr>
        <w:ind w:firstLine="0"/>
        <w:rPr>
          <w:rFonts w:eastAsiaTheme="majorEastAsia" w:cstheme="majorBidi"/>
          <w:b/>
          <w:sz w:val="48"/>
          <w:szCs w:val="32"/>
          <w:lang w:val="en-US"/>
          <w:rPrChange w:id="6446" w:author="Maria del Rosario Rocha Bernabe" w:date="2017-05-14T22:28:00Z">
            <w:rPr>
              <w:rFonts w:eastAsiaTheme="majorEastAsia" w:cstheme="majorBidi"/>
              <w:b/>
              <w:sz w:val="48"/>
              <w:szCs w:val="32"/>
            </w:rPr>
          </w:rPrChange>
        </w:rPr>
      </w:pPr>
    </w:p>
    <w:p w14:paraId="14775F53" w14:textId="44653982" w:rsidR="002A5813" w:rsidRPr="008E29E7" w:rsidRDefault="002A5813" w:rsidP="002A5813">
      <w:pPr>
        <w:ind w:firstLine="0"/>
        <w:rPr>
          <w:rFonts w:eastAsiaTheme="majorEastAsia" w:cstheme="majorBidi"/>
          <w:b/>
          <w:sz w:val="48"/>
          <w:szCs w:val="32"/>
          <w:lang w:val="en-US"/>
          <w:rPrChange w:id="6447" w:author="Maria del Rosario Rocha Bernabe" w:date="2017-05-14T22:28:00Z">
            <w:rPr>
              <w:rFonts w:eastAsiaTheme="majorEastAsia" w:cstheme="majorBidi"/>
              <w:b/>
              <w:sz w:val="48"/>
              <w:szCs w:val="32"/>
            </w:rPr>
          </w:rPrChange>
        </w:rPr>
      </w:pPr>
    </w:p>
    <w:p w14:paraId="7A5C0D82" w14:textId="33219614" w:rsidR="002A5813" w:rsidRPr="008E29E7" w:rsidRDefault="002A5813" w:rsidP="002A5813">
      <w:pPr>
        <w:ind w:firstLine="0"/>
        <w:rPr>
          <w:rFonts w:eastAsiaTheme="majorEastAsia" w:cstheme="majorBidi"/>
          <w:b/>
          <w:sz w:val="48"/>
          <w:szCs w:val="32"/>
          <w:lang w:val="en-US"/>
          <w:rPrChange w:id="6448" w:author="Maria del Rosario Rocha Bernabe" w:date="2017-05-14T22:28:00Z">
            <w:rPr>
              <w:rFonts w:eastAsiaTheme="majorEastAsia" w:cstheme="majorBidi"/>
              <w:b/>
              <w:sz w:val="48"/>
              <w:szCs w:val="32"/>
            </w:rPr>
          </w:rPrChange>
        </w:rPr>
      </w:pPr>
    </w:p>
    <w:p w14:paraId="2A874679" w14:textId="1B0225EB" w:rsidR="002A5813" w:rsidRPr="008E29E7" w:rsidRDefault="002A5813" w:rsidP="002A5813">
      <w:pPr>
        <w:ind w:firstLine="0"/>
        <w:rPr>
          <w:rFonts w:eastAsiaTheme="majorEastAsia" w:cstheme="majorBidi"/>
          <w:b/>
          <w:sz w:val="48"/>
          <w:szCs w:val="32"/>
          <w:lang w:val="en-US"/>
          <w:rPrChange w:id="6449" w:author="Maria del Rosario Rocha Bernabe" w:date="2017-05-14T22:28:00Z">
            <w:rPr>
              <w:rFonts w:eastAsiaTheme="majorEastAsia" w:cstheme="majorBidi"/>
              <w:b/>
              <w:sz w:val="48"/>
              <w:szCs w:val="32"/>
            </w:rPr>
          </w:rPrChange>
        </w:rPr>
      </w:pPr>
    </w:p>
    <w:p w14:paraId="3C755C72" w14:textId="7F31671A" w:rsidR="002A5813" w:rsidRPr="008E29E7" w:rsidRDefault="002A5813" w:rsidP="002A5813">
      <w:pPr>
        <w:ind w:firstLine="0"/>
        <w:rPr>
          <w:rFonts w:eastAsiaTheme="majorEastAsia" w:cstheme="majorBidi"/>
          <w:b/>
          <w:sz w:val="48"/>
          <w:szCs w:val="32"/>
          <w:lang w:val="en-US"/>
          <w:rPrChange w:id="6450" w:author="Maria del Rosario Rocha Bernabe" w:date="2017-05-14T22:28:00Z">
            <w:rPr>
              <w:rFonts w:eastAsiaTheme="majorEastAsia" w:cstheme="majorBidi"/>
              <w:b/>
              <w:sz w:val="48"/>
              <w:szCs w:val="32"/>
            </w:rPr>
          </w:rPrChange>
        </w:rPr>
      </w:pPr>
    </w:p>
    <w:p w14:paraId="254D4449" w14:textId="687780CC" w:rsidR="002A5813" w:rsidRPr="008E29E7" w:rsidRDefault="002A5813" w:rsidP="002A5813">
      <w:pPr>
        <w:ind w:firstLine="0"/>
        <w:rPr>
          <w:rFonts w:eastAsiaTheme="majorEastAsia" w:cstheme="majorBidi"/>
          <w:b/>
          <w:sz w:val="48"/>
          <w:szCs w:val="32"/>
          <w:lang w:val="en-US"/>
          <w:rPrChange w:id="6451" w:author="Maria del Rosario Rocha Bernabe" w:date="2017-05-14T22:28:00Z">
            <w:rPr>
              <w:rFonts w:eastAsiaTheme="majorEastAsia" w:cstheme="majorBidi"/>
              <w:b/>
              <w:sz w:val="48"/>
              <w:szCs w:val="32"/>
            </w:rPr>
          </w:rPrChange>
        </w:rPr>
      </w:pPr>
    </w:p>
    <w:p w14:paraId="4B9506EC" w14:textId="062AD439" w:rsidR="002A5813" w:rsidRPr="008E29E7" w:rsidRDefault="002A5813" w:rsidP="002A5813">
      <w:pPr>
        <w:ind w:firstLine="0"/>
        <w:rPr>
          <w:rFonts w:eastAsiaTheme="majorEastAsia" w:cstheme="majorBidi"/>
          <w:b/>
          <w:sz w:val="48"/>
          <w:szCs w:val="32"/>
          <w:lang w:val="en-US"/>
          <w:rPrChange w:id="6452" w:author="Maria del Rosario Rocha Bernabe" w:date="2017-05-14T22:28:00Z">
            <w:rPr>
              <w:rFonts w:eastAsiaTheme="majorEastAsia" w:cstheme="majorBidi"/>
              <w:b/>
              <w:sz w:val="48"/>
              <w:szCs w:val="32"/>
            </w:rPr>
          </w:rPrChange>
        </w:rPr>
      </w:pPr>
    </w:p>
    <w:p w14:paraId="341C3838" w14:textId="7746309B" w:rsidR="002A5813" w:rsidRPr="008E29E7" w:rsidRDefault="002A5813" w:rsidP="002A5813">
      <w:pPr>
        <w:ind w:firstLine="0"/>
        <w:rPr>
          <w:rFonts w:eastAsiaTheme="majorEastAsia" w:cstheme="majorBidi"/>
          <w:b/>
          <w:sz w:val="48"/>
          <w:szCs w:val="32"/>
          <w:lang w:val="en-US"/>
          <w:rPrChange w:id="6453" w:author="Maria del Rosario Rocha Bernabe" w:date="2017-05-14T22:28:00Z">
            <w:rPr>
              <w:rFonts w:eastAsiaTheme="majorEastAsia" w:cstheme="majorBidi"/>
              <w:b/>
              <w:sz w:val="48"/>
              <w:szCs w:val="32"/>
            </w:rPr>
          </w:rPrChange>
        </w:rPr>
      </w:pPr>
    </w:p>
    <w:p w14:paraId="5AC397A1" w14:textId="578368FA" w:rsidR="002A5813" w:rsidRPr="008E29E7" w:rsidRDefault="002A5813" w:rsidP="002A5813">
      <w:pPr>
        <w:ind w:firstLine="0"/>
        <w:rPr>
          <w:rFonts w:eastAsiaTheme="majorEastAsia" w:cstheme="majorBidi"/>
          <w:b/>
          <w:sz w:val="48"/>
          <w:szCs w:val="32"/>
          <w:lang w:val="en-US"/>
          <w:rPrChange w:id="6454" w:author="Maria del Rosario Rocha Bernabe" w:date="2017-05-14T22:28:00Z">
            <w:rPr>
              <w:rFonts w:eastAsiaTheme="majorEastAsia" w:cstheme="majorBidi"/>
              <w:b/>
              <w:sz w:val="48"/>
              <w:szCs w:val="32"/>
            </w:rPr>
          </w:rPrChange>
        </w:rPr>
      </w:pPr>
    </w:p>
    <w:p w14:paraId="675F247F" w14:textId="217E2593" w:rsidR="002A5813" w:rsidRPr="008E29E7" w:rsidDel="009276B1" w:rsidRDefault="002A5813" w:rsidP="002A5813">
      <w:pPr>
        <w:ind w:firstLine="0"/>
        <w:rPr>
          <w:del w:id="6455" w:author="Tanya Hernández" w:date="2017-05-23T20:24:00Z"/>
          <w:rFonts w:eastAsiaTheme="majorEastAsia" w:cstheme="majorBidi"/>
          <w:b/>
          <w:sz w:val="48"/>
          <w:szCs w:val="32"/>
          <w:lang w:val="en-US"/>
          <w:rPrChange w:id="6456" w:author="Maria del Rosario Rocha Bernabe" w:date="2017-05-14T22:28:00Z">
            <w:rPr>
              <w:del w:id="6457" w:author="Tanya Hernández" w:date="2017-05-23T20:24:00Z"/>
              <w:rFonts w:eastAsiaTheme="majorEastAsia" w:cstheme="majorBidi"/>
              <w:b/>
              <w:sz w:val="48"/>
              <w:szCs w:val="32"/>
            </w:rPr>
          </w:rPrChange>
        </w:rPr>
      </w:pPr>
    </w:p>
    <w:p w14:paraId="7F7438C3" w14:textId="634EE3E3" w:rsidR="002A5813" w:rsidRPr="008E29E7" w:rsidDel="009276B1" w:rsidRDefault="002A5813" w:rsidP="002A5813">
      <w:pPr>
        <w:ind w:firstLine="0"/>
        <w:rPr>
          <w:del w:id="6458" w:author="Tanya Hernández" w:date="2017-05-23T20:24:00Z"/>
          <w:rFonts w:eastAsiaTheme="majorEastAsia" w:cstheme="majorBidi"/>
          <w:b/>
          <w:sz w:val="48"/>
          <w:szCs w:val="32"/>
          <w:lang w:val="en-US"/>
          <w:rPrChange w:id="6459" w:author="Maria del Rosario Rocha Bernabe" w:date="2017-05-14T22:28:00Z">
            <w:rPr>
              <w:del w:id="6460" w:author="Tanya Hernández" w:date="2017-05-23T20:24:00Z"/>
              <w:rFonts w:eastAsiaTheme="majorEastAsia" w:cstheme="majorBidi"/>
              <w:b/>
              <w:sz w:val="48"/>
              <w:szCs w:val="32"/>
            </w:rPr>
          </w:rPrChange>
        </w:rPr>
      </w:pPr>
    </w:p>
    <w:p w14:paraId="64895A66" w14:textId="2FB46491" w:rsidR="002A5813" w:rsidRPr="008E29E7" w:rsidDel="009276B1" w:rsidRDefault="002A5813" w:rsidP="002A5813">
      <w:pPr>
        <w:ind w:firstLine="0"/>
        <w:rPr>
          <w:del w:id="6461" w:author="Tanya Hernández" w:date="2017-05-23T20:24:00Z"/>
          <w:rFonts w:eastAsiaTheme="majorEastAsia" w:cstheme="majorBidi"/>
          <w:b/>
          <w:sz w:val="48"/>
          <w:szCs w:val="32"/>
          <w:lang w:val="en-US"/>
          <w:rPrChange w:id="6462" w:author="Maria del Rosario Rocha Bernabe" w:date="2017-05-14T22:28:00Z">
            <w:rPr>
              <w:del w:id="6463" w:author="Tanya Hernández" w:date="2017-05-23T20:24:00Z"/>
              <w:rFonts w:eastAsiaTheme="majorEastAsia" w:cstheme="majorBidi"/>
              <w:b/>
              <w:sz w:val="48"/>
              <w:szCs w:val="32"/>
            </w:rPr>
          </w:rPrChange>
        </w:rPr>
      </w:pPr>
    </w:p>
    <w:p w14:paraId="3682EDB0" w14:textId="6B1EA8B3" w:rsidR="002A5813" w:rsidRPr="008E29E7" w:rsidDel="009276B1" w:rsidRDefault="002A5813" w:rsidP="002A5813">
      <w:pPr>
        <w:ind w:firstLine="0"/>
        <w:rPr>
          <w:del w:id="6464" w:author="Tanya Hernández" w:date="2017-05-23T20:24:00Z"/>
          <w:rFonts w:eastAsiaTheme="majorEastAsia" w:cstheme="majorBidi"/>
          <w:b/>
          <w:sz w:val="48"/>
          <w:szCs w:val="32"/>
          <w:lang w:val="en-US"/>
          <w:rPrChange w:id="6465" w:author="Maria del Rosario Rocha Bernabe" w:date="2017-05-14T22:28:00Z">
            <w:rPr>
              <w:del w:id="6466" w:author="Tanya Hernández" w:date="2017-05-23T20:24:00Z"/>
              <w:rFonts w:eastAsiaTheme="majorEastAsia" w:cstheme="majorBidi"/>
              <w:b/>
              <w:sz w:val="48"/>
              <w:szCs w:val="32"/>
            </w:rPr>
          </w:rPrChange>
        </w:rPr>
      </w:pPr>
    </w:p>
    <w:p w14:paraId="123AC4AE" w14:textId="11CBFF2A" w:rsidR="002A5813" w:rsidRPr="008E29E7" w:rsidDel="009276B1" w:rsidRDefault="002A5813" w:rsidP="002A5813">
      <w:pPr>
        <w:ind w:firstLine="0"/>
        <w:rPr>
          <w:del w:id="6467" w:author="Tanya Hernández" w:date="2017-05-23T20:24:00Z"/>
          <w:rFonts w:eastAsiaTheme="majorEastAsia" w:cstheme="majorBidi"/>
          <w:b/>
          <w:sz w:val="48"/>
          <w:szCs w:val="32"/>
          <w:lang w:val="en-US"/>
          <w:rPrChange w:id="6468" w:author="Maria del Rosario Rocha Bernabe" w:date="2017-05-14T22:28:00Z">
            <w:rPr>
              <w:del w:id="6469" w:author="Tanya Hernández" w:date="2017-05-23T20:24:00Z"/>
              <w:rFonts w:eastAsiaTheme="majorEastAsia" w:cstheme="majorBidi"/>
              <w:b/>
              <w:sz w:val="48"/>
              <w:szCs w:val="32"/>
            </w:rPr>
          </w:rPrChange>
        </w:rPr>
      </w:pPr>
    </w:p>
    <w:p w14:paraId="5A08AAE0" w14:textId="77777777" w:rsidR="002A5813" w:rsidRPr="008E29E7" w:rsidRDefault="002A5813" w:rsidP="002A5813">
      <w:pPr>
        <w:ind w:firstLine="0"/>
        <w:rPr>
          <w:lang w:val="en-US"/>
          <w:rPrChange w:id="6470" w:author="Maria del Rosario Rocha Bernabe" w:date="2017-05-14T22:28:00Z">
            <w:rPr/>
          </w:rPrChange>
        </w:rPr>
      </w:pPr>
    </w:p>
    <w:p w14:paraId="0B4CD392" w14:textId="5C820FB8" w:rsidR="00EA4F4F" w:rsidRPr="00B538F3" w:rsidRDefault="00EA4F4F" w:rsidP="00803B69">
      <w:pPr>
        <w:pStyle w:val="Ttulo1"/>
      </w:pPr>
      <w:bookmarkStart w:id="6471" w:name="_Toc483160428"/>
      <w:r w:rsidRPr="00B538F3">
        <w:t>Glosario</w:t>
      </w:r>
      <w:bookmarkEnd w:id="6443"/>
      <w:bookmarkEnd w:id="6471"/>
    </w:p>
    <w:p w14:paraId="4A91DEEF" w14:textId="57642B09" w:rsidR="00A705DA" w:rsidRDefault="00A705DA" w:rsidP="00464193">
      <w:pPr>
        <w:ind w:firstLine="0"/>
        <w:rPr>
          <w:rFonts w:cs="Times New Roman"/>
          <w:szCs w:val="24"/>
          <w:shd w:val="clear" w:color="auto" w:fill="FFFFFF"/>
        </w:rPr>
      </w:pPr>
      <w:r>
        <w:rPr>
          <w:rFonts w:cs="Times New Roman"/>
          <w:sz w:val="20"/>
          <w:szCs w:val="20"/>
        </w:rPr>
        <w:t xml:space="preserve">AVAD: </w:t>
      </w:r>
      <w:r w:rsidRPr="009F448E">
        <w:rPr>
          <w:rFonts w:cs="Times New Roman"/>
          <w:szCs w:val="24"/>
          <w:shd w:val="clear" w:color="auto" w:fill="FFFFFF"/>
        </w:rPr>
        <w:t>años de vida ajustados en función de la discapacidad</w:t>
      </w:r>
      <w:r>
        <w:rPr>
          <w:rFonts w:cs="Times New Roman"/>
          <w:szCs w:val="24"/>
          <w:shd w:val="clear" w:color="auto" w:fill="FFFFFF"/>
        </w:rPr>
        <w:t>.</w:t>
      </w:r>
    </w:p>
    <w:p w14:paraId="177F21A8" w14:textId="77777777" w:rsidR="00055740" w:rsidRDefault="00055740" w:rsidP="00EC28B6">
      <w:pPr>
        <w:spacing w:after="240"/>
        <w:ind w:firstLine="0"/>
        <w:rPr>
          <w:rFonts w:cs="Times New Roman"/>
          <w:szCs w:val="24"/>
        </w:rPr>
      </w:pPr>
      <w:r w:rsidRPr="00F82917">
        <w:rPr>
          <w:rFonts w:cs="Times New Roman"/>
          <w:szCs w:val="24"/>
          <w:shd w:val="clear" w:color="auto" w:fill="FFFFFF"/>
        </w:rPr>
        <w:t>Eyección: salida de sangre del corazón con cada latido</w:t>
      </w:r>
      <w:r w:rsidRPr="00F82917">
        <w:rPr>
          <w:rFonts w:cs="Times New Roman"/>
          <w:szCs w:val="24"/>
        </w:rPr>
        <w:t>.</w:t>
      </w:r>
    </w:p>
    <w:p w14:paraId="706ECCD7" w14:textId="0408678C" w:rsidR="00EC28B6" w:rsidRDefault="00EC28B6" w:rsidP="00EC28B6">
      <w:pPr>
        <w:spacing w:after="240"/>
        <w:ind w:firstLine="0"/>
        <w:rPr>
          <w:rFonts w:cs="Times New Roman"/>
          <w:szCs w:val="24"/>
          <w:shd w:val="clear" w:color="auto" w:fill="FFFFFF"/>
        </w:rPr>
      </w:pPr>
      <w:r w:rsidRPr="00EC28B6">
        <w:rPr>
          <w:rFonts w:cs="Times New Roman"/>
          <w:szCs w:val="24"/>
          <w:shd w:val="clear" w:color="auto" w:fill="FFFFFF"/>
        </w:rPr>
        <w:t>Piezo-electrico: el efecto piezoeléctrico, es un fenómeno físico que presentan algunos</w:t>
      </w:r>
      <w:r>
        <w:rPr>
          <w:rFonts w:cs="Times New Roman"/>
          <w:szCs w:val="24"/>
          <w:shd w:val="clear" w:color="auto" w:fill="FFFFFF"/>
        </w:rPr>
        <w:t xml:space="preserve"> </w:t>
      </w:r>
      <w:r w:rsidR="00713A0C">
        <w:fldChar w:fldCharType="begin"/>
      </w:r>
      <w:r w:rsidR="00713A0C">
        <w:instrText xml:space="preserve"> HYPERLINK "http://www.sabelotodo.org/materia/cristales.html" \t "_new" </w:instrText>
      </w:r>
      <w:r w:rsidR="00713A0C">
        <w:fldChar w:fldCharType="separate"/>
      </w:r>
      <w:r w:rsidRPr="00EC28B6">
        <w:rPr>
          <w:rFonts w:cs="Times New Roman"/>
          <w:szCs w:val="24"/>
          <w:shd w:val="clear" w:color="auto" w:fill="FFFFFF"/>
        </w:rPr>
        <w:t>cristales</w:t>
      </w:r>
      <w:r w:rsidR="00713A0C">
        <w:rPr>
          <w:rFonts w:cs="Times New Roman"/>
          <w:szCs w:val="24"/>
          <w:shd w:val="clear" w:color="auto" w:fill="FFFFFF"/>
        </w:rPr>
        <w:fldChar w:fldCharType="end"/>
      </w:r>
      <w:r>
        <w:rPr>
          <w:rFonts w:cs="Times New Roman"/>
          <w:szCs w:val="24"/>
          <w:shd w:val="clear" w:color="auto" w:fill="FFFFFF"/>
        </w:rPr>
        <w:t xml:space="preserve"> </w:t>
      </w:r>
      <w:r w:rsidRPr="00EC28B6">
        <w:rPr>
          <w:rFonts w:cs="Times New Roman"/>
          <w:szCs w:val="24"/>
          <w:shd w:val="clear" w:color="auto" w:fill="FFFFFF"/>
        </w:rPr>
        <w:t>debido al cual, aparece una diferencia de potencial eléctrico (voltaje) entre ciertas caras del cristal cuando éste se somete a una deformación mecánica y se denomina efecto piezo-eléctrico directo.</w:t>
      </w:r>
    </w:p>
    <w:p w14:paraId="5AE13AC0" w14:textId="6A4999A3" w:rsidR="005A5108" w:rsidRDefault="00107B33" w:rsidP="009627A7">
      <w:pPr>
        <w:spacing w:before="240"/>
        <w:ind w:firstLine="0"/>
        <w:rPr>
          <w:rFonts w:cs="Times New Roman"/>
          <w:szCs w:val="24"/>
          <w:shd w:val="clear" w:color="auto" w:fill="FFFFFF"/>
        </w:rPr>
      </w:pPr>
      <w:r>
        <w:rPr>
          <w:rFonts w:cs="Times New Roman"/>
          <w:szCs w:val="24"/>
          <w:shd w:val="clear" w:color="auto" w:fill="FFFFFF"/>
        </w:rPr>
        <w:t>Piezo-resistivo: es un dispositivo que hace uso de cambios en la resistividad de ciertos materiales semiconductores cuando estos se someten a una tensión mecánica para efectuar una acción electrónica.</w:t>
      </w:r>
    </w:p>
    <w:p w14:paraId="0D97CE5D" w14:textId="14A33251" w:rsidR="005A5108" w:rsidRDefault="005A5108" w:rsidP="009627A7">
      <w:pPr>
        <w:spacing w:before="240" w:after="240"/>
        <w:ind w:firstLine="0"/>
        <w:rPr>
          <w:rFonts w:cs="Times New Roman"/>
          <w:szCs w:val="24"/>
          <w:shd w:val="clear" w:color="auto" w:fill="FFFFFF"/>
        </w:rPr>
      </w:pPr>
      <w:r w:rsidRPr="005A5108">
        <w:rPr>
          <w:rFonts w:cs="Times New Roman"/>
          <w:szCs w:val="24"/>
          <w:shd w:val="clear" w:color="auto" w:fill="FFFFFF"/>
        </w:rPr>
        <w:t xml:space="preserve">Fotocélula: </w:t>
      </w:r>
      <w:r w:rsidR="009627A7">
        <w:rPr>
          <w:rFonts w:cs="Times New Roman"/>
          <w:szCs w:val="24"/>
          <w:shd w:val="clear" w:color="auto" w:fill="FFFFFF"/>
        </w:rPr>
        <w:t>u</w:t>
      </w:r>
      <w:r w:rsidRPr="005A5108">
        <w:rPr>
          <w:rFonts w:cs="Times New Roman"/>
          <w:szCs w:val="24"/>
          <w:shd w:val="clear" w:color="auto" w:fill="FFFFFF"/>
        </w:rPr>
        <w:t>na célula fotoeléctrica, también llamada celda, fotocélula o célula fotovoltaica, es un dispositivo electrónico que permite transformar la energía lumínica (</w:t>
      </w:r>
      <w:r w:rsidR="00713A0C">
        <w:fldChar w:fldCharType="begin"/>
      </w:r>
      <w:r w:rsidR="00713A0C">
        <w:instrText xml:space="preserve"> HYPERLINK "https://es.wikipedia.org/wiki/Fotones" \o "Fotones" </w:instrText>
      </w:r>
      <w:r w:rsidR="00713A0C">
        <w:fldChar w:fldCharType="separate"/>
      </w:r>
      <w:r w:rsidRPr="005A5108">
        <w:rPr>
          <w:rFonts w:cs="Times New Roman"/>
          <w:szCs w:val="24"/>
        </w:rPr>
        <w:t>fotones</w:t>
      </w:r>
      <w:r w:rsidR="00713A0C">
        <w:rPr>
          <w:rFonts w:cs="Times New Roman"/>
          <w:szCs w:val="24"/>
        </w:rPr>
        <w:fldChar w:fldCharType="end"/>
      </w:r>
      <w:r w:rsidRPr="005A5108">
        <w:rPr>
          <w:rFonts w:cs="Times New Roman"/>
          <w:szCs w:val="24"/>
          <w:shd w:val="clear" w:color="auto" w:fill="FFFFFF"/>
        </w:rPr>
        <w:t>) en energía eléctrica (</w:t>
      </w:r>
      <w:r w:rsidR="00713A0C">
        <w:fldChar w:fldCharType="begin"/>
      </w:r>
      <w:r w:rsidR="00713A0C">
        <w:instrText xml:space="preserve"> HYPERLINK "https://es.wikipedia.org/wiki/Corriente_el%C3%A9ctrica" \o "Corriente eléctrica" </w:instrText>
      </w:r>
      <w:r w:rsidR="00713A0C">
        <w:fldChar w:fldCharType="separate"/>
      </w:r>
      <w:r w:rsidRPr="005A5108">
        <w:rPr>
          <w:rFonts w:cs="Times New Roman"/>
          <w:szCs w:val="24"/>
        </w:rPr>
        <w:t>flujo de electrones libres</w:t>
      </w:r>
      <w:r w:rsidR="00713A0C">
        <w:rPr>
          <w:rFonts w:cs="Times New Roman"/>
          <w:szCs w:val="24"/>
        </w:rPr>
        <w:fldChar w:fldCharType="end"/>
      </w:r>
      <w:r w:rsidRPr="005A5108">
        <w:rPr>
          <w:rFonts w:cs="Times New Roman"/>
          <w:szCs w:val="24"/>
          <w:shd w:val="clear" w:color="auto" w:fill="FFFFFF"/>
        </w:rPr>
        <w:t>) mediante el </w:t>
      </w:r>
      <w:r w:rsidR="00713A0C">
        <w:fldChar w:fldCharType="begin"/>
      </w:r>
      <w:r w:rsidR="00713A0C">
        <w:instrText xml:space="preserve"> HYPERLINK "https://es.wikipedia.org/wiki/Efecto_fotoel%C3%A9ctrico" \o "Efecto fotoeléctrico" </w:instrText>
      </w:r>
      <w:r w:rsidR="00713A0C">
        <w:fldChar w:fldCharType="separate"/>
      </w:r>
      <w:r w:rsidRPr="005A5108">
        <w:rPr>
          <w:rFonts w:cs="Times New Roman"/>
          <w:szCs w:val="24"/>
        </w:rPr>
        <w:t>efecto fotoeléctrico</w:t>
      </w:r>
      <w:r w:rsidR="00713A0C">
        <w:rPr>
          <w:rFonts w:cs="Times New Roman"/>
          <w:szCs w:val="24"/>
        </w:rPr>
        <w:fldChar w:fldCharType="end"/>
      </w:r>
      <w:r w:rsidRPr="005A5108">
        <w:rPr>
          <w:rFonts w:cs="Times New Roman"/>
          <w:szCs w:val="24"/>
          <w:shd w:val="clear" w:color="auto" w:fill="FFFFFF"/>
        </w:rPr>
        <w:t>, generando</w:t>
      </w:r>
      <w:r>
        <w:rPr>
          <w:rFonts w:cs="Times New Roman"/>
          <w:szCs w:val="24"/>
          <w:shd w:val="clear" w:color="auto" w:fill="FFFFFF"/>
        </w:rPr>
        <w:t xml:space="preserve"> </w:t>
      </w:r>
      <w:r w:rsidR="00713A0C">
        <w:fldChar w:fldCharType="begin"/>
      </w:r>
      <w:r w:rsidR="00713A0C">
        <w:instrText xml:space="preserve"> HYPERLINK "https://es.wikipedia.org/wiki/Energ%C3%ADa_solar_fotovoltaica" \o "Energía solar fotovoltaica" </w:instrText>
      </w:r>
      <w:r w:rsidR="00713A0C">
        <w:fldChar w:fldCharType="separate"/>
      </w:r>
      <w:r w:rsidRPr="005A5108">
        <w:rPr>
          <w:rFonts w:cs="Times New Roman"/>
          <w:szCs w:val="24"/>
        </w:rPr>
        <w:t>energía solar fotovoltaica</w:t>
      </w:r>
      <w:r w:rsidR="00713A0C">
        <w:rPr>
          <w:rFonts w:cs="Times New Roman"/>
          <w:szCs w:val="24"/>
        </w:rPr>
        <w:fldChar w:fldCharType="end"/>
      </w:r>
      <w:r w:rsidRPr="005A5108">
        <w:rPr>
          <w:rFonts w:cs="Times New Roman"/>
          <w:szCs w:val="24"/>
          <w:shd w:val="clear" w:color="auto" w:fill="FFFFFF"/>
        </w:rPr>
        <w:t>. </w:t>
      </w:r>
    </w:p>
    <w:p w14:paraId="5D202C24" w14:textId="234FD536" w:rsidR="00107B33" w:rsidRDefault="009627A7" w:rsidP="009627A7">
      <w:pPr>
        <w:spacing w:after="240"/>
        <w:ind w:firstLine="0"/>
        <w:rPr>
          <w:rFonts w:cs="Times New Roman"/>
          <w:szCs w:val="24"/>
          <w:shd w:val="clear" w:color="auto" w:fill="FFFFFF"/>
        </w:rPr>
      </w:pPr>
      <w:r w:rsidRPr="009627A7">
        <w:rPr>
          <w:rFonts w:cs="Times New Roman"/>
          <w:szCs w:val="24"/>
          <w:shd w:val="clear" w:color="auto" w:fill="FFFFFF"/>
        </w:rPr>
        <w:t xml:space="preserve">Fotoemisor: </w:t>
      </w:r>
      <w:r>
        <w:rPr>
          <w:rFonts w:cs="Times New Roman"/>
          <w:szCs w:val="24"/>
          <w:shd w:val="clear" w:color="auto" w:fill="FFFFFF"/>
        </w:rPr>
        <w:t>d</w:t>
      </w:r>
      <w:r w:rsidRPr="009627A7">
        <w:rPr>
          <w:rFonts w:cs="Times New Roman"/>
          <w:szCs w:val="24"/>
          <w:shd w:val="clear" w:color="auto" w:fill="FFFFFF"/>
        </w:rPr>
        <w:t>ispositivos que al ser sometidos a una corriente o diferencia de potencial, generan un haz de luz. Transforman energía eléctrica en energía lumínica.</w:t>
      </w:r>
    </w:p>
    <w:p w14:paraId="412AD2BF" w14:textId="1682E4C6" w:rsidR="009627A7" w:rsidRPr="00EC28B6" w:rsidRDefault="009627A7" w:rsidP="009627A7">
      <w:pPr>
        <w:spacing w:after="240"/>
        <w:ind w:firstLine="0"/>
        <w:rPr>
          <w:rFonts w:cs="Times New Roman"/>
          <w:szCs w:val="24"/>
          <w:shd w:val="clear" w:color="auto" w:fill="FFFFFF"/>
        </w:rPr>
      </w:pPr>
      <w:r w:rsidRPr="009627A7">
        <w:rPr>
          <w:rFonts w:cs="Times New Roman"/>
          <w:szCs w:val="24"/>
          <w:shd w:val="clear" w:color="auto" w:fill="FFFFFF"/>
        </w:rPr>
        <w:t>Fotorreceptor</w:t>
      </w:r>
      <w:r w:rsidRPr="009627A7">
        <w:rPr>
          <w:rFonts w:cs="Times New Roman"/>
          <w:szCs w:val="24"/>
        </w:rPr>
        <w:t xml:space="preserve">: </w:t>
      </w:r>
      <w:r w:rsidRPr="009627A7">
        <w:rPr>
          <w:rFonts w:cs="Times New Roman"/>
          <w:szCs w:val="24"/>
          <w:shd w:val="clear" w:color="auto" w:fill="FFFFFF"/>
        </w:rPr>
        <w:t>es un mecanismo capaz de convertir la</w:t>
      </w:r>
      <w:r w:rsidRPr="009627A7">
        <w:rPr>
          <w:rFonts w:cs="Times New Roman"/>
          <w:szCs w:val="24"/>
        </w:rPr>
        <w:t> </w:t>
      </w:r>
      <w:r w:rsidR="00713A0C">
        <w:fldChar w:fldCharType="begin"/>
      </w:r>
      <w:r w:rsidR="00713A0C">
        <w:instrText xml:space="preserve"> HYPERLINK "https://es.wikipedia.org/w/index.php?title=Energ%C3%ADa_%C3%B3ptica&amp;action=edit&amp;redlink=1" \o "Energía óptica (aún no redactado)" </w:instrText>
      </w:r>
      <w:r w:rsidR="00713A0C">
        <w:fldChar w:fldCharType="separate"/>
      </w:r>
      <w:r w:rsidRPr="009627A7">
        <w:rPr>
          <w:rFonts w:cs="Times New Roman"/>
          <w:szCs w:val="24"/>
        </w:rPr>
        <w:t>energía óptica</w:t>
      </w:r>
      <w:r w:rsidR="00713A0C">
        <w:rPr>
          <w:rFonts w:cs="Times New Roman"/>
          <w:szCs w:val="24"/>
        </w:rPr>
        <w:fldChar w:fldCharType="end"/>
      </w:r>
      <w:r>
        <w:rPr>
          <w:rFonts w:cs="Times New Roman"/>
          <w:szCs w:val="24"/>
        </w:rPr>
        <w:t xml:space="preserve"> </w:t>
      </w:r>
      <w:r w:rsidRPr="009627A7">
        <w:rPr>
          <w:rFonts w:cs="Times New Roman"/>
          <w:szCs w:val="24"/>
          <w:shd w:val="clear" w:color="auto" w:fill="FFFFFF"/>
        </w:rPr>
        <w:t>de la</w:t>
      </w:r>
      <w:r>
        <w:rPr>
          <w:rFonts w:cs="Times New Roman"/>
          <w:szCs w:val="24"/>
        </w:rPr>
        <w:t xml:space="preserve"> </w:t>
      </w:r>
      <w:r w:rsidR="00713A0C">
        <w:fldChar w:fldCharType="begin"/>
      </w:r>
      <w:r w:rsidR="00713A0C">
        <w:instrText xml:space="preserve"> HYPERLINK "https://es.wikipedia.org/wiki/Luz" \o "Luz" </w:instrText>
      </w:r>
      <w:r w:rsidR="00713A0C">
        <w:fldChar w:fldCharType="separate"/>
      </w:r>
      <w:r w:rsidRPr="009627A7">
        <w:rPr>
          <w:rFonts w:cs="Times New Roman"/>
          <w:szCs w:val="24"/>
        </w:rPr>
        <w:t>luz</w:t>
      </w:r>
      <w:r w:rsidR="00713A0C">
        <w:rPr>
          <w:rFonts w:cs="Times New Roman"/>
          <w:szCs w:val="24"/>
        </w:rPr>
        <w:fldChar w:fldCharType="end"/>
      </w:r>
      <w:r>
        <w:rPr>
          <w:rFonts w:cs="Times New Roman"/>
          <w:szCs w:val="24"/>
        </w:rPr>
        <w:t xml:space="preserve"> </w:t>
      </w:r>
      <w:r w:rsidRPr="009627A7">
        <w:rPr>
          <w:rFonts w:cs="Times New Roman"/>
          <w:szCs w:val="24"/>
          <w:shd w:val="clear" w:color="auto" w:fill="FFFFFF"/>
        </w:rPr>
        <w:t>que incide sobre una superficie sensora en</w:t>
      </w:r>
      <w:r>
        <w:rPr>
          <w:rFonts w:cs="Times New Roman"/>
          <w:szCs w:val="24"/>
        </w:rPr>
        <w:t xml:space="preserve"> </w:t>
      </w:r>
      <w:r w:rsidR="00713A0C">
        <w:fldChar w:fldCharType="begin"/>
      </w:r>
      <w:r w:rsidR="00713A0C">
        <w:instrText xml:space="preserve"> HYPERLINK "https://es.wikipedia.org/wiki/Energ%C3%ADa_el%C3%A9ctrica" \o "Energía eléctrica" </w:instrText>
      </w:r>
      <w:r w:rsidR="00713A0C">
        <w:fldChar w:fldCharType="separate"/>
      </w:r>
      <w:r w:rsidRPr="009627A7">
        <w:rPr>
          <w:rFonts w:cs="Times New Roman"/>
          <w:szCs w:val="24"/>
        </w:rPr>
        <w:t>energía eléctrica</w:t>
      </w:r>
      <w:r w:rsidR="00713A0C">
        <w:rPr>
          <w:rFonts w:cs="Times New Roman"/>
          <w:szCs w:val="24"/>
        </w:rPr>
        <w:fldChar w:fldCharType="end"/>
      </w:r>
      <w:r w:rsidRPr="009627A7">
        <w:rPr>
          <w:rFonts w:cs="Times New Roman"/>
          <w:szCs w:val="24"/>
          <w:shd w:val="clear" w:color="auto" w:fill="FFFFFF"/>
        </w:rPr>
        <w:t>, mediante un proceso que se denomina</w:t>
      </w:r>
      <w:r>
        <w:rPr>
          <w:rFonts w:cs="Times New Roman"/>
          <w:szCs w:val="24"/>
        </w:rPr>
        <w:t xml:space="preserve"> </w:t>
      </w:r>
      <w:r w:rsidR="00713A0C">
        <w:fldChar w:fldCharType="begin"/>
      </w:r>
      <w:r w:rsidR="00713A0C">
        <w:instrText xml:space="preserve"> HYPERLINK "https://es.wikipedia.org/wiki/Transducci%C3%B3n" \o "Transducción" </w:instrText>
      </w:r>
      <w:r w:rsidR="00713A0C">
        <w:fldChar w:fldCharType="separate"/>
      </w:r>
      <w:r w:rsidRPr="009627A7">
        <w:rPr>
          <w:rFonts w:cs="Times New Roman"/>
          <w:szCs w:val="24"/>
        </w:rPr>
        <w:t>transducción</w:t>
      </w:r>
      <w:r w:rsidR="00713A0C">
        <w:rPr>
          <w:rFonts w:cs="Times New Roman"/>
          <w:szCs w:val="24"/>
        </w:rPr>
        <w:fldChar w:fldCharType="end"/>
      </w:r>
      <w:r w:rsidRPr="009627A7">
        <w:rPr>
          <w:rFonts w:cs="Times New Roman"/>
          <w:szCs w:val="24"/>
          <w:shd w:val="clear" w:color="auto" w:fill="FFFFFF"/>
        </w:rPr>
        <w:t>.</w:t>
      </w:r>
    </w:p>
    <w:p w14:paraId="73425A40" w14:textId="412FF54E" w:rsidR="00B62DBF" w:rsidRPr="005D2E3E" w:rsidRDefault="00B62DBF" w:rsidP="004B071C">
      <w:pPr>
        <w:spacing w:before="240"/>
        <w:ind w:firstLine="0"/>
        <w:rPr>
          <w:rFonts w:cs="Times New Roman"/>
          <w:szCs w:val="24"/>
        </w:rPr>
      </w:pPr>
      <w:r w:rsidRPr="005D2E3E">
        <w:rPr>
          <w:rStyle w:val="apple-converted-space"/>
          <w:rFonts w:cs="Times New Roman"/>
          <w:szCs w:val="24"/>
          <w:shd w:val="clear" w:color="auto" w:fill="FFFFFF"/>
        </w:rPr>
        <w:t xml:space="preserve">Diodo emisor de luz: </w:t>
      </w:r>
      <w:r w:rsidRPr="005D2E3E">
        <w:rPr>
          <w:rFonts w:cs="Times New Roman"/>
          <w:szCs w:val="24"/>
          <w:shd w:val="clear" w:color="auto" w:fill="FFFFFF"/>
        </w:rPr>
        <w:t xml:space="preserve">es un </w:t>
      </w:r>
      <w:r w:rsidR="00713A0C">
        <w:fldChar w:fldCharType="begin"/>
      </w:r>
      <w:r w:rsidR="00713A0C">
        <w:instrText xml:space="preserve"> HYPERLINK "https://es.wikipedia.org/wiki/Componente_electr%C3%B3nico" \l "Clasificaci.C3.B3n" \o "Componente electrónico" </w:instrText>
      </w:r>
      <w:r w:rsidR="00713A0C">
        <w:fldChar w:fldCharType="separate"/>
      </w:r>
      <w:r w:rsidRPr="005D2E3E">
        <w:rPr>
          <w:rStyle w:val="Hipervnculo"/>
          <w:rFonts w:cs="Times New Roman"/>
          <w:b w:val="0"/>
          <w:szCs w:val="24"/>
          <w:shd w:val="clear" w:color="auto" w:fill="FFFFFF"/>
        </w:rPr>
        <w:t>componente optoelectrónico</w:t>
      </w:r>
      <w:r w:rsidR="00713A0C">
        <w:rPr>
          <w:rStyle w:val="Hipervnculo"/>
          <w:rFonts w:cs="Times New Roman"/>
          <w:b w:val="0"/>
          <w:szCs w:val="24"/>
          <w:shd w:val="clear" w:color="auto" w:fill="FFFFFF"/>
        </w:rPr>
        <w:fldChar w:fldCharType="end"/>
      </w:r>
      <w:r w:rsidRPr="005D2E3E">
        <w:rPr>
          <w:rStyle w:val="apple-converted-space"/>
          <w:rFonts w:cs="Times New Roman"/>
          <w:szCs w:val="24"/>
          <w:shd w:val="clear" w:color="auto" w:fill="FFFFFF"/>
        </w:rPr>
        <w:t xml:space="preserve"> </w:t>
      </w:r>
      <w:r w:rsidR="00713A0C">
        <w:fldChar w:fldCharType="begin"/>
      </w:r>
      <w:r w:rsidR="00713A0C">
        <w:instrText xml:space="preserve"> HYPERLINK "https://es.wikipedia.org/wiki/Pasividad_(electr%C3%B3nica)" \o "Pasividad (electrónica)" </w:instrText>
      </w:r>
      <w:r w:rsidR="00713A0C">
        <w:fldChar w:fldCharType="separate"/>
      </w:r>
      <w:r w:rsidRPr="005D2E3E">
        <w:rPr>
          <w:rStyle w:val="Hipervnculo"/>
          <w:rFonts w:cs="Times New Roman"/>
          <w:b w:val="0"/>
          <w:szCs w:val="24"/>
          <w:shd w:val="clear" w:color="auto" w:fill="FFFFFF"/>
        </w:rPr>
        <w:t>pasivo</w:t>
      </w:r>
      <w:r w:rsidR="00713A0C">
        <w:rPr>
          <w:rStyle w:val="Hipervnculo"/>
          <w:rFonts w:cs="Times New Roman"/>
          <w:b w:val="0"/>
          <w:szCs w:val="24"/>
          <w:shd w:val="clear" w:color="auto" w:fill="FFFFFF"/>
        </w:rPr>
        <w:fldChar w:fldCharType="end"/>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y, más concretamente, un</w:t>
      </w:r>
      <w:r w:rsidRPr="005D2E3E">
        <w:rPr>
          <w:rStyle w:val="apple-converted-space"/>
          <w:rFonts w:cs="Times New Roman"/>
          <w:szCs w:val="24"/>
          <w:shd w:val="clear" w:color="auto" w:fill="FFFFFF"/>
        </w:rPr>
        <w:t xml:space="preserve"> </w:t>
      </w:r>
      <w:r w:rsidR="00713A0C">
        <w:fldChar w:fldCharType="begin"/>
      </w:r>
      <w:r w:rsidR="00713A0C">
        <w:instrText xml:space="preserve"> HYPERLINK "https://es.wikipedia.org/wiki/Diodo" \o "Diodo" </w:instrText>
      </w:r>
      <w:r w:rsidR="00713A0C">
        <w:fldChar w:fldCharType="separate"/>
      </w:r>
      <w:r w:rsidRPr="005D2E3E">
        <w:rPr>
          <w:rStyle w:val="Hipervnculo"/>
          <w:rFonts w:cs="Times New Roman"/>
          <w:b w:val="0"/>
          <w:szCs w:val="24"/>
          <w:shd w:val="clear" w:color="auto" w:fill="FFFFFF"/>
        </w:rPr>
        <w:t>diodo</w:t>
      </w:r>
      <w:r w:rsidR="00713A0C">
        <w:rPr>
          <w:rStyle w:val="Hipervnculo"/>
          <w:rFonts w:cs="Times New Roman"/>
          <w:b w:val="0"/>
          <w:szCs w:val="24"/>
          <w:shd w:val="clear" w:color="auto" w:fill="FFFFFF"/>
        </w:rPr>
        <w:fldChar w:fldCharType="end"/>
      </w:r>
      <w:r w:rsidRPr="005D2E3E">
        <w:rPr>
          <w:rFonts w:cs="Times New Roman"/>
          <w:szCs w:val="24"/>
        </w:rPr>
        <w:t xml:space="preserve"> </w:t>
      </w:r>
      <w:r w:rsidRPr="005D2E3E">
        <w:rPr>
          <w:rStyle w:val="apple-converted-space"/>
          <w:rFonts w:cs="Times New Roman"/>
          <w:szCs w:val="24"/>
          <w:shd w:val="clear" w:color="auto" w:fill="FFFFFF"/>
        </w:rPr>
        <w:t>q</w:t>
      </w:r>
      <w:r w:rsidRPr="005D2E3E">
        <w:rPr>
          <w:rFonts w:cs="Times New Roman"/>
          <w:szCs w:val="24"/>
          <w:shd w:val="clear" w:color="auto" w:fill="FFFFFF"/>
        </w:rPr>
        <w:t>ue emite</w:t>
      </w:r>
      <w:r w:rsidRPr="005D2E3E">
        <w:rPr>
          <w:rStyle w:val="apple-converted-space"/>
          <w:rFonts w:cs="Times New Roman"/>
          <w:szCs w:val="24"/>
          <w:shd w:val="clear" w:color="auto" w:fill="FFFFFF"/>
        </w:rPr>
        <w:t xml:space="preserve"> </w:t>
      </w:r>
      <w:r w:rsidR="00713A0C">
        <w:fldChar w:fldCharType="begin"/>
      </w:r>
      <w:r w:rsidR="00713A0C">
        <w:instrText xml:space="preserve"> HYPERLINK "https://es.wikipedia.org/wiki/Luz" \o "Luz" </w:instrText>
      </w:r>
      <w:r w:rsidR="00713A0C">
        <w:fldChar w:fldCharType="separate"/>
      </w:r>
      <w:r w:rsidRPr="005D2E3E">
        <w:rPr>
          <w:rStyle w:val="Hipervnculo"/>
          <w:rFonts w:cs="Times New Roman"/>
          <w:b w:val="0"/>
          <w:szCs w:val="24"/>
          <w:shd w:val="clear" w:color="auto" w:fill="FFFFFF"/>
        </w:rPr>
        <w:t>luz</w:t>
      </w:r>
      <w:r w:rsidR="00713A0C">
        <w:rPr>
          <w:rStyle w:val="Hipervnculo"/>
          <w:rFonts w:cs="Times New Roman"/>
          <w:b w:val="0"/>
          <w:szCs w:val="24"/>
          <w:shd w:val="clear" w:color="auto" w:fill="FFFFFF"/>
        </w:rPr>
        <w:fldChar w:fldCharType="end"/>
      </w:r>
      <w:r w:rsidRPr="005D2E3E">
        <w:rPr>
          <w:rFonts w:cs="Times New Roman"/>
          <w:szCs w:val="24"/>
          <w:shd w:val="clear" w:color="auto" w:fill="FFFFFF"/>
        </w:rPr>
        <w:t>.</w:t>
      </w:r>
    </w:p>
    <w:p w14:paraId="02ECCB16" w14:textId="474BB3E6" w:rsidR="00B62DBF" w:rsidRPr="005D2E3E" w:rsidRDefault="004B071C" w:rsidP="004B071C">
      <w:pPr>
        <w:spacing w:before="240"/>
        <w:ind w:firstLine="0"/>
        <w:rPr>
          <w:rStyle w:val="Hipervnculo"/>
          <w:rFonts w:cs="Times New Roman"/>
          <w:b w:val="0"/>
          <w:szCs w:val="24"/>
        </w:rPr>
      </w:pPr>
      <w:r w:rsidRPr="005D2E3E">
        <w:rPr>
          <w:rStyle w:val="Hipervnculo"/>
          <w:rFonts w:cs="Times New Roman"/>
          <w:b w:val="0"/>
          <w:szCs w:val="24"/>
          <w:shd w:val="clear" w:color="auto" w:fill="FFFFFF"/>
        </w:rPr>
        <w:t>Espectrofotometría</w:t>
      </w:r>
      <w:r w:rsidRPr="005D2E3E">
        <w:rPr>
          <w:rStyle w:val="Hipervnculo"/>
          <w:rFonts w:cs="Times New Roman"/>
          <w:b w:val="0"/>
          <w:szCs w:val="24"/>
        </w:rPr>
        <w:t xml:space="preserve">: </w:t>
      </w:r>
      <w:r w:rsidR="00B62DBF" w:rsidRPr="005D2E3E">
        <w:rPr>
          <w:rStyle w:val="Hipervnculo"/>
          <w:rFonts w:cs="Times New Roman"/>
          <w:b w:val="0"/>
          <w:szCs w:val="24"/>
        </w:rPr>
        <w:t>es la medición de la cantidad de energía radiante que absorbe un sistema químico en</w:t>
      </w:r>
      <w:r w:rsidRPr="005D2E3E">
        <w:rPr>
          <w:rStyle w:val="Hipervnculo"/>
          <w:rFonts w:cs="Times New Roman"/>
          <w:b w:val="0"/>
          <w:szCs w:val="24"/>
        </w:rPr>
        <w:t xml:space="preserve"> función de la longitud de onda.</w:t>
      </w:r>
    </w:p>
    <w:p w14:paraId="7D8712D1" w14:textId="5D9C5763" w:rsidR="004B071C" w:rsidRPr="005D2E3E" w:rsidRDefault="004B071C" w:rsidP="00E84043">
      <w:pPr>
        <w:spacing w:before="240" w:after="240"/>
        <w:ind w:firstLine="0"/>
        <w:rPr>
          <w:rStyle w:val="Hipervnculo"/>
          <w:rFonts w:cs="Times New Roman"/>
          <w:b w:val="0"/>
          <w:szCs w:val="24"/>
        </w:rPr>
      </w:pPr>
      <w:r w:rsidRPr="005D2E3E">
        <w:rPr>
          <w:rStyle w:val="Hipervnculo"/>
          <w:rFonts w:cs="Times New Roman"/>
          <w:b w:val="0"/>
          <w:szCs w:val="24"/>
        </w:rPr>
        <w:t xml:space="preserve">Pulpejo: </w:t>
      </w:r>
      <w:r w:rsidRPr="005D2E3E">
        <w:rPr>
          <w:rStyle w:val="hvr"/>
          <w:rFonts w:cs="Times New Roman"/>
          <w:szCs w:val="24"/>
          <w:shd w:val="clear" w:color="auto" w:fill="FFFFFF"/>
        </w:rPr>
        <w:t>parte carnosa, blanda</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y</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redondeada</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de</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algunas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partes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pequeñas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del</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cuerpo,</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especialmente</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el</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lóbulo</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dela</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oreja,</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las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zonas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blandas</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del</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dorso</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de</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cada</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dedo,</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y</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la</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parte</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de</w:t>
      </w:r>
      <w:r w:rsidRPr="005D2E3E">
        <w:rPr>
          <w:rStyle w:val="apple-converted-space"/>
          <w:rFonts w:cs="Times New Roman"/>
          <w:szCs w:val="24"/>
          <w:shd w:val="clear" w:color="auto" w:fill="FFFFFF"/>
        </w:rPr>
        <w:t xml:space="preserve"> </w:t>
      </w:r>
      <w:r w:rsidRPr="005D2E3E">
        <w:rPr>
          <w:rFonts w:cs="Times New Roman"/>
          <w:szCs w:val="24"/>
          <w:shd w:val="clear" w:color="auto" w:fill="FFFFFF"/>
        </w:rPr>
        <w:t>la</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mano</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 xml:space="preserve">que </w:t>
      </w:r>
      <w:r w:rsidRPr="005D2E3E">
        <w:rPr>
          <w:rStyle w:val="apple-converted-space"/>
          <w:rFonts w:cs="Times New Roman"/>
          <w:szCs w:val="24"/>
          <w:shd w:val="clear" w:color="auto" w:fill="FFFFFF"/>
        </w:rPr>
        <w:t>s</w:t>
      </w:r>
      <w:r w:rsidRPr="005D2E3E">
        <w:rPr>
          <w:rStyle w:val="hvr"/>
          <w:rFonts w:cs="Times New Roman"/>
          <w:szCs w:val="24"/>
          <w:shd w:val="clear" w:color="auto" w:fill="FFFFFF"/>
        </w:rPr>
        <w:t>ale</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del</w:t>
      </w:r>
      <w:r w:rsidRPr="005D2E3E">
        <w:rPr>
          <w:rStyle w:val="apple-converted-space"/>
          <w:rFonts w:cs="Times New Roman"/>
          <w:szCs w:val="24"/>
          <w:shd w:val="clear" w:color="auto" w:fill="FFFFFF"/>
        </w:rPr>
        <w:t xml:space="preserve"> </w:t>
      </w:r>
      <w:r w:rsidRPr="005D2E3E">
        <w:rPr>
          <w:rStyle w:val="hvr"/>
          <w:rFonts w:cs="Times New Roman"/>
          <w:szCs w:val="24"/>
          <w:shd w:val="clear" w:color="auto" w:fill="FFFFFF"/>
        </w:rPr>
        <w:t>pulgar.</w:t>
      </w:r>
    </w:p>
    <w:p w14:paraId="16BB0A8C" w14:textId="09D1F515" w:rsidR="00EA4F4F" w:rsidRPr="005D2E3E" w:rsidRDefault="008163B2" w:rsidP="00E84043">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Prototipo: Original ejemplar o primer molde en que se fabrica una figura u otra cosa.</w:t>
      </w:r>
    </w:p>
    <w:p w14:paraId="7CA1C8D4" w14:textId="0DA4FA2B" w:rsidR="00752150" w:rsidRPr="005D2E3E" w:rsidRDefault="00E84043" w:rsidP="008E4210">
      <w:pPr>
        <w:spacing w:after="240"/>
        <w:ind w:firstLine="0"/>
        <w:rPr>
          <w:rStyle w:val="Hipervnculo"/>
          <w:rFonts w:cs="Times New Roman"/>
          <w:b w:val="0"/>
          <w:szCs w:val="24"/>
          <w:shd w:val="clear" w:color="auto" w:fill="FFFFFF"/>
        </w:rPr>
      </w:pPr>
      <w:r w:rsidRPr="005D2E3E">
        <w:rPr>
          <w:rStyle w:val="Hipervnculo"/>
          <w:b w:val="0"/>
          <w:bCs/>
          <w:szCs w:val="24"/>
        </w:rPr>
        <w:lastRenderedPageBreak/>
        <w:t xml:space="preserve">Cardiopatía isquémica </w:t>
      </w:r>
      <w:r w:rsidRPr="005D2E3E">
        <w:rPr>
          <w:rStyle w:val="Hipervnculo"/>
          <w:b w:val="0"/>
          <w:szCs w:val="24"/>
        </w:rPr>
        <w:t xml:space="preserve">o </w:t>
      </w:r>
      <w:r w:rsidRPr="005D2E3E">
        <w:rPr>
          <w:rStyle w:val="Hipervnculo"/>
          <w:b w:val="0"/>
          <w:bCs/>
          <w:szCs w:val="24"/>
        </w:rPr>
        <w:t>enfermedad coronaria</w:t>
      </w:r>
      <w:r w:rsidRPr="005D2E3E">
        <w:rPr>
          <w:rStyle w:val="Hipervnculo"/>
          <w:b w:val="0"/>
          <w:szCs w:val="24"/>
        </w:rPr>
        <w:t>: es el tipo más común de enfermedad cardíaca. Se produce cuando se reduce el flujo sanguíneo al músculo del corazón por un bloqueo parcial o completo de las arterias de que suministran sangre al corazón.</w:t>
      </w:r>
    </w:p>
    <w:p w14:paraId="65A26ABE"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Prototipo: Original ejemplar o primer modelo en que se fabrica una figura u otra cosa.</w:t>
      </w:r>
    </w:p>
    <w:p w14:paraId="22E5F36F"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CIF: Clasificación Internacional del Funcionamiento de la Discapacidad y de la Salud.</w:t>
      </w:r>
    </w:p>
    <w:p w14:paraId="6AB8BF31"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OMS: Organización Mundial de la Salud.</w:t>
      </w:r>
    </w:p>
    <w:p w14:paraId="4C8B9AC9"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ENIGH: Encuesta Nacional de Ingreso y Gastos de los Hogares.</w:t>
      </w:r>
    </w:p>
    <w:p w14:paraId="22BDDEA6"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CONAPO: Consejo Nacional de Población.</w:t>
      </w:r>
    </w:p>
    <w:p w14:paraId="691340AC"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ENUT: Encuesta Nacional sobre el Uso del Tiempo.</w:t>
      </w:r>
    </w:p>
    <w:p w14:paraId="22A4F36F"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INMUJERES: Instituto Nacional de la Mujeres.</w:t>
      </w:r>
    </w:p>
    <w:p w14:paraId="2D1BA0D9"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UNIFEM: Unidad para el desarrollo de la Mujer.</w:t>
      </w:r>
    </w:p>
    <w:p w14:paraId="17F66F2A"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PNUD: Programas de la Naciones Unidas para el Desarrollo.</w:t>
      </w:r>
    </w:p>
    <w:p w14:paraId="641358ED"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INEGI: Instituto Nacional de Estadísticas y Geografía.</w:t>
      </w:r>
    </w:p>
    <w:p w14:paraId="55475E8D"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CIE: Clasificación Internacional de Enfermedades.</w:t>
      </w:r>
    </w:p>
    <w:p w14:paraId="2E033AFD"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FC: Frecuencia cardiaca.</w:t>
      </w:r>
    </w:p>
    <w:p w14:paraId="4CFAC7BD"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Arteriovenosa: Son arterias del sistema circulatorio, que llevan la sangre desde el corazón a los demás órganos del cuerpo.</w:t>
      </w:r>
    </w:p>
    <w:p w14:paraId="2365C712"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Arteriosclerosis: Es una enfermedad en la que se deposita placa dentro de las arterias.</w:t>
      </w:r>
    </w:p>
    <w:p w14:paraId="1292D270"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Taquicardia sinusal: Una taquicardia sinusal es uno de los trastornos del ritmo cardiaco caracterizado  por una frecuencia cardiaca de impulsos cardiacos aumentado originándose.</w:t>
      </w:r>
    </w:p>
    <w:p w14:paraId="259FBE73" w14:textId="77777777" w:rsidR="00752150" w:rsidRPr="005D2E3E" w:rsidRDefault="00752150" w:rsidP="008E4210">
      <w:pPr>
        <w:spacing w:after="240"/>
        <w:ind w:firstLine="0"/>
        <w:rPr>
          <w:rStyle w:val="Hipervnculo"/>
          <w:rFonts w:cs="Times New Roman"/>
          <w:b w:val="0"/>
          <w:szCs w:val="24"/>
          <w:shd w:val="clear" w:color="auto" w:fill="FFFFFF"/>
        </w:rPr>
      </w:pPr>
      <w:r w:rsidRPr="005D2E3E">
        <w:rPr>
          <w:rStyle w:val="Hipervnculo"/>
          <w:rFonts w:cs="Times New Roman"/>
          <w:b w:val="0"/>
          <w:szCs w:val="24"/>
          <w:shd w:val="clear" w:color="auto" w:fill="FFFFFF"/>
        </w:rPr>
        <w:t>Efecto Seebeck: Se presenta al unir dos metales diferentes formando un circuito, se presenta una corriente eléctrica cuando la unión se encuentra a diferente temperatura.</w:t>
      </w:r>
    </w:p>
    <w:p w14:paraId="7C59F83F" w14:textId="77777777" w:rsidR="00752150" w:rsidRPr="005D2E3E" w:rsidRDefault="00752150" w:rsidP="00752150">
      <w:pPr>
        <w:ind w:firstLine="0"/>
        <w:rPr>
          <w:rStyle w:val="Hipervnculo"/>
          <w:b w:val="0"/>
          <w:szCs w:val="24"/>
          <w:shd w:val="clear" w:color="auto" w:fill="FFFFFF"/>
        </w:rPr>
      </w:pPr>
      <w:r w:rsidRPr="005D2E3E">
        <w:rPr>
          <w:rStyle w:val="Hipervnculo"/>
          <w:b w:val="0"/>
          <w:szCs w:val="24"/>
          <w:shd w:val="clear" w:color="auto" w:fill="FFFFFF"/>
        </w:rPr>
        <w:t>Efecto Peltier: Consiste en que cuando una corriente eléctrica fluye a través de una unión de dos metales diferentes se libera o adsorbe calor.</w:t>
      </w:r>
    </w:p>
    <w:p w14:paraId="0D1E0663" w14:textId="77777777" w:rsidR="008E4210" w:rsidRPr="005D2E3E" w:rsidRDefault="008E4210" w:rsidP="00752150">
      <w:pPr>
        <w:ind w:firstLine="0"/>
        <w:rPr>
          <w:rStyle w:val="Hipervnculo"/>
          <w:b w:val="0"/>
          <w:szCs w:val="24"/>
          <w:shd w:val="clear" w:color="auto" w:fill="FFFFFF"/>
        </w:rPr>
      </w:pPr>
    </w:p>
    <w:p w14:paraId="22958B1D" w14:textId="77777777" w:rsidR="00752150" w:rsidRPr="005D2E3E" w:rsidRDefault="00752150" w:rsidP="00752150">
      <w:pPr>
        <w:ind w:firstLine="0"/>
        <w:rPr>
          <w:rStyle w:val="Hipervnculo"/>
          <w:b w:val="0"/>
          <w:szCs w:val="24"/>
          <w:shd w:val="clear" w:color="auto" w:fill="FFFFFF"/>
        </w:rPr>
      </w:pPr>
      <w:r w:rsidRPr="005D2E3E">
        <w:rPr>
          <w:rStyle w:val="Hipervnculo"/>
          <w:b w:val="0"/>
          <w:szCs w:val="24"/>
          <w:shd w:val="clear" w:color="auto" w:fill="FFFFFF"/>
        </w:rPr>
        <w:t>Catadióptrico: Elemento de señalización de un vehículo que refleja la luz procedente de una fuente exterior.</w:t>
      </w:r>
    </w:p>
    <w:p w14:paraId="12B2AC78" w14:textId="77777777" w:rsidR="00EA4F4F" w:rsidRPr="005D2E3E" w:rsidRDefault="00EA4F4F" w:rsidP="00464193">
      <w:pPr>
        <w:ind w:firstLine="0"/>
        <w:rPr>
          <w:rFonts w:cs="Times New Roman"/>
          <w:sz w:val="20"/>
          <w:szCs w:val="20"/>
        </w:rPr>
      </w:pPr>
    </w:p>
    <w:p w14:paraId="03C11338" w14:textId="210AEDBD" w:rsidR="00EA4F4F" w:rsidRPr="005D2E3E" w:rsidRDefault="008E7D75" w:rsidP="008E7D75">
      <w:pPr>
        <w:rPr>
          <w:rFonts w:cs="Times New Roman"/>
          <w:sz w:val="20"/>
          <w:szCs w:val="20"/>
        </w:rPr>
      </w:pPr>
      <w:r w:rsidRPr="005D2E3E">
        <w:rPr>
          <w:rFonts w:cs="Times New Roman"/>
          <w:sz w:val="20"/>
          <w:szCs w:val="20"/>
        </w:rPr>
        <w:br w:type="page"/>
      </w:r>
    </w:p>
    <w:p w14:paraId="683A8C6F" w14:textId="54BEB711" w:rsidR="00EA4F4F" w:rsidRPr="00B538F3" w:rsidRDefault="00EA4F4F" w:rsidP="00803B69">
      <w:pPr>
        <w:pStyle w:val="Ttulo1"/>
      </w:pPr>
      <w:bookmarkStart w:id="6472" w:name="_Toc480316192"/>
      <w:bookmarkStart w:id="6473" w:name="_Toc483160429"/>
      <w:r w:rsidRPr="00B538F3">
        <w:lastRenderedPageBreak/>
        <w:t>Anexos</w:t>
      </w:r>
      <w:bookmarkEnd w:id="6472"/>
      <w:bookmarkEnd w:id="6473"/>
    </w:p>
    <w:p w14:paraId="0008AF52" w14:textId="74D0DBE1" w:rsidR="00EA4F4F" w:rsidRDefault="008E7D75" w:rsidP="00464193">
      <w:pPr>
        <w:ind w:firstLine="0"/>
        <w:rPr>
          <w:rFonts w:cs="Times New Roman"/>
          <w:sz w:val="20"/>
          <w:szCs w:val="20"/>
        </w:rPr>
      </w:pPr>
      <w:r>
        <w:rPr>
          <w:noProof/>
          <w:lang w:eastAsia="es-MX"/>
        </w:rPr>
        <w:drawing>
          <wp:inline distT="0" distB="0" distL="0" distR="0" wp14:anchorId="0B9037A9" wp14:editId="36B3F7AE">
            <wp:extent cx="5372100" cy="76485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72100" cy="7648575"/>
                    </a:xfrm>
                    <a:prstGeom prst="rect">
                      <a:avLst/>
                    </a:prstGeom>
                  </pic:spPr>
                </pic:pic>
              </a:graphicData>
            </a:graphic>
          </wp:inline>
        </w:drawing>
      </w:r>
    </w:p>
    <w:p w14:paraId="3131AB46" w14:textId="77777777" w:rsidR="008E7D75" w:rsidRDefault="008E7D75" w:rsidP="00464193">
      <w:pPr>
        <w:ind w:firstLine="0"/>
        <w:rPr>
          <w:rFonts w:cs="Times New Roman"/>
          <w:sz w:val="20"/>
          <w:szCs w:val="20"/>
        </w:rPr>
      </w:pPr>
    </w:p>
    <w:p w14:paraId="219FE92E" w14:textId="0289755D" w:rsidR="008E7D75" w:rsidRDefault="008E7D75" w:rsidP="00464193">
      <w:pPr>
        <w:ind w:firstLine="0"/>
        <w:rPr>
          <w:rFonts w:cs="Times New Roman"/>
          <w:sz w:val="20"/>
          <w:szCs w:val="20"/>
        </w:rPr>
      </w:pPr>
      <w:r>
        <w:rPr>
          <w:noProof/>
          <w:lang w:eastAsia="es-MX"/>
        </w:rPr>
        <w:lastRenderedPageBreak/>
        <w:drawing>
          <wp:inline distT="0" distB="0" distL="0" distR="0" wp14:anchorId="6E681DE4" wp14:editId="2B4F9B02">
            <wp:extent cx="5143500" cy="7553325"/>
            <wp:effectExtent l="0" t="0" r="0" b="9525"/>
            <wp:docPr id="1073741824" name="Imagen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43500" cy="7553325"/>
                    </a:xfrm>
                    <a:prstGeom prst="rect">
                      <a:avLst/>
                    </a:prstGeom>
                  </pic:spPr>
                </pic:pic>
              </a:graphicData>
            </a:graphic>
          </wp:inline>
        </w:drawing>
      </w:r>
    </w:p>
    <w:p w14:paraId="27FA6AC7" w14:textId="77777777" w:rsidR="008E7D75" w:rsidRDefault="008E7D75" w:rsidP="00464193">
      <w:pPr>
        <w:ind w:firstLine="0"/>
        <w:rPr>
          <w:rFonts w:cs="Times New Roman"/>
          <w:sz w:val="20"/>
          <w:szCs w:val="20"/>
        </w:rPr>
      </w:pPr>
    </w:p>
    <w:p w14:paraId="61427BF1" w14:textId="7E3EC69E" w:rsidR="008E7D75" w:rsidRDefault="008E7D75" w:rsidP="00464193">
      <w:pPr>
        <w:ind w:firstLine="0"/>
        <w:rPr>
          <w:rFonts w:cs="Times New Roman"/>
          <w:sz w:val="20"/>
          <w:szCs w:val="20"/>
        </w:rPr>
      </w:pPr>
      <w:r>
        <w:rPr>
          <w:noProof/>
          <w:lang w:eastAsia="es-MX"/>
        </w:rPr>
        <w:lastRenderedPageBreak/>
        <w:drawing>
          <wp:inline distT="0" distB="0" distL="0" distR="0" wp14:anchorId="49569B4D" wp14:editId="1A90B536">
            <wp:extent cx="5276850" cy="7581900"/>
            <wp:effectExtent l="0" t="0" r="0" b="0"/>
            <wp:docPr id="1073741875" name="Imagen 107374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6850" cy="7581900"/>
                    </a:xfrm>
                    <a:prstGeom prst="rect">
                      <a:avLst/>
                    </a:prstGeom>
                  </pic:spPr>
                </pic:pic>
              </a:graphicData>
            </a:graphic>
          </wp:inline>
        </w:drawing>
      </w:r>
    </w:p>
    <w:p w14:paraId="3C84A319" w14:textId="77777777" w:rsidR="008E7D75" w:rsidRDefault="008E7D75" w:rsidP="00464193">
      <w:pPr>
        <w:ind w:firstLine="0"/>
        <w:rPr>
          <w:rFonts w:cs="Times New Roman"/>
          <w:sz w:val="20"/>
          <w:szCs w:val="20"/>
        </w:rPr>
      </w:pPr>
    </w:p>
    <w:p w14:paraId="1ECA9CA7" w14:textId="6BC1FB49" w:rsidR="008E7D75" w:rsidRDefault="008E7D75" w:rsidP="00464193">
      <w:pPr>
        <w:ind w:firstLine="0"/>
        <w:rPr>
          <w:rFonts w:cs="Times New Roman"/>
          <w:sz w:val="20"/>
          <w:szCs w:val="20"/>
        </w:rPr>
      </w:pPr>
      <w:r>
        <w:rPr>
          <w:noProof/>
          <w:lang w:eastAsia="es-MX"/>
        </w:rPr>
        <w:lastRenderedPageBreak/>
        <w:drawing>
          <wp:inline distT="0" distB="0" distL="0" distR="0" wp14:anchorId="0BD20341" wp14:editId="12D37F1A">
            <wp:extent cx="5162550" cy="7534275"/>
            <wp:effectExtent l="0" t="0" r="0" b="9525"/>
            <wp:docPr id="1073741880" name="Imagen 107374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62550" cy="7534275"/>
                    </a:xfrm>
                    <a:prstGeom prst="rect">
                      <a:avLst/>
                    </a:prstGeom>
                  </pic:spPr>
                </pic:pic>
              </a:graphicData>
            </a:graphic>
          </wp:inline>
        </w:drawing>
      </w:r>
    </w:p>
    <w:p w14:paraId="56BFBB8C" w14:textId="77777777" w:rsidR="008E7D75" w:rsidRDefault="008E7D75" w:rsidP="00464193">
      <w:pPr>
        <w:ind w:firstLine="0"/>
        <w:rPr>
          <w:rFonts w:cs="Times New Roman"/>
          <w:sz w:val="20"/>
          <w:szCs w:val="20"/>
        </w:rPr>
      </w:pPr>
    </w:p>
    <w:p w14:paraId="09D47987" w14:textId="0539A409" w:rsidR="008E7D75" w:rsidRDefault="008E7D75" w:rsidP="00464193">
      <w:pPr>
        <w:ind w:firstLine="0"/>
        <w:rPr>
          <w:rFonts w:cs="Times New Roman"/>
          <w:sz w:val="20"/>
          <w:szCs w:val="20"/>
        </w:rPr>
      </w:pPr>
      <w:r>
        <w:rPr>
          <w:noProof/>
          <w:lang w:eastAsia="es-MX"/>
        </w:rPr>
        <w:lastRenderedPageBreak/>
        <w:drawing>
          <wp:inline distT="0" distB="0" distL="0" distR="0" wp14:anchorId="0F56A41F" wp14:editId="09E2EB3E">
            <wp:extent cx="5372100" cy="7572375"/>
            <wp:effectExtent l="0" t="0" r="0" b="9525"/>
            <wp:docPr id="1073741881" name="Imagen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372100" cy="7572375"/>
                    </a:xfrm>
                    <a:prstGeom prst="rect">
                      <a:avLst/>
                    </a:prstGeom>
                  </pic:spPr>
                </pic:pic>
              </a:graphicData>
            </a:graphic>
          </wp:inline>
        </w:drawing>
      </w:r>
    </w:p>
    <w:p w14:paraId="43F82493" w14:textId="77777777" w:rsidR="008E7D75" w:rsidRDefault="008E7D75" w:rsidP="00464193">
      <w:pPr>
        <w:ind w:firstLine="0"/>
        <w:rPr>
          <w:rFonts w:cs="Times New Roman"/>
          <w:sz w:val="20"/>
          <w:szCs w:val="20"/>
        </w:rPr>
      </w:pPr>
    </w:p>
    <w:p w14:paraId="76AC2173" w14:textId="5E51A56C" w:rsidR="00B26FF2" w:rsidRDefault="00B26FF2" w:rsidP="00464193">
      <w:pPr>
        <w:ind w:firstLine="0"/>
        <w:rPr>
          <w:rFonts w:cs="Times New Roman"/>
          <w:sz w:val="20"/>
          <w:szCs w:val="20"/>
        </w:rPr>
      </w:pPr>
      <w:r>
        <w:rPr>
          <w:noProof/>
          <w:lang w:eastAsia="es-MX"/>
        </w:rPr>
        <w:lastRenderedPageBreak/>
        <w:drawing>
          <wp:inline distT="0" distB="0" distL="0" distR="0" wp14:anchorId="7D441100" wp14:editId="374D2C01">
            <wp:extent cx="5133975" cy="63436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33975" cy="6343650"/>
                    </a:xfrm>
                    <a:prstGeom prst="rect">
                      <a:avLst/>
                    </a:prstGeom>
                  </pic:spPr>
                </pic:pic>
              </a:graphicData>
            </a:graphic>
          </wp:inline>
        </w:drawing>
      </w:r>
    </w:p>
    <w:p w14:paraId="269DF7B5" w14:textId="3E7ED3D5" w:rsidR="00B26FF2" w:rsidRDefault="00B26FF2" w:rsidP="00464193">
      <w:pPr>
        <w:ind w:firstLine="0"/>
        <w:rPr>
          <w:rFonts w:cs="Times New Roman"/>
          <w:sz w:val="20"/>
          <w:szCs w:val="20"/>
        </w:rPr>
      </w:pPr>
      <w:r>
        <w:rPr>
          <w:noProof/>
          <w:lang w:eastAsia="es-MX"/>
        </w:rPr>
        <w:lastRenderedPageBreak/>
        <w:drawing>
          <wp:inline distT="0" distB="0" distL="0" distR="0" wp14:anchorId="229165B4" wp14:editId="3EF75D44">
            <wp:extent cx="5076825" cy="6353175"/>
            <wp:effectExtent l="0" t="0" r="9525" b="9525"/>
            <wp:docPr id="1073741882" name="Imagen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76825" cy="6353175"/>
                    </a:xfrm>
                    <a:prstGeom prst="rect">
                      <a:avLst/>
                    </a:prstGeom>
                  </pic:spPr>
                </pic:pic>
              </a:graphicData>
            </a:graphic>
          </wp:inline>
        </w:drawing>
      </w:r>
    </w:p>
    <w:p w14:paraId="32C1E05B" w14:textId="77777777" w:rsidR="00B26FF2" w:rsidRDefault="00B26FF2" w:rsidP="00464193">
      <w:pPr>
        <w:ind w:firstLine="0"/>
        <w:rPr>
          <w:rFonts w:cs="Times New Roman"/>
          <w:sz w:val="20"/>
          <w:szCs w:val="20"/>
        </w:rPr>
      </w:pPr>
    </w:p>
    <w:p w14:paraId="448C2161" w14:textId="66AEC5B0" w:rsidR="00B26FF2" w:rsidRDefault="00B26FF2" w:rsidP="00464193">
      <w:pPr>
        <w:ind w:firstLine="0"/>
        <w:rPr>
          <w:rFonts w:cs="Times New Roman"/>
          <w:sz w:val="20"/>
          <w:szCs w:val="20"/>
        </w:rPr>
      </w:pPr>
      <w:r>
        <w:rPr>
          <w:noProof/>
          <w:lang w:eastAsia="es-MX"/>
        </w:rPr>
        <w:lastRenderedPageBreak/>
        <w:drawing>
          <wp:inline distT="0" distB="0" distL="0" distR="0" wp14:anchorId="59E2F183" wp14:editId="7258231A">
            <wp:extent cx="5153025" cy="6400800"/>
            <wp:effectExtent l="0" t="0" r="9525" b="0"/>
            <wp:docPr id="1073741883" name="Imagen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53025" cy="6400800"/>
                    </a:xfrm>
                    <a:prstGeom prst="rect">
                      <a:avLst/>
                    </a:prstGeom>
                  </pic:spPr>
                </pic:pic>
              </a:graphicData>
            </a:graphic>
          </wp:inline>
        </w:drawing>
      </w:r>
    </w:p>
    <w:p w14:paraId="3A478798" w14:textId="31489934" w:rsidR="00B26FF2" w:rsidRDefault="00B26FF2" w:rsidP="00464193">
      <w:pPr>
        <w:ind w:firstLine="0"/>
        <w:rPr>
          <w:rFonts w:cs="Times New Roman"/>
          <w:sz w:val="20"/>
          <w:szCs w:val="20"/>
        </w:rPr>
      </w:pPr>
      <w:r>
        <w:rPr>
          <w:noProof/>
          <w:lang w:eastAsia="es-MX"/>
        </w:rPr>
        <w:lastRenderedPageBreak/>
        <w:drawing>
          <wp:inline distT="0" distB="0" distL="0" distR="0" wp14:anchorId="492A35E8" wp14:editId="7362F333">
            <wp:extent cx="5210175" cy="6362700"/>
            <wp:effectExtent l="0" t="0" r="9525" b="0"/>
            <wp:docPr id="1073741884" name="Imagen 107374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10175" cy="6362700"/>
                    </a:xfrm>
                    <a:prstGeom prst="rect">
                      <a:avLst/>
                    </a:prstGeom>
                  </pic:spPr>
                </pic:pic>
              </a:graphicData>
            </a:graphic>
          </wp:inline>
        </w:drawing>
      </w:r>
    </w:p>
    <w:p w14:paraId="3618D746" w14:textId="68BB83A7" w:rsidR="00B26FF2" w:rsidRDefault="00B26FF2" w:rsidP="00464193">
      <w:pPr>
        <w:ind w:firstLine="0"/>
        <w:rPr>
          <w:rFonts w:cs="Times New Roman"/>
          <w:sz w:val="20"/>
          <w:szCs w:val="20"/>
        </w:rPr>
      </w:pPr>
      <w:r>
        <w:rPr>
          <w:noProof/>
          <w:lang w:eastAsia="es-MX"/>
        </w:rPr>
        <w:lastRenderedPageBreak/>
        <w:drawing>
          <wp:inline distT="0" distB="0" distL="0" distR="0" wp14:anchorId="7CB69C5E" wp14:editId="0499C846">
            <wp:extent cx="4933950" cy="6438900"/>
            <wp:effectExtent l="0" t="0" r="0" b="0"/>
            <wp:docPr id="1073741885" name="Imagen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33950" cy="6438900"/>
                    </a:xfrm>
                    <a:prstGeom prst="rect">
                      <a:avLst/>
                    </a:prstGeom>
                  </pic:spPr>
                </pic:pic>
              </a:graphicData>
            </a:graphic>
          </wp:inline>
        </w:drawing>
      </w:r>
    </w:p>
    <w:p w14:paraId="1AA4DE4E" w14:textId="77777777" w:rsidR="00B26FF2" w:rsidRDefault="00B26FF2" w:rsidP="00464193">
      <w:pPr>
        <w:ind w:firstLine="0"/>
        <w:rPr>
          <w:rFonts w:cs="Times New Roman"/>
          <w:sz w:val="20"/>
          <w:szCs w:val="20"/>
        </w:rPr>
      </w:pPr>
    </w:p>
    <w:p w14:paraId="626B4EAC" w14:textId="2779C3BA" w:rsidR="00B26FF2" w:rsidRDefault="00B26FF2" w:rsidP="00464193">
      <w:pPr>
        <w:ind w:firstLine="0"/>
        <w:rPr>
          <w:rFonts w:cs="Times New Roman"/>
          <w:sz w:val="20"/>
          <w:szCs w:val="20"/>
        </w:rPr>
      </w:pPr>
      <w:r>
        <w:rPr>
          <w:noProof/>
          <w:lang w:eastAsia="es-MX"/>
        </w:rPr>
        <w:lastRenderedPageBreak/>
        <w:drawing>
          <wp:inline distT="0" distB="0" distL="0" distR="0" wp14:anchorId="05568387" wp14:editId="6300740F">
            <wp:extent cx="5905500" cy="7143750"/>
            <wp:effectExtent l="0" t="0" r="0" b="0"/>
            <wp:docPr id="1073741886" name="Imagen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05500" cy="7143750"/>
                    </a:xfrm>
                    <a:prstGeom prst="rect">
                      <a:avLst/>
                    </a:prstGeom>
                  </pic:spPr>
                </pic:pic>
              </a:graphicData>
            </a:graphic>
          </wp:inline>
        </w:drawing>
      </w:r>
    </w:p>
    <w:p w14:paraId="75A9BFF3" w14:textId="77777777" w:rsidR="00714CF4" w:rsidRDefault="00714CF4" w:rsidP="00464193">
      <w:pPr>
        <w:ind w:firstLine="0"/>
        <w:rPr>
          <w:rFonts w:cs="Times New Roman"/>
          <w:sz w:val="20"/>
          <w:szCs w:val="20"/>
        </w:rPr>
      </w:pPr>
    </w:p>
    <w:p w14:paraId="0C35CE4F" w14:textId="77777777" w:rsidR="00714CF4" w:rsidRDefault="00714CF4" w:rsidP="00464193">
      <w:pPr>
        <w:ind w:firstLine="0"/>
        <w:rPr>
          <w:rFonts w:cs="Times New Roman"/>
          <w:sz w:val="20"/>
          <w:szCs w:val="20"/>
        </w:rPr>
      </w:pPr>
    </w:p>
    <w:p w14:paraId="07385816" w14:textId="7B9378B2" w:rsidR="00714CF4" w:rsidRDefault="00714CF4" w:rsidP="00464193">
      <w:pPr>
        <w:ind w:firstLine="0"/>
        <w:rPr>
          <w:rFonts w:cs="Times New Roman"/>
          <w:sz w:val="20"/>
          <w:szCs w:val="20"/>
        </w:rPr>
      </w:pPr>
      <w:r>
        <w:rPr>
          <w:noProof/>
          <w:lang w:eastAsia="es-MX"/>
        </w:rPr>
        <w:lastRenderedPageBreak/>
        <w:drawing>
          <wp:inline distT="0" distB="0" distL="0" distR="0" wp14:anchorId="638A42FE" wp14:editId="4A38EDB4">
            <wp:extent cx="5829300" cy="7029450"/>
            <wp:effectExtent l="0" t="0" r="0" b="0"/>
            <wp:docPr id="1073741887" name="Imagen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29300" cy="7029450"/>
                    </a:xfrm>
                    <a:prstGeom prst="rect">
                      <a:avLst/>
                    </a:prstGeom>
                  </pic:spPr>
                </pic:pic>
              </a:graphicData>
            </a:graphic>
          </wp:inline>
        </w:drawing>
      </w:r>
    </w:p>
    <w:p w14:paraId="0503EDA8" w14:textId="77777777" w:rsidR="00714CF4" w:rsidRDefault="00714CF4" w:rsidP="00464193">
      <w:pPr>
        <w:ind w:firstLine="0"/>
        <w:rPr>
          <w:rFonts w:cs="Times New Roman"/>
          <w:sz w:val="20"/>
          <w:szCs w:val="20"/>
        </w:rPr>
      </w:pPr>
    </w:p>
    <w:p w14:paraId="7763FAE0" w14:textId="76B33171" w:rsidR="00714CF4" w:rsidRDefault="00714CF4" w:rsidP="00464193">
      <w:pPr>
        <w:ind w:firstLine="0"/>
        <w:rPr>
          <w:rFonts w:cs="Times New Roman"/>
          <w:sz w:val="20"/>
          <w:szCs w:val="20"/>
        </w:rPr>
      </w:pPr>
      <w:r>
        <w:rPr>
          <w:noProof/>
          <w:lang w:eastAsia="es-MX"/>
        </w:rPr>
        <w:lastRenderedPageBreak/>
        <w:drawing>
          <wp:inline distT="0" distB="0" distL="0" distR="0" wp14:anchorId="537CC073" wp14:editId="73EFD41D">
            <wp:extent cx="5829300" cy="7010400"/>
            <wp:effectExtent l="0" t="0" r="0" b="0"/>
            <wp:docPr id="1073741888" name="Imagen 107374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29300" cy="7010400"/>
                    </a:xfrm>
                    <a:prstGeom prst="rect">
                      <a:avLst/>
                    </a:prstGeom>
                  </pic:spPr>
                </pic:pic>
              </a:graphicData>
            </a:graphic>
          </wp:inline>
        </w:drawing>
      </w:r>
    </w:p>
    <w:p w14:paraId="52A962A8" w14:textId="77777777" w:rsidR="00714CF4" w:rsidRDefault="00714CF4" w:rsidP="00464193">
      <w:pPr>
        <w:ind w:firstLine="0"/>
        <w:rPr>
          <w:rFonts w:cs="Times New Roman"/>
          <w:sz w:val="20"/>
          <w:szCs w:val="20"/>
        </w:rPr>
      </w:pPr>
    </w:p>
    <w:p w14:paraId="0144268F" w14:textId="3786AD9A" w:rsidR="00714CF4" w:rsidRDefault="00714CF4" w:rsidP="00464193">
      <w:pPr>
        <w:ind w:firstLine="0"/>
        <w:rPr>
          <w:rFonts w:cs="Times New Roman"/>
          <w:sz w:val="20"/>
          <w:szCs w:val="20"/>
        </w:rPr>
      </w:pPr>
      <w:r>
        <w:rPr>
          <w:noProof/>
          <w:lang w:eastAsia="es-MX"/>
        </w:rPr>
        <w:lastRenderedPageBreak/>
        <w:drawing>
          <wp:inline distT="0" distB="0" distL="0" distR="0" wp14:anchorId="44BEBD32" wp14:editId="646CEF3E">
            <wp:extent cx="5695950" cy="7153275"/>
            <wp:effectExtent l="0" t="0" r="0" b="9525"/>
            <wp:docPr id="1073741889" name="Imagen 107374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95950" cy="7153275"/>
                    </a:xfrm>
                    <a:prstGeom prst="rect">
                      <a:avLst/>
                    </a:prstGeom>
                  </pic:spPr>
                </pic:pic>
              </a:graphicData>
            </a:graphic>
          </wp:inline>
        </w:drawing>
      </w:r>
    </w:p>
    <w:p w14:paraId="662D7AB6" w14:textId="77777777" w:rsidR="00714CF4" w:rsidRDefault="00714CF4" w:rsidP="00464193">
      <w:pPr>
        <w:ind w:firstLine="0"/>
        <w:rPr>
          <w:rFonts w:cs="Times New Roman"/>
          <w:sz w:val="20"/>
          <w:szCs w:val="20"/>
        </w:rPr>
      </w:pPr>
    </w:p>
    <w:p w14:paraId="69D4532C" w14:textId="49FD1D91" w:rsidR="00714CF4" w:rsidRDefault="00714CF4" w:rsidP="00464193">
      <w:pPr>
        <w:ind w:firstLine="0"/>
        <w:rPr>
          <w:rFonts w:cs="Times New Roman"/>
          <w:sz w:val="20"/>
          <w:szCs w:val="20"/>
        </w:rPr>
      </w:pPr>
      <w:r>
        <w:rPr>
          <w:noProof/>
          <w:lang w:eastAsia="es-MX"/>
        </w:rPr>
        <w:lastRenderedPageBreak/>
        <w:drawing>
          <wp:inline distT="0" distB="0" distL="0" distR="0" wp14:anchorId="0E6413ED" wp14:editId="305D332E">
            <wp:extent cx="5705475" cy="7143750"/>
            <wp:effectExtent l="0" t="0" r="9525" b="0"/>
            <wp:docPr id="1073741890" name="Imagen 107374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05475" cy="7143750"/>
                    </a:xfrm>
                    <a:prstGeom prst="rect">
                      <a:avLst/>
                    </a:prstGeom>
                  </pic:spPr>
                </pic:pic>
              </a:graphicData>
            </a:graphic>
          </wp:inline>
        </w:drawing>
      </w:r>
    </w:p>
    <w:p w14:paraId="1CD5DCF2" w14:textId="77777777" w:rsidR="001804CF" w:rsidRDefault="001804CF" w:rsidP="00464193">
      <w:pPr>
        <w:ind w:firstLine="0"/>
        <w:rPr>
          <w:rFonts w:cs="Times New Roman"/>
          <w:sz w:val="20"/>
          <w:szCs w:val="20"/>
        </w:rPr>
      </w:pPr>
    </w:p>
    <w:p w14:paraId="5389FC91" w14:textId="3DCACD5E" w:rsidR="001804CF" w:rsidRDefault="001804CF" w:rsidP="00464193">
      <w:pPr>
        <w:ind w:firstLine="0"/>
        <w:rPr>
          <w:rFonts w:cs="Times New Roman"/>
          <w:sz w:val="20"/>
          <w:szCs w:val="20"/>
        </w:rPr>
      </w:pPr>
      <w:r>
        <w:rPr>
          <w:noProof/>
          <w:lang w:eastAsia="es-MX"/>
        </w:rPr>
        <w:lastRenderedPageBreak/>
        <w:drawing>
          <wp:inline distT="0" distB="0" distL="0" distR="0" wp14:anchorId="2835622C" wp14:editId="2304065B">
            <wp:extent cx="5857875" cy="7181850"/>
            <wp:effectExtent l="0" t="0" r="9525" b="0"/>
            <wp:docPr id="1073741891" name="Imagen 107374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57875" cy="7181850"/>
                    </a:xfrm>
                    <a:prstGeom prst="rect">
                      <a:avLst/>
                    </a:prstGeom>
                  </pic:spPr>
                </pic:pic>
              </a:graphicData>
            </a:graphic>
          </wp:inline>
        </w:drawing>
      </w:r>
    </w:p>
    <w:p w14:paraId="6C7498C3" w14:textId="6ABB91AF" w:rsidR="001804CF" w:rsidRDefault="001804CF" w:rsidP="00464193">
      <w:pPr>
        <w:ind w:firstLine="0"/>
        <w:rPr>
          <w:rFonts w:cs="Times New Roman"/>
          <w:sz w:val="20"/>
          <w:szCs w:val="20"/>
        </w:rPr>
      </w:pPr>
      <w:r>
        <w:rPr>
          <w:noProof/>
          <w:lang w:eastAsia="es-MX"/>
        </w:rPr>
        <w:lastRenderedPageBreak/>
        <w:drawing>
          <wp:inline distT="0" distB="0" distL="0" distR="0" wp14:anchorId="38D0D9D1" wp14:editId="3F40E857">
            <wp:extent cx="5734050" cy="6991350"/>
            <wp:effectExtent l="0" t="0" r="0" b="0"/>
            <wp:docPr id="1073741892" name="Imagen 107374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4050" cy="6991350"/>
                    </a:xfrm>
                    <a:prstGeom prst="rect">
                      <a:avLst/>
                    </a:prstGeom>
                  </pic:spPr>
                </pic:pic>
              </a:graphicData>
            </a:graphic>
          </wp:inline>
        </w:drawing>
      </w:r>
    </w:p>
    <w:p w14:paraId="381E1B09" w14:textId="77777777" w:rsidR="001804CF" w:rsidRDefault="001804CF" w:rsidP="00464193">
      <w:pPr>
        <w:ind w:firstLine="0"/>
        <w:rPr>
          <w:rFonts w:cs="Times New Roman"/>
          <w:sz w:val="20"/>
          <w:szCs w:val="20"/>
        </w:rPr>
      </w:pPr>
    </w:p>
    <w:p w14:paraId="401E26C6" w14:textId="77777777" w:rsidR="001804CF" w:rsidRDefault="001804CF" w:rsidP="00464193">
      <w:pPr>
        <w:ind w:firstLine="0"/>
        <w:rPr>
          <w:rFonts w:cs="Times New Roman"/>
          <w:sz w:val="20"/>
          <w:szCs w:val="20"/>
        </w:rPr>
      </w:pPr>
    </w:p>
    <w:p w14:paraId="5FC25CAF" w14:textId="6B9B7D42" w:rsidR="001804CF" w:rsidRDefault="001804CF" w:rsidP="00464193">
      <w:pPr>
        <w:ind w:firstLine="0"/>
        <w:rPr>
          <w:rFonts w:cs="Times New Roman"/>
          <w:sz w:val="20"/>
          <w:szCs w:val="20"/>
        </w:rPr>
      </w:pPr>
      <w:r>
        <w:rPr>
          <w:noProof/>
          <w:lang w:eastAsia="es-MX"/>
        </w:rPr>
        <w:lastRenderedPageBreak/>
        <w:drawing>
          <wp:inline distT="0" distB="0" distL="0" distR="0" wp14:anchorId="47214071" wp14:editId="61B210FB">
            <wp:extent cx="5838825" cy="7153275"/>
            <wp:effectExtent l="0" t="0" r="9525" b="9525"/>
            <wp:docPr id="1073741893" name="Imagen 107374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38825" cy="7153275"/>
                    </a:xfrm>
                    <a:prstGeom prst="rect">
                      <a:avLst/>
                    </a:prstGeom>
                  </pic:spPr>
                </pic:pic>
              </a:graphicData>
            </a:graphic>
          </wp:inline>
        </w:drawing>
      </w:r>
    </w:p>
    <w:p w14:paraId="07425689" w14:textId="3384FA19" w:rsidR="001804CF" w:rsidRDefault="001804CF" w:rsidP="00464193">
      <w:pPr>
        <w:ind w:firstLine="0"/>
        <w:rPr>
          <w:rFonts w:cs="Times New Roman"/>
          <w:sz w:val="20"/>
          <w:szCs w:val="20"/>
        </w:rPr>
      </w:pPr>
      <w:r>
        <w:rPr>
          <w:noProof/>
          <w:lang w:eastAsia="es-MX"/>
        </w:rPr>
        <w:lastRenderedPageBreak/>
        <w:drawing>
          <wp:inline distT="0" distB="0" distL="0" distR="0" wp14:anchorId="0F7B52A6" wp14:editId="091E5B50">
            <wp:extent cx="5743575" cy="7115175"/>
            <wp:effectExtent l="0" t="0" r="9525" b="9525"/>
            <wp:docPr id="1073741894" name="Imagen 107374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3575" cy="7115175"/>
                    </a:xfrm>
                    <a:prstGeom prst="rect">
                      <a:avLst/>
                    </a:prstGeom>
                  </pic:spPr>
                </pic:pic>
              </a:graphicData>
            </a:graphic>
          </wp:inline>
        </w:drawing>
      </w:r>
    </w:p>
    <w:p w14:paraId="6CA1B798" w14:textId="6B1305C0" w:rsidR="001804CF" w:rsidRDefault="001804CF" w:rsidP="00464193">
      <w:pPr>
        <w:ind w:firstLine="0"/>
        <w:rPr>
          <w:rFonts w:cs="Times New Roman"/>
          <w:sz w:val="20"/>
          <w:szCs w:val="20"/>
        </w:rPr>
      </w:pPr>
      <w:r>
        <w:rPr>
          <w:noProof/>
          <w:lang w:eastAsia="es-MX"/>
        </w:rPr>
        <w:lastRenderedPageBreak/>
        <w:drawing>
          <wp:inline distT="0" distB="0" distL="0" distR="0" wp14:anchorId="53D07E86" wp14:editId="0092CA8D">
            <wp:extent cx="5838825" cy="7086600"/>
            <wp:effectExtent l="0" t="0" r="9525" b="0"/>
            <wp:docPr id="1073741895" name="Imagen 107374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38825" cy="7086600"/>
                    </a:xfrm>
                    <a:prstGeom prst="rect">
                      <a:avLst/>
                    </a:prstGeom>
                  </pic:spPr>
                </pic:pic>
              </a:graphicData>
            </a:graphic>
          </wp:inline>
        </w:drawing>
      </w:r>
    </w:p>
    <w:p w14:paraId="68010A31" w14:textId="77777777" w:rsidR="000E7BD5" w:rsidRDefault="000E7BD5" w:rsidP="00464193">
      <w:pPr>
        <w:ind w:firstLine="0"/>
        <w:rPr>
          <w:rFonts w:cs="Times New Roman"/>
          <w:sz w:val="20"/>
          <w:szCs w:val="20"/>
        </w:rPr>
      </w:pPr>
    </w:p>
    <w:p w14:paraId="0AF0D54B" w14:textId="77777777" w:rsidR="000E7BD5" w:rsidRDefault="000E7BD5" w:rsidP="00464193">
      <w:pPr>
        <w:ind w:firstLine="0"/>
        <w:rPr>
          <w:rFonts w:cs="Times New Roman"/>
          <w:sz w:val="20"/>
          <w:szCs w:val="20"/>
        </w:rPr>
      </w:pPr>
    </w:p>
    <w:p w14:paraId="54334967" w14:textId="77777777" w:rsidR="000E7BD5" w:rsidRDefault="000E7BD5" w:rsidP="00464193">
      <w:pPr>
        <w:ind w:firstLine="0"/>
        <w:rPr>
          <w:rFonts w:cs="Times New Roman"/>
          <w:sz w:val="20"/>
          <w:szCs w:val="20"/>
        </w:rPr>
      </w:pPr>
    </w:p>
    <w:p w14:paraId="4E93E63C" w14:textId="77777777" w:rsidR="000E7BD5" w:rsidRDefault="000E7BD5" w:rsidP="00464193">
      <w:pPr>
        <w:ind w:firstLine="0"/>
        <w:rPr>
          <w:rFonts w:cs="Times New Roman"/>
          <w:sz w:val="20"/>
          <w:szCs w:val="20"/>
        </w:rPr>
      </w:pPr>
    </w:p>
    <w:p w14:paraId="1AF46244" w14:textId="77777777" w:rsidR="000E7BD5" w:rsidRDefault="000E7BD5" w:rsidP="00464193">
      <w:pPr>
        <w:ind w:firstLine="0"/>
        <w:rPr>
          <w:rFonts w:cs="Times New Roman"/>
          <w:sz w:val="20"/>
          <w:szCs w:val="20"/>
        </w:rPr>
      </w:pPr>
    </w:p>
    <w:p w14:paraId="2C6A95B5" w14:textId="77777777" w:rsidR="000E7BD5" w:rsidRDefault="000E7BD5" w:rsidP="00464193">
      <w:pPr>
        <w:ind w:firstLine="0"/>
        <w:rPr>
          <w:rFonts w:cs="Times New Roman"/>
          <w:sz w:val="20"/>
          <w:szCs w:val="20"/>
        </w:rPr>
      </w:pPr>
    </w:p>
    <w:p w14:paraId="0FFE13C7" w14:textId="77777777" w:rsidR="000E7BD5" w:rsidRDefault="000E7BD5" w:rsidP="00464193">
      <w:pPr>
        <w:ind w:firstLine="0"/>
        <w:rPr>
          <w:rFonts w:cs="Times New Roman"/>
          <w:sz w:val="20"/>
          <w:szCs w:val="20"/>
        </w:rPr>
      </w:pPr>
    </w:p>
    <w:p w14:paraId="214976A9" w14:textId="77777777" w:rsidR="000E7BD5" w:rsidRDefault="000E7BD5" w:rsidP="00464193">
      <w:pPr>
        <w:ind w:firstLine="0"/>
        <w:rPr>
          <w:rFonts w:cs="Times New Roman"/>
          <w:sz w:val="20"/>
          <w:szCs w:val="20"/>
        </w:rPr>
      </w:pPr>
    </w:p>
    <w:p w14:paraId="1A5A022B" w14:textId="77777777" w:rsidR="000E7BD5" w:rsidRDefault="000E7BD5" w:rsidP="00464193">
      <w:pPr>
        <w:ind w:firstLine="0"/>
        <w:rPr>
          <w:rFonts w:cs="Times New Roman"/>
          <w:sz w:val="20"/>
          <w:szCs w:val="20"/>
        </w:rPr>
      </w:pPr>
    </w:p>
    <w:p w14:paraId="0A11FE1F" w14:textId="23350A0A" w:rsidR="000E7BD5" w:rsidRDefault="00DC12C7" w:rsidP="00464193">
      <w:pPr>
        <w:ind w:firstLine="0"/>
        <w:rPr>
          <w:rFonts w:cs="Times New Roman"/>
          <w:sz w:val="20"/>
          <w:szCs w:val="20"/>
        </w:rPr>
      </w:pPr>
      <w:r>
        <w:rPr>
          <w:noProof/>
          <w:lang w:eastAsia="es-MX"/>
        </w:rPr>
        <w:lastRenderedPageBreak/>
        <w:drawing>
          <wp:inline distT="0" distB="0" distL="0" distR="0" wp14:anchorId="44CEDB2E" wp14:editId="4EBB3A5E">
            <wp:extent cx="6010275" cy="7296150"/>
            <wp:effectExtent l="0" t="0" r="9525" b="0"/>
            <wp:docPr id="1073741896" name="Imagen 107374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010275" cy="7296150"/>
                    </a:xfrm>
                    <a:prstGeom prst="rect">
                      <a:avLst/>
                    </a:prstGeom>
                  </pic:spPr>
                </pic:pic>
              </a:graphicData>
            </a:graphic>
          </wp:inline>
        </w:drawing>
      </w:r>
    </w:p>
    <w:p w14:paraId="7FBB0D00" w14:textId="77777777" w:rsidR="00DC12C7" w:rsidRDefault="00DC12C7" w:rsidP="00464193">
      <w:pPr>
        <w:ind w:firstLine="0"/>
        <w:rPr>
          <w:rFonts w:cs="Times New Roman"/>
          <w:sz w:val="20"/>
          <w:szCs w:val="20"/>
        </w:rPr>
      </w:pPr>
    </w:p>
    <w:p w14:paraId="45EEA592" w14:textId="58B630F9" w:rsidR="00DC12C7" w:rsidRDefault="00DC12C7" w:rsidP="00464193">
      <w:pPr>
        <w:ind w:firstLine="0"/>
        <w:rPr>
          <w:rFonts w:cs="Times New Roman"/>
          <w:sz w:val="20"/>
          <w:szCs w:val="20"/>
        </w:rPr>
      </w:pPr>
      <w:r>
        <w:rPr>
          <w:noProof/>
          <w:lang w:eastAsia="es-MX"/>
        </w:rPr>
        <w:lastRenderedPageBreak/>
        <w:drawing>
          <wp:inline distT="0" distB="0" distL="0" distR="0" wp14:anchorId="60819C18" wp14:editId="674E242D">
            <wp:extent cx="5905500" cy="7162800"/>
            <wp:effectExtent l="0" t="0" r="0" b="0"/>
            <wp:docPr id="1073741897" name="Imagen 107374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05500" cy="7162800"/>
                    </a:xfrm>
                    <a:prstGeom prst="rect">
                      <a:avLst/>
                    </a:prstGeom>
                  </pic:spPr>
                </pic:pic>
              </a:graphicData>
            </a:graphic>
          </wp:inline>
        </w:drawing>
      </w:r>
    </w:p>
    <w:p w14:paraId="3BCEBBEC" w14:textId="77777777" w:rsidR="00DC12C7" w:rsidRDefault="00DC12C7" w:rsidP="00464193">
      <w:pPr>
        <w:ind w:firstLine="0"/>
        <w:rPr>
          <w:rFonts w:cs="Times New Roman"/>
          <w:sz w:val="20"/>
          <w:szCs w:val="20"/>
        </w:rPr>
      </w:pPr>
    </w:p>
    <w:p w14:paraId="2946DD60" w14:textId="109B417F" w:rsidR="00DC12C7" w:rsidRDefault="00DC12C7" w:rsidP="00464193">
      <w:pPr>
        <w:ind w:firstLine="0"/>
        <w:rPr>
          <w:rFonts w:cs="Times New Roman"/>
          <w:sz w:val="20"/>
          <w:szCs w:val="20"/>
        </w:rPr>
      </w:pPr>
      <w:r>
        <w:rPr>
          <w:noProof/>
          <w:lang w:eastAsia="es-MX"/>
        </w:rPr>
        <w:lastRenderedPageBreak/>
        <w:drawing>
          <wp:inline distT="0" distB="0" distL="0" distR="0" wp14:anchorId="2F2C5A7D" wp14:editId="53982D79">
            <wp:extent cx="5876925" cy="7429500"/>
            <wp:effectExtent l="0" t="0" r="9525" b="0"/>
            <wp:docPr id="1073741898" name="Imagen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76925" cy="7429500"/>
                    </a:xfrm>
                    <a:prstGeom prst="rect">
                      <a:avLst/>
                    </a:prstGeom>
                  </pic:spPr>
                </pic:pic>
              </a:graphicData>
            </a:graphic>
          </wp:inline>
        </w:drawing>
      </w:r>
    </w:p>
    <w:p w14:paraId="1015606A" w14:textId="77777777" w:rsidR="00DC12C7" w:rsidRDefault="00DC12C7" w:rsidP="00464193">
      <w:pPr>
        <w:ind w:firstLine="0"/>
        <w:rPr>
          <w:rFonts w:cs="Times New Roman"/>
          <w:sz w:val="20"/>
          <w:szCs w:val="20"/>
        </w:rPr>
      </w:pPr>
    </w:p>
    <w:p w14:paraId="79BF0370" w14:textId="6AE38D68" w:rsidR="00DC12C7" w:rsidRDefault="00DC12C7" w:rsidP="00464193">
      <w:pPr>
        <w:ind w:firstLine="0"/>
        <w:rPr>
          <w:rFonts w:cs="Times New Roman"/>
          <w:sz w:val="20"/>
          <w:szCs w:val="20"/>
        </w:rPr>
      </w:pPr>
      <w:r>
        <w:rPr>
          <w:noProof/>
          <w:lang w:eastAsia="es-MX"/>
        </w:rPr>
        <w:lastRenderedPageBreak/>
        <w:drawing>
          <wp:inline distT="0" distB="0" distL="0" distR="0" wp14:anchorId="36B4C339" wp14:editId="4FB21FAC">
            <wp:extent cx="6010275" cy="7343775"/>
            <wp:effectExtent l="0" t="0" r="9525" b="9525"/>
            <wp:docPr id="1073741899" name="Imagen 107374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010275" cy="7343775"/>
                    </a:xfrm>
                    <a:prstGeom prst="rect">
                      <a:avLst/>
                    </a:prstGeom>
                  </pic:spPr>
                </pic:pic>
              </a:graphicData>
            </a:graphic>
          </wp:inline>
        </w:drawing>
      </w:r>
    </w:p>
    <w:p w14:paraId="7F75EBA3" w14:textId="77777777" w:rsidR="00DC12C7" w:rsidRDefault="00DC12C7" w:rsidP="00464193">
      <w:pPr>
        <w:ind w:firstLine="0"/>
        <w:rPr>
          <w:rFonts w:cs="Times New Roman"/>
          <w:sz w:val="20"/>
          <w:szCs w:val="20"/>
        </w:rPr>
      </w:pPr>
    </w:p>
    <w:p w14:paraId="47ED164F" w14:textId="2B73394C" w:rsidR="00DC12C7" w:rsidRPr="00A34ED8" w:rsidRDefault="00DC12C7" w:rsidP="00464193">
      <w:pPr>
        <w:ind w:firstLine="0"/>
        <w:rPr>
          <w:rFonts w:cs="Times New Roman"/>
          <w:sz w:val="20"/>
          <w:szCs w:val="20"/>
        </w:rPr>
      </w:pPr>
      <w:r>
        <w:rPr>
          <w:noProof/>
          <w:lang w:eastAsia="es-MX"/>
        </w:rPr>
        <w:lastRenderedPageBreak/>
        <w:drawing>
          <wp:inline distT="0" distB="0" distL="0" distR="0" wp14:anchorId="7E69E3FC" wp14:editId="3F5C3069">
            <wp:extent cx="5924550" cy="7286625"/>
            <wp:effectExtent l="0" t="0" r="0" b="9525"/>
            <wp:docPr id="1073741900" name="Imagen 107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24550" cy="7286625"/>
                    </a:xfrm>
                    <a:prstGeom prst="rect">
                      <a:avLst/>
                    </a:prstGeom>
                  </pic:spPr>
                </pic:pic>
              </a:graphicData>
            </a:graphic>
          </wp:inline>
        </w:drawing>
      </w:r>
    </w:p>
    <w:sectPr w:rsidR="00DC12C7" w:rsidRPr="00A34ED8" w:rsidSect="0099364B">
      <w:headerReference w:type="default" r:id="rId221"/>
      <w:footerReference w:type="default" r:id="rId222"/>
      <w:pgSz w:w="12240" w:h="15840" w:code="1"/>
      <w:pgMar w:top="1134" w:right="1134" w:bottom="1134" w:left="1701" w:header="709" w:footer="709" w:gutter="0"/>
      <w:cols w:space="708"/>
      <w:docGrid w:linePitch="360"/>
      <w:sectPrChange w:id="6474" w:author="Tanya Hernández" w:date="2017-06-09T00:35:00Z">
        <w:sectPr w:rsidR="00DC12C7" w:rsidRPr="00A34ED8" w:rsidSect="0099364B">
          <w:pgMar w:top="1134" w:right="680" w:bottom="1418" w:left="1021" w:header="709" w:footer="709"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47" w:author="Maria del Rosario Rocha Bernabe" w:date="2017-05-15T16:51:00Z" w:initials="MdRRB">
    <w:p w14:paraId="589106AD" w14:textId="45F39CD7" w:rsidR="00273F0E" w:rsidRDefault="00273F0E">
      <w:pPr>
        <w:pStyle w:val="Textocomentario"/>
      </w:pPr>
      <w:r>
        <w:rPr>
          <w:rStyle w:val="Refdecomentario"/>
        </w:rPr>
        <w:annotationRef/>
      </w:r>
      <w:r>
        <w:t xml:space="preserve">Falta aquí una referencia. </w:t>
      </w:r>
    </w:p>
  </w:comment>
  <w:comment w:id="3183" w:author="Maria del Rosario Rocha Bernabe" w:date="2017-05-15T17:04:00Z" w:initials="MdRRB">
    <w:p w14:paraId="24C67808" w14:textId="75A98974" w:rsidR="00273F0E" w:rsidRDefault="00273F0E">
      <w:pPr>
        <w:pStyle w:val="Textocomentario"/>
      </w:pPr>
      <w:r>
        <w:t>¿</w:t>
      </w:r>
      <w:r>
        <w:rPr>
          <w:rStyle w:val="Refdecomentario"/>
        </w:rPr>
        <w:annotationRef/>
      </w:r>
      <w:r>
        <w:t>Está bien este dato?</w:t>
      </w:r>
    </w:p>
  </w:comment>
  <w:comment w:id="3249" w:author="Tanya Hernández" w:date="2017-05-16T01:54:00Z" w:initials="TH">
    <w:p w14:paraId="4E5D487A" w14:textId="6BB25C84" w:rsidR="00273F0E" w:rsidRDefault="00273F0E">
      <w:pPr>
        <w:pStyle w:val="Textocomentario"/>
      </w:pPr>
      <w:r>
        <w:rPr>
          <w:rStyle w:val="Refdecomentario"/>
        </w:rPr>
        <w:annotationRef/>
      </w:r>
    </w:p>
  </w:comment>
  <w:comment w:id="3418" w:author="Maria del Rosario Rocha Bernabe" w:date="2017-05-15T16:43:00Z" w:initials="MdRRB">
    <w:p w14:paraId="39F2E9FE" w14:textId="0DEA1861" w:rsidR="00273F0E" w:rsidRDefault="00273F0E">
      <w:pPr>
        <w:pStyle w:val="Textocomentario"/>
      </w:pPr>
      <w:r>
        <w:t>¿</w:t>
      </w:r>
      <w:r>
        <w:rPr>
          <w:rStyle w:val="Refdecomentario"/>
        </w:rPr>
        <w:annotationRef/>
      </w:r>
      <w:r>
        <w:t xml:space="preserve">Es un subtema? </w:t>
      </w:r>
    </w:p>
  </w:comment>
  <w:comment w:id="4007" w:author="Maria del Rosario Rocha Bernabe" w:date="2017-05-15T18:03:00Z" w:initials="MdRRB">
    <w:p w14:paraId="0927F9D3" w14:textId="61174A65" w:rsidR="00273F0E" w:rsidRDefault="00273F0E">
      <w:pPr>
        <w:pStyle w:val="Textocomentario"/>
      </w:pPr>
      <w:r>
        <w:t>¿</w:t>
      </w:r>
      <w:r>
        <w:rPr>
          <w:rStyle w:val="Refdecomentario"/>
        </w:rPr>
        <w:annotationRef/>
      </w:r>
      <w:r>
        <w:t>Y las de ion litio? No veo nada del consumo de potencia del prototipo en ningún capítulo.</w:t>
      </w:r>
    </w:p>
    <w:p w14:paraId="558DE3D9" w14:textId="77777777" w:rsidR="00273F0E" w:rsidRDefault="00273F0E">
      <w:pPr>
        <w:pStyle w:val="Textocomentario"/>
      </w:pPr>
    </w:p>
  </w:comment>
  <w:comment w:id="4211" w:author="Maria del Rosario Rocha Bernabe" w:date="2017-05-14T23:01:00Z" w:initials="MdRRB">
    <w:p w14:paraId="7010C24D" w14:textId="72044296" w:rsidR="00273F0E" w:rsidRDefault="00273F0E">
      <w:pPr>
        <w:pStyle w:val="Textocomentario"/>
      </w:pPr>
      <w:r>
        <w:rPr>
          <w:rStyle w:val="Refdecomentario"/>
        </w:rPr>
        <w:annotationRef/>
      </w:r>
      <w:r>
        <w:t>No sé de estos diagramas, pero ¿la dirección de las flechas es la correcta? ¿No va al revés la de validar magnitud hacia enviar alerta?</w:t>
      </w:r>
    </w:p>
  </w:comment>
  <w:comment w:id="4326" w:author="Maria del Rosario Rocha Bernabe" w:date="2017-05-14T23:26:00Z" w:initials="MdRRB">
    <w:p w14:paraId="2620D592" w14:textId="71C27FA1" w:rsidR="00273F0E" w:rsidRDefault="00273F0E">
      <w:pPr>
        <w:pStyle w:val="Textocomentario"/>
      </w:pPr>
      <w:r>
        <w:rPr>
          <w:rStyle w:val="Refdecomentario"/>
        </w:rPr>
        <w:annotationRef/>
      </w:r>
      <w:r>
        <w:t>¿Dónde están estos diaramas? Si no los están incluyendo, entonces pongan el tema 3.5</w:t>
      </w:r>
    </w:p>
  </w:comment>
  <w:comment w:id="4333" w:author="Maria del Rosario Rocha Bernabe" w:date="2017-05-14T23:28:00Z" w:initials="MdRRB">
    <w:p w14:paraId="1214D23C" w14:textId="3FB67B3D" w:rsidR="00273F0E" w:rsidRDefault="00273F0E">
      <w:pPr>
        <w:pStyle w:val="Textocomentario"/>
      </w:pPr>
      <w:r>
        <w:rPr>
          <w:rStyle w:val="Refdecomentario"/>
        </w:rPr>
        <w:annotationRef/>
      </w:r>
      <w:r>
        <w:t>Recuerden que deben de hacer referencia al número de la figura, tabla o diagrama. Y no escribir en la siguiente figura, o en la figura anterior</w:t>
      </w:r>
    </w:p>
  </w:comment>
  <w:comment w:id="4348" w:author="Maria del Rosario Rocha Bernabe" w:date="2017-05-14T23:38:00Z" w:initials="MdRRB">
    <w:p w14:paraId="1E899EA5" w14:textId="77777777" w:rsidR="00273F0E" w:rsidRDefault="00273F0E">
      <w:pPr>
        <w:pStyle w:val="Textocomentario"/>
      </w:pPr>
      <w:r>
        <w:rPr>
          <w:rStyle w:val="Refdecomentario"/>
        </w:rPr>
        <w:annotationRef/>
      </w:r>
    </w:p>
    <w:p w14:paraId="0D758EB3" w14:textId="3DAB77FB" w:rsidR="00273F0E" w:rsidRDefault="00273F0E">
      <w:pPr>
        <w:pStyle w:val="Textocomentario"/>
      </w:pPr>
      <w:r>
        <w:t>Hace falta incluir la referencia de dónde sacaron esta información</w:t>
      </w:r>
    </w:p>
  </w:comment>
  <w:comment w:id="4355" w:author="Maria del Rosario Rocha Bernabe" w:date="2017-05-15T12:27:00Z" w:initials="MdRRB">
    <w:p w14:paraId="6957A8D2" w14:textId="0841E34E" w:rsidR="00273F0E" w:rsidRDefault="00273F0E">
      <w:pPr>
        <w:pStyle w:val="Textocomentario"/>
      </w:pPr>
      <w:r>
        <w:rPr>
          <w:rStyle w:val="Refdecomentario"/>
        </w:rPr>
        <w:annotationRef/>
      </w:r>
      <w:r>
        <w:t>Todos los términos técnicos de este capítulo deben estar en el glosario</w:t>
      </w:r>
    </w:p>
  </w:comment>
  <w:comment w:id="4463" w:author="Maria del Rosario Rocha Bernabe" w:date="2017-05-15T13:05:00Z" w:initials="MdRRB">
    <w:p w14:paraId="77D787C6" w14:textId="0F8DA8E0" w:rsidR="00273F0E" w:rsidRDefault="00273F0E">
      <w:pPr>
        <w:pStyle w:val="Textocomentario"/>
      </w:pPr>
      <w:r>
        <w:rPr>
          <w:rStyle w:val="Refdecomentario"/>
        </w:rPr>
        <w:annotationRef/>
      </w:r>
      <w:r>
        <w:t>Enumerar</w:t>
      </w:r>
    </w:p>
  </w:comment>
  <w:comment w:id="4484" w:author="Maria del Rosario Rocha Bernabe" w:date="2017-05-15T13:05:00Z" w:initials="MdRRB">
    <w:p w14:paraId="60F631AB" w14:textId="23958E01" w:rsidR="00273F0E" w:rsidRDefault="00273F0E">
      <w:pPr>
        <w:pStyle w:val="Textocomentario"/>
      </w:pPr>
      <w:r>
        <w:rPr>
          <w:rStyle w:val="Refdecomentario"/>
        </w:rPr>
        <w:annotationRef/>
      </w:r>
      <w:r>
        <w:t>Enumerar</w:t>
      </w:r>
    </w:p>
  </w:comment>
  <w:comment w:id="4502" w:author="Maria del Rosario Rocha Bernabe" w:date="2017-05-14T23:45:00Z" w:initials="MdRRB">
    <w:p w14:paraId="73F7A6D3" w14:textId="77777777" w:rsidR="00273F0E" w:rsidRDefault="00273F0E">
      <w:pPr>
        <w:pStyle w:val="Textocomentario"/>
      </w:pPr>
      <w:r>
        <w:rPr>
          <w:rStyle w:val="Refdecomentario"/>
        </w:rPr>
        <w:annotationRef/>
      </w:r>
      <w:r>
        <w:t>Aumentar el tamaño de la letra en las ecuaciones y la numeración no va como pie de figura.</w:t>
      </w:r>
    </w:p>
    <w:p w14:paraId="47BE2E76" w14:textId="7D837D07" w:rsidR="00273F0E" w:rsidRDefault="00273F0E">
      <w:pPr>
        <w:pStyle w:val="Textocomentario"/>
      </w:pPr>
      <w:r>
        <w:t>La letra pónganla a tamaño 12 y centren las ecuaciones tal y como se las estoy poniendo</w:t>
      </w:r>
    </w:p>
  </w:comment>
  <w:comment w:id="4610" w:author="Maria del Rosario Rocha Bernabe" w:date="2017-05-15T13:05:00Z" w:initials="MdRRB">
    <w:p w14:paraId="1E2A721D" w14:textId="7C425C3D" w:rsidR="00273F0E" w:rsidRDefault="00273F0E">
      <w:pPr>
        <w:pStyle w:val="Textocomentario"/>
      </w:pPr>
      <w:r>
        <w:rPr>
          <w:rStyle w:val="Refdecomentario"/>
        </w:rPr>
        <w:annotationRef/>
      </w:r>
      <w:r>
        <w:t>enumerar</w:t>
      </w:r>
    </w:p>
  </w:comment>
  <w:comment w:id="4611" w:author="Maria del Rosario Rocha Bernabe" w:date="2017-05-15T12:52:00Z" w:initials="MdRRB">
    <w:p w14:paraId="29BB1A6F" w14:textId="67353827" w:rsidR="00273F0E" w:rsidRDefault="00273F0E">
      <w:pPr>
        <w:pStyle w:val="Textocomentario"/>
      </w:pPr>
      <w:r>
        <w:rPr>
          <w:rStyle w:val="Refdecomentario"/>
        </w:rPr>
        <w:annotationRef/>
      </w:r>
      <w:r>
        <w:t>Tengan cuidado cunado acentuar esta, está, ésta o este, esté, éste, porque no es lo mismo ya corregí algunos, pero les recomiendo que chequen bien.</w:t>
      </w:r>
    </w:p>
  </w:comment>
  <w:comment w:id="4625" w:author="Maria del Rosario Rocha Bernabe" w:date="2017-05-15T12:54:00Z" w:initials="MdRRB">
    <w:p w14:paraId="1FAA374F" w14:textId="77777777" w:rsidR="00273F0E" w:rsidRDefault="00273F0E">
      <w:pPr>
        <w:pStyle w:val="Textocomentario"/>
      </w:pPr>
      <w:r>
        <w:rPr>
          <w:rStyle w:val="Refdecomentario"/>
        </w:rPr>
        <w:annotationRef/>
      </w:r>
      <w:r>
        <w:t>Aquí está mal acentuado</w:t>
      </w:r>
    </w:p>
    <w:p w14:paraId="3D53F443" w14:textId="77777777" w:rsidR="00273F0E" w:rsidRDefault="00273F0E">
      <w:pPr>
        <w:pStyle w:val="Textocomentario"/>
      </w:pPr>
    </w:p>
    <w:p w14:paraId="632E6D6F" w14:textId="442FFC76" w:rsidR="00273F0E" w:rsidRDefault="00273F0E">
      <w:pPr>
        <w:pStyle w:val="Textocomentario"/>
      </w:pPr>
      <w:r w:rsidRPr="00E41E26">
        <w:t>http://www.blogodisea.com/este-esta-acentos-tildes.html</w:t>
      </w:r>
    </w:p>
  </w:comment>
  <w:comment w:id="4643" w:author="Maria del Rosario Rocha Bernabe" w:date="2017-05-15T13:06:00Z" w:initials="MdRRB">
    <w:p w14:paraId="23B5DB13" w14:textId="05F8F1FE" w:rsidR="00273F0E" w:rsidRDefault="00273F0E">
      <w:pPr>
        <w:pStyle w:val="Textocomentario"/>
      </w:pPr>
      <w:r>
        <w:rPr>
          <w:rStyle w:val="Refdecomentario"/>
        </w:rPr>
        <w:annotationRef/>
      </w:r>
      <w:r>
        <w:t>Enumerar</w:t>
      </w:r>
    </w:p>
  </w:comment>
  <w:comment w:id="4909" w:author="Maria del Rosario Rocha Bernabe" w:date="2017-05-15T13:06:00Z" w:initials="MdRRB">
    <w:p w14:paraId="2578BCE0" w14:textId="09374662" w:rsidR="00273F0E" w:rsidRDefault="00273F0E">
      <w:pPr>
        <w:pStyle w:val="Textocomentario"/>
      </w:pPr>
      <w:r>
        <w:rPr>
          <w:rStyle w:val="Refdecomentario"/>
        </w:rPr>
        <w:annotationRef/>
      </w:r>
      <w:r>
        <w:t>Enumerar 4.2 tal vez</w:t>
      </w:r>
    </w:p>
  </w:comment>
  <w:comment w:id="5232" w:author="Maria del Rosario Rocha Bernabe" w:date="2017-05-15T13:23:00Z" w:initials="MdRRB">
    <w:p w14:paraId="2CF0C995" w14:textId="7696B3F0" w:rsidR="00273F0E" w:rsidRDefault="00273F0E">
      <w:pPr>
        <w:pStyle w:val="Textocomentario"/>
      </w:pPr>
      <w:r>
        <w:rPr>
          <w:rStyle w:val="Refdecomentario"/>
        </w:rPr>
        <w:annotationRef/>
      </w:r>
      <w:r>
        <w:t>Enumerar</w:t>
      </w:r>
    </w:p>
  </w:comment>
  <w:comment w:id="5249" w:author="Maria del Rosario Rocha Bernabe" w:date="2017-05-15T13:25:00Z" w:initials="MdRRB">
    <w:p w14:paraId="571CCB1E" w14:textId="43065824" w:rsidR="00273F0E" w:rsidRDefault="00273F0E">
      <w:pPr>
        <w:pStyle w:val="Textocomentario"/>
      </w:pPr>
      <w:r>
        <w:rPr>
          <w:rStyle w:val="Refdecomentario"/>
        </w:rPr>
        <w:annotationRef/>
      </w:r>
      <w:r>
        <w:t>Cambiar la numeración</w:t>
      </w:r>
    </w:p>
  </w:comment>
  <w:comment w:id="5261" w:author="Maria del Rosario Rocha Bernabe" w:date="2017-05-15T13:26:00Z" w:initials="MdRRB">
    <w:p w14:paraId="57E4A900" w14:textId="67BD0497" w:rsidR="00273F0E" w:rsidRDefault="00273F0E">
      <w:pPr>
        <w:pStyle w:val="Textocomentario"/>
      </w:pPr>
      <w:r>
        <w:rPr>
          <w:rStyle w:val="Refdecomentario"/>
        </w:rPr>
        <w:annotationRef/>
      </w:r>
      <w:r>
        <w:t>Cambiar la numeración</w:t>
      </w:r>
    </w:p>
  </w:comment>
  <w:comment w:id="5277" w:author="Maria del Rosario Rocha Bernabe" w:date="2017-05-15T13:26:00Z" w:initials="MdRRB">
    <w:p w14:paraId="3ABE6DF0" w14:textId="507BF95A" w:rsidR="00273F0E" w:rsidRDefault="00273F0E">
      <w:pPr>
        <w:pStyle w:val="Textocomentario"/>
      </w:pPr>
      <w:r>
        <w:rPr>
          <w:rStyle w:val="Refdecomentario"/>
        </w:rPr>
        <w:annotationRef/>
      </w:r>
      <w:r>
        <w:t>glosario</w:t>
      </w:r>
    </w:p>
  </w:comment>
  <w:comment w:id="5305" w:author="Maria del Rosario Rocha Bernabe" w:date="2017-05-15T13:27:00Z" w:initials="MdRRB">
    <w:p w14:paraId="5D427480" w14:textId="592D7286" w:rsidR="00273F0E" w:rsidRDefault="00273F0E">
      <w:pPr>
        <w:pStyle w:val="Textocomentario"/>
      </w:pPr>
      <w:r>
        <w:rPr>
          <w:rStyle w:val="Refdecomentario"/>
        </w:rPr>
        <w:annotationRef/>
      </w:r>
      <w:r>
        <w:t>Enumeración</w:t>
      </w:r>
    </w:p>
  </w:comment>
  <w:comment w:id="5309" w:author="Maria del Rosario Rocha Bernabe" w:date="2017-05-15T13:28:00Z" w:initials="MdRRB">
    <w:p w14:paraId="38C63572" w14:textId="4B458DE6" w:rsidR="00273F0E" w:rsidRDefault="00273F0E">
      <w:pPr>
        <w:pStyle w:val="Textocomentario"/>
      </w:pPr>
      <w:r>
        <w:rPr>
          <w:rStyle w:val="Refdecomentario"/>
        </w:rPr>
        <w:annotationRef/>
      </w:r>
      <w:r>
        <w:t>No es muy clara la imagen, si se puede cambienla</w:t>
      </w:r>
    </w:p>
  </w:comment>
  <w:comment w:id="5324" w:author="Maria del Rosario Rocha Bernabe" w:date="2017-05-15T13:28:00Z" w:initials="MdRRB">
    <w:p w14:paraId="7B2E8BF0" w14:textId="3FACE8A2" w:rsidR="00273F0E" w:rsidRDefault="00273F0E">
      <w:pPr>
        <w:pStyle w:val="Textocomentario"/>
      </w:pPr>
      <w:r>
        <w:rPr>
          <w:rStyle w:val="Refdecomentario"/>
        </w:rPr>
        <w:annotationRef/>
      </w:r>
      <w:r>
        <w:t>Cambiar la numeraci</w:t>
      </w:r>
    </w:p>
  </w:comment>
  <w:comment w:id="5353" w:author="Maria del Rosario Rocha Bernabe" w:date="2017-05-15T13:30:00Z" w:initials="MdRRB">
    <w:p w14:paraId="1F860C8B" w14:textId="3B2D21C0" w:rsidR="00273F0E" w:rsidRDefault="00273F0E">
      <w:pPr>
        <w:pStyle w:val="Textocomentario"/>
      </w:pPr>
      <w:r>
        <w:rPr>
          <w:rStyle w:val="Refdecomentario"/>
        </w:rPr>
        <w:annotationRef/>
      </w:r>
      <w:r>
        <w:t>Enumerar este subtema</w:t>
      </w:r>
    </w:p>
  </w:comment>
  <w:comment w:id="5362" w:author="Maria del Rosario Rocha Bernabe" w:date="2017-05-15T13:32:00Z" w:initials="MdRRB">
    <w:p w14:paraId="2B453A30" w14:textId="5B4CA467" w:rsidR="00273F0E" w:rsidRDefault="00273F0E">
      <w:pPr>
        <w:pStyle w:val="Textocomentario"/>
      </w:pPr>
      <w:r>
        <w:rPr>
          <w:rStyle w:val="Refdecomentario"/>
        </w:rPr>
        <w:annotationRef/>
      </w:r>
      <w:r>
        <w:t>El pie de figura va debajo de las figuras nunca va arriba</w:t>
      </w:r>
    </w:p>
  </w:comment>
  <w:comment w:id="5384" w:author="Maria del Rosario Rocha Bernabe" w:date="2017-05-15T13:33:00Z" w:initials="MdRRB">
    <w:p w14:paraId="36C4542D" w14:textId="722BC66B" w:rsidR="00273F0E" w:rsidRDefault="00273F0E">
      <w:pPr>
        <w:pStyle w:val="Textocomentario"/>
      </w:pPr>
      <w:r>
        <w:rPr>
          <w:rStyle w:val="Refdecomentario"/>
        </w:rPr>
        <w:annotationRef/>
      </w:r>
      <w:r>
        <w:t>Tienen que ordenar bien los temas, hace falta enumerar temas por lo tanto este no pude ser el 4.2</w:t>
      </w:r>
    </w:p>
  </w:comment>
  <w:comment w:id="5385" w:author="Maria del Rosario Rocha Bernabe" w:date="2017-05-15T13:34:00Z" w:initials="MdRRB">
    <w:p w14:paraId="0397F433" w14:textId="3B2DC0F7" w:rsidR="00273F0E" w:rsidRDefault="00273F0E">
      <w:pPr>
        <w:pStyle w:val="Textocomentario"/>
      </w:pPr>
      <w:r>
        <w:rPr>
          <w:rStyle w:val="Refdecomentario"/>
        </w:rPr>
        <w:annotationRef/>
      </w:r>
      <w:r>
        <w:t>Ya no pueden hablar en futuro. Porque se supone ya lo hicierom</w:t>
      </w:r>
    </w:p>
  </w:comment>
  <w:comment w:id="5957" w:author="Maria del Rosario Rocha Bernabe" w:date="2017-05-15T13:49:00Z" w:initials="MdRRB">
    <w:p w14:paraId="3081F098" w14:textId="304A7812" w:rsidR="00273F0E" w:rsidRDefault="00273F0E">
      <w:pPr>
        <w:pStyle w:val="Textocomentario"/>
      </w:pPr>
      <w:r>
        <w:rPr>
          <w:rStyle w:val="Refdecomentario"/>
        </w:rPr>
        <w:annotationRef/>
      </w:r>
      <w:r>
        <w:t>Corregir la numeración, aparte de que no puede ser otra vez 4.2</w:t>
      </w:r>
    </w:p>
  </w:comment>
  <w:comment w:id="6053" w:author="Maria del Rosario Rocha Bernabe" w:date="2017-05-15T13:58:00Z" w:initials="MdRRB">
    <w:p w14:paraId="5D22B88A" w14:textId="37B7D194" w:rsidR="00273F0E" w:rsidRDefault="00273F0E">
      <w:pPr>
        <w:pStyle w:val="Textocomentario"/>
      </w:pPr>
      <w:r>
        <w:t>¿</w:t>
      </w:r>
      <w:r>
        <w:rPr>
          <w:rStyle w:val="Refdecomentario"/>
        </w:rPr>
        <w:annotationRef/>
      </w:r>
      <w:r>
        <w:t>Que figuras?</w:t>
      </w:r>
    </w:p>
  </w:comment>
  <w:comment w:id="6078" w:author="Maria del Rosario Rocha Bernabe" w:date="2017-05-15T16:20:00Z" w:initials="MdRRB">
    <w:p w14:paraId="7C7EC55A" w14:textId="370A4F4A" w:rsidR="00273F0E" w:rsidRDefault="00273F0E">
      <w:pPr>
        <w:pStyle w:val="Textocomentario"/>
      </w:pPr>
      <w:r>
        <w:rPr>
          <w:rStyle w:val="Refdecomentario"/>
        </w:rPr>
        <w:annotationRef/>
      </w:r>
      <w:r>
        <w:t>Y si quedó esta validación, porque la última vez que me lo mostraron, me dijeron que todavía no estaba lista</w:t>
      </w:r>
    </w:p>
  </w:comment>
  <w:comment w:id="6191" w:author="Maria del Rosario Rocha Bernabe" w:date="2017-05-15T16:27:00Z" w:initials="MdRRB">
    <w:p w14:paraId="2E767E2D" w14:textId="32A2A280" w:rsidR="00273F0E" w:rsidRDefault="00273F0E">
      <w:pPr>
        <w:pStyle w:val="Textocomentario"/>
      </w:pPr>
      <w:r>
        <w:t>¿</w:t>
      </w:r>
      <w:r>
        <w:rPr>
          <w:rStyle w:val="Refdecomentario"/>
        </w:rPr>
        <w:t>D</w:t>
      </w:r>
      <w:r>
        <w:t>ónde están esas figuras? Además la numeración no es correcta</w:t>
      </w:r>
    </w:p>
  </w:comment>
  <w:comment w:id="6207" w:author="Maria del Rosario Rocha Bernabe" w:date="2017-05-15T16:28:00Z" w:initials="MdRRB">
    <w:p w14:paraId="573023F6" w14:textId="5E875601" w:rsidR="00273F0E" w:rsidRDefault="00273F0E">
      <w:pPr>
        <w:pStyle w:val="Textocomentario"/>
      </w:pPr>
      <w:r>
        <w:rPr>
          <w:rStyle w:val="Refdecomentario"/>
        </w:rPr>
        <w:annotationRef/>
      </w:r>
      <w:r>
        <w:t>Número mal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9106AD" w15:done="0"/>
  <w15:commentEx w15:paraId="24C67808" w15:done="0"/>
  <w15:commentEx w15:paraId="4E5D487A" w15:done="0"/>
  <w15:commentEx w15:paraId="39F2E9FE" w15:done="0"/>
  <w15:commentEx w15:paraId="558DE3D9" w15:done="0"/>
  <w15:commentEx w15:paraId="7010C24D" w15:done="0"/>
  <w15:commentEx w15:paraId="2620D592" w15:done="0"/>
  <w15:commentEx w15:paraId="1214D23C" w15:done="0"/>
  <w15:commentEx w15:paraId="0D758EB3" w15:done="0"/>
  <w15:commentEx w15:paraId="6957A8D2" w15:done="0"/>
  <w15:commentEx w15:paraId="77D787C6" w15:done="0"/>
  <w15:commentEx w15:paraId="60F631AB" w15:done="0"/>
  <w15:commentEx w15:paraId="47BE2E76" w15:done="0"/>
  <w15:commentEx w15:paraId="1E2A721D" w15:done="0"/>
  <w15:commentEx w15:paraId="29BB1A6F" w15:done="1"/>
  <w15:commentEx w15:paraId="632E6D6F" w15:done="0"/>
  <w15:commentEx w15:paraId="23B5DB13" w15:done="0"/>
  <w15:commentEx w15:paraId="2578BCE0" w15:done="0"/>
  <w15:commentEx w15:paraId="2CF0C995" w15:done="0"/>
  <w15:commentEx w15:paraId="571CCB1E" w15:done="0"/>
  <w15:commentEx w15:paraId="57E4A900" w15:done="0"/>
  <w15:commentEx w15:paraId="3ABE6DF0" w15:done="0"/>
  <w15:commentEx w15:paraId="5D427480" w15:done="0"/>
  <w15:commentEx w15:paraId="38C63572" w15:done="0"/>
  <w15:commentEx w15:paraId="7B2E8BF0" w15:done="0"/>
  <w15:commentEx w15:paraId="1F860C8B" w15:done="0"/>
  <w15:commentEx w15:paraId="2B453A30" w15:done="0"/>
  <w15:commentEx w15:paraId="36C4542D" w15:done="0"/>
  <w15:commentEx w15:paraId="0397F433" w15:done="0"/>
  <w15:commentEx w15:paraId="3081F098" w15:done="0"/>
  <w15:commentEx w15:paraId="5D22B88A" w15:done="0"/>
  <w15:commentEx w15:paraId="7C7EC55A" w15:done="0"/>
  <w15:commentEx w15:paraId="2E767E2D" w15:done="0"/>
  <w15:commentEx w15:paraId="573023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9106AD" w16cid:durableId="1F5279E2"/>
  <w16cid:commentId w16cid:paraId="24C67808" w16cid:durableId="1F5279E3"/>
  <w16cid:commentId w16cid:paraId="4E5D487A" w16cid:durableId="1F5279E4"/>
  <w16cid:commentId w16cid:paraId="39F2E9FE" w16cid:durableId="1F5279E5"/>
  <w16cid:commentId w16cid:paraId="558DE3D9" w16cid:durableId="1F5279E6"/>
  <w16cid:commentId w16cid:paraId="7010C24D" w16cid:durableId="1F5279E7"/>
  <w16cid:commentId w16cid:paraId="2620D592" w16cid:durableId="1F5279E8"/>
  <w16cid:commentId w16cid:paraId="1214D23C" w16cid:durableId="1F5279E9"/>
  <w16cid:commentId w16cid:paraId="0D758EB3" w16cid:durableId="1F5279EA"/>
  <w16cid:commentId w16cid:paraId="6957A8D2" w16cid:durableId="1F5279EB"/>
  <w16cid:commentId w16cid:paraId="77D787C6" w16cid:durableId="1F5279EC"/>
  <w16cid:commentId w16cid:paraId="60F631AB" w16cid:durableId="1F5279ED"/>
  <w16cid:commentId w16cid:paraId="47BE2E76" w16cid:durableId="1F5279EE"/>
  <w16cid:commentId w16cid:paraId="1E2A721D" w16cid:durableId="1F5279EF"/>
  <w16cid:commentId w16cid:paraId="29BB1A6F" w16cid:durableId="1F5279F0"/>
  <w16cid:commentId w16cid:paraId="632E6D6F" w16cid:durableId="1F5279F1"/>
  <w16cid:commentId w16cid:paraId="23B5DB13" w16cid:durableId="1F5279F2"/>
  <w16cid:commentId w16cid:paraId="2578BCE0" w16cid:durableId="1F5279F3"/>
  <w16cid:commentId w16cid:paraId="2CF0C995" w16cid:durableId="1F5279F4"/>
  <w16cid:commentId w16cid:paraId="571CCB1E" w16cid:durableId="1F5279F5"/>
  <w16cid:commentId w16cid:paraId="57E4A900" w16cid:durableId="1F5279F6"/>
  <w16cid:commentId w16cid:paraId="3ABE6DF0" w16cid:durableId="1F5279F7"/>
  <w16cid:commentId w16cid:paraId="5D427480" w16cid:durableId="1F5279F8"/>
  <w16cid:commentId w16cid:paraId="38C63572" w16cid:durableId="1F5279F9"/>
  <w16cid:commentId w16cid:paraId="7B2E8BF0" w16cid:durableId="1F5279FA"/>
  <w16cid:commentId w16cid:paraId="1F860C8B" w16cid:durableId="1F5279FB"/>
  <w16cid:commentId w16cid:paraId="2B453A30" w16cid:durableId="1F5279FC"/>
  <w16cid:commentId w16cid:paraId="36C4542D" w16cid:durableId="1F5279FD"/>
  <w16cid:commentId w16cid:paraId="0397F433" w16cid:durableId="1F5279FE"/>
  <w16cid:commentId w16cid:paraId="3081F098" w16cid:durableId="1F5279FF"/>
  <w16cid:commentId w16cid:paraId="5D22B88A" w16cid:durableId="1F527A00"/>
  <w16cid:commentId w16cid:paraId="7C7EC55A" w16cid:durableId="1F527A01"/>
  <w16cid:commentId w16cid:paraId="2E767E2D" w16cid:durableId="1F527A02"/>
  <w16cid:commentId w16cid:paraId="573023F6" w16cid:durableId="1F527A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46DAE4" w14:textId="77777777" w:rsidR="00E30467" w:rsidRDefault="00E30467" w:rsidP="00431898">
      <w:r>
        <w:separator/>
      </w:r>
    </w:p>
  </w:endnote>
  <w:endnote w:type="continuationSeparator" w:id="0">
    <w:p w14:paraId="2835B486" w14:textId="77777777" w:rsidR="00E30467" w:rsidRDefault="00E30467" w:rsidP="00431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BookmanOldStyle">
    <w:altName w:val="Cambria"/>
    <w:panose1 w:val="00000000000000000000"/>
    <w:charset w:val="00"/>
    <w:family w:val="roman"/>
    <w:notTrueType/>
    <w:pitch w:val="default"/>
    <w:sig w:usb0="00000003" w:usb1="00000000" w:usb2="00000000" w:usb3="00000000" w:csb0="00000001" w:csb1="00000000"/>
  </w:font>
  <w:font w:name="CMR10">
    <w:panose1 w:val="00000000000000000000"/>
    <w:charset w:val="00"/>
    <w:family w:val="swiss"/>
    <w:notTrueType/>
    <w:pitch w:val="default"/>
    <w:sig w:usb0="00000003" w:usb1="00000000" w:usb2="00000000" w:usb3="00000000" w:csb0="00000001" w:csb1="00000000"/>
  </w:font>
  <w:font w:name="CMSY10">
    <w:panose1 w:val="00000000000000000000"/>
    <w:charset w:val="00"/>
    <w:family w:val="swiss"/>
    <w:notTrueType/>
    <w:pitch w:val="default"/>
    <w:sig w:usb0="00000003" w:usb1="00000000" w:usb2="00000000" w:usb3="00000000" w:csb0="00000001" w:csb1="00000000"/>
  </w:font>
  <w:font w:name="CMR7">
    <w:panose1 w:val="00000000000000000000"/>
    <w:charset w:val="00"/>
    <w:family w:val="swiss"/>
    <w:notTrueType/>
    <w:pitch w:val="default"/>
    <w:sig w:usb0="00000003" w:usb1="00000000" w:usb2="00000000" w:usb3="00000000" w:csb0="00000001" w:csb1="00000000"/>
  </w:font>
  <w:font w:name="CMMI7">
    <w:panose1 w:val="00000000000000000000"/>
    <w:charset w:val="00"/>
    <w:family w:val="swiss"/>
    <w:notTrueType/>
    <w:pitch w:val="default"/>
    <w:sig w:usb0="00000003" w:usb1="00000000" w:usb2="00000000" w:usb3="00000000" w:csb0="00000001"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7AC38" w14:textId="4C99E73E" w:rsidR="00273F0E" w:rsidRDefault="00273F0E">
    <w:pPr>
      <w:pStyle w:val="Piedepgina"/>
      <w:jc w:val="right"/>
    </w:pPr>
  </w:p>
  <w:p w14:paraId="2753D9E4" w14:textId="77777777" w:rsidR="00273F0E" w:rsidRDefault="00273F0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05C9F" w14:textId="77777777" w:rsidR="00273F0E" w:rsidRPr="0007325C" w:rsidRDefault="00273F0E">
    <w:pPr>
      <w:pStyle w:val="Piedepgina"/>
      <w:rPr>
        <w:rStyle w:val="EnlacedeInternet"/>
        <w:rFonts w:cs="Times New Roman"/>
        <w:sz w:val="20"/>
        <w:szCs w:val="20"/>
      </w:rPr>
    </w:pPr>
    <w:r w:rsidRPr="00E541A2">
      <w:rPr>
        <w:vertAlign w:val="superscript"/>
      </w:rPr>
      <w:t>1</w:t>
    </w:r>
    <w:hyperlink r:id="rId1">
      <w:r w:rsidRPr="0007325C">
        <w:rPr>
          <w:rStyle w:val="EnlacedeInternet"/>
          <w:rFonts w:cs="Times New Roman"/>
          <w:sz w:val="20"/>
          <w:szCs w:val="20"/>
        </w:rPr>
        <w:t>mundos_1@hotmail.com</w:t>
      </w:r>
    </w:hyperlink>
  </w:p>
  <w:p w14:paraId="633E22AA" w14:textId="77777777" w:rsidR="00273F0E" w:rsidRPr="0007325C" w:rsidRDefault="00273F0E">
    <w:pPr>
      <w:pStyle w:val="Piedepgina"/>
      <w:rPr>
        <w:rStyle w:val="EnlacedeInternet"/>
        <w:rFonts w:cs="Times New Roman"/>
        <w:sz w:val="20"/>
        <w:szCs w:val="20"/>
      </w:rPr>
    </w:pPr>
    <w:r w:rsidRPr="0007325C">
      <w:rPr>
        <w:rFonts w:cs="Times New Roman"/>
        <w:sz w:val="20"/>
        <w:szCs w:val="20"/>
        <w:vertAlign w:val="superscript"/>
      </w:rPr>
      <w:t>2</w:t>
    </w:r>
    <w:hyperlink r:id="rId2">
      <w:r w:rsidRPr="0007325C">
        <w:rPr>
          <w:rStyle w:val="EnlacedeInternet"/>
          <w:rFonts w:cs="Times New Roman"/>
          <w:sz w:val="20"/>
          <w:szCs w:val="20"/>
        </w:rPr>
        <w:t>dayanachavel@gmail.com</w:t>
      </w:r>
    </w:hyperlink>
  </w:p>
  <w:p w14:paraId="094A4F28" w14:textId="77777777" w:rsidR="00273F0E" w:rsidRDefault="00273F0E">
    <w:pPr>
      <w:pStyle w:val="Piedepgina"/>
    </w:pPr>
    <w:r w:rsidRPr="0007325C">
      <w:rPr>
        <w:rFonts w:cs="Times New Roman"/>
        <w:sz w:val="20"/>
        <w:szCs w:val="20"/>
        <w:vertAlign w:val="superscript"/>
      </w:rPr>
      <w:t>3</w:t>
    </w:r>
    <w:hyperlink r:id="rId3">
      <w:r w:rsidRPr="0007325C">
        <w:rPr>
          <w:rStyle w:val="EnlacedeInternet"/>
          <w:rFonts w:cs="Times New Roman"/>
          <w:sz w:val="20"/>
          <w:szCs w:val="20"/>
        </w:rPr>
        <w:t>tanis1891@gmail.com</w:t>
      </w:r>
    </w:hyperlink>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9636223"/>
      <w:docPartObj>
        <w:docPartGallery w:val="Page Numbers (Bottom of Page)"/>
        <w:docPartUnique/>
      </w:docPartObj>
    </w:sdtPr>
    <w:sdtContent>
      <w:p w14:paraId="11AC70BF" w14:textId="1A27CE49" w:rsidR="00273F0E" w:rsidRDefault="00273F0E">
        <w:pPr>
          <w:pStyle w:val="Piedepgina"/>
          <w:jc w:val="right"/>
        </w:pPr>
        <w:r>
          <w:fldChar w:fldCharType="begin"/>
        </w:r>
        <w:r>
          <w:instrText>PAGE   \* MERGEFORMAT</w:instrText>
        </w:r>
        <w:r>
          <w:fldChar w:fldCharType="separate"/>
        </w:r>
        <w:r w:rsidRPr="001A0D3D">
          <w:rPr>
            <w:noProof/>
            <w:lang w:val="es-ES"/>
          </w:rPr>
          <w:t>167</w:t>
        </w:r>
        <w:r>
          <w:fldChar w:fldCharType="end"/>
        </w:r>
      </w:p>
    </w:sdtContent>
  </w:sdt>
  <w:p w14:paraId="1F6E0676" w14:textId="77777777" w:rsidR="00273F0E" w:rsidRDefault="00273F0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A82EDD" w14:textId="77777777" w:rsidR="00E30467" w:rsidRDefault="00E30467" w:rsidP="00431898">
      <w:r>
        <w:separator/>
      </w:r>
    </w:p>
  </w:footnote>
  <w:footnote w:type="continuationSeparator" w:id="0">
    <w:p w14:paraId="36692C63" w14:textId="77777777" w:rsidR="00E30467" w:rsidRDefault="00E30467" w:rsidP="00431898">
      <w:r>
        <w:continuationSeparator/>
      </w:r>
    </w:p>
  </w:footnote>
  <w:footnote w:id="1">
    <w:p w14:paraId="744CA2A6" w14:textId="36448978" w:rsidR="00273F0E" w:rsidRPr="0093118A" w:rsidRDefault="00273F0E">
      <w:pPr>
        <w:pStyle w:val="Textonotapie"/>
        <w:rPr>
          <w:rFonts w:cs="Times New Roman"/>
          <w:sz w:val="16"/>
          <w:szCs w:val="16"/>
        </w:rPr>
      </w:pPr>
      <w:r w:rsidRPr="0093118A">
        <w:rPr>
          <w:rStyle w:val="Refdenotaalpie"/>
          <w:rFonts w:cs="Times New Roman"/>
          <w:sz w:val="16"/>
          <w:szCs w:val="16"/>
        </w:rPr>
        <w:footnoteRef/>
      </w:r>
      <w:r w:rsidRPr="0093118A">
        <w:rPr>
          <w:rFonts w:cs="Times New Roman"/>
          <w:sz w:val="16"/>
          <w:szCs w:val="16"/>
        </w:rPr>
        <w:t xml:space="preserve"> El total suma más del 100% porque la persona puede presentar más de una enfermedad.</w:t>
      </w:r>
    </w:p>
    <w:p w14:paraId="7E5A958F" w14:textId="3757E611" w:rsidR="00273F0E" w:rsidRPr="0093118A" w:rsidRDefault="00273F0E" w:rsidP="0093118A">
      <w:pPr>
        <w:pStyle w:val="Textonotapie"/>
        <w:rPr>
          <w:rFonts w:cs="Times New Roman"/>
          <w:sz w:val="16"/>
          <w:szCs w:val="16"/>
        </w:rPr>
      </w:pPr>
      <w:r w:rsidRPr="0093118A">
        <w:rPr>
          <w:rFonts w:cs="Times New Roman"/>
          <w:sz w:val="16"/>
          <w:szCs w:val="16"/>
        </w:rPr>
        <w:t>Fuente: INMUJERES con base en INEGI-INMUJERES. ENUT 2009. Base de datos</w:t>
      </w:r>
      <w:r>
        <w:rPr>
          <w:rFonts w:cs="Times New Roman"/>
          <w:sz w:val="16"/>
          <w:szCs w:val="16"/>
        </w:rPr>
        <w:t>.</w:t>
      </w:r>
    </w:p>
    <w:p w14:paraId="399F7B28" w14:textId="77777777" w:rsidR="00273F0E" w:rsidRPr="0093118A" w:rsidRDefault="00273F0E">
      <w:pPr>
        <w:pStyle w:val="Textonotapie"/>
        <w:rPr>
          <w:rFonts w:cs="Times New Roman"/>
          <w:sz w:val="16"/>
          <w:szCs w:val="16"/>
        </w:rPr>
      </w:pPr>
    </w:p>
  </w:footnote>
  <w:footnote w:id="2">
    <w:p w14:paraId="63B0CCCD" w14:textId="205382D4" w:rsidR="00273F0E" w:rsidRPr="00754136" w:rsidRDefault="00273F0E" w:rsidP="00754136">
      <w:pPr>
        <w:pStyle w:val="Textonotapie"/>
        <w:rPr>
          <w:rFonts w:cs="Times New Roman"/>
          <w:sz w:val="16"/>
        </w:rPr>
      </w:pPr>
      <w:r>
        <w:rPr>
          <w:rStyle w:val="Refdenotaalpie"/>
        </w:rPr>
        <w:footnoteRef/>
      </w:r>
      <w:r>
        <w:t xml:space="preserve"> </w:t>
      </w:r>
      <w:r w:rsidRPr="00754136">
        <w:rPr>
          <w:rFonts w:cs="Times New Roman"/>
          <w:sz w:val="16"/>
        </w:rPr>
        <w:t>Definición de sensor de acuerdo al Instituto de Ingenieros en Electricidad y Electrónica</w:t>
      </w:r>
    </w:p>
  </w:footnote>
  <w:footnote w:id="3">
    <w:p w14:paraId="7551A2DD" w14:textId="77777777" w:rsidR="00273F0E" w:rsidRPr="00A622DA" w:rsidRDefault="00273F0E" w:rsidP="00DE4F13">
      <w:pPr>
        <w:pStyle w:val="Textonotapie"/>
        <w:rPr>
          <w:rFonts w:cs="Times New Roman"/>
          <w:sz w:val="16"/>
        </w:rPr>
      </w:pPr>
      <w:r>
        <w:rPr>
          <w:rStyle w:val="Refdenotaalpie"/>
        </w:rPr>
        <w:footnoteRef/>
      </w:r>
      <w:r>
        <w:t xml:space="preserve"> </w:t>
      </w:r>
      <w:r w:rsidRPr="00A622DA">
        <w:rPr>
          <w:rFonts w:cs="Times New Roman"/>
          <w:sz w:val="16"/>
        </w:rPr>
        <w:t>Fuente: NORMA OFICIAL MEXICANA NOOM-008-SSA2-1993, Control de la nutrición, crecimiento y desarrollo del niño y del adolescente.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5FBA6" w14:textId="77777777" w:rsidR="00273F0E" w:rsidRDefault="00273F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E5004"/>
    <w:multiLevelType w:val="hybridMultilevel"/>
    <w:tmpl w:val="CA7C88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11110CA"/>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11A7C94"/>
    <w:multiLevelType w:val="hybridMultilevel"/>
    <w:tmpl w:val="FCE8D366"/>
    <w:lvl w:ilvl="0" w:tplc="68B8F12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191335B"/>
    <w:multiLevelType w:val="hybridMultilevel"/>
    <w:tmpl w:val="C1963F4A"/>
    <w:lvl w:ilvl="0" w:tplc="0C0A0017">
      <w:start w:val="1"/>
      <w:numFmt w:val="lowerLetter"/>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 w15:restartNumberingAfterBreak="0">
    <w:nsid w:val="021802C0"/>
    <w:multiLevelType w:val="hybridMultilevel"/>
    <w:tmpl w:val="A7D077E6"/>
    <w:lvl w:ilvl="0" w:tplc="0C0A0001">
      <w:start w:val="1"/>
      <w:numFmt w:val="bullet"/>
      <w:lvlText w:val=""/>
      <w:lvlJc w:val="left"/>
      <w:pPr>
        <w:ind w:left="1004" w:hanging="360"/>
      </w:pPr>
      <w:rPr>
        <w:rFonts w:ascii="Symbol" w:hAnsi="Symbol" w:hint="default"/>
      </w:rPr>
    </w:lvl>
    <w:lvl w:ilvl="1" w:tplc="0C0A0019">
      <w:start w:val="1"/>
      <w:numFmt w:val="lowerLetter"/>
      <w:lvlText w:val="%2."/>
      <w:lvlJc w:val="left"/>
      <w:pPr>
        <w:ind w:left="1724" w:hanging="360"/>
      </w:pPr>
    </w:lvl>
    <w:lvl w:ilvl="2" w:tplc="0C0A0005">
      <w:start w:val="1"/>
      <w:numFmt w:val="bullet"/>
      <w:lvlText w:val=""/>
      <w:lvlJc w:val="left"/>
      <w:pPr>
        <w:ind w:left="2444" w:hanging="360"/>
      </w:pPr>
      <w:rPr>
        <w:rFonts w:ascii="Wingdings" w:hAnsi="Wingdings" w:hint="default"/>
      </w:rPr>
    </w:lvl>
    <w:lvl w:ilvl="3" w:tplc="0C0A0001">
      <w:start w:val="1"/>
      <w:numFmt w:val="bullet"/>
      <w:lvlText w:val=""/>
      <w:lvlJc w:val="left"/>
      <w:pPr>
        <w:ind w:left="3164" w:hanging="360"/>
      </w:pPr>
      <w:rPr>
        <w:rFonts w:ascii="Symbol" w:hAnsi="Symbol" w:hint="default"/>
      </w:rPr>
    </w:lvl>
    <w:lvl w:ilvl="4" w:tplc="0C0A0003">
      <w:start w:val="1"/>
      <w:numFmt w:val="bullet"/>
      <w:lvlText w:val="o"/>
      <w:lvlJc w:val="left"/>
      <w:pPr>
        <w:ind w:left="3884" w:hanging="360"/>
      </w:pPr>
      <w:rPr>
        <w:rFonts w:ascii="Courier New" w:hAnsi="Courier New" w:cs="Courier New" w:hint="default"/>
      </w:rPr>
    </w:lvl>
    <w:lvl w:ilvl="5" w:tplc="0C0A0005">
      <w:start w:val="1"/>
      <w:numFmt w:val="bullet"/>
      <w:lvlText w:val=""/>
      <w:lvlJc w:val="left"/>
      <w:pPr>
        <w:ind w:left="4604" w:hanging="360"/>
      </w:pPr>
      <w:rPr>
        <w:rFonts w:ascii="Wingdings" w:hAnsi="Wingdings" w:hint="default"/>
      </w:rPr>
    </w:lvl>
    <w:lvl w:ilvl="6" w:tplc="0C0A0001">
      <w:start w:val="1"/>
      <w:numFmt w:val="bullet"/>
      <w:lvlText w:val=""/>
      <w:lvlJc w:val="left"/>
      <w:pPr>
        <w:ind w:left="5324" w:hanging="360"/>
      </w:pPr>
      <w:rPr>
        <w:rFonts w:ascii="Symbol" w:hAnsi="Symbol" w:hint="default"/>
      </w:rPr>
    </w:lvl>
    <w:lvl w:ilvl="7" w:tplc="0C0A0003">
      <w:start w:val="1"/>
      <w:numFmt w:val="bullet"/>
      <w:lvlText w:val="o"/>
      <w:lvlJc w:val="left"/>
      <w:pPr>
        <w:ind w:left="6044" w:hanging="360"/>
      </w:pPr>
      <w:rPr>
        <w:rFonts w:ascii="Courier New" w:hAnsi="Courier New" w:cs="Courier New" w:hint="default"/>
      </w:rPr>
    </w:lvl>
    <w:lvl w:ilvl="8" w:tplc="0C0A0005">
      <w:start w:val="1"/>
      <w:numFmt w:val="bullet"/>
      <w:lvlText w:val=""/>
      <w:lvlJc w:val="left"/>
      <w:pPr>
        <w:ind w:left="6764" w:hanging="360"/>
      </w:pPr>
      <w:rPr>
        <w:rFonts w:ascii="Wingdings" w:hAnsi="Wingdings" w:hint="default"/>
      </w:rPr>
    </w:lvl>
  </w:abstractNum>
  <w:abstractNum w:abstractNumId="5" w15:restartNumberingAfterBreak="0">
    <w:nsid w:val="071145E4"/>
    <w:multiLevelType w:val="hybridMultilevel"/>
    <w:tmpl w:val="1FD81B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76858D0"/>
    <w:multiLevelType w:val="hybridMultilevel"/>
    <w:tmpl w:val="05B07C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981568D"/>
    <w:multiLevelType w:val="multilevel"/>
    <w:tmpl w:val="22965204"/>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9DA1413"/>
    <w:multiLevelType w:val="multilevel"/>
    <w:tmpl w:val="25164AD8"/>
    <w:lvl w:ilvl="0">
      <w:start w:val="1"/>
      <w:numFmt w:val="decimal"/>
      <w:lvlText w:val="%1."/>
      <w:lvlJc w:val="left"/>
      <w:pPr>
        <w:tabs>
          <w:tab w:val="num" w:pos="720"/>
        </w:tabs>
        <w:ind w:left="720" w:hanging="360"/>
      </w:pPr>
    </w:lvl>
    <w:lvl w:ilvl="1">
      <w:start w:val="1"/>
      <w:numFmt w:val="lowerLetter"/>
      <w:lvlText w:val="%2."/>
      <w:lvlJc w:val="left"/>
      <w:pPr>
        <w:tabs>
          <w:tab w:val="num" w:pos="1637"/>
        </w:tabs>
        <w:ind w:left="1637"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0A0B6A09"/>
    <w:multiLevelType w:val="hybridMultilevel"/>
    <w:tmpl w:val="3ECA1F44"/>
    <w:lvl w:ilvl="0" w:tplc="EF869E4C">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0A5F0F47"/>
    <w:multiLevelType w:val="hybridMultilevel"/>
    <w:tmpl w:val="DA80F372"/>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0ABB5A7A"/>
    <w:multiLevelType w:val="multilevel"/>
    <w:tmpl w:val="D17E8EA4"/>
    <w:lvl w:ilvl="0">
      <w:start w:val="1"/>
      <w:numFmt w:val="decimal"/>
      <w:lvlText w:val="%1."/>
      <w:lvlJc w:val="left"/>
      <w:pPr>
        <w:ind w:left="720" w:hanging="360"/>
      </w:pPr>
      <w:rPr>
        <w:rFonts w:hint="default"/>
      </w:rPr>
    </w:lvl>
    <w:lvl w:ilvl="1">
      <w:start w:val="9"/>
      <w:numFmt w:val="decimal"/>
      <w:isLgl/>
      <w:lvlText w:val="%1.%2"/>
      <w:lvlJc w:val="left"/>
      <w:pPr>
        <w:ind w:left="1216" w:hanging="540"/>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2028" w:hanging="720"/>
      </w:pPr>
      <w:rPr>
        <w:rFonts w:hint="default"/>
      </w:rPr>
    </w:lvl>
    <w:lvl w:ilvl="4">
      <w:start w:val="1"/>
      <w:numFmt w:val="decimal"/>
      <w:isLgl/>
      <w:lvlText w:val="%1.%2.%3.%4.%5"/>
      <w:lvlJc w:val="left"/>
      <w:pPr>
        <w:ind w:left="2704" w:hanging="1080"/>
      </w:pPr>
      <w:rPr>
        <w:rFonts w:hint="default"/>
      </w:rPr>
    </w:lvl>
    <w:lvl w:ilvl="5">
      <w:start w:val="1"/>
      <w:numFmt w:val="decimal"/>
      <w:isLgl/>
      <w:lvlText w:val="%1.%2.%3.%4.%5.%6"/>
      <w:lvlJc w:val="left"/>
      <w:pPr>
        <w:ind w:left="3020" w:hanging="1080"/>
      </w:pPr>
      <w:rPr>
        <w:rFonts w:hint="default"/>
      </w:rPr>
    </w:lvl>
    <w:lvl w:ilvl="6">
      <w:start w:val="1"/>
      <w:numFmt w:val="decimal"/>
      <w:isLgl/>
      <w:lvlText w:val="%1.%2.%3.%4.%5.%6.%7"/>
      <w:lvlJc w:val="left"/>
      <w:pPr>
        <w:ind w:left="3696" w:hanging="1440"/>
      </w:pPr>
      <w:rPr>
        <w:rFonts w:hint="default"/>
      </w:rPr>
    </w:lvl>
    <w:lvl w:ilvl="7">
      <w:start w:val="1"/>
      <w:numFmt w:val="decimal"/>
      <w:isLgl/>
      <w:lvlText w:val="%1.%2.%3.%4.%5.%6.%7.%8"/>
      <w:lvlJc w:val="left"/>
      <w:pPr>
        <w:ind w:left="4012" w:hanging="1440"/>
      </w:pPr>
      <w:rPr>
        <w:rFonts w:hint="default"/>
      </w:rPr>
    </w:lvl>
    <w:lvl w:ilvl="8">
      <w:start w:val="1"/>
      <w:numFmt w:val="decimal"/>
      <w:isLgl/>
      <w:lvlText w:val="%1.%2.%3.%4.%5.%6.%7.%8.%9"/>
      <w:lvlJc w:val="left"/>
      <w:pPr>
        <w:ind w:left="4328" w:hanging="1440"/>
      </w:pPr>
      <w:rPr>
        <w:rFonts w:hint="default"/>
      </w:rPr>
    </w:lvl>
  </w:abstractNum>
  <w:abstractNum w:abstractNumId="12" w15:restartNumberingAfterBreak="0">
    <w:nsid w:val="0C0C57E9"/>
    <w:multiLevelType w:val="hybridMultilevel"/>
    <w:tmpl w:val="78B418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C7B7A0F"/>
    <w:multiLevelType w:val="multilevel"/>
    <w:tmpl w:val="FAD091E2"/>
    <w:lvl w:ilvl="0">
      <w:start w:val="1"/>
      <w:numFmt w:val="decimal"/>
      <w:lvlText w:val="%1."/>
      <w:lvlJc w:val="left"/>
      <w:pPr>
        <w:ind w:left="644" w:hanging="360"/>
      </w:pPr>
    </w:lvl>
    <w:lvl w:ilvl="1">
      <w:start w:val="5"/>
      <w:numFmt w:val="decimal"/>
      <w:isLgl/>
      <w:lvlText w:val="%1.%2"/>
      <w:lvlJc w:val="left"/>
      <w:pPr>
        <w:ind w:left="1118" w:hanging="480"/>
      </w:pPr>
      <w:rPr>
        <w:rFonts w:hint="default"/>
      </w:rPr>
    </w:lvl>
    <w:lvl w:ilvl="2">
      <w:start w:val="2"/>
      <w:numFmt w:val="decimal"/>
      <w:isLgl/>
      <w:lvlText w:val="%1.%2.%3"/>
      <w:lvlJc w:val="left"/>
      <w:pPr>
        <w:ind w:left="1712" w:hanging="720"/>
      </w:pPr>
      <w:rPr>
        <w:rFonts w:hint="default"/>
      </w:rPr>
    </w:lvl>
    <w:lvl w:ilvl="3">
      <w:start w:val="1"/>
      <w:numFmt w:val="decimal"/>
      <w:isLgl/>
      <w:lvlText w:val="%1.%2.%3.%4"/>
      <w:lvlJc w:val="left"/>
      <w:pPr>
        <w:ind w:left="2066" w:hanging="720"/>
      </w:pPr>
      <w:rPr>
        <w:rFonts w:hint="default"/>
      </w:rPr>
    </w:lvl>
    <w:lvl w:ilvl="4">
      <w:start w:val="1"/>
      <w:numFmt w:val="decimal"/>
      <w:isLgl/>
      <w:lvlText w:val="%1.%2.%3.%4.%5"/>
      <w:lvlJc w:val="left"/>
      <w:pPr>
        <w:ind w:left="2780" w:hanging="1080"/>
      </w:pPr>
      <w:rPr>
        <w:rFonts w:hint="default"/>
      </w:rPr>
    </w:lvl>
    <w:lvl w:ilvl="5">
      <w:start w:val="1"/>
      <w:numFmt w:val="decimal"/>
      <w:isLgl/>
      <w:lvlText w:val="%1.%2.%3.%4.%5.%6"/>
      <w:lvlJc w:val="left"/>
      <w:pPr>
        <w:ind w:left="3134" w:hanging="1080"/>
      </w:pPr>
      <w:rPr>
        <w:rFonts w:hint="default"/>
      </w:rPr>
    </w:lvl>
    <w:lvl w:ilvl="6">
      <w:start w:val="1"/>
      <w:numFmt w:val="decimal"/>
      <w:isLgl/>
      <w:lvlText w:val="%1.%2.%3.%4.%5.%6.%7"/>
      <w:lvlJc w:val="left"/>
      <w:pPr>
        <w:ind w:left="3848" w:hanging="1440"/>
      </w:pPr>
      <w:rPr>
        <w:rFonts w:hint="default"/>
      </w:rPr>
    </w:lvl>
    <w:lvl w:ilvl="7">
      <w:start w:val="1"/>
      <w:numFmt w:val="decimal"/>
      <w:isLgl/>
      <w:lvlText w:val="%1.%2.%3.%4.%5.%6.%7.%8"/>
      <w:lvlJc w:val="left"/>
      <w:pPr>
        <w:ind w:left="4202" w:hanging="1440"/>
      </w:pPr>
      <w:rPr>
        <w:rFonts w:hint="default"/>
      </w:rPr>
    </w:lvl>
    <w:lvl w:ilvl="8">
      <w:start w:val="1"/>
      <w:numFmt w:val="decimal"/>
      <w:isLgl/>
      <w:lvlText w:val="%1.%2.%3.%4.%5.%6.%7.%8.%9"/>
      <w:lvlJc w:val="left"/>
      <w:pPr>
        <w:ind w:left="4916" w:hanging="1800"/>
      </w:pPr>
      <w:rPr>
        <w:rFonts w:hint="default"/>
      </w:rPr>
    </w:lvl>
  </w:abstractNum>
  <w:abstractNum w:abstractNumId="14" w15:restartNumberingAfterBreak="0">
    <w:nsid w:val="0D6F1BA2"/>
    <w:multiLevelType w:val="multilevel"/>
    <w:tmpl w:val="CAF46672"/>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15" w15:restartNumberingAfterBreak="0">
    <w:nsid w:val="0F450B0A"/>
    <w:multiLevelType w:val="hybridMultilevel"/>
    <w:tmpl w:val="FCE8D366"/>
    <w:lvl w:ilvl="0" w:tplc="68B8F12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0F23E9C"/>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113E1E14"/>
    <w:multiLevelType w:val="multilevel"/>
    <w:tmpl w:val="46CC6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DB2240"/>
    <w:multiLevelType w:val="hybridMultilevel"/>
    <w:tmpl w:val="737A891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9" w15:restartNumberingAfterBreak="0">
    <w:nsid w:val="135B39AD"/>
    <w:multiLevelType w:val="hybridMultilevel"/>
    <w:tmpl w:val="6DFCB3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5A16350"/>
    <w:multiLevelType w:val="hybridMultilevel"/>
    <w:tmpl w:val="6B82DCEC"/>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1" w15:restartNumberingAfterBreak="0">
    <w:nsid w:val="15F75702"/>
    <w:multiLevelType w:val="hybridMultilevel"/>
    <w:tmpl w:val="66845BB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167A0DB3"/>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176063B3"/>
    <w:multiLevelType w:val="multilevel"/>
    <w:tmpl w:val="AC6E7A5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18CA2E3D"/>
    <w:multiLevelType w:val="hybridMultilevel"/>
    <w:tmpl w:val="04F6A382"/>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5" w15:restartNumberingAfterBreak="0">
    <w:nsid w:val="1BAD731D"/>
    <w:multiLevelType w:val="hybridMultilevel"/>
    <w:tmpl w:val="122C8386"/>
    <w:lvl w:ilvl="0" w:tplc="080A000F">
      <w:start w:val="1"/>
      <w:numFmt w:val="decimal"/>
      <w:lvlText w:val="%1."/>
      <w:lvlJc w:val="left"/>
      <w:pPr>
        <w:ind w:left="644" w:hanging="360"/>
      </w:pPr>
      <w:rPr>
        <w:rFonts w:hint="default"/>
      </w:rPr>
    </w:lvl>
    <w:lvl w:ilvl="1" w:tplc="080A0019" w:tentative="1">
      <w:start w:val="1"/>
      <w:numFmt w:val="lowerLetter"/>
      <w:lvlText w:val="%2."/>
      <w:lvlJc w:val="left"/>
      <w:pPr>
        <w:ind w:left="1364" w:hanging="360"/>
      </w:pPr>
    </w:lvl>
    <w:lvl w:ilvl="2" w:tplc="080A001B" w:tentative="1">
      <w:start w:val="1"/>
      <w:numFmt w:val="lowerRoman"/>
      <w:lvlText w:val="%3."/>
      <w:lvlJc w:val="right"/>
      <w:pPr>
        <w:ind w:left="2084" w:hanging="180"/>
      </w:pPr>
    </w:lvl>
    <w:lvl w:ilvl="3" w:tplc="080A000F" w:tentative="1">
      <w:start w:val="1"/>
      <w:numFmt w:val="decimal"/>
      <w:lvlText w:val="%4."/>
      <w:lvlJc w:val="left"/>
      <w:pPr>
        <w:ind w:left="2804" w:hanging="360"/>
      </w:pPr>
    </w:lvl>
    <w:lvl w:ilvl="4" w:tplc="080A0019" w:tentative="1">
      <w:start w:val="1"/>
      <w:numFmt w:val="lowerLetter"/>
      <w:lvlText w:val="%5."/>
      <w:lvlJc w:val="left"/>
      <w:pPr>
        <w:ind w:left="3524" w:hanging="360"/>
      </w:pPr>
    </w:lvl>
    <w:lvl w:ilvl="5" w:tplc="080A001B" w:tentative="1">
      <w:start w:val="1"/>
      <w:numFmt w:val="lowerRoman"/>
      <w:lvlText w:val="%6."/>
      <w:lvlJc w:val="right"/>
      <w:pPr>
        <w:ind w:left="4244" w:hanging="180"/>
      </w:pPr>
    </w:lvl>
    <w:lvl w:ilvl="6" w:tplc="080A000F" w:tentative="1">
      <w:start w:val="1"/>
      <w:numFmt w:val="decimal"/>
      <w:lvlText w:val="%7."/>
      <w:lvlJc w:val="left"/>
      <w:pPr>
        <w:ind w:left="4964" w:hanging="360"/>
      </w:pPr>
    </w:lvl>
    <w:lvl w:ilvl="7" w:tplc="080A0019" w:tentative="1">
      <w:start w:val="1"/>
      <w:numFmt w:val="lowerLetter"/>
      <w:lvlText w:val="%8."/>
      <w:lvlJc w:val="left"/>
      <w:pPr>
        <w:ind w:left="5684" w:hanging="360"/>
      </w:pPr>
    </w:lvl>
    <w:lvl w:ilvl="8" w:tplc="080A001B" w:tentative="1">
      <w:start w:val="1"/>
      <w:numFmt w:val="lowerRoman"/>
      <w:lvlText w:val="%9."/>
      <w:lvlJc w:val="right"/>
      <w:pPr>
        <w:ind w:left="6404" w:hanging="180"/>
      </w:pPr>
    </w:lvl>
  </w:abstractNum>
  <w:abstractNum w:abstractNumId="26" w15:restartNumberingAfterBreak="0">
    <w:nsid w:val="1F6769B9"/>
    <w:multiLevelType w:val="multilevel"/>
    <w:tmpl w:val="9EA6E298"/>
    <w:lvl w:ilvl="0">
      <w:start w:val="1"/>
      <w:numFmt w:val="decimal"/>
      <w:lvlText w:val="%1."/>
      <w:lvlJc w:val="left"/>
      <w:pPr>
        <w:ind w:left="644" w:hanging="360"/>
      </w:pPr>
      <w:rPr>
        <w:rFonts w:hint="default"/>
      </w:rPr>
    </w:lvl>
    <w:lvl w:ilvl="1">
      <w:start w:val="6"/>
      <w:numFmt w:val="decimal"/>
      <w:isLgl/>
      <w:lvlText w:val="%1.%2"/>
      <w:lvlJc w:val="left"/>
      <w:pPr>
        <w:ind w:left="1178" w:hanging="540"/>
      </w:pPr>
      <w:rPr>
        <w:rFonts w:hint="default"/>
      </w:rPr>
    </w:lvl>
    <w:lvl w:ilvl="2">
      <w:start w:val="2"/>
      <w:numFmt w:val="decimal"/>
      <w:isLgl/>
      <w:lvlText w:val="%1.%2.%3"/>
      <w:lvlJc w:val="left"/>
      <w:pPr>
        <w:ind w:left="1712" w:hanging="720"/>
      </w:pPr>
      <w:rPr>
        <w:rFonts w:hint="default"/>
      </w:rPr>
    </w:lvl>
    <w:lvl w:ilvl="3">
      <w:start w:val="1"/>
      <w:numFmt w:val="decimal"/>
      <w:isLgl/>
      <w:lvlText w:val="%1.%2.%3.%4"/>
      <w:lvlJc w:val="left"/>
      <w:pPr>
        <w:ind w:left="2066" w:hanging="720"/>
      </w:pPr>
      <w:rPr>
        <w:rFonts w:hint="default"/>
      </w:rPr>
    </w:lvl>
    <w:lvl w:ilvl="4">
      <w:start w:val="1"/>
      <w:numFmt w:val="decimal"/>
      <w:isLgl/>
      <w:lvlText w:val="%1.%2.%3.%4.%5"/>
      <w:lvlJc w:val="left"/>
      <w:pPr>
        <w:ind w:left="2780" w:hanging="1080"/>
      </w:pPr>
      <w:rPr>
        <w:rFonts w:hint="default"/>
      </w:rPr>
    </w:lvl>
    <w:lvl w:ilvl="5">
      <w:start w:val="1"/>
      <w:numFmt w:val="decimal"/>
      <w:isLgl/>
      <w:lvlText w:val="%1.%2.%3.%4.%5.%6"/>
      <w:lvlJc w:val="left"/>
      <w:pPr>
        <w:ind w:left="3134" w:hanging="1080"/>
      </w:pPr>
      <w:rPr>
        <w:rFonts w:hint="default"/>
      </w:rPr>
    </w:lvl>
    <w:lvl w:ilvl="6">
      <w:start w:val="1"/>
      <w:numFmt w:val="decimal"/>
      <w:isLgl/>
      <w:lvlText w:val="%1.%2.%3.%4.%5.%6.%7"/>
      <w:lvlJc w:val="left"/>
      <w:pPr>
        <w:ind w:left="3848" w:hanging="1440"/>
      </w:pPr>
      <w:rPr>
        <w:rFonts w:hint="default"/>
      </w:rPr>
    </w:lvl>
    <w:lvl w:ilvl="7">
      <w:start w:val="1"/>
      <w:numFmt w:val="decimal"/>
      <w:isLgl/>
      <w:lvlText w:val="%1.%2.%3.%4.%5.%6.%7.%8"/>
      <w:lvlJc w:val="left"/>
      <w:pPr>
        <w:ind w:left="4202" w:hanging="1440"/>
      </w:pPr>
      <w:rPr>
        <w:rFonts w:hint="default"/>
      </w:rPr>
    </w:lvl>
    <w:lvl w:ilvl="8">
      <w:start w:val="1"/>
      <w:numFmt w:val="decimal"/>
      <w:isLgl/>
      <w:lvlText w:val="%1.%2.%3.%4.%5.%6.%7.%8.%9"/>
      <w:lvlJc w:val="left"/>
      <w:pPr>
        <w:ind w:left="4556" w:hanging="1440"/>
      </w:pPr>
      <w:rPr>
        <w:rFonts w:hint="default"/>
      </w:rPr>
    </w:lvl>
  </w:abstractNum>
  <w:abstractNum w:abstractNumId="27" w15:restartNumberingAfterBreak="0">
    <w:nsid w:val="1FDF5D7E"/>
    <w:multiLevelType w:val="hybridMultilevel"/>
    <w:tmpl w:val="C52807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13054C7"/>
    <w:multiLevelType w:val="hybridMultilevel"/>
    <w:tmpl w:val="DDF240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29578C1"/>
    <w:multiLevelType w:val="multilevel"/>
    <w:tmpl w:val="E4B47F90"/>
    <w:lvl w:ilvl="0">
      <w:start w:val="1"/>
      <w:numFmt w:val="decimal"/>
      <w:lvlText w:val="%1."/>
      <w:lvlJc w:val="left"/>
      <w:pPr>
        <w:ind w:left="720" w:hanging="360"/>
      </w:pPr>
      <w:rPr>
        <w:rFonts w:hint="default"/>
      </w:rPr>
    </w:lvl>
    <w:lvl w:ilvl="1">
      <w:start w:val="8"/>
      <w:numFmt w:val="decimal"/>
      <w:isLgl/>
      <w:lvlText w:val="%1.%2"/>
      <w:lvlJc w:val="left"/>
      <w:pPr>
        <w:ind w:left="1216" w:hanging="540"/>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2028" w:hanging="720"/>
      </w:pPr>
      <w:rPr>
        <w:rFonts w:hint="default"/>
      </w:rPr>
    </w:lvl>
    <w:lvl w:ilvl="4">
      <w:start w:val="1"/>
      <w:numFmt w:val="decimal"/>
      <w:isLgl/>
      <w:lvlText w:val="%1.%2.%3.%4.%5"/>
      <w:lvlJc w:val="left"/>
      <w:pPr>
        <w:ind w:left="2704" w:hanging="1080"/>
      </w:pPr>
      <w:rPr>
        <w:rFonts w:hint="default"/>
      </w:rPr>
    </w:lvl>
    <w:lvl w:ilvl="5">
      <w:start w:val="1"/>
      <w:numFmt w:val="decimal"/>
      <w:isLgl/>
      <w:lvlText w:val="%1.%2.%3.%4.%5.%6"/>
      <w:lvlJc w:val="left"/>
      <w:pPr>
        <w:ind w:left="3020" w:hanging="1080"/>
      </w:pPr>
      <w:rPr>
        <w:rFonts w:hint="default"/>
      </w:rPr>
    </w:lvl>
    <w:lvl w:ilvl="6">
      <w:start w:val="1"/>
      <w:numFmt w:val="decimal"/>
      <w:isLgl/>
      <w:lvlText w:val="%1.%2.%3.%4.%5.%6.%7"/>
      <w:lvlJc w:val="left"/>
      <w:pPr>
        <w:ind w:left="3696" w:hanging="1440"/>
      </w:pPr>
      <w:rPr>
        <w:rFonts w:hint="default"/>
      </w:rPr>
    </w:lvl>
    <w:lvl w:ilvl="7">
      <w:start w:val="1"/>
      <w:numFmt w:val="decimal"/>
      <w:isLgl/>
      <w:lvlText w:val="%1.%2.%3.%4.%5.%6.%7.%8"/>
      <w:lvlJc w:val="left"/>
      <w:pPr>
        <w:ind w:left="4012" w:hanging="1440"/>
      </w:pPr>
      <w:rPr>
        <w:rFonts w:hint="default"/>
      </w:rPr>
    </w:lvl>
    <w:lvl w:ilvl="8">
      <w:start w:val="1"/>
      <w:numFmt w:val="decimal"/>
      <w:isLgl/>
      <w:lvlText w:val="%1.%2.%3.%4.%5.%6.%7.%8.%9"/>
      <w:lvlJc w:val="left"/>
      <w:pPr>
        <w:ind w:left="4328" w:hanging="1440"/>
      </w:pPr>
      <w:rPr>
        <w:rFonts w:hint="default"/>
      </w:rPr>
    </w:lvl>
  </w:abstractNum>
  <w:abstractNum w:abstractNumId="30" w15:restartNumberingAfterBreak="0">
    <w:nsid w:val="238904C2"/>
    <w:multiLevelType w:val="hybridMultilevel"/>
    <w:tmpl w:val="B4E43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3B16395"/>
    <w:multiLevelType w:val="hybridMultilevel"/>
    <w:tmpl w:val="2C668BB6"/>
    <w:styleLink w:val="Estiloimportado13"/>
    <w:lvl w:ilvl="0" w:tplc="57A8432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BF4C6B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F50C18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F0EAF2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B12C07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D94C7C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8788E5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4600DD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BD8373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241313B8"/>
    <w:multiLevelType w:val="hybridMultilevel"/>
    <w:tmpl w:val="EECEF06C"/>
    <w:lvl w:ilvl="0" w:tplc="080A0001">
      <w:start w:val="1"/>
      <w:numFmt w:val="bullet"/>
      <w:lvlText w:val=""/>
      <w:lvlJc w:val="left"/>
      <w:pPr>
        <w:ind w:left="644" w:hanging="360"/>
      </w:pPr>
      <w:rPr>
        <w:rFonts w:ascii="Symbol" w:hAnsi="Symbol" w:hint="default"/>
      </w:rPr>
    </w:lvl>
    <w:lvl w:ilvl="1" w:tplc="080A0003">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33" w15:restartNumberingAfterBreak="0">
    <w:nsid w:val="26511854"/>
    <w:multiLevelType w:val="hybridMultilevel"/>
    <w:tmpl w:val="4ABEAD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26EC6F0B"/>
    <w:multiLevelType w:val="hybridMultilevel"/>
    <w:tmpl w:val="9E0A79DA"/>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5" w15:restartNumberingAfterBreak="0">
    <w:nsid w:val="27B63C9F"/>
    <w:multiLevelType w:val="hybridMultilevel"/>
    <w:tmpl w:val="3AC292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6" w15:restartNumberingAfterBreak="0">
    <w:nsid w:val="28870ED8"/>
    <w:multiLevelType w:val="hybridMultilevel"/>
    <w:tmpl w:val="616CEB0E"/>
    <w:lvl w:ilvl="0" w:tplc="080A0001">
      <w:start w:val="1"/>
      <w:numFmt w:val="bullet"/>
      <w:lvlText w:val=""/>
      <w:lvlJc w:val="left"/>
      <w:pPr>
        <w:ind w:left="0" w:hanging="360"/>
      </w:pPr>
      <w:rPr>
        <w:rFonts w:ascii="Symbol" w:hAnsi="Symbol" w:hint="default"/>
      </w:rPr>
    </w:lvl>
    <w:lvl w:ilvl="1" w:tplc="080A0003" w:tentative="1">
      <w:start w:val="1"/>
      <w:numFmt w:val="bullet"/>
      <w:lvlText w:val="o"/>
      <w:lvlJc w:val="left"/>
      <w:pPr>
        <w:ind w:left="720" w:hanging="360"/>
      </w:pPr>
      <w:rPr>
        <w:rFonts w:ascii="Courier New" w:hAnsi="Courier New" w:cs="Courier New" w:hint="default"/>
      </w:rPr>
    </w:lvl>
    <w:lvl w:ilvl="2" w:tplc="080A0005" w:tentative="1">
      <w:start w:val="1"/>
      <w:numFmt w:val="bullet"/>
      <w:lvlText w:val=""/>
      <w:lvlJc w:val="left"/>
      <w:pPr>
        <w:ind w:left="1440" w:hanging="360"/>
      </w:pPr>
      <w:rPr>
        <w:rFonts w:ascii="Wingdings" w:hAnsi="Wingdings" w:hint="default"/>
      </w:rPr>
    </w:lvl>
    <w:lvl w:ilvl="3" w:tplc="080A0001" w:tentative="1">
      <w:start w:val="1"/>
      <w:numFmt w:val="bullet"/>
      <w:lvlText w:val=""/>
      <w:lvlJc w:val="left"/>
      <w:pPr>
        <w:ind w:left="2160" w:hanging="360"/>
      </w:pPr>
      <w:rPr>
        <w:rFonts w:ascii="Symbol" w:hAnsi="Symbol" w:hint="default"/>
      </w:rPr>
    </w:lvl>
    <w:lvl w:ilvl="4" w:tplc="080A0003" w:tentative="1">
      <w:start w:val="1"/>
      <w:numFmt w:val="bullet"/>
      <w:lvlText w:val="o"/>
      <w:lvlJc w:val="left"/>
      <w:pPr>
        <w:ind w:left="2880" w:hanging="360"/>
      </w:pPr>
      <w:rPr>
        <w:rFonts w:ascii="Courier New" w:hAnsi="Courier New" w:cs="Courier New" w:hint="default"/>
      </w:rPr>
    </w:lvl>
    <w:lvl w:ilvl="5" w:tplc="080A0005" w:tentative="1">
      <w:start w:val="1"/>
      <w:numFmt w:val="bullet"/>
      <w:lvlText w:val=""/>
      <w:lvlJc w:val="left"/>
      <w:pPr>
        <w:ind w:left="3600" w:hanging="360"/>
      </w:pPr>
      <w:rPr>
        <w:rFonts w:ascii="Wingdings" w:hAnsi="Wingdings" w:hint="default"/>
      </w:rPr>
    </w:lvl>
    <w:lvl w:ilvl="6" w:tplc="080A0001" w:tentative="1">
      <w:start w:val="1"/>
      <w:numFmt w:val="bullet"/>
      <w:lvlText w:val=""/>
      <w:lvlJc w:val="left"/>
      <w:pPr>
        <w:ind w:left="4320" w:hanging="360"/>
      </w:pPr>
      <w:rPr>
        <w:rFonts w:ascii="Symbol" w:hAnsi="Symbol" w:hint="default"/>
      </w:rPr>
    </w:lvl>
    <w:lvl w:ilvl="7" w:tplc="080A0003" w:tentative="1">
      <w:start w:val="1"/>
      <w:numFmt w:val="bullet"/>
      <w:lvlText w:val="o"/>
      <w:lvlJc w:val="left"/>
      <w:pPr>
        <w:ind w:left="5040" w:hanging="360"/>
      </w:pPr>
      <w:rPr>
        <w:rFonts w:ascii="Courier New" w:hAnsi="Courier New" w:cs="Courier New" w:hint="default"/>
      </w:rPr>
    </w:lvl>
    <w:lvl w:ilvl="8" w:tplc="080A0005" w:tentative="1">
      <w:start w:val="1"/>
      <w:numFmt w:val="bullet"/>
      <w:lvlText w:val=""/>
      <w:lvlJc w:val="left"/>
      <w:pPr>
        <w:ind w:left="5760" w:hanging="360"/>
      </w:pPr>
      <w:rPr>
        <w:rFonts w:ascii="Wingdings" w:hAnsi="Wingdings" w:hint="default"/>
      </w:rPr>
    </w:lvl>
  </w:abstractNum>
  <w:abstractNum w:abstractNumId="37" w15:restartNumberingAfterBreak="0">
    <w:nsid w:val="29BD74C6"/>
    <w:multiLevelType w:val="hybridMultilevel"/>
    <w:tmpl w:val="335E131C"/>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8" w15:restartNumberingAfterBreak="0">
    <w:nsid w:val="2A6A6306"/>
    <w:multiLevelType w:val="hybridMultilevel"/>
    <w:tmpl w:val="22BA7E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2AF4143E"/>
    <w:multiLevelType w:val="hybridMultilevel"/>
    <w:tmpl w:val="3100338A"/>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 w15:restartNumberingAfterBreak="0">
    <w:nsid w:val="2B701783"/>
    <w:multiLevelType w:val="multilevel"/>
    <w:tmpl w:val="67B03A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ED25D3C"/>
    <w:multiLevelType w:val="multilevel"/>
    <w:tmpl w:val="058AC95E"/>
    <w:lvl w:ilvl="0">
      <w:start w:val="1"/>
      <w:numFmt w:val="bullet"/>
      <w:lvlText w:val=""/>
      <w:lvlJc w:val="left"/>
      <w:pPr>
        <w:ind w:left="644" w:hanging="360"/>
      </w:pPr>
      <w:rPr>
        <w:rFonts w:ascii="Symbol" w:hAnsi="Symbol" w:cs="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42" w15:restartNumberingAfterBreak="0">
    <w:nsid w:val="2EF41127"/>
    <w:multiLevelType w:val="hybridMultilevel"/>
    <w:tmpl w:val="52260610"/>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43" w15:restartNumberingAfterBreak="0">
    <w:nsid w:val="2F9F3281"/>
    <w:multiLevelType w:val="hybridMultilevel"/>
    <w:tmpl w:val="FCE8D366"/>
    <w:lvl w:ilvl="0" w:tplc="68B8F12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0A60C76"/>
    <w:multiLevelType w:val="hybridMultilevel"/>
    <w:tmpl w:val="59AA3D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23A18BD"/>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15:restartNumberingAfterBreak="0">
    <w:nsid w:val="356D4359"/>
    <w:multiLevelType w:val="multilevel"/>
    <w:tmpl w:val="37F659C2"/>
    <w:lvl w:ilvl="0">
      <w:start w:val="1"/>
      <w:numFmt w:val="decimal"/>
      <w:lvlText w:val="%1."/>
      <w:lvlJc w:val="left"/>
      <w:pPr>
        <w:tabs>
          <w:tab w:val="num" w:pos="720"/>
        </w:tabs>
        <w:ind w:left="720" w:hanging="360"/>
      </w:pPr>
    </w:lvl>
    <w:lvl w:ilvl="1">
      <w:start w:val="1"/>
      <w:numFmt w:val="lowerLetter"/>
      <w:lvlText w:val="%2."/>
      <w:lvlJc w:val="left"/>
      <w:pPr>
        <w:tabs>
          <w:tab w:val="num" w:pos="1637"/>
        </w:tabs>
        <w:ind w:left="1637"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7" w15:restartNumberingAfterBreak="0">
    <w:nsid w:val="38043DDC"/>
    <w:multiLevelType w:val="hybridMultilevel"/>
    <w:tmpl w:val="A6EC40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8" w15:restartNumberingAfterBreak="0">
    <w:nsid w:val="381F45C3"/>
    <w:multiLevelType w:val="hybridMultilevel"/>
    <w:tmpl w:val="4798FB34"/>
    <w:lvl w:ilvl="0" w:tplc="7CC28C76">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39EA025C"/>
    <w:multiLevelType w:val="hybridMultilevel"/>
    <w:tmpl w:val="34785A7A"/>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3B086489"/>
    <w:multiLevelType w:val="hybridMultilevel"/>
    <w:tmpl w:val="6310B5F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15:restartNumberingAfterBreak="0">
    <w:nsid w:val="3E504AFB"/>
    <w:multiLevelType w:val="hybridMultilevel"/>
    <w:tmpl w:val="F844FCE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2" w15:restartNumberingAfterBreak="0">
    <w:nsid w:val="3EBA1A07"/>
    <w:multiLevelType w:val="multilevel"/>
    <w:tmpl w:val="610A2908"/>
    <w:lvl w:ilvl="0">
      <w:start w:val="1"/>
      <w:numFmt w:val="bullet"/>
      <w:lvlText w:val=""/>
      <w:lvlJc w:val="left"/>
      <w:pPr>
        <w:ind w:left="0" w:hanging="360"/>
      </w:pPr>
      <w:rPr>
        <w:rFonts w:ascii="Symbol" w:hAnsi="Symbol" w:hint="default"/>
      </w:rPr>
    </w:lvl>
    <w:lvl w:ilvl="1">
      <w:start w:val="1"/>
      <w:numFmt w:val="bullet"/>
      <w:lvlText w:val=""/>
      <w:lvlJc w:val="left"/>
      <w:pPr>
        <w:ind w:left="360" w:hanging="360"/>
      </w:pPr>
      <w:rPr>
        <w:rFonts w:ascii="Wingdings" w:hAnsi="Wingdings" w:hint="default"/>
      </w:rPr>
    </w:lvl>
    <w:lvl w:ilvl="2">
      <w:start w:val="1"/>
      <w:numFmt w:val="bullet"/>
      <w:lvlText w:val=""/>
      <w:lvlJc w:val="left"/>
      <w:pPr>
        <w:ind w:left="720" w:hanging="360"/>
      </w:pPr>
      <w:rPr>
        <w:rFonts w:ascii="Wingdings" w:hAnsi="Wingdings" w:hint="default"/>
      </w:rPr>
    </w:lvl>
    <w:lvl w:ilvl="3">
      <w:start w:val="1"/>
      <w:numFmt w:val="bullet"/>
      <w:lvlText w:val=""/>
      <w:lvlJc w:val="left"/>
      <w:pPr>
        <w:ind w:left="1080" w:hanging="360"/>
      </w:pPr>
      <w:rPr>
        <w:rFonts w:ascii="Symbol" w:hAnsi="Symbol" w:hint="default"/>
      </w:rPr>
    </w:lvl>
    <w:lvl w:ilvl="4">
      <w:start w:val="1"/>
      <w:numFmt w:val="bullet"/>
      <w:lvlText w:val=""/>
      <w:lvlJc w:val="left"/>
      <w:pPr>
        <w:ind w:left="1440" w:hanging="360"/>
      </w:pPr>
      <w:rPr>
        <w:rFonts w:ascii="Symbol" w:hAnsi="Symbol" w:hint="default"/>
      </w:rPr>
    </w:lvl>
    <w:lvl w:ilvl="5">
      <w:start w:val="1"/>
      <w:numFmt w:val="bullet"/>
      <w:lvlText w:val=""/>
      <w:lvlJc w:val="left"/>
      <w:pPr>
        <w:ind w:left="1800" w:hanging="360"/>
      </w:pPr>
      <w:rPr>
        <w:rFonts w:ascii="Wingdings" w:hAnsi="Wingdings" w:hint="default"/>
      </w:rPr>
    </w:lvl>
    <w:lvl w:ilvl="6">
      <w:start w:val="1"/>
      <w:numFmt w:val="bullet"/>
      <w:lvlText w:val=""/>
      <w:lvlJc w:val="left"/>
      <w:pPr>
        <w:ind w:left="2160" w:hanging="360"/>
      </w:pPr>
      <w:rPr>
        <w:rFonts w:ascii="Wingdings" w:hAnsi="Wingdings" w:hint="default"/>
      </w:rPr>
    </w:lvl>
    <w:lvl w:ilvl="7">
      <w:start w:val="1"/>
      <w:numFmt w:val="bullet"/>
      <w:lvlText w:val=""/>
      <w:lvlJc w:val="left"/>
      <w:pPr>
        <w:ind w:left="2520" w:hanging="360"/>
      </w:pPr>
      <w:rPr>
        <w:rFonts w:ascii="Symbol" w:hAnsi="Symbol" w:hint="default"/>
      </w:rPr>
    </w:lvl>
    <w:lvl w:ilvl="8">
      <w:start w:val="1"/>
      <w:numFmt w:val="bullet"/>
      <w:lvlText w:val=""/>
      <w:lvlJc w:val="left"/>
      <w:pPr>
        <w:ind w:left="2880" w:hanging="360"/>
      </w:pPr>
      <w:rPr>
        <w:rFonts w:ascii="Symbol" w:hAnsi="Symbol" w:hint="default"/>
      </w:rPr>
    </w:lvl>
  </w:abstractNum>
  <w:abstractNum w:abstractNumId="53" w15:restartNumberingAfterBreak="0">
    <w:nsid w:val="3F207A5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11C7E4C"/>
    <w:multiLevelType w:val="multilevel"/>
    <w:tmpl w:val="B86A3BF2"/>
    <w:lvl w:ilvl="0">
      <w:start w:val="1"/>
      <w:numFmt w:val="decimal"/>
      <w:lvlText w:val="%1."/>
      <w:lvlJc w:val="left"/>
      <w:pPr>
        <w:ind w:left="720" w:hanging="360"/>
      </w:pPr>
      <w:rPr>
        <w:rFonts w:hint="default"/>
      </w:rPr>
    </w:lvl>
    <w:lvl w:ilvl="1">
      <w:start w:val="1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426725A3"/>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15:restartNumberingAfterBreak="0">
    <w:nsid w:val="43AE25A3"/>
    <w:multiLevelType w:val="hybridMultilevel"/>
    <w:tmpl w:val="93BE436C"/>
    <w:lvl w:ilvl="0" w:tplc="080A000F">
      <w:start w:val="1"/>
      <w:numFmt w:val="decimal"/>
      <w:lvlText w:val="%1."/>
      <w:lvlJc w:val="left"/>
      <w:pPr>
        <w:ind w:left="1004" w:hanging="360"/>
      </w:pPr>
    </w:lvl>
    <w:lvl w:ilvl="1" w:tplc="080A0019" w:tentative="1">
      <w:start w:val="1"/>
      <w:numFmt w:val="lowerLetter"/>
      <w:lvlText w:val="%2."/>
      <w:lvlJc w:val="left"/>
      <w:pPr>
        <w:ind w:left="1724" w:hanging="360"/>
      </w:pPr>
    </w:lvl>
    <w:lvl w:ilvl="2" w:tplc="080A001B" w:tentative="1">
      <w:start w:val="1"/>
      <w:numFmt w:val="lowerRoman"/>
      <w:lvlText w:val="%3."/>
      <w:lvlJc w:val="right"/>
      <w:pPr>
        <w:ind w:left="2444" w:hanging="180"/>
      </w:pPr>
    </w:lvl>
    <w:lvl w:ilvl="3" w:tplc="080A000F" w:tentative="1">
      <w:start w:val="1"/>
      <w:numFmt w:val="decimal"/>
      <w:lvlText w:val="%4."/>
      <w:lvlJc w:val="left"/>
      <w:pPr>
        <w:ind w:left="3164" w:hanging="360"/>
      </w:pPr>
    </w:lvl>
    <w:lvl w:ilvl="4" w:tplc="080A0019" w:tentative="1">
      <w:start w:val="1"/>
      <w:numFmt w:val="lowerLetter"/>
      <w:lvlText w:val="%5."/>
      <w:lvlJc w:val="left"/>
      <w:pPr>
        <w:ind w:left="3884" w:hanging="360"/>
      </w:pPr>
    </w:lvl>
    <w:lvl w:ilvl="5" w:tplc="080A001B" w:tentative="1">
      <w:start w:val="1"/>
      <w:numFmt w:val="lowerRoman"/>
      <w:lvlText w:val="%6."/>
      <w:lvlJc w:val="right"/>
      <w:pPr>
        <w:ind w:left="4604" w:hanging="180"/>
      </w:pPr>
    </w:lvl>
    <w:lvl w:ilvl="6" w:tplc="080A000F" w:tentative="1">
      <w:start w:val="1"/>
      <w:numFmt w:val="decimal"/>
      <w:lvlText w:val="%7."/>
      <w:lvlJc w:val="left"/>
      <w:pPr>
        <w:ind w:left="5324" w:hanging="360"/>
      </w:pPr>
    </w:lvl>
    <w:lvl w:ilvl="7" w:tplc="080A0019" w:tentative="1">
      <w:start w:val="1"/>
      <w:numFmt w:val="lowerLetter"/>
      <w:lvlText w:val="%8."/>
      <w:lvlJc w:val="left"/>
      <w:pPr>
        <w:ind w:left="6044" w:hanging="360"/>
      </w:pPr>
    </w:lvl>
    <w:lvl w:ilvl="8" w:tplc="080A001B" w:tentative="1">
      <w:start w:val="1"/>
      <w:numFmt w:val="lowerRoman"/>
      <w:lvlText w:val="%9."/>
      <w:lvlJc w:val="right"/>
      <w:pPr>
        <w:ind w:left="6764" w:hanging="180"/>
      </w:pPr>
    </w:lvl>
  </w:abstractNum>
  <w:abstractNum w:abstractNumId="57" w15:restartNumberingAfterBreak="0">
    <w:nsid w:val="44095469"/>
    <w:multiLevelType w:val="hybridMultilevel"/>
    <w:tmpl w:val="58EA879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8" w15:restartNumberingAfterBreak="0">
    <w:nsid w:val="444C5B7E"/>
    <w:multiLevelType w:val="hybridMultilevel"/>
    <w:tmpl w:val="61544CD8"/>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59" w15:restartNumberingAfterBreak="0">
    <w:nsid w:val="46B25963"/>
    <w:multiLevelType w:val="hybridMultilevel"/>
    <w:tmpl w:val="15B4FD5E"/>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60" w15:restartNumberingAfterBreak="0">
    <w:nsid w:val="4770562E"/>
    <w:multiLevelType w:val="multilevel"/>
    <w:tmpl w:val="E0EE9390"/>
    <w:lvl w:ilvl="0">
      <w:start w:val="1"/>
      <w:numFmt w:val="bullet"/>
      <w:lvlText w:val=""/>
      <w:lvlJc w:val="left"/>
      <w:pPr>
        <w:ind w:left="644" w:hanging="360"/>
      </w:pPr>
      <w:rPr>
        <w:rFonts w:ascii="Symbol" w:hAnsi="Symbol" w:cs="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cs="Wingdings" w:hint="default"/>
      </w:rPr>
    </w:lvl>
    <w:lvl w:ilvl="3">
      <w:start w:val="1"/>
      <w:numFmt w:val="bullet"/>
      <w:lvlText w:val=""/>
      <w:lvlJc w:val="left"/>
      <w:pPr>
        <w:ind w:left="2804" w:hanging="360"/>
      </w:pPr>
      <w:rPr>
        <w:rFonts w:ascii="Symbol" w:hAnsi="Symbol" w:cs="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cs="Wingdings" w:hint="default"/>
      </w:rPr>
    </w:lvl>
    <w:lvl w:ilvl="6">
      <w:start w:val="1"/>
      <w:numFmt w:val="bullet"/>
      <w:lvlText w:val=""/>
      <w:lvlJc w:val="left"/>
      <w:pPr>
        <w:ind w:left="4964" w:hanging="360"/>
      </w:pPr>
      <w:rPr>
        <w:rFonts w:ascii="Symbol" w:hAnsi="Symbol" w:cs="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cs="Wingdings" w:hint="default"/>
      </w:rPr>
    </w:lvl>
  </w:abstractNum>
  <w:abstractNum w:abstractNumId="61" w15:restartNumberingAfterBreak="0">
    <w:nsid w:val="4A184EEE"/>
    <w:multiLevelType w:val="multilevel"/>
    <w:tmpl w:val="10169A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2" w15:restartNumberingAfterBreak="0">
    <w:nsid w:val="4FB3412E"/>
    <w:multiLevelType w:val="hybridMultilevel"/>
    <w:tmpl w:val="C3A074EC"/>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63" w15:restartNumberingAfterBreak="0">
    <w:nsid w:val="50CE2826"/>
    <w:multiLevelType w:val="hybridMultilevel"/>
    <w:tmpl w:val="077C6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513772DA"/>
    <w:multiLevelType w:val="multilevel"/>
    <w:tmpl w:val="C186BB3E"/>
    <w:lvl w:ilvl="0">
      <w:start w:val="1"/>
      <w:numFmt w:val="decimal"/>
      <w:lvlText w:val="%1."/>
      <w:lvlJc w:val="left"/>
      <w:pPr>
        <w:ind w:left="720" w:hanging="360"/>
      </w:pPr>
      <w:rPr>
        <w:rFonts w:hint="default"/>
      </w:rPr>
    </w:lvl>
    <w:lvl w:ilvl="1">
      <w:start w:val="10"/>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51E639B0"/>
    <w:multiLevelType w:val="hybridMultilevel"/>
    <w:tmpl w:val="9C34E16E"/>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6" w15:restartNumberingAfterBreak="0">
    <w:nsid w:val="5252537F"/>
    <w:multiLevelType w:val="hybridMultilevel"/>
    <w:tmpl w:val="E990FB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7" w15:restartNumberingAfterBreak="0">
    <w:nsid w:val="531519C4"/>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8" w15:restartNumberingAfterBreak="0">
    <w:nsid w:val="56B9364E"/>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9" w15:restartNumberingAfterBreak="0">
    <w:nsid w:val="59E15504"/>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0" w15:restartNumberingAfterBreak="0">
    <w:nsid w:val="5A6C3691"/>
    <w:multiLevelType w:val="hybridMultilevel"/>
    <w:tmpl w:val="2CE6C2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5C3D4FD7"/>
    <w:multiLevelType w:val="hybridMultilevel"/>
    <w:tmpl w:val="C57C9A46"/>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72" w15:restartNumberingAfterBreak="0">
    <w:nsid w:val="5DA95773"/>
    <w:multiLevelType w:val="hybridMultilevel"/>
    <w:tmpl w:val="6054FFA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73" w15:restartNumberingAfterBreak="0">
    <w:nsid w:val="5E46612A"/>
    <w:multiLevelType w:val="hybridMultilevel"/>
    <w:tmpl w:val="C46ABD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4" w15:restartNumberingAfterBreak="0">
    <w:nsid w:val="5ED97122"/>
    <w:multiLevelType w:val="multilevel"/>
    <w:tmpl w:val="316458DA"/>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5F465CC4"/>
    <w:multiLevelType w:val="multilevel"/>
    <w:tmpl w:val="C7E41554"/>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6" w15:restartNumberingAfterBreak="0">
    <w:nsid w:val="5F4B10C2"/>
    <w:multiLevelType w:val="hybridMultilevel"/>
    <w:tmpl w:val="27A2E27E"/>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77" w15:restartNumberingAfterBreak="0">
    <w:nsid w:val="629A7032"/>
    <w:multiLevelType w:val="hybridMultilevel"/>
    <w:tmpl w:val="0158F360"/>
    <w:lvl w:ilvl="0" w:tplc="080A0001">
      <w:start w:val="1"/>
      <w:numFmt w:val="bullet"/>
      <w:lvlText w:val=""/>
      <w:lvlJc w:val="left"/>
      <w:pPr>
        <w:ind w:left="708" w:hanging="360"/>
      </w:pPr>
      <w:rPr>
        <w:rFonts w:ascii="Symbol" w:hAnsi="Symbol" w:hint="default"/>
      </w:rPr>
    </w:lvl>
    <w:lvl w:ilvl="1" w:tplc="080A0003" w:tentative="1">
      <w:start w:val="1"/>
      <w:numFmt w:val="bullet"/>
      <w:lvlText w:val="o"/>
      <w:lvlJc w:val="left"/>
      <w:pPr>
        <w:ind w:left="1428" w:hanging="360"/>
      </w:pPr>
      <w:rPr>
        <w:rFonts w:ascii="Courier New" w:hAnsi="Courier New" w:cs="Courier New" w:hint="default"/>
      </w:rPr>
    </w:lvl>
    <w:lvl w:ilvl="2" w:tplc="080A0005" w:tentative="1">
      <w:start w:val="1"/>
      <w:numFmt w:val="bullet"/>
      <w:lvlText w:val=""/>
      <w:lvlJc w:val="left"/>
      <w:pPr>
        <w:ind w:left="2148" w:hanging="360"/>
      </w:pPr>
      <w:rPr>
        <w:rFonts w:ascii="Wingdings" w:hAnsi="Wingdings" w:hint="default"/>
      </w:rPr>
    </w:lvl>
    <w:lvl w:ilvl="3" w:tplc="080A0001" w:tentative="1">
      <w:start w:val="1"/>
      <w:numFmt w:val="bullet"/>
      <w:lvlText w:val=""/>
      <w:lvlJc w:val="left"/>
      <w:pPr>
        <w:ind w:left="2868" w:hanging="360"/>
      </w:pPr>
      <w:rPr>
        <w:rFonts w:ascii="Symbol" w:hAnsi="Symbol" w:hint="default"/>
      </w:rPr>
    </w:lvl>
    <w:lvl w:ilvl="4" w:tplc="080A0003" w:tentative="1">
      <w:start w:val="1"/>
      <w:numFmt w:val="bullet"/>
      <w:lvlText w:val="o"/>
      <w:lvlJc w:val="left"/>
      <w:pPr>
        <w:ind w:left="3588" w:hanging="360"/>
      </w:pPr>
      <w:rPr>
        <w:rFonts w:ascii="Courier New" w:hAnsi="Courier New" w:cs="Courier New" w:hint="default"/>
      </w:rPr>
    </w:lvl>
    <w:lvl w:ilvl="5" w:tplc="080A0005" w:tentative="1">
      <w:start w:val="1"/>
      <w:numFmt w:val="bullet"/>
      <w:lvlText w:val=""/>
      <w:lvlJc w:val="left"/>
      <w:pPr>
        <w:ind w:left="4308" w:hanging="360"/>
      </w:pPr>
      <w:rPr>
        <w:rFonts w:ascii="Wingdings" w:hAnsi="Wingdings" w:hint="default"/>
      </w:rPr>
    </w:lvl>
    <w:lvl w:ilvl="6" w:tplc="080A0001" w:tentative="1">
      <w:start w:val="1"/>
      <w:numFmt w:val="bullet"/>
      <w:lvlText w:val=""/>
      <w:lvlJc w:val="left"/>
      <w:pPr>
        <w:ind w:left="5028" w:hanging="360"/>
      </w:pPr>
      <w:rPr>
        <w:rFonts w:ascii="Symbol" w:hAnsi="Symbol" w:hint="default"/>
      </w:rPr>
    </w:lvl>
    <w:lvl w:ilvl="7" w:tplc="080A0003" w:tentative="1">
      <w:start w:val="1"/>
      <w:numFmt w:val="bullet"/>
      <w:lvlText w:val="o"/>
      <w:lvlJc w:val="left"/>
      <w:pPr>
        <w:ind w:left="5748" w:hanging="360"/>
      </w:pPr>
      <w:rPr>
        <w:rFonts w:ascii="Courier New" w:hAnsi="Courier New" w:cs="Courier New" w:hint="default"/>
      </w:rPr>
    </w:lvl>
    <w:lvl w:ilvl="8" w:tplc="080A0005" w:tentative="1">
      <w:start w:val="1"/>
      <w:numFmt w:val="bullet"/>
      <w:lvlText w:val=""/>
      <w:lvlJc w:val="left"/>
      <w:pPr>
        <w:ind w:left="6468" w:hanging="360"/>
      </w:pPr>
      <w:rPr>
        <w:rFonts w:ascii="Wingdings" w:hAnsi="Wingdings" w:hint="default"/>
      </w:rPr>
    </w:lvl>
  </w:abstractNum>
  <w:abstractNum w:abstractNumId="78" w15:restartNumberingAfterBreak="0">
    <w:nsid w:val="64D33F3F"/>
    <w:multiLevelType w:val="hybridMultilevel"/>
    <w:tmpl w:val="100261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5D2001B"/>
    <w:multiLevelType w:val="hybridMultilevel"/>
    <w:tmpl w:val="DE621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0" w15:restartNumberingAfterBreak="0">
    <w:nsid w:val="6643770B"/>
    <w:multiLevelType w:val="hybridMultilevel"/>
    <w:tmpl w:val="4540394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1" w15:restartNumberingAfterBreak="0">
    <w:nsid w:val="668C652D"/>
    <w:multiLevelType w:val="hybridMultilevel"/>
    <w:tmpl w:val="42F8B9A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2" w15:restartNumberingAfterBreak="0">
    <w:nsid w:val="67D107AE"/>
    <w:multiLevelType w:val="hybridMultilevel"/>
    <w:tmpl w:val="AFF029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3" w15:restartNumberingAfterBreak="0">
    <w:nsid w:val="69181BCB"/>
    <w:multiLevelType w:val="hybridMultilevel"/>
    <w:tmpl w:val="F50436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4" w15:restartNumberingAfterBreak="0">
    <w:nsid w:val="699D7318"/>
    <w:multiLevelType w:val="hybridMultilevel"/>
    <w:tmpl w:val="780E3306"/>
    <w:lvl w:ilvl="0" w:tplc="080A0001">
      <w:start w:val="1"/>
      <w:numFmt w:val="bullet"/>
      <w:lvlText w:val=""/>
      <w:lvlJc w:val="left"/>
      <w:pPr>
        <w:ind w:left="284" w:hanging="360"/>
      </w:pPr>
      <w:rPr>
        <w:rFonts w:ascii="Symbol" w:hAnsi="Symbol" w:hint="default"/>
      </w:rPr>
    </w:lvl>
    <w:lvl w:ilvl="1" w:tplc="080A0003" w:tentative="1">
      <w:start w:val="1"/>
      <w:numFmt w:val="bullet"/>
      <w:lvlText w:val="o"/>
      <w:lvlJc w:val="left"/>
      <w:pPr>
        <w:ind w:left="1004" w:hanging="360"/>
      </w:pPr>
      <w:rPr>
        <w:rFonts w:ascii="Courier New" w:hAnsi="Courier New" w:cs="Courier New" w:hint="default"/>
      </w:rPr>
    </w:lvl>
    <w:lvl w:ilvl="2" w:tplc="080A0005" w:tentative="1">
      <w:start w:val="1"/>
      <w:numFmt w:val="bullet"/>
      <w:lvlText w:val=""/>
      <w:lvlJc w:val="left"/>
      <w:pPr>
        <w:ind w:left="1724" w:hanging="360"/>
      </w:pPr>
      <w:rPr>
        <w:rFonts w:ascii="Wingdings" w:hAnsi="Wingdings" w:hint="default"/>
      </w:rPr>
    </w:lvl>
    <w:lvl w:ilvl="3" w:tplc="080A0001" w:tentative="1">
      <w:start w:val="1"/>
      <w:numFmt w:val="bullet"/>
      <w:lvlText w:val=""/>
      <w:lvlJc w:val="left"/>
      <w:pPr>
        <w:ind w:left="2444" w:hanging="360"/>
      </w:pPr>
      <w:rPr>
        <w:rFonts w:ascii="Symbol" w:hAnsi="Symbol" w:hint="default"/>
      </w:rPr>
    </w:lvl>
    <w:lvl w:ilvl="4" w:tplc="080A0003" w:tentative="1">
      <w:start w:val="1"/>
      <w:numFmt w:val="bullet"/>
      <w:lvlText w:val="o"/>
      <w:lvlJc w:val="left"/>
      <w:pPr>
        <w:ind w:left="3164" w:hanging="360"/>
      </w:pPr>
      <w:rPr>
        <w:rFonts w:ascii="Courier New" w:hAnsi="Courier New" w:cs="Courier New" w:hint="default"/>
      </w:rPr>
    </w:lvl>
    <w:lvl w:ilvl="5" w:tplc="080A0005" w:tentative="1">
      <w:start w:val="1"/>
      <w:numFmt w:val="bullet"/>
      <w:lvlText w:val=""/>
      <w:lvlJc w:val="left"/>
      <w:pPr>
        <w:ind w:left="3884" w:hanging="360"/>
      </w:pPr>
      <w:rPr>
        <w:rFonts w:ascii="Wingdings" w:hAnsi="Wingdings" w:hint="default"/>
      </w:rPr>
    </w:lvl>
    <w:lvl w:ilvl="6" w:tplc="080A0001" w:tentative="1">
      <w:start w:val="1"/>
      <w:numFmt w:val="bullet"/>
      <w:lvlText w:val=""/>
      <w:lvlJc w:val="left"/>
      <w:pPr>
        <w:ind w:left="4604" w:hanging="360"/>
      </w:pPr>
      <w:rPr>
        <w:rFonts w:ascii="Symbol" w:hAnsi="Symbol" w:hint="default"/>
      </w:rPr>
    </w:lvl>
    <w:lvl w:ilvl="7" w:tplc="080A0003" w:tentative="1">
      <w:start w:val="1"/>
      <w:numFmt w:val="bullet"/>
      <w:lvlText w:val="o"/>
      <w:lvlJc w:val="left"/>
      <w:pPr>
        <w:ind w:left="5324" w:hanging="360"/>
      </w:pPr>
      <w:rPr>
        <w:rFonts w:ascii="Courier New" w:hAnsi="Courier New" w:cs="Courier New" w:hint="default"/>
      </w:rPr>
    </w:lvl>
    <w:lvl w:ilvl="8" w:tplc="080A0005" w:tentative="1">
      <w:start w:val="1"/>
      <w:numFmt w:val="bullet"/>
      <w:lvlText w:val=""/>
      <w:lvlJc w:val="left"/>
      <w:pPr>
        <w:ind w:left="6044" w:hanging="360"/>
      </w:pPr>
      <w:rPr>
        <w:rFonts w:ascii="Wingdings" w:hAnsi="Wingdings" w:hint="default"/>
      </w:rPr>
    </w:lvl>
  </w:abstractNum>
  <w:abstractNum w:abstractNumId="85" w15:restartNumberingAfterBreak="0">
    <w:nsid w:val="6A977807"/>
    <w:multiLevelType w:val="multilevel"/>
    <w:tmpl w:val="1248B4EE"/>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6" w15:restartNumberingAfterBreak="0">
    <w:nsid w:val="6B491E3C"/>
    <w:multiLevelType w:val="multilevel"/>
    <w:tmpl w:val="31B67D4E"/>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7" w15:restartNumberingAfterBreak="0">
    <w:nsid w:val="6F2F284A"/>
    <w:multiLevelType w:val="multilevel"/>
    <w:tmpl w:val="D0F4A23A"/>
    <w:lvl w:ilvl="0">
      <w:start w:val="1"/>
      <w:numFmt w:val="decimal"/>
      <w:lvlText w:val="%1."/>
      <w:lvlJc w:val="left"/>
      <w:pPr>
        <w:ind w:left="720" w:hanging="360"/>
      </w:pPr>
      <w:rPr>
        <w:rFonts w:hint="default"/>
        <w:b w:val="0"/>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8" w15:restartNumberingAfterBreak="0">
    <w:nsid w:val="6FFD164E"/>
    <w:multiLevelType w:val="hybridMultilevel"/>
    <w:tmpl w:val="E848B5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9" w15:restartNumberingAfterBreak="0">
    <w:nsid w:val="717F73AB"/>
    <w:multiLevelType w:val="multilevel"/>
    <w:tmpl w:val="12E43640"/>
    <w:lvl w:ilvl="0">
      <w:start w:val="1"/>
      <w:numFmt w:val="decimal"/>
      <w:lvlText w:val="%1."/>
      <w:lvlJc w:val="left"/>
      <w:pPr>
        <w:ind w:left="1004" w:hanging="360"/>
      </w:pPr>
    </w:lvl>
    <w:lvl w:ilvl="1">
      <w:start w:val="3"/>
      <w:numFmt w:val="decimal"/>
      <w:isLgl/>
      <w:lvlText w:val="%1.%2"/>
      <w:lvlJc w:val="left"/>
      <w:pPr>
        <w:ind w:left="1064" w:hanging="42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90" w15:restartNumberingAfterBreak="0">
    <w:nsid w:val="718C6AE9"/>
    <w:multiLevelType w:val="hybridMultilevel"/>
    <w:tmpl w:val="653C4F40"/>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91" w15:restartNumberingAfterBreak="0">
    <w:nsid w:val="71E35349"/>
    <w:multiLevelType w:val="hybridMultilevel"/>
    <w:tmpl w:val="B6CAFB20"/>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2" w15:restartNumberingAfterBreak="0">
    <w:nsid w:val="728E14D9"/>
    <w:multiLevelType w:val="hybridMultilevel"/>
    <w:tmpl w:val="0DFCFBD6"/>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93" w15:restartNumberingAfterBreak="0">
    <w:nsid w:val="729F0A13"/>
    <w:multiLevelType w:val="multilevel"/>
    <w:tmpl w:val="30E4133E"/>
    <w:lvl w:ilvl="0">
      <w:start w:val="1"/>
      <w:numFmt w:val="decimal"/>
      <w:lvlText w:val="%1."/>
      <w:lvlJc w:val="left"/>
      <w:pPr>
        <w:ind w:left="720" w:hanging="360"/>
      </w:pPr>
    </w:lvl>
    <w:lvl w:ilvl="1">
      <w:start w:val="12"/>
      <w:numFmt w:val="decimal"/>
      <w:isLgl/>
      <w:lvlText w:val="%1.%2"/>
      <w:lvlJc w:val="left"/>
      <w:pPr>
        <w:ind w:left="864" w:hanging="50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4" w15:restartNumberingAfterBreak="0">
    <w:nsid w:val="732475BE"/>
    <w:multiLevelType w:val="hybridMultilevel"/>
    <w:tmpl w:val="AFCCB5AC"/>
    <w:lvl w:ilvl="0" w:tplc="080A0001">
      <w:start w:val="1"/>
      <w:numFmt w:val="bullet"/>
      <w:lvlText w:val=""/>
      <w:lvlJc w:val="left"/>
      <w:pPr>
        <w:ind w:left="0" w:hanging="360"/>
      </w:pPr>
      <w:rPr>
        <w:rFonts w:ascii="Symbol" w:hAnsi="Symbol" w:hint="default"/>
      </w:rPr>
    </w:lvl>
    <w:lvl w:ilvl="1" w:tplc="080A0003" w:tentative="1">
      <w:start w:val="1"/>
      <w:numFmt w:val="bullet"/>
      <w:lvlText w:val="o"/>
      <w:lvlJc w:val="left"/>
      <w:pPr>
        <w:ind w:left="720" w:hanging="360"/>
      </w:pPr>
      <w:rPr>
        <w:rFonts w:ascii="Courier New" w:hAnsi="Courier New" w:cs="Courier New" w:hint="default"/>
      </w:rPr>
    </w:lvl>
    <w:lvl w:ilvl="2" w:tplc="080A0005" w:tentative="1">
      <w:start w:val="1"/>
      <w:numFmt w:val="bullet"/>
      <w:lvlText w:val=""/>
      <w:lvlJc w:val="left"/>
      <w:pPr>
        <w:ind w:left="1440" w:hanging="360"/>
      </w:pPr>
      <w:rPr>
        <w:rFonts w:ascii="Wingdings" w:hAnsi="Wingdings" w:hint="default"/>
      </w:rPr>
    </w:lvl>
    <w:lvl w:ilvl="3" w:tplc="080A0001" w:tentative="1">
      <w:start w:val="1"/>
      <w:numFmt w:val="bullet"/>
      <w:lvlText w:val=""/>
      <w:lvlJc w:val="left"/>
      <w:pPr>
        <w:ind w:left="2160" w:hanging="360"/>
      </w:pPr>
      <w:rPr>
        <w:rFonts w:ascii="Symbol" w:hAnsi="Symbol" w:hint="default"/>
      </w:rPr>
    </w:lvl>
    <w:lvl w:ilvl="4" w:tplc="080A0003" w:tentative="1">
      <w:start w:val="1"/>
      <w:numFmt w:val="bullet"/>
      <w:lvlText w:val="o"/>
      <w:lvlJc w:val="left"/>
      <w:pPr>
        <w:ind w:left="2880" w:hanging="360"/>
      </w:pPr>
      <w:rPr>
        <w:rFonts w:ascii="Courier New" w:hAnsi="Courier New" w:cs="Courier New" w:hint="default"/>
      </w:rPr>
    </w:lvl>
    <w:lvl w:ilvl="5" w:tplc="080A0005" w:tentative="1">
      <w:start w:val="1"/>
      <w:numFmt w:val="bullet"/>
      <w:lvlText w:val=""/>
      <w:lvlJc w:val="left"/>
      <w:pPr>
        <w:ind w:left="3600" w:hanging="360"/>
      </w:pPr>
      <w:rPr>
        <w:rFonts w:ascii="Wingdings" w:hAnsi="Wingdings" w:hint="default"/>
      </w:rPr>
    </w:lvl>
    <w:lvl w:ilvl="6" w:tplc="080A0001" w:tentative="1">
      <w:start w:val="1"/>
      <w:numFmt w:val="bullet"/>
      <w:lvlText w:val=""/>
      <w:lvlJc w:val="left"/>
      <w:pPr>
        <w:ind w:left="4320" w:hanging="360"/>
      </w:pPr>
      <w:rPr>
        <w:rFonts w:ascii="Symbol" w:hAnsi="Symbol" w:hint="default"/>
      </w:rPr>
    </w:lvl>
    <w:lvl w:ilvl="7" w:tplc="080A0003" w:tentative="1">
      <w:start w:val="1"/>
      <w:numFmt w:val="bullet"/>
      <w:lvlText w:val="o"/>
      <w:lvlJc w:val="left"/>
      <w:pPr>
        <w:ind w:left="5040" w:hanging="360"/>
      </w:pPr>
      <w:rPr>
        <w:rFonts w:ascii="Courier New" w:hAnsi="Courier New" w:cs="Courier New" w:hint="default"/>
      </w:rPr>
    </w:lvl>
    <w:lvl w:ilvl="8" w:tplc="080A0005" w:tentative="1">
      <w:start w:val="1"/>
      <w:numFmt w:val="bullet"/>
      <w:lvlText w:val=""/>
      <w:lvlJc w:val="left"/>
      <w:pPr>
        <w:ind w:left="5760" w:hanging="360"/>
      </w:pPr>
      <w:rPr>
        <w:rFonts w:ascii="Wingdings" w:hAnsi="Wingdings" w:hint="default"/>
      </w:rPr>
    </w:lvl>
  </w:abstractNum>
  <w:abstractNum w:abstractNumId="95" w15:restartNumberingAfterBreak="0">
    <w:nsid w:val="74965E93"/>
    <w:multiLevelType w:val="hybridMultilevel"/>
    <w:tmpl w:val="EC5ABB22"/>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364" w:hanging="360"/>
      </w:pPr>
      <w:rPr>
        <w:rFonts w:ascii="Courier New" w:hAnsi="Courier New" w:cs="Courier New" w:hint="default"/>
      </w:rPr>
    </w:lvl>
    <w:lvl w:ilvl="2" w:tplc="080A0005" w:tentative="1">
      <w:start w:val="1"/>
      <w:numFmt w:val="bullet"/>
      <w:lvlText w:val=""/>
      <w:lvlJc w:val="left"/>
      <w:pPr>
        <w:ind w:left="2084" w:hanging="360"/>
      </w:pPr>
      <w:rPr>
        <w:rFonts w:ascii="Wingdings" w:hAnsi="Wingdings" w:hint="default"/>
      </w:rPr>
    </w:lvl>
    <w:lvl w:ilvl="3" w:tplc="080A0001" w:tentative="1">
      <w:start w:val="1"/>
      <w:numFmt w:val="bullet"/>
      <w:lvlText w:val=""/>
      <w:lvlJc w:val="left"/>
      <w:pPr>
        <w:ind w:left="2804" w:hanging="360"/>
      </w:pPr>
      <w:rPr>
        <w:rFonts w:ascii="Symbol" w:hAnsi="Symbol" w:hint="default"/>
      </w:rPr>
    </w:lvl>
    <w:lvl w:ilvl="4" w:tplc="080A0003" w:tentative="1">
      <w:start w:val="1"/>
      <w:numFmt w:val="bullet"/>
      <w:lvlText w:val="o"/>
      <w:lvlJc w:val="left"/>
      <w:pPr>
        <w:ind w:left="3524" w:hanging="360"/>
      </w:pPr>
      <w:rPr>
        <w:rFonts w:ascii="Courier New" w:hAnsi="Courier New" w:cs="Courier New" w:hint="default"/>
      </w:rPr>
    </w:lvl>
    <w:lvl w:ilvl="5" w:tplc="080A0005" w:tentative="1">
      <w:start w:val="1"/>
      <w:numFmt w:val="bullet"/>
      <w:lvlText w:val=""/>
      <w:lvlJc w:val="left"/>
      <w:pPr>
        <w:ind w:left="4244" w:hanging="360"/>
      </w:pPr>
      <w:rPr>
        <w:rFonts w:ascii="Wingdings" w:hAnsi="Wingdings" w:hint="default"/>
      </w:rPr>
    </w:lvl>
    <w:lvl w:ilvl="6" w:tplc="080A0001" w:tentative="1">
      <w:start w:val="1"/>
      <w:numFmt w:val="bullet"/>
      <w:lvlText w:val=""/>
      <w:lvlJc w:val="left"/>
      <w:pPr>
        <w:ind w:left="4964" w:hanging="360"/>
      </w:pPr>
      <w:rPr>
        <w:rFonts w:ascii="Symbol" w:hAnsi="Symbol" w:hint="default"/>
      </w:rPr>
    </w:lvl>
    <w:lvl w:ilvl="7" w:tplc="080A0003" w:tentative="1">
      <w:start w:val="1"/>
      <w:numFmt w:val="bullet"/>
      <w:lvlText w:val="o"/>
      <w:lvlJc w:val="left"/>
      <w:pPr>
        <w:ind w:left="5684" w:hanging="360"/>
      </w:pPr>
      <w:rPr>
        <w:rFonts w:ascii="Courier New" w:hAnsi="Courier New" w:cs="Courier New" w:hint="default"/>
      </w:rPr>
    </w:lvl>
    <w:lvl w:ilvl="8" w:tplc="080A0005" w:tentative="1">
      <w:start w:val="1"/>
      <w:numFmt w:val="bullet"/>
      <w:lvlText w:val=""/>
      <w:lvlJc w:val="left"/>
      <w:pPr>
        <w:ind w:left="6404" w:hanging="360"/>
      </w:pPr>
      <w:rPr>
        <w:rFonts w:ascii="Wingdings" w:hAnsi="Wingdings" w:hint="default"/>
      </w:rPr>
    </w:lvl>
  </w:abstractNum>
  <w:abstractNum w:abstractNumId="96" w15:restartNumberingAfterBreak="0">
    <w:nsid w:val="7B02437E"/>
    <w:multiLevelType w:val="hybridMultilevel"/>
    <w:tmpl w:val="F5487624"/>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7" w15:restartNumberingAfterBreak="0">
    <w:nsid w:val="7CAE7D26"/>
    <w:multiLevelType w:val="multilevel"/>
    <w:tmpl w:val="496AED0E"/>
    <w:lvl w:ilvl="0">
      <w:start w:val="1"/>
      <w:numFmt w:val="decimal"/>
      <w:lvlText w:val="%1."/>
      <w:lvlJc w:val="left"/>
      <w:pPr>
        <w:ind w:left="720" w:hanging="360"/>
      </w:pPr>
      <w:rPr>
        <w:rFonts w:hint="default"/>
      </w:rPr>
    </w:lvl>
    <w:lvl w:ilvl="1">
      <w:start w:val="13"/>
      <w:numFmt w:val="decimal"/>
      <w:isLgl/>
      <w:lvlText w:val="%1.%2"/>
      <w:lvlJc w:val="left"/>
      <w:pPr>
        <w:ind w:left="1434" w:hanging="504"/>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3150" w:hanging="108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650" w:hanging="1440"/>
      </w:pPr>
      <w:rPr>
        <w:rFonts w:hint="default"/>
      </w:rPr>
    </w:lvl>
    <w:lvl w:ilvl="6">
      <w:start w:val="1"/>
      <w:numFmt w:val="decimal"/>
      <w:isLgl/>
      <w:lvlText w:val="%1.%2.%3.%4.%5.%6.%7"/>
      <w:lvlJc w:val="left"/>
      <w:pPr>
        <w:ind w:left="5220" w:hanging="1440"/>
      </w:pPr>
      <w:rPr>
        <w:rFonts w:hint="default"/>
      </w:rPr>
    </w:lvl>
    <w:lvl w:ilvl="7">
      <w:start w:val="1"/>
      <w:numFmt w:val="decimal"/>
      <w:isLgl/>
      <w:lvlText w:val="%1.%2.%3.%4.%5.%6.%7.%8"/>
      <w:lvlJc w:val="left"/>
      <w:pPr>
        <w:ind w:left="6150" w:hanging="1800"/>
      </w:pPr>
      <w:rPr>
        <w:rFonts w:hint="default"/>
      </w:rPr>
    </w:lvl>
    <w:lvl w:ilvl="8">
      <w:start w:val="1"/>
      <w:numFmt w:val="decimal"/>
      <w:isLgl/>
      <w:lvlText w:val="%1.%2.%3.%4.%5.%6.%7.%8.%9"/>
      <w:lvlJc w:val="left"/>
      <w:pPr>
        <w:ind w:left="7080" w:hanging="2160"/>
      </w:pPr>
      <w:rPr>
        <w:rFonts w:hint="default"/>
      </w:rPr>
    </w:lvl>
  </w:abstractNum>
  <w:abstractNum w:abstractNumId="98" w15:restartNumberingAfterBreak="0">
    <w:nsid w:val="7D626AA1"/>
    <w:multiLevelType w:val="hybridMultilevel"/>
    <w:tmpl w:val="FEE07FCC"/>
    <w:lvl w:ilvl="0" w:tplc="0C0A0017">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9" w15:restartNumberingAfterBreak="0">
    <w:nsid w:val="7F1D564D"/>
    <w:multiLevelType w:val="hybridMultilevel"/>
    <w:tmpl w:val="947A89E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00" w15:restartNumberingAfterBreak="0">
    <w:nsid w:val="7F24629A"/>
    <w:multiLevelType w:val="hybridMultilevel"/>
    <w:tmpl w:val="E954F4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6"/>
  </w:num>
  <w:num w:numId="2">
    <w:abstractNumId w:val="60"/>
  </w:num>
  <w:num w:numId="3">
    <w:abstractNumId w:val="41"/>
  </w:num>
  <w:num w:numId="4">
    <w:abstractNumId w:val="75"/>
  </w:num>
  <w:num w:numId="5">
    <w:abstractNumId w:val="84"/>
  </w:num>
  <w:num w:numId="6">
    <w:abstractNumId w:val="70"/>
  </w:num>
  <w:num w:numId="7">
    <w:abstractNumId w:val="77"/>
  </w:num>
  <w:num w:numId="8">
    <w:abstractNumId w:val="86"/>
  </w:num>
  <w:num w:numId="9">
    <w:abstractNumId w:val="52"/>
  </w:num>
  <w:num w:numId="10">
    <w:abstractNumId w:val="49"/>
  </w:num>
  <w:num w:numId="11">
    <w:abstractNumId w:val="38"/>
  </w:num>
  <w:num w:numId="12">
    <w:abstractNumId w:val="9"/>
  </w:num>
  <w:num w:numId="13">
    <w:abstractNumId w:val="32"/>
  </w:num>
  <w:num w:numId="14">
    <w:abstractNumId w:val="27"/>
  </w:num>
  <w:num w:numId="15">
    <w:abstractNumId w:val="31"/>
  </w:num>
  <w:num w:numId="16">
    <w:abstractNumId w:val="95"/>
  </w:num>
  <w:num w:numId="17">
    <w:abstractNumId w:val="10"/>
  </w:num>
  <w:num w:numId="18">
    <w:abstractNumId w:val="87"/>
  </w:num>
  <w:num w:numId="19">
    <w:abstractNumId w:val="50"/>
  </w:num>
  <w:num w:numId="20">
    <w:abstractNumId w:val="13"/>
  </w:num>
  <w:num w:numId="21">
    <w:abstractNumId w:val="25"/>
  </w:num>
  <w:num w:numId="22">
    <w:abstractNumId w:val="26"/>
  </w:num>
  <w:num w:numId="23">
    <w:abstractNumId w:val="35"/>
  </w:num>
  <w:num w:numId="24">
    <w:abstractNumId w:val="47"/>
  </w:num>
  <w:num w:numId="25">
    <w:abstractNumId w:val="19"/>
  </w:num>
  <w:num w:numId="26">
    <w:abstractNumId w:val="12"/>
  </w:num>
  <w:num w:numId="27">
    <w:abstractNumId w:val="94"/>
  </w:num>
  <w:num w:numId="28">
    <w:abstractNumId w:val="18"/>
  </w:num>
  <w:num w:numId="29">
    <w:abstractNumId w:val="66"/>
  </w:num>
  <w:num w:numId="30">
    <w:abstractNumId w:val="5"/>
  </w:num>
  <w:num w:numId="31">
    <w:abstractNumId w:val="100"/>
  </w:num>
  <w:num w:numId="32">
    <w:abstractNumId w:val="51"/>
  </w:num>
  <w:num w:numId="33">
    <w:abstractNumId w:val="36"/>
  </w:num>
  <w:num w:numId="34">
    <w:abstractNumId w:val="17"/>
  </w:num>
  <w:num w:numId="35">
    <w:abstractNumId w:val="40"/>
  </w:num>
  <w:num w:numId="36">
    <w:abstractNumId w:val="37"/>
  </w:num>
  <w:num w:numId="37">
    <w:abstractNumId w:val="42"/>
  </w:num>
  <w:num w:numId="38">
    <w:abstractNumId w:val="58"/>
  </w:num>
  <w:num w:numId="39">
    <w:abstractNumId w:val="73"/>
  </w:num>
  <w:num w:numId="40">
    <w:abstractNumId w:val="85"/>
  </w:num>
  <w:num w:numId="41">
    <w:abstractNumId w:val="33"/>
  </w:num>
  <w:num w:numId="42">
    <w:abstractNumId w:val="81"/>
  </w:num>
  <w:num w:numId="43">
    <w:abstractNumId w:val="88"/>
  </w:num>
  <w:num w:numId="44">
    <w:abstractNumId w:val="21"/>
  </w:num>
  <w:num w:numId="45">
    <w:abstractNumId w:val="82"/>
  </w:num>
  <w:num w:numId="46">
    <w:abstractNumId w:val="79"/>
  </w:num>
  <w:num w:numId="47">
    <w:abstractNumId w:val="45"/>
  </w:num>
  <w:num w:numId="48">
    <w:abstractNumId w:val="97"/>
  </w:num>
  <w:num w:numId="49">
    <w:abstractNumId w:val="69"/>
  </w:num>
  <w:num w:numId="50">
    <w:abstractNumId w:val="67"/>
  </w:num>
  <w:num w:numId="51">
    <w:abstractNumId w:val="55"/>
  </w:num>
  <w:num w:numId="52">
    <w:abstractNumId w:val="54"/>
  </w:num>
  <w:num w:numId="53">
    <w:abstractNumId w:val="11"/>
  </w:num>
  <w:num w:numId="54">
    <w:abstractNumId w:val="64"/>
  </w:num>
  <w:num w:numId="55">
    <w:abstractNumId w:val="29"/>
  </w:num>
  <w:num w:numId="56">
    <w:abstractNumId w:val="22"/>
  </w:num>
  <w:num w:numId="57">
    <w:abstractNumId w:val="16"/>
  </w:num>
  <w:num w:numId="58">
    <w:abstractNumId w:val="7"/>
  </w:num>
  <w:num w:numId="59">
    <w:abstractNumId w:val="23"/>
  </w:num>
  <w:num w:numId="60">
    <w:abstractNumId w:val="68"/>
  </w:num>
  <w:num w:numId="61">
    <w:abstractNumId w:val="78"/>
  </w:num>
  <w:num w:numId="62">
    <w:abstractNumId w:val="93"/>
  </w:num>
  <w:num w:numId="63">
    <w:abstractNumId w:val="39"/>
  </w:num>
  <w:num w:numId="64">
    <w:abstractNumId w:val="0"/>
  </w:num>
  <w:num w:numId="65">
    <w:abstractNumId w:val="83"/>
  </w:num>
  <w:num w:numId="66">
    <w:abstractNumId w:val="71"/>
  </w:num>
  <w:num w:numId="67">
    <w:abstractNumId w:val="99"/>
  </w:num>
  <w:num w:numId="68">
    <w:abstractNumId w:val="3"/>
  </w:num>
  <w:num w:numId="69">
    <w:abstractNumId w:val="63"/>
  </w:num>
  <w:num w:numId="70">
    <w:abstractNumId w:val="28"/>
  </w:num>
  <w:num w:numId="71">
    <w:abstractNumId w:val="59"/>
  </w:num>
  <w:num w:numId="72">
    <w:abstractNumId w:val="56"/>
  </w:num>
  <w:num w:numId="73">
    <w:abstractNumId w:val="74"/>
  </w:num>
  <w:num w:numId="74">
    <w:abstractNumId w:val="96"/>
  </w:num>
  <w:num w:numId="75">
    <w:abstractNumId w:val="80"/>
  </w:num>
  <w:num w:numId="76">
    <w:abstractNumId w:val="65"/>
  </w:num>
  <w:num w:numId="77">
    <w:abstractNumId w:val="98"/>
  </w:num>
  <w:num w:numId="78">
    <w:abstractNumId w:val="20"/>
  </w:num>
  <w:num w:numId="79">
    <w:abstractNumId w:val="34"/>
  </w:num>
  <w:num w:numId="80">
    <w:abstractNumId w:val="91"/>
  </w:num>
  <w:num w:numId="81">
    <w:abstractNumId w:val="30"/>
  </w:num>
  <w:num w:numId="82">
    <w:abstractNumId w:val="90"/>
  </w:num>
  <w:num w:numId="83">
    <w:abstractNumId w:val="76"/>
  </w:num>
  <w:num w:numId="84">
    <w:abstractNumId w:val="89"/>
  </w:num>
  <w:num w:numId="85">
    <w:abstractNumId w:val="44"/>
  </w:num>
  <w:num w:numId="86">
    <w:abstractNumId w:val="48"/>
  </w:num>
  <w:num w:numId="87">
    <w:abstractNumId w:val="4"/>
    <w:lvlOverride w:ilvl="0"/>
    <w:lvlOverride w:ilvl="1">
      <w:startOverride w:val="1"/>
    </w:lvlOverride>
    <w:lvlOverride w:ilvl="2"/>
    <w:lvlOverride w:ilvl="3"/>
    <w:lvlOverride w:ilvl="4"/>
    <w:lvlOverride w:ilvl="5"/>
    <w:lvlOverride w:ilvl="6"/>
    <w:lvlOverride w:ilvl="7"/>
    <w:lvlOverride w:ilvl="8"/>
  </w:num>
  <w:num w:numId="88">
    <w:abstractNumId w:val="7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2"/>
  </w:num>
  <w:num w:numId="90">
    <w:abstractNumId w:val="6"/>
  </w:num>
  <w:num w:numId="91">
    <w:abstractNumId w:val="61"/>
  </w:num>
  <w:num w:numId="92">
    <w:abstractNumId w:val="15"/>
  </w:num>
  <w:num w:numId="93">
    <w:abstractNumId w:val="43"/>
  </w:num>
  <w:num w:numId="94">
    <w:abstractNumId w:val="72"/>
  </w:num>
  <w:num w:numId="95">
    <w:abstractNumId w:val="24"/>
  </w:num>
  <w:num w:numId="96">
    <w:abstractNumId w:val="1"/>
  </w:num>
  <w:num w:numId="97">
    <w:abstractNumId w:val="14"/>
  </w:num>
  <w:num w:numId="98">
    <w:abstractNumId w:val="8"/>
  </w:num>
  <w:num w:numId="99">
    <w:abstractNumId w:val="53"/>
  </w:num>
  <w:num w:numId="100">
    <w:abstractNumId w:val="92"/>
  </w:num>
  <w:num w:numId="101">
    <w:abstractNumId w:val="62"/>
  </w:num>
  <w:num w:numId="102">
    <w:abstractNumId w:val="57"/>
  </w:num>
  <w:numIdMacAtCleanup w:val="10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anya Hernández">
    <w15:presenceInfo w15:providerId="Windows Live" w15:userId="58936412d1da04c5"/>
  </w15:person>
  <w15:person w15:author="Maria del Rosario Rocha Bernabe">
    <w15:presenceInfo w15:providerId="None" w15:userId="Maria del Rosario Rocha Berna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revisionView w:markup="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898"/>
    <w:rsid w:val="00001610"/>
    <w:rsid w:val="00007737"/>
    <w:rsid w:val="0001163D"/>
    <w:rsid w:val="00011E4E"/>
    <w:rsid w:val="00015B4E"/>
    <w:rsid w:val="000165FD"/>
    <w:rsid w:val="0001702A"/>
    <w:rsid w:val="0002009B"/>
    <w:rsid w:val="00020DD8"/>
    <w:rsid w:val="00022274"/>
    <w:rsid w:val="00023467"/>
    <w:rsid w:val="0002654B"/>
    <w:rsid w:val="000275CC"/>
    <w:rsid w:val="00033EB5"/>
    <w:rsid w:val="000346B5"/>
    <w:rsid w:val="00036CB4"/>
    <w:rsid w:val="000406B2"/>
    <w:rsid w:val="000413BE"/>
    <w:rsid w:val="00041AB6"/>
    <w:rsid w:val="00041ADD"/>
    <w:rsid w:val="00043C08"/>
    <w:rsid w:val="00044700"/>
    <w:rsid w:val="00046E5F"/>
    <w:rsid w:val="00047AB5"/>
    <w:rsid w:val="00051940"/>
    <w:rsid w:val="000523B5"/>
    <w:rsid w:val="0005370A"/>
    <w:rsid w:val="00055740"/>
    <w:rsid w:val="00055CA8"/>
    <w:rsid w:val="000560DF"/>
    <w:rsid w:val="00057336"/>
    <w:rsid w:val="0005770F"/>
    <w:rsid w:val="0006143D"/>
    <w:rsid w:val="00062A5A"/>
    <w:rsid w:val="000640B0"/>
    <w:rsid w:val="00071A50"/>
    <w:rsid w:val="0007325C"/>
    <w:rsid w:val="00073F76"/>
    <w:rsid w:val="000815A1"/>
    <w:rsid w:val="00082C3F"/>
    <w:rsid w:val="00084A87"/>
    <w:rsid w:val="000854A5"/>
    <w:rsid w:val="00086980"/>
    <w:rsid w:val="00086B36"/>
    <w:rsid w:val="00087559"/>
    <w:rsid w:val="0009304D"/>
    <w:rsid w:val="00093D97"/>
    <w:rsid w:val="00094BDF"/>
    <w:rsid w:val="00095068"/>
    <w:rsid w:val="00096DEC"/>
    <w:rsid w:val="0009708D"/>
    <w:rsid w:val="000974B8"/>
    <w:rsid w:val="00097EE5"/>
    <w:rsid w:val="000A45EA"/>
    <w:rsid w:val="000A5135"/>
    <w:rsid w:val="000A6C77"/>
    <w:rsid w:val="000A6C7D"/>
    <w:rsid w:val="000A7C5C"/>
    <w:rsid w:val="000B1C4A"/>
    <w:rsid w:val="000B2C39"/>
    <w:rsid w:val="000B2D0D"/>
    <w:rsid w:val="000B3231"/>
    <w:rsid w:val="000B396F"/>
    <w:rsid w:val="000C44C6"/>
    <w:rsid w:val="000C74C4"/>
    <w:rsid w:val="000C799A"/>
    <w:rsid w:val="000C7B47"/>
    <w:rsid w:val="000D2A30"/>
    <w:rsid w:val="000D36F0"/>
    <w:rsid w:val="000D3989"/>
    <w:rsid w:val="000D48EF"/>
    <w:rsid w:val="000D5369"/>
    <w:rsid w:val="000D5C29"/>
    <w:rsid w:val="000D7136"/>
    <w:rsid w:val="000E1E2F"/>
    <w:rsid w:val="000E7BD5"/>
    <w:rsid w:val="000F53E9"/>
    <w:rsid w:val="000F53F6"/>
    <w:rsid w:val="000F5D22"/>
    <w:rsid w:val="000F647A"/>
    <w:rsid w:val="001012C6"/>
    <w:rsid w:val="001036CF"/>
    <w:rsid w:val="0010493E"/>
    <w:rsid w:val="00107B33"/>
    <w:rsid w:val="00107F9D"/>
    <w:rsid w:val="00110C48"/>
    <w:rsid w:val="00113963"/>
    <w:rsid w:val="001155C1"/>
    <w:rsid w:val="001215A1"/>
    <w:rsid w:val="00121CB6"/>
    <w:rsid w:val="001231B9"/>
    <w:rsid w:val="001257F1"/>
    <w:rsid w:val="00125824"/>
    <w:rsid w:val="0012643D"/>
    <w:rsid w:val="001268C6"/>
    <w:rsid w:val="00127FF0"/>
    <w:rsid w:val="00130B4B"/>
    <w:rsid w:val="00131917"/>
    <w:rsid w:val="001323E7"/>
    <w:rsid w:val="00133027"/>
    <w:rsid w:val="00133DAE"/>
    <w:rsid w:val="00135617"/>
    <w:rsid w:val="00135CE7"/>
    <w:rsid w:val="00136D0A"/>
    <w:rsid w:val="00140F85"/>
    <w:rsid w:val="00141B43"/>
    <w:rsid w:val="00141FE9"/>
    <w:rsid w:val="0014321F"/>
    <w:rsid w:val="00143F2A"/>
    <w:rsid w:val="001441EA"/>
    <w:rsid w:val="00146398"/>
    <w:rsid w:val="001476F9"/>
    <w:rsid w:val="00147A34"/>
    <w:rsid w:val="00152CC9"/>
    <w:rsid w:val="001535DF"/>
    <w:rsid w:val="001566CF"/>
    <w:rsid w:val="001567E1"/>
    <w:rsid w:val="00157805"/>
    <w:rsid w:val="00157FBF"/>
    <w:rsid w:val="001607D4"/>
    <w:rsid w:val="0016265C"/>
    <w:rsid w:val="00163694"/>
    <w:rsid w:val="001652A5"/>
    <w:rsid w:val="001658BC"/>
    <w:rsid w:val="00166902"/>
    <w:rsid w:val="00167B38"/>
    <w:rsid w:val="001705DF"/>
    <w:rsid w:val="001722A1"/>
    <w:rsid w:val="001743E9"/>
    <w:rsid w:val="00176BC3"/>
    <w:rsid w:val="001771F2"/>
    <w:rsid w:val="00177584"/>
    <w:rsid w:val="001804CF"/>
    <w:rsid w:val="001813EE"/>
    <w:rsid w:val="00181539"/>
    <w:rsid w:val="00181580"/>
    <w:rsid w:val="00181971"/>
    <w:rsid w:val="001820C5"/>
    <w:rsid w:val="00184572"/>
    <w:rsid w:val="001855CF"/>
    <w:rsid w:val="0018710B"/>
    <w:rsid w:val="00190185"/>
    <w:rsid w:val="00191ECC"/>
    <w:rsid w:val="00193713"/>
    <w:rsid w:val="00195046"/>
    <w:rsid w:val="00196D4E"/>
    <w:rsid w:val="001A0012"/>
    <w:rsid w:val="001A0841"/>
    <w:rsid w:val="001A0D3D"/>
    <w:rsid w:val="001A0D69"/>
    <w:rsid w:val="001A4921"/>
    <w:rsid w:val="001B01BF"/>
    <w:rsid w:val="001B1543"/>
    <w:rsid w:val="001C0033"/>
    <w:rsid w:val="001C083F"/>
    <w:rsid w:val="001C0A35"/>
    <w:rsid w:val="001C0B77"/>
    <w:rsid w:val="001C1259"/>
    <w:rsid w:val="001C254D"/>
    <w:rsid w:val="001D1276"/>
    <w:rsid w:val="001D14F5"/>
    <w:rsid w:val="001D30C0"/>
    <w:rsid w:val="001D521A"/>
    <w:rsid w:val="001D5E25"/>
    <w:rsid w:val="001D6CF3"/>
    <w:rsid w:val="001D730C"/>
    <w:rsid w:val="001D757D"/>
    <w:rsid w:val="001D78B9"/>
    <w:rsid w:val="001E0389"/>
    <w:rsid w:val="001E5716"/>
    <w:rsid w:val="001E65FD"/>
    <w:rsid w:val="001F3618"/>
    <w:rsid w:val="00203236"/>
    <w:rsid w:val="00204A22"/>
    <w:rsid w:val="00206A90"/>
    <w:rsid w:val="0021083F"/>
    <w:rsid w:val="00210935"/>
    <w:rsid w:val="00214DF1"/>
    <w:rsid w:val="00215307"/>
    <w:rsid w:val="00215567"/>
    <w:rsid w:val="0021713A"/>
    <w:rsid w:val="00217BA6"/>
    <w:rsid w:val="00220E4E"/>
    <w:rsid w:val="002210F6"/>
    <w:rsid w:val="002219F0"/>
    <w:rsid w:val="00222A01"/>
    <w:rsid w:val="00222B34"/>
    <w:rsid w:val="00223E94"/>
    <w:rsid w:val="00225353"/>
    <w:rsid w:val="00230228"/>
    <w:rsid w:val="00230D58"/>
    <w:rsid w:val="002310B7"/>
    <w:rsid w:val="00232670"/>
    <w:rsid w:val="002333D9"/>
    <w:rsid w:val="0023379A"/>
    <w:rsid w:val="00236CFE"/>
    <w:rsid w:val="0023792B"/>
    <w:rsid w:val="002434F0"/>
    <w:rsid w:val="00243D9F"/>
    <w:rsid w:val="0024489B"/>
    <w:rsid w:val="002465AC"/>
    <w:rsid w:val="00247FA5"/>
    <w:rsid w:val="00250DD8"/>
    <w:rsid w:val="0025133E"/>
    <w:rsid w:val="002520B8"/>
    <w:rsid w:val="00253F70"/>
    <w:rsid w:val="002550F9"/>
    <w:rsid w:val="00255B97"/>
    <w:rsid w:val="002610D9"/>
    <w:rsid w:val="00262552"/>
    <w:rsid w:val="002627B2"/>
    <w:rsid w:val="00262C61"/>
    <w:rsid w:val="002661BE"/>
    <w:rsid w:val="0026755D"/>
    <w:rsid w:val="002710FA"/>
    <w:rsid w:val="002737D6"/>
    <w:rsid w:val="00273B88"/>
    <w:rsid w:val="00273F0E"/>
    <w:rsid w:val="0027534E"/>
    <w:rsid w:val="002764B3"/>
    <w:rsid w:val="00277278"/>
    <w:rsid w:val="0028137D"/>
    <w:rsid w:val="00283C01"/>
    <w:rsid w:val="00285EFA"/>
    <w:rsid w:val="002869C9"/>
    <w:rsid w:val="00287128"/>
    <w:rsid w:val="00291B96"/>
    <w:rsid w:val="00293214"/>
    <w:rsid w:val="00296D91"/>
    <w:rsid w:val="00297312"/>
    <w:rsid w:val="0029737E"/>
    <w:rsid w:val="00297BF4"/>
    <w:rsid w:val="002A02E9"/>
    <w:rsid w:val="002A124D"/>
    <w:rsid w:val="002A25B1"/>
    <w:rsid w:val="002A2784"/>
    <w:rsid w:val="002A4BD2"/>
    <w:rsid w:val="002A4F6B"/>
    <w:rsid w:val="002A5813"/>
    <w:rsid w:val="002A6261"/>
    <w:rsid w:val="002A645B"/>
    <w:rsid w:val="002A6F99"/>
    <w:rsid w:val="002B143F"/>
    <w:rsid w:val="002B1905"/>
    <w:rsid w:val="002B1B11"/>
    <w:rsid w:val="002B2947"/>
    <w:rsid w:val="002B7F05"/>
    <w:rsid w:val="002C03B6"/>
    <w:rsid w:val="002C0691"/>
    <w:rsid w:val="002C11E4"/>
    <w:rsid w:val="002C1ADA"/>
    <w:rsid w:val="002C1D71"/>
    <w:rsid w:val="002C3A2B"/>
    <w:rsid w:val="002C4213"/>
    <w:rsid w:val="002C48E8"/>
    <w:rsid w:val="002C623F"/>
    <w:rsid w:val="002C65E4"/>
    <w:rsid w:val="002D0072"/>
    <w:rsid w:val="002D1073"/>
    <w:rsid w:val="002D2EBD"/>
    <w:rsid w:val="002D300C"/>
    <w:rsid w:val="002D411E"/>
    <w:rsid w:val="002D45BC"/>
    <w:rsid w:val="002E17AF"/>
    <w:rsid w:val="002E1F20"/>
    <w:rsid w:val="002E2E7D"/>
    <w:rsid w:val="002E3256"/>
    <w:rsid w:val="002E3604"/>
    <w:rsid w:val="002F04A3"/>
    <w:rsid w:val="002F2A05"/>
    <w:rsid w:val="002F2B24"/>
    <w:rsid w:val="002F3274"/>
    <w:rsid w:val="002F3390"/>
    <w:rsid w:val="002F33B8"/>
    <w:rsid w:val="002F3495"/>
    <w:rsid w:val="002F4179"/>
    <w:rsid w:val="002F5608"/>
    <w:rsid w:val="0030139D"/>
    <w:rsid w:val="003028AB"/>
    <w:rsid w:val="00302B4A"/>
    <w:rsid w:val="00302C0F"/>
    <w:rsid w:val="00302DAE"/>
    <w:rsid w:val="00305E13"/>
    <w:rsid w:val="0030662B"/>
    <w:rsid w:val="003101A9"/>
    <w:rsid w:val="00310694"/>
    <w:rsid w:val="00312770"/>
    <w:rsid w:val="00312965"/>
    <w:rsid w:val="00314282"/>
    <w:rsid w:val="003152B0"/>
    <w:rsid w:val="00315F1E"/>
    <w:rsid w:val="00316CF8"/>
    <w:rsid w:val="00317908"/>
    <w:rsid w:val="00317BF4"/>
    <w:rsid w:val="00320C0B"/>
    <w:rsid w:val="00321E8F"/>
    <w:rsid w:val="003230C9"/>
    <w:rsid w:val="003234B2"/>
    <w:rsid w:val="0032477C"/>
    <w:rsid w:val="003250A7"/>
    <w:rsid w:val="003254FA"/>
    <w:rsid w:val="00327275"/>
    <w:rsid w:val="00330AB9"/>
    <w:rsid w:val="003342AD"/>
    <w:rsid w:val="00334BDB"/>
    <w:rsid w:val="00335812"/>
    <w:rsid w:val="003360DF"/>
    <w:rsid w:val="00336B10"/>
    <w:rsid w:val="00341A92"/>
    <w:rsid w:val="003433AA"/>
    <w:rsid w:val="00343AC3"/>
    <w:rsid w:val="003452E7"/>
    <w:rsid w:val="003454FA"/>
    <w:rsid w:val="00351760"/>
    <w:rsid w:val="0035210E"/>
    <w:rsid w:val="00352278"/>
    <w:rsid w:val="00355135"/>
    <w:rsid w:val="00363EE0"/>
    <w:rsid w:val="00364A44"/>
    <w:rsid w:val="00365F45"/>
    <w:rsid w:val="00366981"/>
    <w:rsid w:val="00370A4A"/>
    <w:rsid w:val="003743EC"/>
    <w:rsid w:val="00374F99"/>
    <w:rsid w:val="003765A6"/>
    <w:rsid w:val="003807F6"/>
    <w:rsid w:val="00380A97"/>
    <w:rsid w:val="00384517"/>
    <w:rsid w:val="003853B4"/>
    <w:rsid w:val="003866ED"/>
    <w:rsid w:val="003874BA"/>
    <w:rsid w:val="003879FC"/>
    <w:rsid w:val="00387DAD"/>
    <w:rsid w:val="003901D8"/>
    <w:rsid w:val="003904DE"/>
    <w:rsid w:val="00390C59"/>
    <w:rsid w:val="00390D7E"/>
    <w:rsid w:val="0039271F"/>
    <w:rsid w:val="0039305C"/>
    <w:rsid w:val="00395E79"/>
    <w:rsid w:val="003A02EA"/>
    <w:rsid w:val="003A0E94"/>
    <w:rsid w:val="003A4B8F"/>
    <w:rsid w:val="003A4F4B"/>
    <w:rsid w:val="003A6E22"/>
    <w:rsid w:val="003B4F6F"/>
    <w:rsid w:val="003B6D66"/>
    <w:rsid w:val="003C12C9"/>
    <w:rsid w:val="003C1A18"/>
    <w:rsid w:val="003C4501"/>
    <w:rsid w:val="003C513A"/>
    <w:rsid w:val="003C607D"/>
    <w:rsid w:val="003D294C"/>
    <w:rsid w:val="003D2E7B"/>
    <w:rsid w:val="003D32E3"/>
    <w:rsid w:val="003D337C"/>
    <w:rsid w:val="003D3996"/>
    <w:rsid w:val="003D3C86"/>
    <w:rsid w:val="003D48A9"/>
    <w:rsid w:val="003D55A0"/>
    <w:rsid w:val="003D71B8"/>
    <w:rsid w:val="003D721E"/>
    <w:rsid w:val="003D77D6"/>
    <w:rsid w:val="003D7AC7"/>
    <w:rsid w:val="003E1496"/>
    <w:rsid w:val="003E1D42"/>
    <w:rsid w:val="003E2579"/>
    <w:rsid w:val="003E2B1A"/>
    <w:rsid w:val="003E30A8"/>
    <w:rsid w:val="003E51E9"/>
    <w:rsid w:val="003E681A"/>
    <w:rsid w:val="003E704D"/>
    <w:rsid w:val="003E7345"/>
    <w:rsid w:val="003E751F"/>
    <w:rsid w:val="003F127E"/>
    <w:rsid w:val="003F3585"/>
    <w:rsid w:val="003F3D39"/>
    <w:rsid w:val="003F4842"/>
    <w:rsid w:val="003F5751"/>
    <w:rsid w:val="003F5B00"/>
    <w:rsid w:val="003F5B46"/>
    <w:rsid w:val="003F6906"/>
    <w:rsid w:val="003F7296"/>
    <w:rsid w:val="00402D29"/>
    <w:rsid w:val="00405339"/>
    <w:rsid w:val="00405704"/>
    <w:rsid w:val="004062CC"/>
    <w:rsid w:val="00411513"/>
    <w:rsid w:val="004136E7"/>
    <w:rsid w:val="004157EE"/>
    <w:rsid w:val="004168BC"/>
    <w:rsid w:val="004174BE"/>
    <w:rsid w:val="00422241"/>
    <w:rsid w:val="004229BC"/>
    <w:rsid w:val="00422FD8"/>
    <w:rsid w:val="00424C25"/>
    <w:rsid w:val="004258A6"/>
    <w:rsid w:val="00426548"/>
    <w:rsid w:val="00431898"/>
    <w:rsid w:val="00431EFC"/>
    <w:rsid w:val="004330BC"/>
    <w:rsid w:val="0043604C"/>
    <w:rsid w:val="00437CA7"/>
    <w:rsid w:val="004436D0"/>
    <w:rsid w:val="00445D2B"/>
    <w:rsid w:val="0045061A"/>
    <w:rsid w:val="00453155"/>
    <w:rsid w:val="00453BB1"/>
    <w:rsid w:val="004545C4"/>
    <w:rsid w:val="0045481D"/>
    <w:rsid w:val="00456AA7"/>
    <w:rsid w:val="004613A1"/>
    <w:rsid w:val="0046194E"/>
    <w:rsid w:val="0046314A"/>
    <w:rsid w:val="00464193"/>
    <w:rsid w:val="00466B72"/>
    <w:rsid w:val="00471540"/>
    <w:rsid w:val="004750F0"/>
    <w:rsid w:val="00475D8C"/>
    <w:rsid w:val="00477EC7"/>
    <w:rsid w:val="00480511"/>
    <w:rsid w:val="00480587"/>
    <w:rsid w:val="00481733"/>
    <w:rsid w:val="00482E5E"/>
    <w:rsid w:val="00486C32"/>
    <w:rsid w:val="004872A5"/>
    <w:rsid w:val="004949E0"/>
    <w:rsid w:val="00496258"/>
    <w:rsid w:val="004A02B3"/>
    <w:rsid w:val="004A1AF3"/>
    <w:rsid w:val="004A48E6"/>
    <w:rsid w:val="004A564F"/>
    <w:rsid w:val="004A5D6C"/>
    <w:rsid w:val="004B071C"/>
    <w:rsid w:val="004B0E71"/>
    <w:rsid w:val="004B13D5"/>
    <w:rsid w:val="004B1513"/>
    <w:rsid w:val="004B2D94"/>
    <w:rsid w:val="004B359E"/>
    <w:rsid w:val="004B4E1C"/>
    <w:rsid w:val="004B6D0E"/>
    <w:rsid w:val="004B7937"/>
    <w:rsid w:val="004C2D73"/>
    <w:rsid w:val="004C385F"/>
    <w:rsid w:val="004C4B60"/>
    <w:rsid w:val="004C5BFA"/>
    <w:rsid w:val="004C765A"/>
    <w:rsid w:val="004D4431"/>
    <w:rsid w:val="004D471A"/>
    <w:rsid w:val="004D79FA"/>
    <w:rsid w:val="004E15A4"/>
    <w:rsid w:val="004E1E07"/>
    <w:rsid w:val="004E298C"/>
    <w:rsid w:val="004E2F04"/>
    <w:rsid w:val="004E4A00"/>
    <w:rsid w:val="004E75D6"/>
    <w:rsid w:val="004E78DB"/>
    <w:rsid w:val="004F46A0"/>
    <w:rsid w:val="005002B2"/>
    <w:rsid w:val="005017B8"/>
    <w:rsid w:val="00501E9B"/>
    <w:rsid w:val="00502B80"/>
    <w:rsid w:val="005036EE"/>
    <w:rsid w:val="005049DB"/>
    <w:rsid w:val="00504FA3"/>
    <w:rsid w:val="00505680"/>
    <w:rsid w:val="00506FE7"/>
    <w:rsid w:val="0050765C"/>
    <w:rsid w:val="00510FA1"/>
    <w:rsid w:val="00511FB3"/>
    <w:rsid w:val="00512084"/>
    <w:rsid w:val="00512DCF"/>
    <w:rsid w:val="00517176"/>
    <w:rsid w:val="00520783"/>
    <w:rsid w:val="00521375"/>
    <w:rsid w:val="0052234C"/>
    <w:rsid w:val="00522765"/>
    <w:rsid w:val="0052295E"/>
    <w:rsid w:val="00522D01"/>
    <w:rsid w:val="00523491"/>
    <w:rsid w:val="0052529C"/>
    <w:rsid w:val="00525D97"/>
    <w:rsid w:val="00531823"/>
    <w:rsid w:val="005319C7"/>
    <w:rsid w:val="0053221B"/>
    <w:rsid w:val="00532405"/>
    <w:rsid w:val="005333DB"/>
    <w:rsid w:val="00534B90"/>
    <w:rsid w:val="00537306"/>
    <w:rsid w:val="005404FA"/>
    <w:rsid w:val="00540E1F"/>
    <w:rsid w:val="00540E28"/>
    <w:rsid w:val="005436D0"/>
    <w:rsid w:val="00543A47"/>
    <w:rsid w:val="00543EFE"/>
    <w:rsid w:val="00544ABB"/>
    <w:rsid w:val="005450C7"/>
    <w:rsid w:val="00547448"/>
    <w:rsid w:val="00547BA5"/>
    <w:rsid w:val="005520F5"/>
    <w:rsid w:val="005530B2"/>
    <w:rsid w:val="00553653"/>
    <w:rsid w:val="00561400"/>
    <w:rsid w:val="00562D1E"/>
    <w:rsid w:val="00563094"/>
    <w:rsid w:val="00564E83"/>
    <w:rsid w:val="0056504D"/>
    <w:rsid w:val="00565CC2"/>
    <w:rsid w:val="0057098D"/>
    <w:rsid w:val="00572F7C"/>
    <w:rsid w:val="00573DFD"/>
    <w:rsid w:val="00574D22"/>
    <w:rsid w:val="00576A56"/>
    <w:rsid w:val="005777E2"/>
    <w:rsid w:val="005814A4"/>
    <w:rsid w:val="00582771"/>
    <w:rsid w:val="005868CB"/>
    <w:rsid w:val="0059176F"/>
    <w:rsid w:val="00593A19"/>
    <w:rsid w:val="00594791"/>
    <w:rsid w:val="00594DC7"/>
    <w:rsid w:val="00595E6D"/>
    <w:rsid w:val="005A03A6"/>
    <w:rsid w:val="005A117D"/>
    <w:rsid w:val="005A17C1"/>
    <w:rsid w:val="005A2429"/>
    <w:rsid w:val="005A364D"/>
    <w:rsid w:val="005A37FF"/>
    <w:rsid w:val="005A418A"/>
    <w:rsid w:val="005A4C70"/>
    <w:rsid w:val="005A5108"/>
    <w:rsid w:val="005A777B"/>
    <w:rsid w:val="005A7AC8"/>
    <w:rsid w:val="005B1345"/>
    <w:rsid w:val="005B19BC"/>
    <w:rsid w:val="005B2C04"/>
    <w:rsid w:val="005B6875"/>
    <w:rsid w:val="005C2D29"/>
    <w:rsid w:val="005C2DCE"/>
    <w:rsid w:val="005C3FD8"/>
    <w:rsid w:val="005C425D"/>
    <w:rsid w:val="005C5A9D"/>
    <w:rsid w:val="005C6296"/>
    <w:rsid w:val="005C7E7A"/>
    <w:rsid w:val="005C7F8C"/>
    <w:rsid w:val="005D1373"/>
    <w:rsid w:val="005D2E3E"/>
    <w:rsid w:val="005D2ED2"/>
    <w:rsid w:val="005D50F9"/>
    <w:rsid w:val="005E0A0B"/>
    <w:rsid w:val="005E4946"/>
    <w:rsid w:val="005E6164"/>
    <w:rsid w:val="005E7C33"/>
    <w:rsid w:val="005F0627"/>
    <w:rsid w:val="005F0F67"/>
    <w:rsid w:val="005F19BF"/>
    <w:rsid w:val="005F2944"/>
    <w:rsid w:val="005F4F93"/>
    <w:rsid w:val="005F50B8"/>
    <w:rsid w:val="005F6227"/>
    <w:rsid w:val="005F7A71"/>
    <w:rsid w:val="005F7ECE"/>
    <w:rsid w:val="00600B00"/>
    <w:rsid w:val="00604603"/>
    <w:rsid w:val="00604670"/>
    <w:rsid w:val="00604AD7"/>
    <w:rsid w:val="006063D3"/>
    <w:rsid w:val="00607836"/>
    <w:rsid w:val="0060792F"/>
    <w:rsid w:val="00611E08"/>
    <w:rsid w:val="00611F67"/>
    <w:rsid w:val="00620FE0"/>
    <w:rsid w:val="00622AF3"/>
    <w:rsid w:val="00625D3C"/>
    <w:rsid w:val="006301F2"/>
    <w:rsid w:val="006302FA"/>
    <w:rsid w:val="00630434"/>
    <w:rsid w:val="00632FB5"/>
    <w:rsid w:val="00635A96"/>
    <w:rsid w:val="00635E10"/>
    <w:rsid w:val="00640107"/>
    <w:rsid w:val="006416D8"/>
    <w:rsid w:val="006425A2"/>
    <w:rsid w:val="00643656"/>
    <w:rsid w:val="00643BFE"/>
    <w:rsid w:val="00647980"/>
    <w:rsid w:val="00647CDE"/>
    <w:rsid w:val="00654F13"/>
    <w:rsid w:val="00657DF7"/>
    <w:rsid w:val="00657F51"/>
    <w:rsid w:val="006634D3"/>
    <w:rsid w:val="00663BDA"/>
    <w:rsid w:val="00670F8D"/>
    <w:rsid w:val="006718DC"/>
    <w:rsid w:val="00672226"/>
    <w:rsid w:val="0067314D"/>
    <w:rsid w:val="00673394"/>
    <w:rsid w:val="00675229"/>
    <w:rsid w:val="00675607"/>
    <w:rsid w:val="00675684"/>
    <w:rsid w:val="00675A96"/>
    <w:rsid w:val="00676D6C"/>
    <w:rsid w:val="00676FF4"/>
    <w:rsid w:val="00682FA4"/>
    <w:rsid w:val="006836BC"/>
    <w:rsid w:val="006847DD"/>
    <w:rsid w:val="006851BF"/>
    <w:rsid w:val="00687176"/>
    <w:rsid w:val="006904FD"/>
    <w:rsid w:val="00692464"/>
    <w:rsid w:val="00692B1C"/>
    <w:rsid w:val="00693317"/>
    <w:rsid w:val="0069343E"/>
    <w:rsid w:val="006A3085"/>
    <w:rsid w:val="006A424D"/>
    <w:rsid w:val="006A4711"/>
    <w:rsid w:val="006A4CF1"/>
    <w:rsid w:val="006A6450"/>
    <w:rsid w:val="006A75B7"/>
    <w:rsid w:val="006B3307"/>
    <w:rsid w:val="006B3AAD"/>
    <w:rsid w:val="006B5CEB"/>
    <w:rsid w:val="006C0737"/>
    <w:rsid w:val="006C0988"/>
    <w:rsid w:val="006C1496"/>
    <w:rsid w:val="006C1B22"/>
    <w:rsid w:val="006C48E8"/>
    <w:rsid w:val="006C5312"/>
    <w:rsid w:val="006C68C3"/>
    <w:rsid w:val="006D01D0"/>
    <w:rsid w:val="006D3121"/>
    <w:rsid w:val="006D73CC"/>
    <w:rsid w:val="006E0D70"/>
    <w:rsid w:val="006E1D2F"/>
    <w:rsid w:val="006E206E"/>
    <w:rsid w:val="006E27B5"/>
    <w:rsid w:val="006F09B4"/>
    <w:rsid w:val="006F15CF"/>
    <w:rsid w:val="006F2DF3"/>
    <w:rsid w:val="006F454B"/>
    <w:rsid w:val="006F58BA"/>
    <w:rsid w:val="006F7DB9"/>
    <w:rsid w:val="00700ACC"/>
    <w:rsid w:val="007017B4"/>
    <w:rsid w:val="00702E4B"/>
    <w:rsid w:val="00702F08"/>
    <w:rsid w:val="0070359D"/>
    <w:rsid w:val="00707525"/>
    <w:rsid w:val="00710EBE"/>
    <w:rsid w:val="00711082"/>
    <w:rsid w:val="00713A0C"/>
    <w:rsid w:val="0071490F"/>
    <w:rsid w:val="00714CF4"/>
    <w:rsid w:val="007152E3"/>
    <w:rsid w:val="007161C9"/>
    <w:rsid w:val="00716A7E"/>
    <w:rsid w:val="007215AE"/>
    <w:rsid w:val="007217A0"/>
    <w:rsid w:val="00723AEF"/>
    <w:rsid w:val="00726107"/>
    <w:rsid w:val="007343C4"/>
    <w:rsid w:val="007347CD"/>
    <w:rsid w:val="00734D31"/>
    <w:rsid w:val="0073635B"/>
    <w:rsid w:val="007410C0"/>
    <w:rsid w:val="00741369"/>
    <w:rsid w:val="00741943"/>
    <w:rsid w:val="00742CE6"/>
    <w:rsid w:val="00742EA7"/>
    <w:rsid w:val="00743475"/>
    <w:rsid w:val="007436C5"/>
    <w:rsid w:val="00743E32"/>
    <w:rsid w:val="00743F70"/>
    <w:rsid w:val="007472CE"/>
    <w:rsid w:val="007477B4"/>
    <w:rsid w:val="007479FD"/>
    <w:rsid w:val="00750721"/>
    <w:rsid w:val="00750A35"/>
    <w:rsid w:val="00752150"/>
    <w:rsid w:val="007521BC"/>
    <w:rsid w:val="00752292"/>
    <w:rsid w:val="0075253F"/>
    <w:rsid w:val="00754136"/>
    <w:rsid w:val="007615E5"/>
    <w:rsid w:val="007642BF"/>
    <w:rsid w:val="00764F61"/>
    <w:rsid w:val="00766DD2"/>
    <w:rsid w:val="00767B8C"/>
    <w:rsid w:val="0077047F"/>
    <w:rsid w:val="00770CFA"/>
    <w:rsid w:val="00771924"/>
    <w:rsid w:val="007720EB"/>
    <w:rsid w:val="00772CE9"/>
    <w:rsid w:val="00774A07"/>
    <w:rsid w:val="00774D2E"/>
    <w:rsid w:val="00775506"/>
    <w:rsid w:val="00777661"/>
    <w:rsid w:val="0078193E"/>
    <w:rsid w:val="007838C6"/>
    <w:rsid w:val="007852D2"/>
    <w:rsid w:val="00785686"/>
    <w:rsid w:val="00786B49"/>
    <w:rsid w:val="0078765C"/>
    <w:rsid w:val="00790E37"/>
    <w:rsid w:val="00792045"/>
    <w:rsid w:val="007935B8"/>
    <w:rsid w:val="0079481F"/>
    <w:rsid w:val="00794C92"/>
    <w:rsid w:val="007A106C"/>
    <w:rsid w:val="007A2A69"/>
    <w:rsid w:val="007A3B25"/>
    <w:rsid w:val="007A529E"/>
    <w:rsid w:val="007B1FF0"/>
    <w:rsid w:val="007B33BB"/>
    <w:rsid w:val="007B5B53"/>
    <w:rsid w:val="007B71DC"/>
    <w:rsid w:val="007B7D3E"/>
    <w:rsid w:val="007C0524"/>
    <w:rsid w:val="007C1511"/>
    <w:rsid w:val="007C32CC"/>
    <w:rsid w:val="007C34AD"/>
    <w:rsid w:val="007C3A1C"/>
    <w:rsid w:val="007C5F7E"/>
    <w:rsid w:val="007D10ED"/>
    <w:rsid w:val="007D1E69"/>
    <w:rsid w:val="007D45EA"/>
    <w:rsid w:val="007D4675"/>
    <w:rsid w:val="007D6629"/>
    <w:rsid w:val="007E307F"/>
    <w:rsid w:val="007E32E3"/>
    <w:rsid w:val="007E4084"/>
    <w:rsid w:val="007F2D13"/>
    <w:rsid w:val="007F3D7B"/>
    <w:rsid w:val="007F4F1B"/>
    <w:rsid w:val="007F6805"/>
    <w:rsid w:val="00801D87"/>
    <w:rsid w:val="00802625"/>
    <w:rsid w:val="00803B69"/>
    <w:rsid w:val="00803CF0"/>
    <w:rsid w:val="00804400"/>
    <w:rsid w:val="00805626"/>
    <w:rsid w:val="0080749F"/>
    <w:rsid w:val="00807F8D"/>
    <w:rsid w:val="008125E0"/>
    <w:rsid w:val="008157FF"/>
    <w:rsid w:val="008163B2"/>
    <w:rsid w:val="00817588"/>
    <w:rsid w:val="00822F58"/>
    <w:rsid w:val="00823848"/>
    <w:rsid w:val="00830638"/>
    <w:rsid w:val="00830665"/>
    <w:rsid w:val="008319A6"/>
    <w:rsid w:val="00831C6D"/>
    <w:rsid w:val="00833DA8"/>
    <w:rsid w:val="00835375"/>
    <w:rsid w:val="0083700E"/>
    <w:rsid w:val="008372D5"/>
    <w:rsid w:val="008374B2"/>
    <w:rsid w:val="00842BF0"/>
    <w:rsid w:val="0084346B"/>
    <w:rsid w:val="008457B8"/>
    <w:rsid w:val="00846A3F"/>
    <w:rsid w:val="00847073"/>
    <w:rsid w:val="0085254D"/>
    <w:rsid w:val="008526E2"/>
    <w:rsid w:val="00854040"/>
    <w:rsid w:val="00855126"/>
    <w:rsid w:val="0085624D"/>
    <w:rsid w:val="008562A9"/>
    <w:rsid w:val="00857AA3"/>
    <w:rsid w:val="00857B8B"/>
    <w:rsid w:val="00860BC4"/>
    <w:rsid w:val="00860FA5"/>
    <w:rsid w:val="008620E5"/>
    <w:rsid w:val="008620E7"/>
    <w:rsid w:val="00862C1D"/>
    <w:rsid w:val="00863679"/>
    <w:rsid w:val="00866763"/>
    <w:rsid w:val="00867349"/>
    <w:rsid w:val="00872FB5"/>
    <w:rsid w:val="0088089C"/>
    <w:rsid w:val="00882D38"/>
    <w:rsid w:val="00883882"/>
    <w:rsid w:val="00887D55"/>
    <w:rsid w:val="00890A25"/>
    <w:rsid w:val="00891B78"/>
    <w:rsid w:val="00891BF0"/>
    <w:rsid w:val="00892550"/>
    <w:rsid w:val="00895683"/>
    <w:rsid w:val="00896E81"/>
    <w:rsid w:val="00896EE8"/>
    <w:rsid w:val="00897767"/>
    <w:rsid w:val="00897891"/>
    <w:rsid w:val="008A10A9"/>
    <w:rsid w:val="008A38F6"/>
    <w:rsid w:val="008A3945"/>
    <w:rsid w:val="008A56C0"/>
    <w:rsid w:val="008B1E2D"/>
    <w:rsid w:val="008B41E5"/>
    <w:rsid w:val="008B6806"/>
    <w:rsid w:val="008B6FD8"/>
    <w:rsid w:val="008C0825"/>
    <w:rsid w:val="008C1944"/>
    <w:rsid w:val="008C263A"/>
    <w:rsid w:val="008C37AF"/>
    <w:rsid w:val="008C78ED"/>
    <w:rsid w:val="008D3FA1"/>
    <w:rsid w:val="008D699B"/>
    <w:rsid w:val="008E00BD"/>
    <w:rsid w:val="008E21BA"/>
    <w:rsid w:val="008E29E7"/>
    <w:rsid w:val="008E4210"/>
    <w:rsid w:val="008E44A4"/>
    <w:rsid w:val="008E7D75"/>
    <w:rsid w:val="008E7F3F"/>
    <w:rsid w:val="008F1212"/>
    <w:rsid w:val="008F408B"/>
    <w:rsid w:val="008F77B8"/>
    <w:rsid w:val="00901D5B"/>
    <w:rsid w:val="00902924"/>
    <w:rsid w:val="00904827"/>
    <w:rsid w:val="00904EB9"/>
    <w:rsid w:val="00907221"/>
    <w:rsid w:val="00912168"/>
    <w:rsid w:val="00914D52"/>
    <w:rsid w:val="009245B3"/>
    <w:rsid w:val="009258E0"/>
    <w:rsid w:val="00926F44"/>
    <w:rsid w:val="009276B1"/>
    <w:rsid w:val="00927A1D"/>
    <w:rsid w:val="0093118A"/>
    <w:rsid w:val="0094003B"/>
    <w:rsid w:val="00940A2B"/>
    <w:rsid w:val="00940D0B"/>
    <w:rsid w:val="00940D20"/>
    <w:rsid w:val="00942616"/>
    <w:rsid w:val="00942704"/>
    <w:rsid w:val="009449B9"/>
    <w:rsid w:val="0094513C"/>
    <w:rsid w:val="009455BB"/>
    <w:rsid w:val="00947DB7"/>
    <w:rsid w:val="00951725"/>
    <w:rsid w:val="00951CD5"/>
    <w:rsid w:val="00953C8F"/>
    <w:rsid w:val="00956221"/>
    <w:rsid w:val="00960691"/>
    <w:rsid w:val="00962473"/>
    <w:rsid w:val="009627A7"/>
    <w:rsid w:val="00972068"/>
    <w:rsid w:val="009726BE"/>
    <w:rsid w:val="009742DD"/>
    <w:rsid w:val="009749ED"/>
    <w:rsid w:val="00980507"/>
    <w:rsid w:val="009809BA"/>
    <w:rsid w:val="00983F98"/>
    <w:rsid w:val="0098575B"/>
    <w:rsid w:val="00985DFF"/>
    <w:rsid w:val="00986424"/>
    <w:rsid w:val="0099059C"/>
    <w:rsid w:val="00991424"/>
    <w:rsid w:val="00991942"/>
    <w:rsid w:val="0099364B"/>
    <w:rsid w:val="0099412F"/>
    <w:rsid w:val="009946C1"/>
    <w:rsid w:val="009A0153"/>
    <w:rsid w:val="009A0CF9"/>
    <w:rsid w:val="009A469E"/>
    <w:rsid w:val="009A49D4"/>
    <w:rsid w:val="009A539F"/>
    <w:rsid w:val="009A5B06"/>
    <w:rsid w:val="009B0C78"/>
    <w:rsid w:val="009B454E"/>
    <w:rsid w:val="009B5614"/>
    <w:rsid w:val="009B57B6"/>
    <w:rsid w:val="009B75F3"/>
    <w:rsid w:val="009B7B4C"/>
    <w:rsid w:val="009C0E45"/>
    <w:rsid w:val="009C266D"/>
    <w:rsid w:val="009C289A"/>
    <w:rsid w:val="009C4935"/>
    <w:rsid w:val="009C5ACD"/>
    <w:rsid w:val="009C62B7"/>
    <w:rsid w:val="009D1166"/>
    <w:rsid w:val="009D15D5"/>
    <w:rsid w:val="009D20B1"/>
    <w:rsid w:val="009D3839"/>
    <w:rsid w:val="009D3E9B"/>
    <w:rsid w:val="009D5AAB"/>
    <w:rsid w:val="009D63D3"/>
    <w:rsid w:val="009D6D13"/>
    <w:rsid w:val="009E0A56"/>
    <w:rsid w:val="009E1675"/>
    <w:rsid w:val="009E4A55"/>
    <w:rsid w:val="009E5772"/>
    <w:rsid w:val="009E7730"/>
    <w:rsid w:val="009E77C0"/>
    <w:rsid w:val="009F03B9"/>
    <w:rsid w:val="009F1CA2"/>
    <w:rsid w:val="009F2183"/>
    <w:rsid w:val="009F448E"/>
    <w:rsid w:val="009F5D25"/>
    <w:rsid w:val="00A00529"/>
    <w:rsid w:val="00A0087D"/>
    <w:rsid w:val="00A00EFC"/>
    <w:rsid w:val="00A02267"/>
    <w:rsid w:val="00A031CC"/>
    <w:rsid w:val="00A03793"/>
    <w:rsid w:val="00A04831"/>
    <w:rsid w:val="00A05284"/>
    <w:rsid w:val="00A0535E"/>
    <w:rsid w:val="00A05364"/>
    <w:rsid w:val="00A0538D"/>
    <w:rsid w:val="00A077E8"/>
    <w:rsid w:val="00A105CC"/>
    <w:rsid w:val="00A10FC4"/>
    <w:rsid w:val="00A1152D"/>
    <w:rsid w:val="00A1201F"/>
    <w:rsid w:val="00A141BF"/>
    <w:rsid w:val="00A14522"/>
    <w:rsid w:val="00A15ECB"/>
    <w:rsid w:val="00A160FB"/>
    <w:rsid w:val="00A21477"/>
    <w:rsid w:val="00A25010"/>
    <w:rsid w:val="00A26535"/>
    <w:rsid w:val="00A34ED8"/>
    <w:rsid w:val="00A352B4"/>
    <w:rsid w:val="00A369D6"/>
    <w:rsid w:val="00A36B3E"/>
    <w:rsid w:val="00A36EE8"/>
    <w:rsid w:val="00A37D38"/>
    <w:rsid w:val="00A40FE9"/>
    <w:rsid w:val="00A413EA"/>
    <w:rsid w:val="00A423BD"/>
    <w:rsid w:val="00A4311F"/>
    <w:rsid w:val="00A4357A"/>
    <w:rsid w:val="00A439E2"/>
    <w:rsid w:val="00A44825"/>
    <w:rsid w:val="00A453B3"/>
    <w:rsid w:val="00A4659D"/>
    <w:rsid w:val="00A47A1A"/>
    <w:rsid w:val="00A52D2A"/>
    <w:rsid w:val="00A53D11"/>
    <w:rsid w:val="00A55A5A"/>
    <w:rsid w:val="00A56F62"/>
    <w:rsid w:val="00A606D3"/>
    <w:rsid w:val="00A61741"/>
    <w:rsid w:val="00A635D5"/>
    <w:rsid w:val="00A67195"/>
    <w:rsid w:val="00A67D6E"/>
    <w:rsid w:val="00A705DA"/>
    <w:rsid w:val="00A752AF"/>
    <w:rsid w:val="00A77019"/>
    <w:rsid w:val="00A804E5"/>
    <w:rsid w:val="00A80FA7"/>
    <w:rsid w:val="00A8103A"/>
    <w:rsid w:val="00A83A78"/>
    <w:rsid w:val="00A85E62"/>
    <w:rsid w:val="00A86AE7"/>
    <w:rsid w:val="00A9520D"/>
    <w:rsid w:val="00A958E2"/>
    <w:rsid w:val="00A96A5E"/>
    <w:rsid w:val="00A96DA9"/>
    <w:rsid w:val="00AA0170"/>
    <w:rsid w:val="00AA2108"/>
    <w:rsid w:val="00AA25DA"/>
    <w:rsid w:val="00AA44E8"/>
    <w:rsid w:val="00AA6DCA"/>
    <w:rsid w:val="00AA7E8D"/>
    <w:rsid w:val="00AB0042"/>
    <w:rsid w:val="00AB0B49"/>
    <w:rsid w:val="00AB2CA9"/>
    <w:rsid w:val="00AB30CD"/>
    <w:rsid w:val="00AC041A"/>
    <w:rsid w:val="00AC09E7"/>
    <w:rsid w:val="00AC1909"/>
    <w:rsid w:val="00AC4340"/>
    <w:rsid w:val="00AC5B89"/>
    <w:rsid w:val="00AC5D3B"/>
    <w:rsid w:val="00AC7A6A"/>
    <w:rsid w:val="00AD2FDE"/>
    <w:rsid w:val="00AD528D"/>
    <w:rsid w:val="00AE0A4D"/>
    <w:rsid w:val="00AE2182"/>
    <w:rsid w:val="00AE7278"/>
    <w:rsid w:val="00AE786C"/>
    <w:rsid w:val="00AF0764"/>
    <w:rsid w:val="00AF1706"/>
    <w:rsid w:val="00AF386C"/>
    <w:rsid w:val="00AF3B7E"/>
    <w:rsid w:val="00AF5818"/>
    <w:rsid w:val="00AF5ECD"/>
    <w:rsid w:val="00AF638E"/>
    <w:rsid w:val="00AF6646"/>
    <w:rsid w:val="00B01D6B"/>
    <w:rsid w:val="00B03877"/>
    <w:rsid w:val="00B04224"/>
    <w:rsid w:val="00B04828"/>
    <w:rsid w:val="00B05C2C"/>
    <w:rsid w:val="00B05CD6"/>
    <w:rsid w:val="00B066EB"/>
    <w:rsid w:val="00B06925"/>
    <w:rsid w:val="00B07404"/>
    <w:rsid w:val="00B07902"/>
    <w:rsid w:val="00B166BF"/>
    <w:rsid w:val="00B177D0"/>
    <w:rsid w:val="00B202FA"/>
    <w:rsid w:val="00B221EE"/>
    <w:rsid w:val="00B24167"/>
    <w:rsid w:val="00B25B24"/>
    <w:rsid w:val="00B26DE8"/>
    <w:rsid w:val="00B26FF2"/>
    <w:rsid w:val="00B2718A"/>
    <w:rsid w:val="00B3232E"/>
    <w:rsid w:val="00B325C7"/>
    <w:rsid w:val="00B32C45"/>
    <w:rsid w:val="00B33F7D"/>
    <w:rsid w:val="00B34EE2"/>
    <w:rsid w:val="00B34EE4"/>
    <w:rsid w:val="00B36CEE"/>
    <w:rsid w:val="00B407A2"/>
    <w:rsid w:val="00B44757"/>
    <w:rsid w:val="00B464BF"/>
    <w:rsid w:val="00B50A47"/>
    <w:rsid w:val="00B521C6"/>
    <w:rsid w:val="00B538F3"/>
    <w:rsid w:val="00B54C87"/>
    <w:rsid w:val="00B57719"/>
    <w:rsid w:val="00B62DBF"/>
    <w:rsid w:val="00B64131"/>
    <w:rsid w:val="00B65937"/>
    <w:rsid w:val="00B7017A"/>
    <w:rsid w:val="00B71102"/>
    <w:rsid w:val="00B7323C"/>
    <w:rsid w:val="00B748B8"/>
    <w:rsid w:val="00B75C9A"/>
    <w:rsid w:val="00B75DB6"/>
    <w:rsid w:val="00B777A8"/>
    <w:rsid w:val="00B8227A"/>
    <w:rsid w:val="00B854D6"/>
    <w:rsid w:val="00B85BE0"/>
    <w:rsid w:val="00B90A04"/>
    <w:rsid w:val="00B90CF0"/>
    <w:rsid w:val="00B91300"/>
    <w:rsid w:val="00B91A81"/>
    <w:rsid w:val="00B93B9C"/>
    <w:rsid w:val="00B96251"/>
    <w:rsid w:val="00BA067C"/>
    <w:rsid w:val="00BA0696"/>
    <w:rsid w:val="00BA0B15"/>
    <w:rsid w:val="00BA0F9D"/>
    <w:rsid w:val="00BA3DFC"/>
    <w:rsid w:val="00BA59BF"/>
    <w:rsid w:val="00BA6392"/>
    <w:rsid w:val="00BB0B47"/>
    <w:rsid w:val="00BB39EC"/>
    <w:rsid w:val="00BB3F8B"/>
    <w:rsid w:val="00BB43C8"/>
    <w:rsid w:val="00BC09AA"/>
    <w:rsid w:val="00BC0F55"/>
    <w:rsid w:val="00BC34A0"/>
    <w:rsid w:val="00BC4439"/>
    <w:rsid w:val="00BC5C68"/>
    <w:rsid w:val="00BC6AE9"/>
    <w:rsid w:val="00BC7699"/>
    <w:rsid w:val="00BC76F3"/>
    <w:rsid w:val="00BD1BCE"/>
    <w:rsid w:val="00BD254A"/>
    <w:rsid w:val="00BD4069"/>
    <w:rsid w:val="00BD477C"/>
    <w:rsid w:val="00BD4FD9"/>
    <w:rsid w:val="00BE36BD"/>
    <w:rsid w:val="00BE3F9E"/>
    <w:rsid w:val="00BE5DF5"/>
    <w:rsid w:val="00BF0735"/>
    <w:rsid w:val="00BF094C"/>
    <w:rsid w:val="00BF273D"/>
    <w:rsid w:val="00BF2890"/>
    <w:rsid w:val="00BF3692"/>
    <w:rsid w:val="00BF3EE2"/>
    <w:rsid w:val="00BF6788"/>
    <w:rsid w:val="00BF70B7"/>
    <w:rsid w:val="00BF7F8A"/>
    <w:rsid w:val="00C00C9A"/>
    <w:rsid w:val="00C03E95"/>
    <w:rsid w:val="00C04594"/>
    <w:rsid w:val="00C0545B"/>
    <w:rsid w:val="00C0655B"/>
    <w:rsid w:val="00C0690C"/>
    <w:rsid w:val="00C07DDC"/>
    <w:rsid w:val="00C105EE"/>
    <w:rsid w:val="00C1153A"/>
    <w:rsid w:val="00C11F96"/>
    <w:rsid w:val="00C128F2"/>
    <w:rsid w:val="00C13C61"/>
    <w:rsid w:val="00C14598"/>
    <w:rsid w:val="00C14B0E"/>
    <w:rsid w:val="00C16413"/>
    <w:rsid w:val="00C22411"/>
    <w:rsid w:val="00C22F17"/>
    <w:rsid w:val="00C22F6A"/>
    <w:rsid w:val="00C24FAC"/>
    <w:rsid w:val="00C266F0"/>
    <w:rsid w:val="00C27568"/>
    <w:rsid w:val="00C30408"/>
    <w:rsid w:val="00C30A31"/>
    <w:rsid w:val="00C3334D"/>
    <w:rsid w:val="00C3419A"/>
    <w:rsid w:val="00C34295"/>
    <w:rsid w:val="00C35132"/>
    <w:rsid w:val="00C35FAE"/>
    <w:rsid w:val="00C37C9F"/>
    <w:rsid w:val="00C37CAD"/>
    <w:rsid w:val="00C37E8D"/>
    <w:rsid w:val="00C37FE6"/>
    <w:rsid w:val="00C426F6"/>
    <w:rsid w:val="00C42764"/>
    <w:rsid w:val="00C43521"/>
    <w:rsid w:val="00C44D3D"/>
    <w:rsid w:val="00C458E4"/>
    <w:rsid w:val="00C45BB5"/>
    <w:rsid w:val="00C63ABC"/>
    <w:rsid w:val="00C7006F"/>
    <w:rsid w:val="00C70780"/>
    <w:rsid w:val="00C73383"/>
    <w:rsid w:val="00C74521"/>
    <w:rsid w:val="00C74546"/>
    <w:rsid w:val="00C7540A"/>
    <w:rsid w:val="00C76BDB"/>
    <w:rsid w:val="00C7750C"/>
    <w:rsid w:val="00C77CBF"/>
    <w:rsid w:val="00C77EAD"/>
    <w:rsid w:val="00C81E7D"/>
    <w:rsid w:val="00C83EC4"/>
    <w:rsid w:val="00C85205"/>
    <w:rsid w:val="00C8555D"/>
    <w:rsid w:val="00C8664D"/>
    <w:rsid w:val="00C86C8D"/>
    <w:rsid w:val="00C876DC"/>
    <w:rsid w:val="00C879C2"/>
    <w:rsid w:val="00C90652"/>
    <w:rsid w:val="00C93306"/>
    <w:rsid w:val="00C936D5"/>
    <w:rsid w:val="00C9529B"/>
    <w:rsid w:val="00C97998"/>
    <w:rsid w:val="00CA1ED5"/>
    <w:rsid w:val="00CA487E"/>
    <w:rsid w:val="00CA5BA9"/>
    <w:rsid w:val="00CB154F"/>
    <w:rsid w:val="00CB1BFF"/>
    <w:rsid w:val="00CB2F45"/>
    <w:rsid w:val="00CB4CF1"/>
    <w:rsid w:val="00CB6737"/>
    <w:rsid w:val="00CB6F46"/>
    <w:rsid w:val="00CB772B"/>
    <w:rsid w:val="00CC03ED"/>
    <w:rsid w:val="00CC0886"/>
    <w:rsid w:val="00CC22D9"/>
    <w:rsid w:val="00CC3A8F"/>
    <w:rsid w:val="00CC5662"/>
    <w:rsid w:val="00CC6A6A"/>
    <w:rsid w:val="00CC6D33"/>
    <w:rsid w:val="00CC74AB"/>
    <w:rsid w:val="00CC7B46"/>
    <w:rsid w:val="00CD00CD"/>
    <w:rsid w:val="00CD05A8"/>
    <w:rsid w:val="00CD14A0"/>
    <w:rsid w:val="00CD7931"/>
    <w:rsid w:val="00CD7EAF"/>
    <w:rsid w:val="00CE0EA7"/>
    <w:rsid w:val="00CE1FB5"/>
    <w:rsid w:val="00CE301B"/>
    <w:rsid w:val="00CF0855"/>
    <w:rsid w:val="00CF522E"/>
    <w:rsid w:val="00CF6719"/>
    <w:rsid w:val="00D04C7B"/>
    <w:rsid w:val="00D064CD"/>
    <w:rsid w:val="00D06F27"/>
    <w:rsid w:val="00D12457"/>
    <w:rsid w:val="00D12662"/>
    <w:rsid w:val="00D16E74"/>
    <w:rsid w:val="00D2011D"/>
    <w:rsid w:val="00D21409"/>
    <w:rsid w:val="00D21810"/>
    <w:rsid w:val="00D225CA"/>
    <w:rsid w:val="00D2713A"/>
    <w:rsid w:val="00D31A06"/>
    <w:rsid w:val="00D31B45"/>
    <w:rsid w:val="00D32382"/>
    <w:rsid w:val="00D325DD"/>
    <w:rsid w:val="00D373AA"/>
    <w:rsid w:val="00D40CA9"/>
    <w:rsid w:val="00D423E1"/>
    <w:rsid w:val="00D45977"/>
    <w:rsid w:val="00D465AE"/>
    <w:rsid w:val="00D47C84"/>
    <w:rsid w:val="00D47D2F"/>
    <w:rsid w:val="00D5213C"/>
    <w:rsid w:val="00D52222"/>
    <w:rsid w:val="00D530DF"/>
    <w:rsid w:val="00D5472B"/>
    <w:rsid w:val="00D5516C"/>
    <w:rsid w:val="00D56FA5"/>
    <w:rsid w:val="00D60320"/>
    <w:rsid w:val="00D60E9D"/>
    <w:rsid w:val="00D622C6"/>
    <w:rsid w:val="00D62846"/>
    <w:rsid w:val="00D63121"/>
    <w:rsid w:val="00D6317E"/>
    <w:rsid w:val="00D64C6F"/>
    <w:rsid w:val="00D65A48"/>
    <w:rsid w:val="00D6774F"/>
    <w:rsid w:val="00D71410"/>
    <w:rsid w:val="00D746A9"/>
    <w:rsid w:val="00D762D0"/>
    <w:rsid w:val="00D763C8"/>
    <w:rsid w:val="00D80AE5"/>
    <w:rsid w:val="00D824E6"/>
    <w:rsid w:val="00D83053"/>
    <w:rsid w:val="00D87A8F"/>
    <w:rsid w:val="00D91E2F"/>
    <w:rsid w:val="00D927F0"/>
    <w:rsid w:val="00D9484D"/>
    <w:rsid w:val="00D97105"/>
    <w:rsid w:val="00DA2166"/>
    <w:rsid w:val="00DA49D5"/>
    <w:rsid w:val="00DA60CD"/>
    <w:rsid w:val="00DB0150"/>
    <w:rsid w:val="00DB03F2"/>
    <w:rsid w:val="00DB0700"/>
    <w:rsid w:val="00DB2BA0"/>
    <w:rsid w:val="00DB469E"/>
    <w:rsid w:val="00DB4C6A"/>
    <w:rsid w:val="00DB64B9"/>
    <w:rsid w:val="00DB6956"/>
    <w:rsid w:val="00DC12C7"/>
    <w:rsid w:val="00DC25B3"/>
    <w:rsid w:val="00DC2FAB"/>
    <w:rsid w:val="00DC3467"/>
    <w:rsid w:val="00DC543F"/>
    <w:rsid w:val="00DC6245"/>
    <w:rsid w:val="00DC640F"/>
    <w:rsid w:val="00DC70C4"/>
    <w:rsid w:val="00DC75DB"/>
    <w:rsid w:val="00DD081A"/>
    <w:rsid w:val="00DD113D"/>
    <w:rsid w:val="00DD2012"/>
    <w:rsid w:val="00DD3B05"/>
    <w:rsid w:val="00DD3C17"/>
    <w:rsid w:val="00DD5614"/>
    <w:rsid w:val="00DD6592"/>
    <w:rsid w:val="00DE170D"/>
    <w:rsid w:val="00DE1900"/>
    <w:rsid w:val="00DE2144"/>
    <w:rsid w:val="00DE4541"/>
    <w:rsid w:val="00DE493B"/>
    <w:rsid w:val="00DE4F13"/>
    <w:rsid w:val="00DE66EA"/>
    <w:rsid w:val="00DE6D6F"/>
    <w:rsid w:val="00DF0134"/>
    <w:rsid w:val="00DF03D4"/>
    <w:rsid w:val="00DF266E"/>
    <w:rsid w:val="00DF2766"/>
    <w:rsid w:val="00DF2AE9"/>
    <w:rsid w:val="00DF35B0"/>
    <w:rsid w:val="00DF43F9"/>
    <w:rsid w:val="00DF713A"/>
    <w:rsid w:val="00DF7D6A"/>
    <w:rsid w:val="00E05953"/>
    <w:rsid w:val="00E05CCB"/>
    <w:rsid w:val="00E0742E"/>
    <w:rsid w:val="00E109D2"/>
    <w:rsid w:val="00E139F5"/>
    <w:rsid w:val="00E144A6"/>
    <w:rsid w:val="00E1605E"/>
    <w:rsid w:val="00E17336"/>
    <w:rsid w:val="00E17AF2"/>
    <w:rsid w:val="00E214DD"/>
    <w:rsid w:val="00E22AF9"/>
    <w:rsid w:val="00E2523F"/>
    <w:rsid w:val="00E27453"/>
    <w:rsid w:val="00E27C9F"/>
    <w:rsid w:val="00E30467"/>
    <w:rsid w:val="00E3097E"/>
    <w:rsid w:val="00E33906"/>
    <w:rsid w:val="00E3726F"/>
    <w:rsid w:val="00E415DD"/>
    <w:rsid w:val="00E41DDD"/>
    <w:rsid w:val="00E41E26"/>
    <w:rsid w:val="00E42942"/>
    <w:rsid w:val="00E4537C"/>
    <w:rsid w:val="00E474B0"/>
    <w:rsid w:val="00E47626"/>
    <w:rsid w:val="00E526EE"/>
    <w:rsid w:val="00E53F5E"/>
    <w:rsid w:val="00E541A2"/>
    <w:rsid w:val="00E54756"/>
    <w:rsid w:val="00E57311"/>
    <w:rsid w:val="00E57B97"/>
    <w:rsid w:val="00E60C41"/>
    <w:rsid w:val="00E62A0D"/>
    <w:rsid w:val="00E63910"/>
    <w:rsid w:val="00E63CA3"/>
    <w:rsid w:val="00E649F2"/>
    <w:rsid w:val="00E65446"/>
    <w:rsid w:val="00E655A4"/>
    <w:rsid w:val="00E666DA"/>
    <w:rsid w:val="00E66C10"/>
    <w:rsid w:val="00E67457"/>
    <w:rsid w:val="00E70D05"/>
    <w:rsid w:val="00E71544"/>
    <w:rsid w:val="00E7262A"/>
    <w:rsid w:val="00E72DD3"/>
    <w:rsid w:val="00E739F4"/>
    <w:rsid w:val="00E747D5"/>
    <w:rsid w:val="00E760DA"/>
    <w:rsid w:val="00E77FF9"/>
    <w:rsid w:val="00E80734"/>
    <w:rsid w:val="00E81C61"/>
    <w:rsid w:val="00E8402C"/>
    <w:rsid w:val="00E84043"/>
    <w:rsid w:val="00E8483A"/>
    <w:rsid w:val="00E85A23"/>
    <w:rsid w:val="00E87D42"/>
    <w:rsid w:val="00E90066"/>
    <w:rsid w:val="00E90E9E"/>
    <w:rsid w:val="00E91253"/>
    <w:rsid w:val="00E93158"/>
    <w:rsid w:val="00E9624C"/>
    <w:rsid w:val="00E967B5"/>
    <w:rsid w:val="00E97403"/>
    <w:rsid w:val="00EA01EA"/>
    <w:rsid w:val="00EA1D4B"/>
    <w:rsid w:val="00EA33DB"/>
    <w:rsid w:val="00EA4B15"/>
    <w:rsid w:val="00EA4F4F"/>
    <w:rsid w:val="00EA7C58"/>
    <w:rsid w:val="00EB4D98"/>
    <w:rsid w:val="00EB6D50"/>
    <w:rsid w:val="00EB7C70"/>
    <w:rsid w:val="00EC088D"/>
    <w:rsid w:val="00EC117E"/>
    <w:rsid w:val="00EC28B6"/>
    <w:rsid w:val="00EC5600"/>
    <w:rsid w:val="00EC718A"/>
    <w:rsid w:val="00ED19A0"/>
    <w:rsid w:val="00ED33B2"/>
    <w:rsid w:val="00ED6093"/>
    <w:rsid w:val="00ED7575"/>
    <w:rsid w:val="00ED7DD1"/>
    <w:rsid w:val="00EE199F"/>
    <w:rsid w:val="00EE3811"/>
    <w:rsid w:val="00EE4F4C"/>
    <w:rsid w:val="00EE5A86"/>
    <w:rsid w:val="00EE6044"/>
    <w:rsid w:val="00EF45A0"/>
    <w:rsid w:val="00EF4EE0"/>
    <w:rsid w:val="00EF6058"/>
    <w:rsid w:val="00EF7531"/>
    <w:rsid w:val="00F017B4"/>
    <w:rsid w:val="00F0215F"/>
    <w:rsid w:val="00F027EB"/>
    <w:rsid w:val="00F03379"/>
    <w:rsid w:val="00F0356C"/>
    <w:rsid w:val="00F03639"/>
    <w:rsid w:val="00F04562"/>
    <w:rsid w:val="00F07CC9"/>
    <w:rsid w:val="00F1039B"/>
    <w:rsid w:val="00F13999"/>
    <w:rsid w:val="00F1511D"/>
    <w:rsid w:val="00F15744"/>
    <w:rsid w:val="00F22323"/>
    <w:rsid w:val="00F22777"/>
    <w:rsid w:val="00F231C7"/>
    <w:rsid w:val="00F23222"/>
    <w:rsid w:val="00F24D7D"/>
    <w:rsid w:val="00F2520D"/>
    <w:rsid w:val="00F300D2"/>
    <w:rsid w:val="00F30F4C"/>
    <w:rsid w:val="00F367E3"/>
    <w:rsid w:val="00F36B89"/>
    <w:rsid w:val="00F42B94"/>
    <w:rsid w:val="00F4343B"/>
    <w:rsid w:val="00F476C7"/>
    <w:rsid w:val="00F5060D"/>
    <w:rsid w:val="00F51238"/>
    <w:rsid w:val="00F51F94"/>
    <w:rsid w:val="00F523A7"/>
    <w:rsid w:val="00F55816"/>
    <w:rsid w:val="00F576CF"/>
    <w:rsid w:val="00F57889"/>
    <w:rsid w:val="00F609A0"/>
    <w:rsid w:val="00F6120D"/>
    <w:rsid w:val="00F61409"/>
    <w:rsid w:val="00F619BF"/>
    <w:rsid w:val="00F65604"/>
    <w:rsid w:val="00F6574A"/>
    <w:rsid w:val="00F667CB"/>
    <w:rsid w:val="00F71DF0"/>
    <w:rsid w:val="00F72C11"/>
    <w:rsid w:val="00F74C34"/>
    <w:rsid w:val="00F75FB3"/>
    <w:rsid w:val="00F770B2"/>
    <w:rsid w:val="00F82CDB"/>
    <w:rsid w:val="00F83ABC"/>
    <w:rsid w:val="00F865B4"/>
    <w:rsid w:val="00F91769"/>
    <w:rsid w:val="00F92235"/>
    <w:rsid w:val="00F973D7"/>
    <w:rsid w:val="00FA02E4"/>
    <w:rsid w:val="00FA18F2"/>
    <w:rsid w:val="00FA1CCE"/>
    <w:rsid w:val="00FA211D"/>
    <w:rsid w:val="00FA306F"/>
    <w:rsid w:val="00FA415E"/>
    <w:rsid w:val="00FA6691"/>
    <w:rsid w:val="00FA7368"/>
    <w:rsid w:val="00FA7E50"/>
    <w:rsid w:val="00FB2B78"/>
    <w:rsid w:val="00FB2C42"/>
    <w:rsid w:val="00FB428C"/>
    <w:rsid w:val="00FB6904"/>
    <w:rsid w:val="00FB7229"/>
    <w:rsid w:val="00FC0292"/>
    <w:rsid w:val="00FC03DD"/>
    <w:rsid w:val="00FC04C5"/>
    <w:rsid w:val="00FC17BE"/>
    <w:rsid w:val="00FC190F"/>
    <w:rsid w:val="00FC379B"/>
    <w:rsid w:val="00FC3F69"/>
    <w:rsid w:val="00FC45F5"/>
    <w:rsid w:val="00FC6508"/>
    <w:rsid w:val="00FC7D3D"/>
    <w:rsid w:val="00FD0C14"/>
    <w:rsid w:val="00FD5936"/>
    <w:rsid w:val="00FD752D"/>
    <w:rsid w:val="00FE1681"/>
    <w:rsid w:val="00FE1C9A"/>
    <w:rsid w:val="00FE71A9"/>
    <w:rsid w:val="00FE7C2E"/>
    <w:rsid w:val="00FF2E83"/>
    <w:rsid w:val="00FF3EE7"/>
    <w:rsid w:val="00FF441F"/>
    <w:rsid w:val="00FF4618"/>
    <w:rsid w:val="00FF46CC"/>
    <w:rsid w:val="00FF54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86042"/>
  <w15:chartTrackingRefBased/>
  <w15:docId w15:val="{88BEA089-EACD-4A20-B551-CB5DE28E7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ind w:right="454" w:firstLine="284"/>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38F3"/>
    <w:rPr>
      <w:rFonts w:ascii="Times New Roman" w:eastAsiaTheme="minorEastAsia" w:hAnsi="Times New Roman"/>
      <w:sz w:val="24"/>
      <w:lang w:eastAsia="zh-CN"/>
    </w:rPr>
  </w:style>
  <w:style w:type="paragraph" w:styleId="Ttulo1">
    <w:name w:val="heading 1"/>
    <w:basedOn w:val="Normal"/>
    <w:next w:val="Normal"/>
    <w:link w:val="Ttulo1Car"/>
    <w:autoRedefine/>
    <w:uiPriority w:val="9"/>
    <w:qFormat/>
    <w:rsid w:val="009B7B4C"/>
    <w:pPr>
      <w:keepNext/>
      <w:keepLines/>
      <w:spacing w:before="240" w:after="240"/>
      <w:ind w:firstLine="0"/>
      <w:jc w:val="center"/>
      <w:outlineLvl w:val="0"/>
    </w:pPr>
    <w:rPr>
      <w:rFonts w:eastAsiaTheme="majorEastAsia" w:cstheme="majorBidi"/>
      <w:b/>
      <w:sz w:val="48"/>
      <w:szCs w:val="32"/>
    </w:rPr>
  </w:style>
  <w:style w:type="paragraph" w:styleId="Ttulo2">
    <w:name w:val="heading 2"/>
    <w:basedOn w:val="Normal"/>
    <w:next w:val="Normal"/>
    <w:link w:val="Ttulo2Car"/>
    <w:autoRedefine/>
    <w:uiPriority w:val="9"/>
    <w:unhideWhenUsed/>
    <w:qFormat/>
    <w:rsid w:val="008374B2"/>
    <w:pPr>
      <w:keepNext/>
      <w:keepLines/>
      <w:spacing w:before="40" w:line="360" w:lineRule="auto"/>
      <w:ind w:left="1068" w:hanging="360"/>
      <w:jc w:val="left"/>
      <w:outlineLvl w:val="1"/>
    </w:pPr>
    <w:rPr>
      <w:rFonts w:eastAsiaTheme="majorEastAsia" w:cs="Times New Roman"/>
      <w:b/>
      <w:sz w:val="28"/>
      <w:szCs w:val="26"/>
    </w:rPr>
  </w:style>
  <w:style w:type="paragraph" w:styleId="Ttulo3">
    <w:name w:val="heading 3"/>
    <w:basedOn w:val="Normal"/>
    <w:next w:val="Normal"/>
    <w:link w:val="Ttulo3Car"/>
    <w:autoRedefine/>
    <w:uiPriority w:val="9"/>
    <w:unhideWhenUsed/>
    <w:qFormat/>
    <w:rsid w:val="00823848"/>
    <w:pPr>
      <w:keepNext/>
      <w:keepLines/>
      <w:numPr>
        <w:ilvl w:val="2"/>
        <w:numId w:val="97"/>
      </w:numPr>
      <w:spacing w:before="40" w:after="240"/>
      <w:ind w:firstLine="284"/>
      <w:outlineLvl w:val="2"/>
    </w:pPr>
    <w:rPr>
      <w:rFonts w:eastAsia="Times New Roman" w:cstheme="majorBidi"/>
      <w:b/>
      <w:color w:val="000000"/>
      <w:szCs w:val="24"/>
      <w:u w:color="000000"/>
      <w:lang w:eastAsia="es-ES"/>
    </w:rPr>
  </w:style>
  <w:style w:type="paragraph" w:styleId="Ttulo4">
    <w:name w:val="heading 4"/>
    <w:basedOn w:val="Normal"/>
    <w:next w:val="Normal"/>
    <w:link w:val="Ttulo4Car"/>
    <w:uiPriority w:val="9"/>
    <w:unhideWhenUsed/>
    <w:qFormat/>
    <w:rsid w:val="00DE1900"/>
    <w:pPr>
      <w:keepNext/>
      <w:keepLines/>
      <w:numPr>
        <w:ilvl w:val="3"/>
        <w:numId w:val="97"/>
      </w:numPr>
      <w:spacing w:before="40"/>
      <w:outlineLvl w:val="3"/>
    </w:pPr>
    <w:rPr>
      <w:rFonts w:eastAsiaTheme="majorEastAsia" w:cstheme="majorBidi"/>
      <w:iCs/>
    </w:rPr>
  </w:style>
  <w:style w:type="paragraph" w:styleId="Ttulo5">
    <w:name w:val="heading 5"/>
    <w:basedOn w:val="Normal"/>
    <w:next w:val="Normal"/>
    <w:link w:val="Ttulo5Car"/>
    <w:uiPriority w:val="9"/>
    <w:unhideWhenUsed/>
    <w:qFormat/>
    <w:rsid w:val="00E62A0D"/>
    <w:pPr>
      <w:keepNext/>
      <w:keepLines/>
      <w:numPr>
        <w:ilvl w:val="4"/>
        <w:numId w:val="97"/>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04400"/>
    <w:pPr>
      <w:keepNext/>
      <w:keepLines/>
      <w:numPr>
        <w:ilvl w:val="5"/>
        <w:numId w:val="97"/>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04400"/>
    <w:pPr>
      <w:keepNext/>
      <w:keepLines/>
      <w:numPr>
        <w:ilvl w:val="6"/>
        <w:numId w:val="97"/>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04400"/>
    <w:pPr>
      <w:keepNext/>
      <w:keepLines/>
      <w:numPr>
        <w:ilvl w:val="7"/>
        <w:numId w:val="97"/>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04400"/>
    <w:pPr>
      <w:keepNext/>
      <w:keepLines/>
      <w:numPr>
        <w:ilvl w:val="8"/>
        <w:numId w:val="9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431898"/>
    <w:rPr>
      <w:sz w:val="20"/>
      <w:szCs w:val="20"/>
    </w:rPr>
  </w:style>
  <w:style w:type="character" w:customStyle="1" w:styleId="TextonotapieCar">
    <w:name w:val="Texto nota pie Car"/>
    <w:basedOn w:val="Fuentedeprrafopredeter"/>
    <w:link w:val="Textonotapie"/>
    <w:uiPriority w:val="99"/>
    <w:semiHidden/>
    <w:rsid w:val="00431898"/>
    <w:rPr>
      <w:rFonts w:eastAsiaTheme="minorEastAsia"/>
      <w:sz w:val="20"/>
      <w:szCs w:val="20"/>
      <w:lang w:eastAsia="zh-CN"/>
    </w:rPr>
  </w:style>
  <w:style w:type="character" w:styleId="Refdenotaalpie">
    <w:name w:val="footnote reference"/>
    <w:basedOn w:val="Fuentedeprrafopredeter"/>
    <w:uiPriority w:val="99"/>
    <w:semiHidden/>
    <w:unhideWhenUsed/>
    <w:rsid w:val="00431898"/>
    <w:rPr>
      <w:vertAlign w:val="superscript"/>
    </w:rPr>
  </w:style>
  <w:style w:type="character" w:styleId="Hipervnculo">
    <w:name w:val="Hyperlink"/>
    <w:basedOn w:val="Ttulo1Car"/>
    <w:uiPriority w:val="99"/>
    <w:unhideWhenUsed/>
    <w:rsid w:val="00AA0170"/>
    <w:rPr>
      <w:rFonts w:ascii="Times New Roman" w:eastAsiaTheme="majorEastAsia" w:hAnsi="Times New Roman" w:cstheme="majorBidi"/>
      <w:b/>
      <w:i w:val="0"/>
      <w:caps w:val="0"/>
      <w:smallCaps w:val="0"/>
      <w:noProof/>
      <w:vanish w:val="0"/>
      <w:color w:val="auto"/>
      <w:sz w:val="24"/>
      <w:szCs w:val="32"/>
      <w:u w:val="none"/>
      <w:lang w:eastAsia="zh-CN"/>
    </w:rPr>
  </w:style>
  <w:style w:type="paragraph" w:styleId="Piedepgina">
    <w:name w:val="footer"/>
    <w:basedOn w:val="Normal"/>
    <w:link w:val="PiedepginaCar"/>
    <w:uiPriority w:val="99"/>
    <w:unhideWhenUsed/>
    <w:rsid w:val="00431898"/>
    <w:pPr>
      <w:tabs>
        <w:tab w:val="center" w:pos="4680"/>
        <w:tab w:val="right" w:pos="9360"/>
      </w:tabs>
    </w:pPr>
  </w:style>
  <w:style w:type="character" w:customStyle="1" w:styleId="PiedepginaCar">
    <w:name w:val="Pie de página Car"/>
    <w:basedOn w:val="Fuentedeprrafopredeter"/>
    <w:link w:val="Piedepgina"/>
    <w:uiPriority w:val="99"/>
    <w:rsid w:val="00431898"/>
    <w:rPr>
      <w:rFonts w:eastAsiaTheme="minorEastAsia"/>
      <w:lang w:eastAsia="zh-CN"/>
    </w:rPr>
  </w:style>
  <w:style w:type="paragraph" w:styleId="Textoindependiente2">
    <w:name w:val="Body Text 2"/>
    <w:basedOn w:val="Normal"/>
    <w:link w:val="Textoindependiente2Car"/>
    <w:rsid w:val="00431898"/>
    <w:pPr>
      <w:suppressAutoHyphens/>
      <w:jc w:val="center"/>
    </w:pPr>
    <w:rPr>
      <w:rFonts w:ascii="Courier New" w:eastAsia="Times New Roman" w:hAnsi="Courier New" w:cs="Times New Roman"/>
      <w:b/>
      <w:color w:val="00000A"/>
      <w:szCs w:val="24"/>
      <w:lang w:eastAsia="es-ES"/>
    </w:rPr>
  </w:style>
  <w:style w:type="character" w:customStyle="1" w:styleId="Textoindependiente2Car">
    <w:name w:val="Texto independiente 2 Car"/>
    <w:basedOn w:val="Fuentedeprrafopredeter"/>
    <w:link w:val="Textoindependiente2"/>
    <w:rsid w:val="00431898"/>
    <w:rPr>
      <w:rFonts w:ascii="Courier New" w:eastAsia="Times New Roman" w:hAnsi="Courier New" w:cs="Times New Roman"/>
      <w:b/>
      <w:color w:val="00000A"/>
      <w:sz w:val="24"/>
      <w:szCs w:val="24"/>
      <w:lang w:eastAsia="es-ES"/>
    </w:rPr>
  </w:style>
  <w:style w:type="paragraph" w:customStyle="1" w:styleId="Encabezado3">
    <w:name w:val="Encabezado 3"/>
    <w:basedOn w:val="Normal"/>
    <w:next w:val="Normal"/>
    <w:qFormat/>
    <w:rsid w:val="00431898"/>
    <w:pPr>
      <w:keepNext/>
      <w:suppressAutoHyphens/>
      <w:ind w:left="-540"/>
      <w:outlineLvl w:val="2"/>
    </w:pPr>
    <w:rPr>
      <w:rFonts w:eastAsia="Times New Roman" w:cs="Times New Roman"/>
      <w:b/>
      <w:color w:val="00000A"/>
      <w:szCs w:val="24"/>
      <w:lang w:eastAsia="es-ES"/>
    </w:rPr>
  </w:style>
  <w:style w:type="paragraph" w:styleId="Encabezado">
    <w:name w:val="header"/>
    <w:basedOn w:val="Normal"/>
    <w:link w:val="EncabezadoCar"/>
    <w:uiPriority w:val="99"/>
    <w:unhideWhenUsed/>
    <w:rsid w:val="00431898"/>
    <w:pPr>
      <w:tabs>
        <w:tab w:val="center" w:pos="4419"/>
        <w:tab w:val="right" w:pos="8838"/>
      </w:tabs>
    </w:pPr>
  </w:style>
  <w:style w:type="character" w:customStyle="1" w:styleId="EncabezadoCar">
    <w:name w:val="Encabezado Car"/>
    <w:basedOn w:val="Fuentedeprrafopredeter"/>
    <w:link w:val="Encabezado"/>
    <w:uiPriority w:val="99"/>
    <w:rsid w:val="00431898"/>
    <w:rPr>
      <w:rFonts w:eastAsiaTheme="minorEastAsia"/>
      <w:lang w:eastAsia="zh-CN"/>
    </w:rPr>
  </w:style>
  <w:style w:type="character" w:customStyle="1" w:styleId="Ttulo1Car">
    <w:name w:val="Título 1 Car"/>
    <w:basedOn w:val="Fuentedeprrafopredeter"/>
    <w:link w:val="Ttulo1"/>
    <w:uiPriority w:val="9"/>
    <w:rsid w:val="009B7B4C"/>
    <w:rPr>
      <w:rFonts w:ascii="Times New Roman" w:eastAsiaTheme="majorEastAsia" w:hAnsi="Times New Roman" w:cstheme="majorBidi"/>
      <w:b/>
      <w:sz w:val="48"/>
      <w:szCs w:val="32"/>
      <w:lang w:eastAsia="zh-CN"/>
    </w:rPr>
  </w:style>
  <w:style w:type="paragraph" w:styleId="TtuloTDC">
    <w:name w:val="TOC Heading"/>
    <w:basedOn w:val="Ttulo1"/>
    <w:next w:val="Normal"/>
    <w:uiPriority w:val="39"/>
    <w:unhideWhenUsed/>
    <w:qFormat/>
    <w:rsid w:val="00431898"/>
    <w:pPr>
      <w:outlineLvl w:val="9"/>
    </w:pPr>
    <w:rPr>
      <w:lang w:eastAsia="es-MX"/>
    </w:rPr>
  </w:style>
  <w:style w:type="paragraph" w:styleId="TDC3">
    <w:name w:val="toc 3"/>
    <w:basedOn w:val="Normal"/>
    <w:next w:val="Normal"/>
    <w:autoRedefine/>
    <w:uiPriority w:val="39"/>
    <w:unhideWhenUsed/>
    <w:rsid w:val="00B521C6"/>
    <w:pPr>
      <w:ind w:left="480"/>
      <w:jc w:val="left"/>
    </w:pPr>
    <w:rPr>
      <w:rFonts w:asciiTheme="minorHAnsi" w:hAnsiTheme="minorHAnsi"/>
      <w:i/>
      <w:iCs/>
      <w:sz w:val="20"/>
      <w:szCs w:val="20"/>
    </w:rPr>
  </w:style>
  <w:style w:type="paragraph" w:styleId="TDC1">
    <w:name w:val="toc 1"/>
    <w:basedOn w:val="indicetablas"/>
    <w:next w:val="indicetablas"/>
    <w:autoRedefine/>
    <w:uiPriority w:val="39"/>
    <w:unhideWhenUsed/>
    <w:rsid w:val="00AA0170"/>
    <w:pPr>
      <w:spacing w:before="120" w:after="120"/>
      <w:jc w:val="left"/>
    </w:pPr>
    <w:rPr>
      <w:rFonts w:asciiTheme="minorHAnsi" w:eastAsiaTheme="minorEastAsia" w:hAnsiTheme="minorHAnsi" w:cstheme="minorBidi"/>
      <w:bCs/>
      <w:caps/>
      <w:noProof w:val="0"/>
      <w:color w:val="auto"/>
      <w:sz w:val="20"/>
      <w:szCs w:val="20"/>
      <w:lang w:val="es-MX" w:eastAsia="zh-CN"/>
    </w:rPr>
  </w:style>
  <w:style w:type="paragraph" w:styleId="Descripcin">
    <w:name w:val="caption"/>
    <w:aliases w:val="texto fig"/>
    <w:basedOn w:val="Normal"/>
    <w:next w:val="Normal"/>
    <w:autoRedefine/>
    <w:uiPriority w:val="35"/>
    <w:unhideWhenUsed/>
    <w:qFormat/>
    <w:rsid w:val="007720EB"/>
    <w:pPr>
      <w:spacing w:after="240"/>
      <w:ind w:firstLine="0"/>
      <w:jc w:val="center"/>
    </w:pPr>
    <w:rPr>
      <w:rFonts w:eastAsia="Times New Roman" w:cs="Arial"/>
      <w:b/>
      <w:color w:val="000000"/>
      <w:sz w:val="16"/>
      <w:szCs w:val="24"/>
      <w:u w:color="000000"/>
      <w:lang w:val="pt-PT" w:eastAsia="es-ES"/>
    </w:rPr>
  </w:style>
  <w:style w:type="paragraph" w:styleId="Prrafodelista">
    <w:name w:val="List Paragraph"/>
    <w:basedOn w:val="Normal"/>
    <w:uiPriority w:val="34"/>
    <w:qFormat/>
    <w:rsid w:val="00DC6245"/>
    <w:pPr>
      <w:ind w:left="720"/>
      <w:contextualSpacing/>
    </w:pPr>
  </w:style>
  <w:style w:type="paragraph" w:customStyle="1" w:styleId="CapitulosTT">
    <w:name w:val="CapitulosTT"/>
    <w:basedOn w:val="Ttulo1"/>
    <w:link w:val="CapitulosTTChar"/>
    <w:autoRedefine/>
    <w:qFormat/>
    <w:rsid w:val="00D325DD"/>
    <w:pPr>
      <w:spacing w:before="0"/>
    </w:pPr>
    <w:rPr>
      <w:b w:val="0"/>
      <w:color w:val="000000" w:themeColor="text1"/>
      <w:sz w:val="40"/>
    </w:rPr>
  </w:style>
  <w:style w:type="character" w:customStyle="1" w:styleId="CapitulosTTChar">
    <w:name w:val="CapitulosTT Char"/>
    <w:basedOn w:val="Ttulo1Car"/>
    <w:link w:val="CapitulosTT"/>
    <w:rsid w:val="00D325DD"/>
    <w:rPr>
      <w:rFonts w:ascii="Times New Roman" w:eastAsiaTheme="majorEastAsia" w:hAnsi="Times New Roman" w:cstheme="majorBidi"/>
      <w:b w:val="0"/>
      <w:noProof/>
      <w:color w:val="000000" w:themeColor="text1"/>
      <w:sz w:val="40"/>
      <w:szCs w:val="32"/>
      <w:lang w:eastAsia="zh-CN"/>
    </w:rPr>
  </w:style>
  <w:style w:type="character" w:customStyle="1" w:styleId="apple-converted-space">
    <w:name w:val="apple-converted-space"/>
    <w:basedOn w:val="Fuentedeprrafopredeter"/>
    <w:rsid w:val="007343C4"/>
  </w:style>
  <w:style w:type="paragraph" w:styleId="Subttulo">
    <w:name w:val="Subtitle"/>
    <w:basedOn w:val="Normal"/>
    <w:next w:val="Normal"/>
    <w:link w:val="SubttuloCar"/>
    <w:uiPriority w:val="11"/>
    <w:qFormat/>
    <w:rsid w:val="007343C4"/>
    <w:pPr>
      <w:numPr>
        <w:ilvl w:val="1"/>
      </w:numPr>
      <w:ind w:firstLine="284"/>
    </w:pPr>
    <w:rPr>
      <w:color w:val="5A5A5A" w:themeColor="text1" w:themeTint="A5"/>
      <w:spacing w:val="15"/>
    </w:rPr>
  </w:style>
  <w:style w:type="character" w:customStyle="1" w:styleId="SubttuloCar">
    <w:name w:val="Subtítulo Car"/>
    <w:basedOn w:val="Fuentedeprrafopredeter"/>
    <w:link w:val="Subttulo"/>
    <w:uiPriority w:val="11"/>
    <w:rsid w:val="007343C4"/>
    <w:rPr>
      <w:rFonts w:eastAsiaTheme="minorEastAsia"/>
      <w:color w:val="5A5A5A" w:themeColor="text1" w:themeTint="A5"/>
      <w:spacing w:val="15"/>
      <w:lang w:eastAsia="zh-CN"/>
    </w:rPr>
  </w:style>
  <w:style w:type="character" w:customStyle="1" w:styleId="Ttulo2Car">
    <w:name w:val="Título 2 Car"/>
    <w:basedOn w:val="Fuentedeprrafopredeter"/>
    <w:link w:val="Ttulo2"/>
    <w:uiPriority w:val="9"/>
    <w:rsid w:val="008374B2"/>
    <w:rPr>
      <w:rFonts w:ascii="Times New Roman" w:eastAsiaTheme="majorEastAsia" w:hAnsi="Times New Roman" w:cs="Times New Roman"/>
      <w:b/>
      <w:sz w:val="28"/>
      <w:szCs w:val="26"/>
      <w:lang w:eastAsia="zh-CN"/>
    </w:rPr>
  </w:style>
  <w:style w:type="character" w:customStyle="1" w:styleId="Ttulo4Car">
    <w:name w:val="Título 4 Car"/>
    <w:basedOn w:val="Fuentedeprrafopredeter"/>
    <w:link w:val="Ttulo4"/>
    <w:uiPriority w:val="9"/>
    <w:rsid w:val="00DE1900"/>
    <w:rPr>
      <w:rFonts w:ascii="Times New Roman" w:eastAsiaTheme="majorEastAsia" w:hAnsi="Times New Roman" w:cstheme="majorBidi"/>
      <w:iCs/>
      <w:sz w:val="24"/>
      <w:lang w:eastAsia="zh-CN"/>
    </w:rPr>
  </w:style>
  <w:style w:type="paragraph" w:styleId="NormalWeb">
    <w:name w:val="Normal (Web)"/>
    <w:basedOn w:val="Normal"/>
    <w:uiPriority w:val="99"/>
    <w:rsid w:val="00860FA5"/>
    <w:pPr>
      <w:suppressAutoHyphens/>
      <w:spacing w:after="280"/>
    </w:pPr>
    <w:rPr>
      <w:rFonts w:ascii="Verdana" w:eastAsia="Times New Roman" w:hAnsi="Verdana" w:cs="Times New Roman"/>
      <w:color w:val="000000"/>
      <w:sz w:val="19"/>
      <w:szCs w:val="19"/>
      <w:lang w:eastAsia="es-ES"/>
    </w:rPr>
  </w:style>
  <w:style w:type="paragraph" w:styleId="TDC2">
    <w:name w:val="toc 2"/>
    <w:basedOn w:val="Normal"/>
    <w:next w:val="Normal"/>
    <w:autoRedefine/>
    <w:uiPriority w:val="39"/>
    <w:unhideWhenUsed/>
    <w:rsid w:val="00B521C6"/>
    <w:pPr>
      <w:ind w:left="240"/>
      <w:jc w:val="left"/>
    </w:pPr>
    <w:rPr>
      <w:rFonts w:asciiTheme="minorHAnsi" w:hAnsiTheme="minorHAnsi"/>
      <w:smallCaps/>
      <w:sz w:val="20"/>
      <w:szCs w:val="20"/>
    </w:rPr>
  </w:style>
  <w:style w:type="paragraph" w:styleId="Tabladeilustraciones">
    <w:name w:val="table of figures"/>
    <w:aliases w:val="Tabla capitulo 3"/>
    <w:basedOn w:val="Normal"/>
    <w:next w:val="Normal"/>
    <w:autoRedefine/>
    <w:uiPriority w:val="99"/>
    <w:unhideWhenUsed/>
    <w:qFormat/>
    <w:rsid w:val="009C289A"/>
    <w:pPr>
      <w:tabs>
        <w:tab w:val="right" w:leader="dot" w:pos="10529"/>
      </w:tabs>
      <w:ind w:firstLine="0"/>
      <w:jc w:val="left"/>
    </w:pPr>
    <w:rPr>
      <w:rFonts w:asciiTheme="minorHAnsi" w:hAnsiTheme="minorHAnsi" w:cs="Times New Roman"/>
      <w:b/>
      <w:bCs/>
      <w:sz w:val="20"/>
      <w:szCs w:val="24"/>
    </w:rPr>
  </w:style>
  <w:style w:type="character" w:customStyle="1" w:styleId="EnlacedeInternet">
    <w:name w:val="Enlace de Internet"/>
    <w:basedOn w:val="Fuentedeprrafopredeter"/>
    <w:unhideWhenUsed/>
    <w:rsid w:val="00D325DD"/>
    <w:rPr>
      <w:color w:val="0563C1"/>
      <w:u w:val="single"/>
    </w:rPr>
  </w:style>
  <w:style w:type="paragraph" w:styleId="Bibliografa">
    <w:name w:val="Bibliography"/>
    <w:basedOn w:val="Normal"/>
    <w:next w:val="Normal"/>
    <w:uiPriority w:val="37"/>
    <w:unhideWhenUsed/>
    <w:rsid w:val="005C7E7A"/>
  </w:style>
  <w:style w:type="paragraph" w:styleId="Textodeglobo">
    <w:name w:val="Balloon Text"/>
    <w:basedOn w:val="Normal"/>
    <w:link w:val="TextodegloboCar"/>
    <w:uiPriority w:val="99"/>
    <w:semiHidden/>
    <w:unhideWhenUsed/>
    <w:rsid w:val="00774A0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74A07"/>
    <w:rPr>
      <w:rFonts w:ascii="Segoe UI" w:eastAsiaTheme="minorEastAsia" w:hAnsi="Segoe UI" w:cs="Segoe UI"/>
      <w:sz w:val="18"/>
      <w:szCs w:val="18"/>
      <w:lang w:eastAsia="zh-CN"/>
    </w:rPr>
  </w:style>
  <w:style w:type="character" w:styleId="nfasisintenso">
    <w:name w:val="Intense Emphasis"/>
    <w:basedOn w:val="Fuentedeprrafopredeter"/>
    <w:uiPriority w:val="21"/>
    <w:qFormat/>
    <w:rsid w:val="00CC22D9"/>
    <w:rPr>
      <w:i/>
      <w:iCs/>
      <w:color w:val="5B9BD5" w:themeColor="accent1"/>
    </w:rPr>
  </w:style>
  <w:style w:type="paragraph" w:styleId="Ttulo">
    <w:name w:val="Title"/>
    <w:basedOn w:val="Normal"/>
    <w:next w:val="Normal"/>
    <w:link w:val="TtuloCar"/>
    <w:uiPriority w:val="10"/>
    <w:qFormat/>
    <w:rsid w:val="00CC22D9"/>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C22D9"/>
    <w:rPr>
      <w:rFonts w:asciiTheme="majorHAnsi" w:eastAsiaTheme="majorEastAsia" w:hAnsiTheme="majorHAnsi" w:cstheme="majorBidi"/>
      <w:spacing w:val="-10"/>
      <w:kern w:val="28"/>
      <w:sz w:val="56"/>
      <w:szCs w:val="56"/>
      <w:lang w:eastAsia="zh-CN"/>
    </w:rPr>
  </w:style>
  <w:style w:type="character" w:styleId="Hipervnculovisitado">
    <w:name w:val="FollowedHyperlink"/>
    <w:basedOn w:val="Fuentedeprrafopredeter"/>
    <w:uiPriority w:val="99"/>
    <w:semiHidden/>
    <w:unhideWhenUsed/>
    <w:rsid w:val="00B202FA"/>
    <w:rPr>
      <w:color w:val="954F72" w:themeColor="followedHyperlink"/>
      <w:u w:val="single"/>
    </w:rPr>
  </w:style>
  <w:style w:type="character" w:customStyle="1" w:styleId="Ttulo3Car">
    <w:name w:val="Título 3 Car"/>
    <w:basedOn w:val="Fuentedeprrafopredeter"/>
    <w:link w:val="Ttulo3"/>
    <w:uiPriority w:val="9"/>
    <w:rsid w:val="00823848"/>
    <w:rPr>
      <w:rFonts w:ascii="Times New Roman" w:eastAsia="Times New Roman" w:hAnsi="Times New Roman" w:cstheme="majorBidi"/>
      <w:b/>
      <w:color w:val="000000"/>
      <w:sz w:val="24"/>
      <w:szCs w:val="24"/>
      <w:u w:color="000000"/>
      <w:lang w:eastAsia="es-ES"/>
    </w:rPr>
  </w:style>
  <w:style w:type="character" w:customStyle="1" w:styleId="Ttulo5Car">
    <w:name w:val="Título 5 Car"/>
    <w:basedOn w:val="Fuentedeprrafopredeter"/>
    <w:link w:val="Ttulo5"/>
    <w:uiPriority w:val="9"/>
    <w:rsid w:val="00E62A0D"/>
    <w:rPr>
      <w:rFonts w:asciiTheme="majorHAnsi" w:eastAsiaTheme="majorEastAsia" w:hAnsiTheme="majorHAnsi" w:cstheme="majorBidi"/>
      <w:color w:val="2E74B5" w:themeColor="accent1" w:themeShade="BF"/>
      <w:lang w:eastAsia="zh-CN"/>
    </w:rPr>
  </w:style>
  <w:style w:type="character" w:styleId="Textoennegrita">
    <w:name w:val="Strong"/>
    <w:basedOn w:val="Fuentedeprrafopredeter"/>
    <w:uiPriority w:val="22"/>
    <w:qFormat/>
    <w:rsid w:val="00CC6A6A"/>
    <w:rPr>
      <w:b/>
      <w:bCs/>
    </w:rPr>
  </w:style>
  <w:style w:type="character" w:styleId="Refdecomentario">
    <w:name w:val="annotation reference"/>
    <w:basedOn w:val="Fuentedeprrafopredeter"/>
    <w:uiPriority w:val="99"/>
    <w:semiHidden/>
    <w:unhideWhenUsed/>
    <w:rsid w:val="00710EBE"/>
    <w:rPr>
      <w:sz w:val="16"/>
      <w:szCs w:val="16"/>
    </w:rPr>
  </w:style>
  <w:style w:type="paragraph" w:styleId="Textocomentario">
    <w:name w:val="annotation text"/>
    <w:basedOn w:val="Normal"/>
    <w:link w:val="TextocomentarioCar"/>
    <w:uiPriority w:val="99"/>
    <w:semiHidden/>
    <w:unhideWhenUsed/>
    <w:rsid w:val="00710EBE"/>
    <w:rPr>
      <w:sz w:val="20"/>
      <w:szCs w:val="20"/>
    </w:rPr>
  </w:style>
  <w:style w:type="character" w:customStyle="1" w:styleId="TextocomentarioCar">
    <w:name w:val="Texto comentario Car"/>
    <w:basedOn w:val="Fuentedeprrafopredeter"/>
    <w:link w:val="Textocomentario"/>
    <w:uiPriority w:val="99"/>
    <w:semiHidden/>
    <w:rsid w:val="00710EBE"/>
    <w:rPr>
      <w:rFonts w:eastAsiaTheme="minorEastAsia"/>
      <w:sz w:val="20"/>
      <w:szCs w:val="20"/>
      <w:lang w:eastAsia="zh-CN"/>
    </w:rPr>
  </w:style>
  <w:style w:type="paragraph" w:styleId="Asuntodelcomentario">
    <w:name w:val="annotation subject"/>
    <w:basedOn w:val="Textocomentario"/>
    <w:next w:val="Textocomentario"/>
    <w:link w:val="AsuntodelcomentarioCar"/>
    <w:uiPriority w:val="99"/>
    <w:semiHidden/>
    <w:unhideWhenUsed/>
    <w:rsid w:val="00710EBE"/>
    <w:rPr>
      <w:b/>
      <w:bCs/>
    </w:rPr>
  </w:style>
  <w:style w:type="character" w:customStyle="1" w:styleId="AsuntodelcomentarioCar">
    <w:name w:val="Asunto del comentario Car"/>
    <w:basedOn w:val="TextocomentarioCar"/>
    <w:link w:val="Asuntodelcomentario"/>
    <w:uiPriority w:val="99"/>
    <w:semiHidden/>
    <w:rsid w:val="00710EBE"/>
    <w:rPr>
      <w:rFonts w:eastAsiaTheme="minorEastAsia"/>
      <w:b/>
      <w:bCs/>
      <w:sz w:val="20"/>
      <w:szCs w:val="20"/>
      <w:lang w:eastAsia="zh-CN"/>
    </w:rPr>
  </w:style>
  <w:style w:type="paragraph" w:styleId="TDC4">
    <w:name w:val="toc 4"/>
    <w:basedOn w:val="Normal"/>
    <w:next w:val="Normal"/>
    <w:autoRedefine/>
    <w:uiPriority w:val="39"/>
    <w:unhideWhenUsed/>
    <w:rsid w:val="00B521C6"/>
    <w:pPr>
      <w:ind w:left="720"/>
      <w:jc w:val="left"/>
    </w:pPr>
    <w:rPr>
      <w:rFonts w:asciiTheme="minorHAnsi" w:hAnsiTheme="minorHAnsi"/>
      <w:sz w:val="18"/>
      <w:szCs w:val="18"/>
    </w:rPr>
  </w:style>
  <w:style w:type="table" w:styleId="Tablaconcuadrcula">
    <w:name w:val="Table Grid"/>
    <w:basedOn w:val="Tablanormal"/>
    <w:uiPriority w:val="39"/>
    <w:rsid w:val="001950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24489B"/>
    <w:rPr>
      <w:color w:val="808080"/>
    </w:rPr>
  </w:style>
  <w:style w:type="table" w:styleId="Tablaconcuadrcula5oscura-nfasis2">
    <w:name w:val="Grid Table 5 Dark Accent 2"/>
    <w:basedOn w:val="Tablanormal"/>
    <w:uiPriority w:val="50"/>
    <w:rsid w:val="004A48E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4-nfasis2">
    <w:name w:val="Grid Table 4 Accent 2"/>
    <w:basedOn w:val="Tablanormal"/>
    <w:uiPriority w:val="49"/>
    <w:rsid w:val="004A48E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nfasis">
    <w:name w:val="Emphasis"/>
    <w:basedOn w:val="Fuentedeprrafopredeter"/>
    <w:uiPriority w:val="20"/>
    <w:qFormat/>
    <w:rsid w:val="0079481F"/>
    <w:rPr>
      <w:i/>
      <w:iCs/>
    </w:rPr>
  </w:style>
  <w:style w:type="paragraph" w:styleId="Textoindependiente">
    <w:name w:val="Body Text"/>
    <w:aliases w:val="Texto tablas"/>
    <w:basedOn w:val="Normal"/>
    <w:link w:val="TextoindependienteCar"/>
    <w:autoRedefine/>
    <w:uiPriority w:val="99"/>
    <w:unhideWhenUsed/>
    <w:qFormat/>
    <w:rsid w:val="00562D1E"/>
    <w:pPr>
      <w:spacing w:after="120" w:line="360" w:lineRule="auto"/>
      <w:ind w:right="0" w:firstLine="0"/>
      <w:jc w:val="center"/>
    </w:pPr>
    <w:rPr>
      <w:rFonts w:eastAsiaTheme="minorHAnsi"/>
      <w:sz w:val="16"/>
      <w:lang w:eastAsia="en-US"/>
    </w:rPr>
  </w:style>
  <w:style w:type="character" w:customStyle="1" w:styleId="TextoindependienteCar">
    <w:name w:val="Texto independiente Car"/>
    <w:aliases w:val="Texto tablas Car"/>
    <w:basedOn w:val="Fuentedeprrafopredeter"/>
    <w:link w:val="Textoindependiente"/>
    <w:uiPriority w:val="99"/>
    <w:rsid w:val="00562D1E"/>
    <w:rPr>
      <w:rFonts w:ascii="Times New Roman" w:hAnsi="Times New Roman"/>
      <w:sz w:val="16"/>
    </w:rPr>
  </w:style>
  <w:style w:type="table" w:styleId="Tablanormal1">
    <w:name w:val="Plain Table 1"/>
    <w:basedOn w:val="Tablanormal"/>
    <w:uiPriority w:val="41"/>
    <w:rsid w:val="00C7078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C7078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1clara-nfasis6">
    <w:name w:val="Grid Table 1 Light Accent 6"/>
    <w:basedOn w:val="Tablanormal"/>
    <w:uiPriority w:val="46"/>
    <w:rsid w:val="00C7078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o-nfasis2">
    <w:name w:val="Grid Table 1 Light Accent 2"/>
    <w:basedOn w:val="Tablanormal"/>
    <w:uiPriority w:val="46"/>
    <w:rsid w:val="00C70780"/>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delista7concolores-nfasis3">
    <w:name w:val="List Table 7 Colorful Accent 3"/>
    <w:basedOn w:val="Tablanormal"/>
    <w:uiPriority w:val="52"/>
    <w:rsid w:val="00BB3F8B"/>
    <w:pPr>
      <w:ind w:right="0" w:firstLine="0"/>
      <w:jc w:val="left"/>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indicetablas">
    <w:name w:val="indice tablas"/>
    <w:link w:val="indicetablasCar"/>
    <w:autoRedefine/>
    <w:qFormat/>
    <w:rsid w:val="00DB64B9"/>
    <w:pPr>
      <w:pBdr>
        <w:top w:val="nil"/>
        <w:left w:val="nil"/>
        <w:bottom w:val="nil"/>
        <w:right w:val="nil"/>
        <w:between w:val="nil"/>
        <w:bar w:val="nil"/>
      </w:pBdr>
      <w:ind w:right="0"/>
      <w:jc w:val="center"/>
    </w:pPr>
    <w:rPr>
      <w:rFonts w:ascii="Times New Roman" w:eastAsia="Calibri" w:hAnsi="Times New Roman" w:cs="Calibri"/>
      <w:noProof/>
      <w:color w:val="000000"/>
      <w:sz w:val="24"/>
      <w:u w:color="000000"/>
      <w:lang w:val="es-ES" w:eastAsia="es-ES"/>
    </w:rPr>
  </w:style>
  <w:style w:type="table" w:styleId="Tablaconcuadrcula1clara">
    <w:name w:val="Grid Table 1 Light"/>
    <w:basedOn w:val="Tablanormal"/>
    <w:uiPriority w:val="46"/>
    <w:rsid w:val="00BA069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Estiloimportado13">
    <w:name w:val="Estilo importado 13"/>
    <w:rsid w:val="00647CDE"/>
    <w:pPr>
      <w:numPr>
        <w:numId w:val="15"/>
      </w:numPr>
    </w:pPr>
  </w:style>
  <w:style w:type="table" w:styleId="Tablaconcuadrculaclara">
    <w:name w:val="Grid Table Light"/>
    <w:basedOn w:val="Tablanormal"/>
    <w:uiPriority w:val="40"/>
    <w:rsid w:val="00716A7E"/>
    <w:pPr>
      <w:ind w:right="0" w:firstLine="0"/>
      <w:jc w:val="left"/>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nfasis3">
    <w:name w:val="Grid Table 1 Light Accent 3"/>
    <w:basedOn w:val="Tablanormal"/>
    <w:uiPriority w:val="46"/>
    <w:rsid w:val="00716A7E"/>
    <w:pPr>
      <w:ind w:right="0" w:firstLine="0"/>
      <w:jc w:val="left"/>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eNormal">
    <w:name w:val="Table Normal"/>
    <w:rsid w:val="0052295E"/>
    <w:pPr>
      <w:pBdr>
        <w:top w:val="nil"/>
        <w:left w:val="nil"/>
        <w:bottom w:val="nil"/>
        <w:right w:val="nil"/>
        <w:between w:val="nil"/>
        <w:bar w:val="nil"/>
      </w:pBdr>
      <w:ind w:right="0" w:firstLine="0"/>
      <w:jc w:val="left"/>
    </w:pPr>
    <w:rPr>
      <w:rFonts w:ascii="Times New Roman" w:eastAsia="Arial Unicode MS" w:hAnsi="Times New Roman" w:cs="Times New Roman"/>
      <w:sz w:val="20"/>
      <w:szCs w:val="20"/>
      <w:bdr w:val="nil"/>
      <w:lang w:val="es-ES" w:eastAsia="es-ES"/>
    </w:rPr>
    <w:tblPr>
      <w:tblInd w:w="0" w:type="dxa"/>
      <w:tblCellMar>
        <w:top w:w="0" w:type="dxa"/>
        <w:left w:w="0" w:type="dxa"/>
        <w:bottom w:w="0" w:type="dxa"/>
        <w:right w:w="0" w:type="dxa"/>
      </w:tblCellMar>
    </w:tblPr>
  </w:style>
  <w:style w:type="character" w:customStyle="1" w:styleId="hvr">
    <w:name w:val="hvr"/>
    <w:basedOn w:val="Fuentedeprrafopredeter"/>
    <w:rsid w:val="00DC6245"/>
    <w:rPr>
      <w:rFonts w:ascii="Times New Roman" w:hAnsi="Times New Roman"/>
      <w:sz w:val="24"/>
    </w:rPr>
  </w:style>
  <w:style w:type="character" w:customStyle="1" w:styleId="Ninguno">
    <w:name w:val="Ninguno"/>
    <w:rsid w:val="0026755D"/>
    <w:rPr>
      <w:lang w:val="es-ES_tradnl"/>
    </w:rPr>
  </w:style>
  <w:style w:type="paragraph" w:styleId="Sinespaciado">
    <w:name w:val="No Spacing"/>
    <w:uiPriority w:val="1"/>
    <w:qFormat/>
    <w:rsid w:val="0026755D"/>
    <w:rPr>
      <w:rFonts w:eastAsiaTheme="minorEastAsia"/>
      <w:lang w:eastAsia="zh-CN"/>
    </w:rPr>
  </w:style>
  <w:style w:type="table" w:styleId="Tablanormal5">
    <w:name w:val="Plain Table 5"/>
    <w:basedOn w:val="Tablanormal"/>
    <w:uiPriority w:val="45"/>
    <w:rsid w:val="00DE4F13"/>
    <w:pPr>
      <w:ind w:right="0" w:firstLine="0"/>
      <w:jc w:val="left"/>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fontstyle01">
    <w:name w:val="fontstyle01"/>
    <w:basedOn w:val="Fuentedeprrafopredeter"/>
    <w:rsid w:val="00DE4F13"/>
    <w:rPr>
      <w:rFonts w:ascii="Arial" w:hAnsi="Arial" w:cs="Arial" w:hint="default"/>
      <w:b w:val="0"/>
      <w:bCs w:val="0"/>
      <w:i w:val="0"/>
      <w:iCs w:val="0"/>
      <w:color w:val="000000"/>
      <w:sz w:val="24"/>
      <w:szCs w:val="24"/>
    </w:rPr>
  </w:style>
  <w:style w:type="table" w:styleId="Tablaconcuadrcula1clara-nfasis1">
    <w:name w:val="Grid Table 1 Light Accent 1"/>
    <w:basedOn w:val="Tablanormal"/>
    <w:uiPriority w:val="46"/>
    <w:rsid w:val="00A14522"/>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delista7concolores">
    <w:name w:val="List Table 7 Colorful"/>
    <w:basedOn w:val="Tablanormal"/>
    <w:uiPriority w:val="52"/>
    <w:rsid w:val="00A14522"/>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6concolores">
    <w:name w:val="Grid Table 6 Colorful"/>
    <w:basedOn w:val="Tablanormal"/>
    <w:uiPriority w:val="51"/>
    <w:rsid w:val="0056140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7concolores-nfasis3">
    <w:name w:val="Grid Table 7 Colorful Accent 3"/>
    <w:basedOn w:val="Tablanormal"/>
    <w:uiPriority w:val="52"/>
    <w:rsid w:val="00561400"/>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3-nfasis3">
    <w:name w:val="Grid Table 3 Accent 3"/>
    <w:basedOn w:val="Tablanormal"/>
    <w:uiPriority w:val="48"/>
    <w:rsid w:val="00FD0C1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5oscura-nfasis5">
    <w:name w:val="Grid Table 5 Dark Accent 5"/>
    <w:basedOn w:val="Tablanormal"/>
    <w:uiPriority w:val="50"/>
    <w:rsid w:val="0074347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concuadrcula2-nfasis5">
    <w:name w:val="Grid Table 2 Accent 5"/>
    <w:basedOn w:val="Tablanormal"/>
    <w:uiPriority w:val="47"/>
    <w:rsid w:val="00B50A47"/>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aTT2">
    <w:name w:val="TablaTT2"/>
    <w:basedOn w:val="Tablanormal"/>
    <w:uiPriority w:val="99"/>
    <w:rsid w:val="00D12457"/>
    <w:pPr>
      <w:ind w:right="0" w:firstLine="0"/>
      <w:jc w:val="left"/>
    </w:pPr>
    <w:rPr>
      <w:rFonts w:eastAsiaTheme="minorEastAsia"/>
      <w:lang w:val="en-US" w:eastAsia="zh-CN"/>
    </w:rPr>
    <w:tblPr>
      <w:tblStyleRowBandSize w:val="1"/>
    </w:tblPr>
    <w:tblStylePr w:type="firstRow">
      <w:tblPr/>
      <w:tcPr>
        <w:tcBorders>
          <w:insideH w:val="single" w:sz="4" w:space="0" w:color="FFFFFF" w:themeColor="background1"/>
          <w:insideV w:val="single" w:sz="4" w:space="0" w:color="FFFFFF" w:themeColor="background1"/>
        </w:tcBorders>
        <w:shd w:val="clear" w:color="auto" w:fill="8BE0E9"/>
      </w:tcPr>
    </w:tblStylePr>
    <w:tblStylePr w:type="band1Horz">
      <w:tblPr/>
      <w:tcPr>
        <w:tcBorders>
          <w:insideH w:val="single" w:sz="4" w:space="0" w:color="FFFFFF" w:themeColor="background1"/>
          <w:insideV w:val="single" w:sz="4" w:space="0" w:color="FFFFFF" w:themeColor="background1"/>
        </w:tcBorders>
        <w:shd w:val="clear" w:color="auto" w:fill="F2F2F2" w:themeFill="background1" w:themeFillShade="F2"/>
      </w:tcPr>
    </w:tblStylePr>
    <w:tblStylePr w:type="band2Horz">
      <w:tblPr/>
      <w:tcPr>
        <w:tcBorders>
          <w:insideH w:val="nil"/>
          <w:insideV w:val="nil"/>
        </w:tcBorders>
      </w:tcPr>
    </w:tblStylePr>
  </w:style>
  <w:style w:type="table" w:styleId="Tablaconcuadrcula4-nfasis4">
    <w:name w:val="Grid Table 4 Accent 4"/>
    <w:basedOn w:val="Tablanormal"/>
    <w:uiPriority w:val="49"/>
    <w:rsid w:val="00F71DF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6concolores-nfasis3">
    <w:name w:val="List Table 6 Colorful Accent 3"/>
    <w:basedOn w:val="Tablanormal"/>
    <w:uiPriority w:val="51"/>
    <w:rsid w:val="00F71DF0"/>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3">
    <w:name w:val="List Table 1 Light Accent 3"/>
    <w:basedOn w:val="Tablanormal"/>
    <w:uiPriority w:val="46"/>
    <w:rsid w:val="00F71DF0"/>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1clara-nfasis4">
    <w:name w:val="List Table 1 Light Accent 4"/>
    <w:basedOn w:val="Tablanormal"/>
    <w:uiPriority w:val="46"/>
    <w:rsid w:val="00F71DF0"/>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1clara">
    <w:name w:val="List Table 1 Light"/>
    <w:basedOn w:val="Tablanormal"/>
    <w:uiPriority w:val="46"/>
    <w:rsid w:val="00F71DF0"/>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7concolores">
    <w:name w:val="Grid Table 7 Colorful"/>
    <w:basedOn w:val="Tablanormal"/>
    <w:uiPriority w:val="52"/>
    <w:rsid w:val="00F71DF0"/>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concuadrcula6concolores-nfasis1">
    <w:name w:val="Grid Table 6 Colorful Accent 1"/>
    <w:basedOn w:val="Tablanormal"/>
    <w:uiPriority w:val="51"/>
    <w:rsid w:val="00F71DF0"/>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3">
    <w:name w:val="Grid Table 6 Colorful Accent 3"/>
    <w:basedOn w:val="Tablanormal"/>
    <w:uiPriority w:val="51"/>
    <w:rsid w:val="00F71DF0"/>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3">
    <w:name w:val="Grid Table 2 Accent 3"/>
    <w:basedOn w:val="Tablanormal"/>
    <w:uiPriority w:val="47"/>
    <w:rsid w:val="00F71DF0"/>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F71DF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concuadrcula1">
    <w:name w:val="Tabla con cuadrícula1"/>
    <w:basedOn w:val="Tablanormal"/>
    <w:next w:val="Tablaconcuadrcula"/>
    <w:uiPriority w:val="39"/>
    <w:rsid w:val="008A5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5">
    <w:name w:val="Grid Table 1 Light Accent 5"/>
    <w:basedOn w:val="Tablanormal"/>
    <w:uiPriority w:val="46"/>
    <w:rsid w:val="00AB30CD"/>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delista2-nfasis5">
    <w:name w:val="List Table 2 Accent 5"/>
    <w:basedOn w:val="Tablanormal"/>
    <w:uiPriority w:val="47"/>
    <w:rsid w:val="00E84043"/>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4-nfasis1">
    <w:name w:val="Grid Table 4 Accent 1"/>
    <w:basedOn w:val="Tablanormal"/>
    <w:uiPriority w:val="49"/>
    <w:rsid w:val="00AC041A"/>
    <w:pPr>
      <w:ind w:right="0" w:firstLine="0"/>
      <w:jc w:val="left"/>
    </w:pPr>
    <w:rPr>
      <w:lang w:val="es-E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indicetablasCar">
    <w:name w:val="indice tablas Car"/>
    <w:basedOn w:val="Fuentedeprrafopredeter"/>
    <w:link w:val="indicetablas"/>
    <w:rsid w:val="00DB64B9"/>
    <w:rPr>
      <w:rFonts w:ascii="Times New Roman" w:eastAsia="Calibri" w:hAnsi="Times New Roman" w:cs="Calibri"/>
      <w:noProof/>
      <w:color w:val="000000"/>
      <w:sz w:val="24"/>
      <w:u w:color="000000"/>
      <w:lang w:val="es-ES" w:eastAsia="es-ES"/>
    </w:rPr>
  </w:style>
  <w:style w:type="paragraph" w:styleId="TDC5">
    <w:name w:val="toc 5"/>
    <w:basedOn w:val="Normal"/>
    <w:next w:val="Normal"/>
    <w:autoRedefine/>
    <w:uiPriority w:val="39"/>
    <w:unhideWhenUsed/>
    <w:rsid w:val="00F027EB"/>
    <w:pPr>
      <w:ind w:left="960"/>
      <w:jc w:val="left"/>
    </w:pPr>
    <w:rPr>
      <w:rFonts w:asciiTheme="minorHAnsi" w:hAnsiTheme="minorHAnsi"/>
      <w:sz w:val="18"/>
      <w:szCs w:val="18"/>
    </w:rPr>
  </w:style>
  <w:style w:type="paragraph" w:styleId="TDC6">
    <w:name w:val="toc 6"/>
    <w:basedOn w:val="Normal"/>
    <w:next w:val="Normal"/>
    <w:autoRedefine/>
    <w:uiPriority w:val="39"/>
    <w:unhideWhenUsed/>
    <w:rsid w:val="00F027EB"/>
    <w:pPr>
      <w:ind w:left="1200"/>
      <w:jc w:val="left"/>
    </w:pPr>
    <w:rPr>
      <w:rFonts w:asciiTheme="minorHAnsi" w:hAnsiTheme="minorHAnsi"/>
      <w:sz w:val="18"/>
      <w:szCs w:val="18"/>
    </w:rPr>
  </w:style>
  <w:style w:type="paragraph" w:styleId="TDC7">
    <w:name w:val="toc 7"/>
    <w:basedOn w:val="Normal"/>
    <w:next w:val="Normal"/>
    <w:autoRedefine/>
    <w:uiPriority w:val="39"/>
    <w:unhideWhenUsed/>
    <w:rsid w:val="00F027EB"/>
    <w:pPr>
      <w:ind w:left="1440"/>
      <w:jc w:val="left"/>
    </w:pPr>
    <w:rPr>
      <w:rFonts w:asciiTheme="minorHAnsi" w:hAnsiTheme="minorHAnsi"/>
      <w:sz w:val="18"/>
      <w:szCs w:val="18"/>
    </w:rPr>
  </w:style>
  <w:style w:type="paragraph" w:styleId="TDC8">
    <w:name w:val="toc 8"/>
    <w:basedOn w:val="Normal"/>
    <w:next w:val="Normal"/>
    <w:autoRedefine/>
    <w:uiPriority w:val="39"/>
    <w:unhideWhenUsed/>
    <w:rsid w:val="00F027EB"/>
    <w:pPr>
      <w:ind w:left="1680"/>
      <w:jc w:val="left"/>
    </w:pPr>
    <w:rPr>
      <w:rFonts w:asciiTheme="minorHAnsi" w:hAnsiTheme="minorHAnsi"/>
      <w:sz w:val="18"/>
      <w:szCs w:val="18"/>
    </w:rPr>
  </w:style>
  <w:style w:type="paragraph" w:styleId="TDC9">
    <w:name w:val="toc 9"/>
    <w:basedOn w:val="Normal"/>
    <w:next w:val="Normal"/>
    <w:autoRedefine/>
    <w:uiPriority w:val="39"/>
    <w:unhideWhenUsed/>
    <w:rsid w:val="00F027EB"/>
    <w:pPr>
      <w:ind w:left="1920"/>
      <w:jc w:val="left"/>
    </w:pPr>
    <w:rPr>
      <w:rFonts w:asciiTheme="minorHAnsi" w:hAnsiTheme="minorHAnsi"/>
      <w:sz w:val="18"/>
      <w:szCs w:val="18"/>
    </w:rPr>
  </w:style>
  <w:style w:type="paragraph" w:styleId="Textonotaalfinal">
    <w:name w:val="endnote text"/>
    <w:basedOn w:val="Normal"/>
    <w:link w:val="TextonotaalfinalCar"/>
    <w:uiPriority w:val="99"/>
    <w:semiHidden/>
    <w:unhideWhenUsed/>
    <w:rsid w:val="004A5D6C"/>
    <w:rPr>
      <w:sz w:val="20"/>
      <w:szCs w:val="20"/>
    </w:rPr>
  </w:style>
  <w:style w:type="character" w:customStyle="1" w:styleId="TextonotaalfinalCar">
    <w:name w:val="Texto nota al final Car"/>
    <w:basedOn w:val="Fuentedeprrafopredeter"/>
    <w:link w:val="Textonotaalfinal"/>
    <w:uiPriority w:val="99"/>
    <w:semiHidden/>
    <w:rsid w:val="004A5D6C"/>
    <w:rPr>
      <w:rFonts w:ascii="Times New Roman" w:eastAsiaTheme="minorEastAsia" w:hAnsi="Times New Roman"/>
      <w:sz w:val="20"/>
      <w:szCs w:val="20"/>
      <w:lang w:eastAsia="zh-CN"/>
    </w:rPr>
  </w:style>
  <w:style w:type="character" w:styleId="Refdenotaalfinal">
    <w:name w:val="endnote reference"/>
    <w:basedOn w:val="Fuentedeprrafopredeter"/>
    <w:uiPriority w:val="99"/>
    <w:semiHidden/>
    <w:unhideWhenUsed/>
    <w:rsid w:val="004A5D6C"/>
    <w:rPr>
      <w:vertAlign w:val="superscript"/>
    </w:rPr>
  </w:style>
  <w:style w:type="character" w:styleId="Ttulodellibro">
    <w:name w:val="Book Title"/>
    <w:basedOn w:val="Fuentedeprrafopredeter"/>
    <w:uiPriority w:val="33"/>
    <w:qFormat/>
    <w:rsid w:val="00B2718A"/>
    <w:rPr>
      <w:b/>
      <w:bCs/>
      <w:i/>
      <w:iCs/>
      <w:spacing w:val="5"/>
    </w:rPr>
  </w:style>
  <w:style w:type="paragraph" w:styleId="ndice1">
    <w:name w:val="index 1"/>
    <w:basedOn w:val="Normal"/>
    <w:next w:val="Normal"/>
    <w:autoRedefine/>
    <w:uiPriority w:val="99"/>
    <w:semiHidden/>
    <w:unhideWhenUsed/>
    <w:rsid w:val="00BA0F9D"/>
    <w:pPr>
      <w:ind w:left="240" w:hanging="240"/>
    </w:pPr>
  </w:style>
  <w:style w:type="character" w:styleId="Referenciasutil">
    <w:name w:val="Subtle Reference"/>
    <w:basedOn w:val="Fuentedeprrafopredeter"/>
    <w:uiPriority w:val="31"/>
    <w:qFormat/>
    <w:rsid w:val="005F0627"/>
    <w:rPr>
      <w:smallCaps/>
      <w:color w:val="5A5A5A" w:themeColor="text1" w:themeTint="A5"/>
    </w:rPr>
  </w:style>
  <w:style w:type="character" w:styleId="Mencionar">
    <w:name w:val="Mention"/>
    <w:basedOn w:val="Fuentedeprrafopredeter"/>
    <w:uiPriority w:val="99"/>
    <w:semiHidden/>
    <w:unhideWhenUsed/>
    <w:rsid w:val="003C4501"/>
    <w:rPr>
      <w:color w:val="2B579A"/>
      <w:shd w:val="clear" w:color="auto" w:fill="E6E6E6"/>
    </w:rPr>
  </w:style>
  <w:style w:type="paragraph" w:customStyle="1" w:styleId="Default">
    <w:name w:val="Default"/>
    <w:rsid w:val="00AF386C"/>
    <w:pPr>
      <w:autoSpaceDE w:val="0"/>
      <w:autoSpaceDN w:val="0"/>
      <w:adjustRightInd w:val="0"/>
      <w:ind w:right="0" w:firstLine="0"/>
      <w:jc w:val="left"/>
    </w:pPr>
    <w:rPr>
      <w:rFonts w:ascii="Arial" w:hAnsi="Arial" w:cs="Arial"/>
      <w:color w:val="000000"/>
      <w:sz w:val="24"/>
      <w:szCs w:val="24"/>
    </w:rPr>
  </w:style>
  <w:style w:type="paragraph" w:customStyle="1" w:styleId="Ecuaciones">
    <w:name w:val="Ecuaciones"/>
    <w:basedOn w:val="Normal"/>
    <w:link w:val="EcuacionesCar"/>
    <w:qFormat/>
    <w:rsid w:val="00DC6245"/>
    <w:pPr>
      <w:spacing w:before="240" w:after="240"/>
      <w:jc w:val="center"/>
    </w:pPr>
  </w:style>
  <w:style w:type="character" w:customStyle="1" w:styleId="EcuacionesCar">
    <w:name w:val="Ecuaciones Car"/>
    <w:basedOn w:val="Fuentedeprrafopredeter"/>
    <w:link w:val="Ecuaciones"/>
    <w:rsid w:val="00DC6245"/>
    <w:rPr>
      <w:rFonts w:ascii="Times New Roman" w:eastAsiaTheme="minorEastAsia" w:hAnsi="Times New Roman"/>
      <w:sz w:val="24"/>
      <w:lang w:eastAsia="zh-CN"/>
    </w:rPr>
  </w:style>
  <w:style w:type="character" w:customStyle="1" w:styleId="Ttulo6Car">
    <w:name w:val="Título 6 Car"/>
    <w:basedOn w:val="Fuentedeprrafopredeter"/>
    <w:link w:val="Ttulo6"/>
    <w:uiPriority w:val="9"/>
    <w:semiHidden/>
    <w:rsid w:val="00804400"/>
    <w:rPr>
      <w:rFonts w:asciiTheme="majorHAnsi" w:eastAsiaTheme="majorEastAsia" w:hAnsiTheme="majorHAnsi" w:cstheme="majorBidi"/>
      <w:noProof/>
      <w:color w:val="1F4D78" w:themeColor="accent1" w:themeShade="7F"/>
      <w:sz w:val="24"/>
      <w:lang w:eastAsia="zh-CN"/>
    </w:rPr>
  </w:style>
  <w:style w:type="character" w:customStyle="1" w:styleId="Ttulo7Car">
    <w:name w:val="Título 7 Car"/>
    <w:basedOn w:val="Fuentedeprrafopredeter"/>
    <w:link w:val="Ttulo7"/>
    <w:uiPriority w:val="9"/>
    <w:semiHidden/>
    <w:rsid w:val="00804400"/>
    <w:rPr>
      <w:rFonts w:asciiTheme="majorHAnsi" w:eastAsiaTheme="majorEastAsia" w:hAnsiTheme="majorHAnsi" w:cstheme="majorBidi"/>
      <w:i/>
      <w:iCs/>
      <w:noProof/>
      <w:color w:val="1F4D78" w:themeColor="accent1" w:themeShade="7F"/>
      <w:sz w:val="24"/>
      <w:lang w:eastAsia="zh-CN"/>
    </w:rPr>
  </w:style>
  <w:style w:type="character" w:customStyle="1" w:styleId="Ttulo8Car">
    <w:name w:val="Título 8 Car"/>
    <w:basedOn w:val="Fuentedeprrafopredeter"/>
    <w:link w:val="Ttulo8"/>
    <w:uiPriority w:val="9"/>
    <w:semiHidden/>
    <w:rsid w:val="00804400"/>
    <w:rPr>
      <w:rFonts w:asciiTheme="majorHAnsi" w:eastAsiaTheme="majorEastAsia" w:hAnsiTheme="majorHAnsi" w:cstheme="majorBidi"/>
      <w:noProof/>
      <w:color w:val="272727" w:themeColor="text1" w:themeTint="D8"/>
      <w:sz w:val="21"/>
      <w:szCs w:val="21"/>
      <w:lang w:eastAsia="zh-CN"/>
    </w:rPr>
  </w:style>
  <w:style w:type="character" w:customStyle="1" w:styleId="Ttulo9Car">
    <w:name w:val="Título 9 Car"/>
    <w:basedOn w:val="Fuentedeprrafopredeter"/>
    <w:link w:val="Ttulo9"/>
    <w:uiPriority w:val="9"/>
    <w:semiHidden/>
    <w:rsid w:val="00804400"/>
    <w:rPr>
      <w:rFonts w:asciiTheme="majorHAnsi" w:eastAsiaTheme="majorEastAsia" w:hAnsiTheme="majorHAnsi" w:cstheme="majorBidi"/>
      <w:i/>
      <w:iCs/>
      <w:noProof/>
      <w:color w:val="272727" w:themeColor="text1" w:themeTint="D8"/>
      <w:sz w:val="21"/>
      <w:szCs w:val="21"/>
      <w:lang w:eastAsia="zh-CN"/>
    </w:rPr>
  </w:style>
  <w:style w:type="table" w:styleId="Tablaconcuadrcula1clara-nfasis4">
    <w:name w:val="Grid Table 1 Light Accent 4"/>
    <w:basedOn w:val="Tablanormal"/>
    <w:uiPriority w:val="46"/>
    <w:rsid w:val="00A77019"/>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96915">
      <w:bodyDiv w:val="1"/>
      <w:marLeft w:val="0"/>
      <w:marRight w:val="0"/>
      <w:marTop w:val="0"/>
      <w:marBottom w:val="0"/>
      <w:divBdr>
        <w:top w:val="none" w:sz="0" w:space="0" w:color="auto"/>
        <w:left w:val="none" w:sz="0" w:space="0" w:color="auto"/>
        <w:bottom w:val="none" w:sz="0" w:space="0" w:color="auto"/>
        <w:right w:val="none" w:sz="0" w:space="0" w:color="auto"/>
      </w:divBdr>
    </w:div>
    <w:div w:id="105277785">
      <w:bodyDiv w:val="1"/>
      <w:marLeft w:val="0"/>
      <w:marRight w:val="0"/>
      <w:marTop w:val="0"/>
      <w:marBottom w:val="0"/>
      <w:divBdr>
        <w:top w:val="none" w:sz="0" w:space="0" w:color="auto"/>
        <w:left w:val="none" w:sz="0" w:space="0" w:color="auto"/>
        <w:bottom w:val="none" w:sz="0" w:space="0" w:color="auto"/>
        <w:right w:val="none" w:sz="0" w:space="0" w:color="auto"/>
      </w:divBdr>
    </w:div>
    <w:div w:id="128059687">
      <w:bodyDiv w:val="1"/>
      <w:marLeft w:val="0"/>
      <w:marRight w:val="0"/>
      <w:marTop w:val="0"/>
      <w:marBottom w:val="0"/>
      <w:divBdr>
        <w:top w:val="none" w:sz="0" w:space="0" w:color="auto"/>
        <w:left w:val="none" w:sz="0" w:space="0" w:color="auto"/>
        <w:bottom w:val="none" w:sz="0" w:space="0" w:color="auto"/>
        <w:right w:val="none" w:sz="0" w:space="0" w:color="auto"/>
      </w:divBdr>
    </w:div>
    <w:div w:id="155265394">
      <w:bodyDiv w:val="1"/>
      <w:marLeft w:val="0"/>
      <w:marRight w:val="0"/>
      <w:marTop w:val="0"/>
      <w:marBottom w:val="0"/>
      <w:divBdr>
        <w:top w:val="none" w:sz="0" w:space="0" w:color="auto"/>
        <w:left w:val="none" w:sz="0" w:space="0" w:color="auto"/>
        <w:bottom w:val="none" w:sz="0" w:space="0" w:color="auto"/>
        <w:right w:val="none" w:sz="0" w:space="0" w:color="auto"/>
      </w:divBdr>
    </w:div>
    <w:div w:id="200900470">
      <w:bodyDiv w:val="1"/>
      <w:marLeft w:val="0"/>
      <w:marRight w:val="0"/>
      <w:marTop w:val="0"/>
      <w:marBottom w:val="0"/>
      <w:divBdr>
        <w:top w:val="none" w:sz="0" w:space="0" w:color="auto"/>
        <w:left w:val="none" w:sz="0" w:space="0" w:color="auto"/>
        <w:bottom w:val="none" w:sz="0" w:space="0" w:color="auto"/>
        <w:right w:val="none" w:sz="0" w:space="0" w:color="auto"/>
      </w:divBdr>
    </w:div>
    <w:div w:id="201282755">
      <w:bodyDiv w:val="1"/>
      <w:marLeft w:val="0"/>
      <w:marRight w:val="0"/>
      <w:marTop w:val="0"/>
      <w:marBottom w:val="0"/>
      <w:divBdr>
        <w:top w:val="none" w:sz="0" w:space="0" w:color="auto"/>
        <w:left w:val="none" w:sz="0" w:space="0" w:color="auto"/>
        <w:bottom w:val="none" w:sz="0" w:space="0" w:color="auto"/>
        <w:right w:val="none" w:sz="0" w:space="0" w:color="auto"/>
      </w:divBdr>
    </w:div>
    <w:div w:id="230122912">
      <w:bodyDiv w:val="1"/>
      <w:marLeft w:val="0"/>
      <w:marRight w:val="0"/>
      <w:marTop w:val="0"/>
      <w:marBottom w:val="0"/>
      <w:divBdr>
        <w:top w:val="none" w:sz="0" w:space="0" w:color="auto"/>
        <w:left w:val="none" w:sz="0" w:space="0" w:color="auto"/>
        <w:bottom w:val="none" w:sz="0" w:space="0" w:color="auto"/>
        <w:right w:val="none" w:sz="0" w:space="0" w:color="auto"/>
      </w:divBdr>
    </w:div>
    <w:div w:id="239562799">
      <w:bodyDiv w:val="1"/>
      <w:marLeft w:val="0"/>
      <w:marRight w:val="0"/>
      <w:marTop w:val="0"/>
      <w:marBottom w:val="0"/>
      <w:divBdr>
        <w:top w:val="none" w:sz="0" w:space="0" w:color="auto"/>
        <w:left w:val="none" w:sz="0" w:space="0" w:color="auto"/>
        <w:bottom w:val="none" w:sz="0" w:space="0" w:color="auto"/>
        <w:right w:val="none" w:sz="0" w:space="0" w:color="auto"/>
      </w:divBdr>
      <w:divsChild>
        <w:div w:id="1973553670">
          <w:marLeft w:val="0"/>
          <w:marRight w:val="0"/>
          <w:marTop w:val="100"/>
          <w:marBottom w:val="100"/>
          <w:divBdr>
            <w:top w:val="none" w:sz="0" w:space="0" w:color="auto"/>
            <w:left w:val="none" w:sz="0" w:space="0" w:color="auto"/>
            <w:bottom w:val="none" w:sz="0" w:space="0" w:color="auto"/>
            <w:right w:val="none" w:sz="0" w:space="0" w:color="auto"/>
          </w:divBdr>
          <w:divsChild>
            <w:div w:id="1016035303">
              <w:marLeft w:val="0"/>
              <w:marRight w:val="0"/>
              <w:marTop w:val="0"/>
              <w:marBottom w:val="0"/>
              <w:divBdr>
                <w:top w:val="none" w:sz="0" w:space="0" w:color="auto"/>
                <w:left w:val="none" w:sz="0" w:space="0" w:color="auto"/>
                <w:bottom w:val="none" w:sz="0" w:space="0" w:color="auto"/>
                <w:right w:val="none" w:sz="0" w:space="0" w:color="auto"/>
              </w:divBdr>
              <w:divsChild>
                <w:div w:id="748112683">
                  <w:marLeft w:val="0"/>
                  <w:marRight w:val="0"/>
                  <w:marTop w:val="0"/>
                  <w:marBottom w:val="0"/>
                  <w:divBdr>
                    <w:top w:val="none" w:sz="0" w:space="0" w:color="auto"/>
                    <w:left w:val="none" w:sz="0" w:space="0" w:color="auto"/>
                    <w:bottom w:val="none" w:sz="0" w:space="0" w:color="auto"/>
                    <w:right w:val="none" w:sz="0" w:space="0" w:color="auto"/>
                  </w:divBdr>
                  <w:divsChild>
                    <w:div w:id="262803174">
                      <w:marLeft w:val="0"/>
                      <w:marRight w:val="0"/>
                      <w:marTop w:val="0"/>
                      <w:marBottom w:val="0"/>
                      <w:divBdr>
                        <w:top w:val="none" w:sz="0" w:space="0" w:color="auto"/>
                        <w:left w:val="none" w:sz="0" w:space="0" w:color="auto"/>
                        <w:bottom w:val="none" w:sz="0" w:space="0" w:color="auto"/>
                        <w:right w:val="none" w:sz="0" w:space="0" w:color="auto"/>
                      </w:divBdr>
                      <w:divsChild>
                        <w:div w:id="1365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237914">
      <w:bodyDiv w:val="1"/>
      <w:marLeft w:val="0"/>
      <w:marRight w:val="0"/>
      <w:marTop w:val="0"/>
      <w:marBottom w:val="0"/>
      <w:divBdr>
        <w:top w:val="none" w:sz="0" w:space="0" w:color="auto"/>
        <w:left w:val="none" w:sz="0" w:space="0" w:color="auto"/>
        <w:bottom w:val="none" w:sz="0" w:space="0" w:color="auto"/>
        <w:right w:val="none" w:sz="0" w:space="0" w:color="auto"/>
      </w:divBdr>
    </w:div>
    <w:div w:id="275910833">
      <w:bodyDiv w:val="1"/>
      <w:marLeft w:val="0"/>
      <w:marRight w:val="0"/>
      <w:marTop w:val="0"/>
      <w:marBottom w:val="0"/>
      <w:divBdr>
        <w:top w:val="none" w:sz="0" w:space="0" w:color="auto"/>
        <w:left w:val="none" w:sz="0" w:space="0" w:color="auto"/>
        <w:bottom w:val="none" w:sz="0" w:space="0" w:color="auto"/>
        <w:right w:val="none" w:sz="0" w:space="0" w:color="auto"/>
      </w:divBdr>
    </w:div>
    <w:div w:id="278335983">
      <w:bodyDiv w:val="1"/>
      <w:marLeft w:val="0"/>
      <w:marRight w:val="0"/>
      <w:marTop w:val="0"/>
      <w:marBottom w:val="0"/>
      <w:divBdr>
        <w:top w:val="none" w:sz="0" w:space="0" w:color="auto"/>
        <w:left w:val="none" w:sz="0" w:space="0" w:color="auto"/>
        <w:bottom w:val="none" w:sz="0" w:space="0" w:color="auto"/>
        <w:right w:val="none" w:sz="0" w:space="0" w:color="auto"/>
      </w:divBdr>
    </w:div>
    <w:div w:id="281963455">
      <w:bodyDiv w:val="1"/>
      <w:marLeft w:val="0"/>
      <w:marRight w:val="0"/>
      <w:marTop w:val="0"/>
      <w:marBottom w:val="0"/>
      <w:divBdr>
        <w:top w:val="none" w:sz="0" w:space="0" w:color="auto"/>
        <w:left w:val="none" w:sz="0" w:space="0" w:color="auto"/>
        <w:bottom w:val="none" w:sz="0" w:space="0" w:color="auto"/>
        <w:right w:val="none" w:sz="0" w:space="0" w:color="auto"/>
      </w:divBdr>
    </w:div>
    <w:div w:id="379132333">
      <w:bodyDiv w:val="1"/>
      <w:marLeft w:val="0"/>
      <w:marRight w:val="0"/>
      <w:marTop w:val="0"/>
      <w:marBottom w:val="0"/>
      <w:divBdr>
        <w:top w:val="none" w:sz="0" w:space="0" w:color="auto"/>
        <w:left w:val="none" w:sz="0" w:space="0" w:color="auto"/>
        <w:bottom w:val="none" w:sz="0" w:space="0" w:color="auto"/>
        <w:right w:val="none" w:sz="0" w:space="0" w:color="auto"/>
      </w:divBdr>
    </w:div>
    <w:div w:id="429593754">
      <w:bodyDiv w:val="1"/>
      <w:marLeft w:val="0"/>
      <w:marRight w:val="0"/>
      <w:marTop w:val="0"/>
      <w:marBottom w:val="0"/>
      <w:divBdr>
        <w:top w:val="none" w:sz="0" w:space="0" w:color="auto"/>
        <w:left w:val="none" w:sz="0" w:space="0" w:color="auto"/>
        <w:bottom w:val="none" w:sz="0" w:space="0" w:color="auto"/>
        <w:right w:val="none" w:sz="0" w:space="0" w:color="auto"/>
      </w:divBdr>
    </w:div>
    <w:div w:id="435178450">
      <w:bodyDiv w:val="1"/>
      <w:marLeft w:val="0"/>
      <w:marRight w:val="0"/>
      <w:marTop w:val="0"/>
      <w:marBottom w:val="0"/>
      <w:divBdr>
        <w:top w:val="none" w:sz="0" w:space="0" w:color="auto"/>
        <w:left w:val="none" w:sz="0" w:space="0" w:color="auto"/>
        <w:bottom w:val="none" w:sz="0" w:space="0" w:color="auto"/>
        <w:right w:val="none" w:sz="0" w:space="0" w:color="auto"/>
      </w:divBdr>
    </w:div>
    <w:div w:id="449325468">
      <w:bodyDiv w:val="1"/>
      <w:marLeft w:val="0"/>
      <w:marRight w:val="0"/>
      <w:marTop w:val="0"/>
      <w:marBottom w:val="0"/>
      <w:divBdr>
        <w:top w:val="none" w:sz="0" w:space="0" w:color="auto"/>
        <w:left w:val="none" w:sz="0" w:space="0" w:color="auto"/>
        <w:bottom w:val="none" w:sz="0" w:space="0" w:color="auto"/>
        <w:right w:val="none" w:sz="0" w:space="0" w:color="auto"/>
      </w:divBdr>
    </w:div>
    <w:div w:id="485360470">
      <w:bodyDiv w:val="1"/>
      <w:marLeft w:val="0"/>
      <w:marRight w:val="0"/>
      <w:marTop w:val="0"/>
      <w:marBottom w:val="0"/>
      <w:divBdr>
        <w:top w:val="none" w:sz="0" w:space="0" w:color="auto"/>
        <w:left w:val="none" w:sz="0" w:space="0" w:color="auto"/>
        <w:bottom w:val="none" w:sz="0" w:space="0" w:color="auto"/>
        <w:right w:val="none" w:sz="0" w:space="0" w:color="auto"/>
      </w:divBdr>
    </w:div>
    <w:div w:id="543098437">
      <w:bodyDiv w:val="1"/>
      <w:marLeft w:val="0"/>
      <w:marRight w:val="0"/>
      <w:marTop w:val="0"/>
      <w:marBottom w:val="0"/>
      <w:divBdr>
        <w:top w:val="none" w:sz="0" w:space="0" w:color="auto"/>
        <w:left w:val="none" w:sz="0" w:space="0" w:color="auto"/>
        <w:bottom w:val="none" w:sz="0" w:space="0" w:color="auto"/>
        <w:right w:val="none" w:sz="0" w:space="0" w:color="auto"/>
      </w:divBdr>
    </w:div>
    <w:div w:id="590360849">
      <w:bodyDiv w:val="1"/>
      <w:marLeft w:val="0"/>
      <w:marRight w:val="0"/>
      <w:marTop w:val="0"/>
      <w:marBottom w:val="0"/>
      <w:divBdr>
        <w:top w:val="none" w:sz="0" w:space="0" w:color="auto"/>
        <w:left w:val="none" w:sz="0" w:space="0" w:color="auto"/>
        <w:bottom w:val="none" w:sz="0" w:space="0" w:color="auto"/>
        <w:right w:val="none" w:sz="0" w:space="0" w:color="auto"/>
      </w:divBdr>
    </w:div>
    <w:div w:id="595527413">
      <w:bodyDiv w:val="1"/>
      <w:marLeft w:val="0"/>
      <w:marRight w:val="0"/>
      <w:marTop w:val="0"/>
      <w:marBottom w:val="0"/>
      <w:divBdr>
        <w:top w:val="none" w:sz="0" w:space="0" w:color="auto"/>
        <w:left w:val="none" w:sz="0" w:space="0" w:color="auto"/>
        <w:bottom w:val="none" w:sz="0" w:space="0" w:color="auto"/>
        <w:right w:val="none" w:sz="0" w:space="0" w:color="auto"/>
      </w:divBdr>
    </w:div>
    <w:div w:id="613752245">
      <w:bodyDiv w:val="1"/>
      <w:marLeft w:val="0"/>
      <w:marRight w:val="0"/>
      <w:marTop w:val="0"/>
      <w:marBottom w:val="0"/>
      <w:divBdr>
        <w:top w:val="none" w:sz="0" w:space="0" w:color="auto"/>
        <w:left w:val="none" w:sz="0" w:space="0" w:color="auto"/>
        <w:bottom w:val="none" w:sz="0" w:space="0" w:color="auto"/>
        <w:right w:val="none" w:sz="0" w:space="0" w:color="auto"/>
      </w:divBdr>
    </w:div>
    <w:div w:id="616642591">
      <w:bodyDiv w:val="1"/>
      <w:marLeft w:val="0"/>
      <w:marRight w:val="0"/>
      <w:marTop w:val="0"/>
      <w:marBottom w:val="0"/>
      <w:divBdr>
        <w:top w:val="none" w:sz="0" w:space="0" w:color="auto"/>
        <w:left w:val="none" w:sz="0" w:space="0" w:color="auto"/>
        <w:bottom w:val="none" w:sz="0" w:space="0" w:color="auto"/>
        <w:right w:val="none" w:sz="0" w:space="0" w:color="auto"/>
      </w:divBdr>
    </w:div>
    <w:div w:id="697781019">
      <w:bodyDiv w:val="1"/>
      <w:marLeft w:val="0"/>
      <w:marRight w:val="0"/>
      <w:marTop w:val="0"/>
      <w:marBottom w:val="0"/>
      <w:divBdr>
        <w:top w:val="none" w:sz="0" w:space="0" w:color="auto"/>
        <w:left w:val="none" w:sz="0" w:space="0" w:color="auto"/>
        <w:bottom w:val="none" w:sz="0" w:space="0" w:color="auto"/>
        <w:right w:val="none" w:sz="0" w:space="0" w:color="auto"/>
      </w:divBdr>
    </w:div>
    <w:div w:id="828209885">
      <w:bodyDiv w:val="1"/>
      <w:marLeft w:val="0"/>
      <w:marRight w:val="0"/>
      <w:marTop w:val="0"/>
      <w:marBottom w:val="0"/>
      <w:divBdr>
        <w:top w:val="none" w:sz="0" w:space="0" w:color="auto"/>
        <w:left w:val="none" w:sz="0" w:space="0" w:color="auto"/>
        <w:bottom w:val="none" w:sz="0" w:space="0" w:color="auto"/>
        <w:right w:val="none" w:sz="0" w:space="0" w:color="auto"/>
      </w:divBdr>
    </w:div>
    <w:div w:id="836307937">
      <w:bodyDiv w:val="1"/>
      <w:marLeft w:val="0"/>
      <w:marRight w:val="0"/>
      <w:marTop w:val="0"/>
      <w:marBottom w:val="0"/>
      <w:divBdr>
        <w:top w:val="none" w:sz="0" w:space="0" w:color="auto"/>
        <w:left w:val="none" w:sz="0" w:space="0" w:color="auto"/>
        <w:bottom w:val="none" w:sz="0" w:space="0" w:color="auto"/>
        <w:right w:val="none" w:sz="0" w:space="0" w:color="auto"/>
      </w:divBdr>
    </w:div>
    <w:div w:id="839854596">
      <w:bodyDiv w:val="1"/>
      <w:marLeft w:val="0"/>
      <w:marRight w:val="0"/>
      <w:marTop w:val="0"/>
      <w:marBottom w:val="0"/>
      <w:divBdr>
        <w:top w:val="none" w:sz="0" w:space="0" w:color="auto"/>
        <w:left w:val="none" w:sz="0" w:space="0" w:color="auto"/>
        <w:bottom w:val="none" w:sz="0" w:space="0" w:color="auto"/>
        <w:right w:val="none" w:sz="0" w:space="0" w:color="auto"/>
      </w:divBdr>
    </w:div>
    <w:div w:id="861935525">
      <w:bodyDiv w:val="1"/>
      <w:marLeft w:val="0"/>
      <w:marRight w:val="0"/>
      <w:marTop w:val="0"/>
      <w:marBottom w:val="0"/>
      <w:divBdr>
        <w:top w:val="none" w:sz="0" w:space="0" w:color="auto"/>
        <w:left w:val="none" w:sz="0" w:space="0" w:color="auto"/>
        <w:bottom w:val="none" w:sz="0" w:space="0" w:color="auto"/>
        <w:right w:val="none" w:sz="0" w:space="0" w:color="auto"/>
      </w:divBdr>
    </w:div>
    <w:div w:id="870387223">
      <w:bodyDiv w:val="1"/>
      <w:marLeft w:val="0"/>
      <w:marRight w:val="0"/>
      <w:marTop w:val="0"/>
      <w:marBottom w:val="0"/>
      <w:divBdr>
        <w:top w:val="none" w:sz="0" w:space="0" w:color="auto"/>
        <w:left w:val="none" w:sz="0" w:space="0" w:color="auto"/>
        <w:bottom w:val="none" w:sz="0" w:space="0" w:color="auto"/>
        <w:right w:val="none" w:sz="0" w:space="0" w:color="auto"/>
      </w:divBdr>
    </w:div>
    <w:div w:id="874125356">
      <w:bodyDiv w:val="1"/>
      <w:marLeft w:val="0"/>
      <w:marRight w:val="0"/>
      <w:marTop w:val="0"/>
      <w:marBottom w:val="0"/>
      <w:divBdr>
        <w:top w:val="none" w:sz="0" w:space="0" w:color="auto"/>
        <w:left w:val="none" w:sz="0" w:space="0" w:color="auto"/>
        <w:bottom w:val="none" w:sz="0" w:space="0" w:color="auto"/>
        <w:right w:val="none" w:sz="0" w:space="0" w:color="auto"/>
      </w:divBdr>
    </w:div>
    <w:div w:id="920261680">
      <w:bodyDiv w:val="1"/>
      <w:marLeft w:val="0"/>
      <w:marRight w:val="0"/>
      <w:marTop w:val="0"/>
      <w:marBottom w:val="0"/>
      <w:divBdr>
        <w:top w:val="none" w:sz="0" w:space="0" w:color="auto"/>
        <w:left w:val="none" w:sz="0" w:space="0" w:color="auto"/>
        <w:bottom w:val="none" w:sz="0" w:space="0" w:color="auto"/>
        <w:right w:val="none" w:sz="0" w:space="0" w:color="auto"/>
      </w:divBdr>
    </w:div>
    <w:div w:id="928386404">
      <w:bodyDiv w:val="1"/>
      <w:marLeft w:val="0"/>
      <w:marRight w:val="0"/>
      <w:marTop w:val="0"/>
      <w:marBottom w:val="0"/>
      <w:divBdr>
        <w:top w:val="none" w:sz="0" w:space="0" w:color="auto"/>
        <w:left w:val="none" w:sz="0" w:space="0" w:color="auto"/>
        <w:bottom w:val="none" w:sz="0" w:space="0" w:color="auto"/>
        <w:right w:val="none" w:sz="0" w:space="0" w:color="auto"/>
      </w:divBdr>
      <w:divsChild>
        <w:div w:id="1445616084">
          <w:marLeft w:val="0"/>
          <w:marRight w:val="0"/>
          <w:marTop w:val="0"/>
          <w:marBottom w:val="0"/>
          <w:divBdr>
            <w:top w:val="none" w:sz="0" w:space="0" w:color="auto"/>
            <w:left w:val="none" w:sz="0" w:space="0" w:color="auto"/>
            <w:bottom w:val="none" w:sz="0" w:space="0" w:color="auto"/>
            <w:right w:val="none" w:sz="0" w:space="0" w:color="auto"/>
          </w:divBdr>
          <w:divsChild>
            <w:div w:id="16371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24466">
      <w:bodyDiv w:val="1"/>
      <w:marLeft w:val="0"/>
      <w:marRight w:val="0"/>
      <w:marTop w:val="0"/>
      <w:marBottom w:val="0"/>
      <w:divBdr>
        <w:top w:val="none" w:sz="0" w:space="0" w:color="auto"/>
        <w:left w:val="none" w:sz="0" w:space="0" w:color="auto"/>
        <w:bottom w:val="none" w:sz="0" w:space="0" w:color="auto"/>
        <w:right w:val="none" w:sz="0" w:space="0" w:color="auto"/>
      </w:divBdr>
    </w:div>
    <w:div w:id="953051027">
      <w:bodyDiv w:val="1"/>
      <w:marLeft w:val="0"/>
      <w:marRight w:val="0"/>
      <w:marTop w:val="0"/>
      <w:marBottom w:val="0"/>
      <w:divBdr>
        <w:top w:val="none" w:sz="0" w:space="0" w:color="auto"/>
        <w:left w:val="none" w:sz="0" w:space="0" w:color="auto"/>
        <w:bottom w:val="none" w:sz="0" w:space="0" w:color="auto"/>
        <w:right w:val="none" w:sz="0" w:space="0" w:color="auto"/>
      </w:divBdr>
    </w:div>
    <w:div w:id="958341631">
      <w:bodyDiv w:val="1"/>
      <w:marLeft w:val="0"/>
      <w:marRight w:val="0"/>
      <w:marTop w:val="0"/>
      <w:marBottom w:val="0"/>
      <w:divBdr>
        <w:top w:val="none" w:sz="0" w:space="0" w:color="auto"/>
        <w:left w:val="none" w:sz="0" w:space="0" w:color="auto"/>
        <w:bottom w:val="none" w:sz="0" w:space="0" w:color="auto"/>
        <w:right w:val="none" w:sz="0" w:space="0" w:color="auto"/>
      </w:divBdr>
    </w:div>
    <w:div w:id="962543040">
      <w:bodyDiv w:val="1"/>
      <w:marLeft w:val="0"/>
      <w:marRight w:val="0"/>
      <w:marTop w:val="0"/>
      <w:marBottom w:val="0"/>
      <w:divBdr>
        <w:top w:val="none" w:sz="0" w:space="0" w:color="auto"/>
        <w:left w:val="none" w:sz="0" w:space="0" w:color="auto"/>
        <w:bottom w:val="none" w:sz="0" w:space="0" w:color="auto"/>
        <w:right w:val="none" w:sz="0" w:space="0" w:color="auto"/>
      </w:divBdr>
    </w:div>
    <w:div w:id="1000276400">
      <w:bodyDiv w:val="1"/>
      <w:marLeft w:val="0"/>
      <w:marRight w:val="0"/>
      <w:marTop w:val="0"/>
      <w:marBottom w:val="0"/>
      <w:divBdr>
        <w:top w:val="none" w:sz="0" w:space="0" w:color="auto"/>
        <w:left w:val="none" w:sz="0" w:space="0" w:color="auto"/>
        <w:bottom w:val="none" w:sz="0" w:space="0" w:color="auto"/>
        <w:right w:val="none" w:sz="0" w:space="0" w:color="auto"/>
      </w:divBdr>
    </w:div>
    <w:div w:id="1077291964">
      <w:bodyDiv w:val="1"/>
      <w:marLeft w:val="0"/>
      <w:marRight w:val="0"/>
      <w:marTop w:val="0"/>
      <w:marBottom w:val="0"/>
      <w:divBdr>
        <w:top w:val="none" w:sz="0" w:space="0" w:color="auto"/>
        <w:left w:val="none" w:sz="0" w:space="0" w:color="auto"/>
        <w:bottom w:val="none" w:sz="0" w:space="0" w:color="auto"/>
        <w:right w:val="none" w:sz="0" w:space="0" w:color="auto"/>
      </w:divBdr>
    </w:div>
    <w:div w:id="1079713088">
      <w:bodyDiv w:val="1"/>
      <w:marLeft w:val="0"/>
      <w:marRight w:val="0"/>
      <w:marTop w:val="0"/>
      <w:marBottom w:val="0"/>
      <w:divBdr>
        <w:top w:val="none" w:sz="0" w:space="0" w:color="auto"/>
        <w:left w:val="none" w:sz="0" w:space="0" w:color="auto"/>
        <w:bottom w:val="none" w:sz="0" w:space="0" w:color="auto"/>
        <w:right w:val="none" w:sz="0" w:space="0" w:color="auto"/>
      </w:divBdr>
      <w:divsChild>
        <w:div w:id="311569561">
          <w:marLeft w:val="0"/>
          <w:marRight w:val="0"/>
          <w:marTop w:val="0"/>
          <w:marBottom w:val="0"/>
          <w:divBdr>
            <w:top w:val="none" w:sz="0" w:space="0" w:color="auto"/>
            <w:left w:val="none" w:sz="0" w:space="0" w:color="auto"/>
            <w:bottom w:val="none" w:sz="0" w:space="0" w:color="auto"/>
            <w:right w:val="none" w:sz="0" w:space="0" w:color="auto"/>
          </w:divBdr>
        </w:div>
        <w:div w:id="17317785">
          <w:marLeft w:val="0"/>
          <w:marRight w:val="0"/>
          <w:marTop w:val="0"/>
          <w:marBottom w:val="0"/>
          <w:divBdr>
            <w:top w:val="none" w:sz="0" w:space="0" w:color="auto"/>
            <w:left w:val="none" w:sz="0" w:space="0" w:color="auto"/>
            <w:bottom w:val="none" w:sz="0" w:space="0" w:color="auto"/>
            <w:right w:val="none" w:sz="0" w:space="0" w:color="auto"/>
          </w:divBdr>
        </w:div>
        <w:div w:id="1678266076">
          <w:marLeft w:val="0"/>
          <w:marRight w:val="0"/>
          <w:marTop w:val="0"/>
          <w:marBottom w:val="0"/>
          <w:divBdr>
            <w:top w:val="none" w:sz="0" w:space="0" w:color="auto"/>
            <w:left w:val="none" w:sz="0" w:space="0" w:color="auto"/>
            <w:bottom w:val="none" w:sz="0" w:space="0" w:color="auto"/>
            <w:right w:val="none" w:sz="0" w:space="0" w:color="auto"/>
          </w:divBdr>
        </w:div>
        <w:div w:id="1712417787">
          <w:marLeft w:val="0"/>
          <w:marRight w:val="0"/>
          <w:marTop w:val="0"/>
          <w:marBottom w:val="0"/>
          <w:divBdr>
            <w:top w:val="none" w:sz="0" w:space="0" w:color="auto"/>
            <w:left w:val="none" w:sz="0" w:space="0" w:color="auto"/>
            <w:bottom w:val="none" w:sz="0" w:space="0" w:color="auto"/>
            <w:right w:val="none" w:sz="0" w:space="0" w:color="auto"/>
          </w:divBdr>
        </w:div>
        <w:div w:id="335108981">
          <w:marLeft w:val="0"/>
          <w:marRight w:val="0"/>
          <w:marTop w:val="0"/>
          <w:marBottom w:val="0"/>
          <w:divBdr>
            <w:top w:val="none" w:sz="0" w:space="0" w:color="auto"/>
            <w:left w:val="none" w:sz="0" w:space="0" w:color="auto"/>
            <w:bottom w:val="none" w:sz="0" w:space="0" w:color="auto"/>
            <w:right w:val="none" w:sz="0" w:space="0" w:color="auto"/>
          </w:divBdr>
        </w:div>
        <w:div w:id="713819808">
          <w:marLeft w:val="0"/>
          <w:marRight w:val="0"/>
          <w:marTop w:val="0"/>
          <w:marBottom w:val="0"/>
          <w:divBdr>
            <w:top w:val="none" w:sz="0" w:space="0" w:color="auto"/>
            <w:left w:val="none" w:sz="0" w:space="0" w:color="auto"/>
            <w:bottom w:val="none" w:sz="0" w:space="0" w:color="auto"/>
            <w:right w:val="none" w:sz="0" w:space="0" w:color="auto"/>
          </w:divBdr>
        </w:div>
      </w:divsChild>
    </w:div>
    <w:div w:id="1141924104">
      <w:bodyDiv w:val="1"/>
      <w:marLeft w:val="0"/>
      <w:marRight w:val="0"/>
      <w:marTop w:val="0"/>
      <w:marBottom w:val="0"/>
      <w:divBdr>
        <w:top w:val="none" w:sz="0" w:space="0" w:color="auto"/>
        <w:left w:val="none" w:sz="0" w:space="0" w:color="auto"/>
        <w:bottom w:val="none" w:sz="0" w:space="0" w:color="auto"/>
        <w:right w:val="none" w:sz="0" w:space="0" w:color="auto"/>
      </w:divBdr>
    </w:div>
    <w:div w:id="1147627169">
      <w:bodyDiv w:val="1"/>
      <w:marLeft w:val="0"/>
      <w:marRight w:val="0"/>
      <w:marTop w:val="0"/>
      <w:marBottom w:val="0"/>
      <w:divBdr>
        <w:top w:val="none" w:sz="0" w:space="0" w:color="auto"/>
        <w:left w:val="none" w:sz="0" w:space="0" w:color="auto"/>
        <w:bottom w:val="none" w:sz="0" w:space="0" w:color="auto"/>
        <w:right w:val="none" w:sz="0" w:space="0" w:color="auto"/>
      </w:divBdr>
    </w:div>
    <w:div w:id="1179346447">
      <w:bodyDiv w:val="1"/>
      <w:marLeft w:val="0"/>
      <w:marRight w:val="0"/>
      <w:marTop w:val="0"/>
      <w:marBottom w:val="0"/>
      <w:divBdr>
        <w:top w:val="none" w:sz="0" w:space="0" w:color="auto"/>
        <w:left w:val="none" w:sz="0" w:space="0" w:color="auto"/>
        <w:bottom w:val="none" w:sz="0" w:space="0" w:color="auto"/>
        <w:right w:val="none" w:sz="0" w:space="0" w:color="auto"/>
      </w:divBdr>
    </w:div>
    <w:div w:id="1211264171">
      <w:bodyDiv w:val="1"/>
      <w:marLeft w:val="0"/>
      <w:marRight w:val="0"/>
      <w:marTop w:val="0"/>
      <w:marBottom w:val="0"/>
      <w:divBdr>
        <w:top w:val="none" w:sz="0" w:space="0" w:color="auto"/>
        <w:left w:val="none" w:sz="0" w:space="0" w:color="auto"/>
        <w:bottom w:val="none" w:sz="0" w:space="0" w:color="auto"/>
        <w:right w:val="none" w:sz="0" w:space="0" w:color="auto"/>
      </w:divBdr>
    </w:div>
    <w:div w:id="1228952693">
      <w:bodyDiv w:val="1"/>
      <w:marLeft w:val="0"/>
      <w:marRight w:val="0"/>
      <w:marTop w:val="0"/>
      <w:marBottom w:val="0"/>
      <w:divBdr>
        <w:top w:val="none" w:sz="0" w:space="0" w:color="auto"/>
        <w:left w:val="none" w:sz="0" w:space="0" w:color="auto"/>
        <w:bottom w:val="none" w:sz="0" w:space="0" w:color="auto"/>
        <w:right w:val="none" w:sz="0" w:space="0" w:color="auto"/>
      </w:divBdr>
    </w:div>
    <w:div w:id="1232498042">
      <w:bodyDiv w:val="1"/>
      <w:marLeft w:val="0"/>
      <w:marRight w:val="0"/>
      <w:marTop w:val="0"/>
      <w:marBottom w:val="0"/>
      <w:divBdr>
        <w:top w:val="none" w:sz="0" w:space="0" w:color="auto"/>
        <w:left w:val="none" w:sz="0" w:space="0" w:color="auto"/>
        <w:bottom w:val="none" w:sz="0" w:space="0" w:color="auto"/>
        <w:right w:val="none" w:sz="0" w:space="0" w:color="auto"/>
      </w:divBdr>
    </w:div>
    <w:div w:id="1249146362">
      <w:bodyDiv w:val="1"/>
      <w:marLeft w:val="0"/>
      <w:marRight w:val="0"/>
      <w:marTop w:val="0"/>
      <w:marBottom w:val="0"/>
      <w:divBdr>
        <w:top w:val="none" w:sz="0" w:space="0" w:color="auto"/>
        <w:left w:val="none" w:sz="0" w:space="0" w:color="auto"/>
        <w:bottom w:val="none" w:sz="0" w:space="0" w:color="auto"/>
        <w:right w:val="none" w:sz="0" w:space="0" w:color="auto"/>
      </w:divBdr>
    </w:div>
    <w:div w:id="1368024482">
      <w:bodyDiv w:val="1"/>
      <w:marLeft w:val="0"/>
      <w:marRight w:val="0"/>
      <w:marTop w:val="0"/>
      <w:marBottom w:val="0"/>
      <w:divBdr>
        <w:top w:val="none" w:sz="0" w:space="0" w:color="auto"/>
        <w:left w:val="none" w:sz="0" w:space="0" w:color="auto"/>
        <w:bottom w:val="none" w:sz="0" w:space="0" w:color="auto"/>
        <w:right w:val="none" w:sz="0" w:space="0" w:color="auto"/>
      </w:divBdr>
    </w:div>
    <w:div w:id="1417481197">
      <w:bodyDiv w:val="1"/>
      <w:marLeft w:val="0"/>
      <w:marRight w:val="0"/>
      <w:marTop w:val="0"/>
      <w:marBottom w:val="0"/>
      <w:divBdr>
        <w:top w:val="none" w:sz="0" w:space="0" w:color="auto"/>
        <w:left w:val="none" w:sz="0" w:space="0" w:color="auto"/>
        <w:bottom w:val="none" w:sz="0" w:space="0" w:color="auto"/>
        <w:right w:val="none" w:sz="0" w:space="0" w:color="auto"/>
      </w:divBdr>
    </w:div>
    <w:div w:id="1454053054">
      <w:bodyDiv w:val="1"/>
      <w:marLeft w:val="0"/>
      <w:marRight w:val="0"/>
      <w:marTop w:val="0"/>
      <w:marBottom w:val="0"/>
      <w:divBdr>
        <w:top w:val="none" w:sz="0" w:space="0" w:color="auto"/>
        <w:left w:val="none" w:sz="0" w:space="0" w:color="auto"/>
        <w:bottom w:val="none" w:sz="0" w:space="0" w:color="auto"/>
        <w:right w:val="none" w:sz="0" w:space="0" w:color="auto"/>
      </w:divBdr>
    </w:div>
    <w:div w:id="1465854928">
      <w:bodyDiv w:val="1"/>
      <w:marLeft w:val="0"/>
      <w:marRight w:val="0"/>
      <w:marTop w:val="0"/>
      <w:marBottom w:val="0"/>
      <w:divBdr>
        <w:top w:val="none" w:sz="0" w:space="0" w:color="auto"/>
        <w:left w:val="none" w:sz="0" w:space="0" w:color="auto"/>
        <w:bottom w:val="none" w:sz="0" w:space="0" w:color="auto"/>
        <w:right w:val="none" w:sz="0" w:space="0" w:color="auto"/>
      </w:divBdr>
    </w:div>
    <w:div w:id="1485051768">
      <w:bodyDiv w:val="1"/>
      <w:marLeft w:val="0"/>
      <w:marRight w:val="0"/>
      <w:marTop w:val="0"/>
      <w:marBottom w:val="0"/>
      <w:divBdr>
        <w:top w:val="none" w:sz="0" w:space="0" w:color="auto"/>
        <w:left w:val="none" w:sz="0" w:space="0" w:color="auto"/>
        <w:bottom w:val="none" w:sz="0" w:space="0" w:color="auto"/>
        <w:right w:val="none" w:sz="0" w:space="0" w:color="auto"/>
      </w:divBdr>
    </w:div>
    <w:div w:id="1504512572">
      <w:bodyDiv w:val="1"/>
      <w:marLeft w:val="0"/>
      <w:marRight w:val="0"/>
      <w:marTop w:val="0"/>
      <w:marBottom w:val="0"/>
      <w:divBdr>
        <w:top w:val="none" w:sz="0" w:space="0" w:color="auto"/>
        <w:left w:val="none" w:sz="0" w:space="0" w:color="auto"/>
        <w:bottom w:val="none" w:sz="0" w:space="0" w:color="auto"/>
        <w:right w:val="none" w:sz="0" w:space="0" w:color="auto"/>
      </w:divBdr>
    </w:div>
    <w:div w:id="1512910443">
      <w:bodyDiv w:val="1"/>
      <w:marLeft w:val="0"/>
      <w:marRight w:val="0"/>
      <w:marTop w:val="0"/>
      <w:marBottom w:val="0"/>
      <w:divBdr>
        <w:top w:val="none" w:sz="0" w:space="0" w:color="auto"/>
        <w:left w:val="none" w:sz="0" w:space="0" w:color="auto"/>
        <w:bottom w:val="none" w:sz="0" w:space="0" w:color="auto"/>
        <w:right w:val="none" w:sz="0" w:space="0" w:color="auto"/>
      </w:divBdr>
    </w:div>
    <w:div w:id="1553424559">
      <w:bodyDiv w:val="1"/>
      <w:marLeft w:val="0"/>
      <w:marRight w:val="0"/>
      <w:marTop w:val="0"/>
      <w:marBottom w:val="0"/>
      <w:divBdr>
        <w:top w:val="none" w:sz="0" w:space="0" w:color="auto"/>
        <w:left w:val="none" w:sz="0" w:space="0" w:color="auto"/>
        <w:bottom w:val="none" w:sz="0" w:space="0" w:color="auto"/>
        <w:right w:val="none" w:sz="0" w:space="0" w:color="auto"/>
      </w:divBdr>
    </w:div>
    <w:div w:id="1583681998">
      <w:bodyDiv w:val="1"/>
      <w:marLeft w:val="0"/>
      <w:marRight w:val="0"/>
      <w:marTop w:val="0"/>
      <w:marBottom w:val="0"/>
      <w:divBdr>
        <w:top w:val="none" w:sz="0" w:space="0" w:color="auto"/>
        <w:left w:val="none" w:sz="0" w:space="0" w:color="auto"/>
        <w:bottom w:val="none" w:sz="0" w:space="0" w:color="auto"/>
        <w:right w:val="none" w:sz="0" w:space="0" w:color="auto"/>
      </w:divBdr>
    </w:div>
    <w:div w:id="1607695156">
      <w:bodyDiv w:val="1"/>
      <w:marLeft w:val="0"/>
      <w:marRight w:val="0"/>
      <w:marTop w:val="0"/>
      <w:marBottom w:val="0"/>
      <w:divBdr>
        <w:top w:val="none" w:sz="0" w:space="0" w:color="auto"/>
        <w:left w:val="none" w:sz="0" w:space="0" w:color="auto"/>
        <w:bottom w:val="none" w:sz="0" w:space="0" w:color="auto"/>
        <w:right w:val="none" w:sz="0" w:space="0" w:color="auto"/>
      </w:divBdr>
    </w:div>
    <w:div w:id="1620529497">
      <w:bodyDiv w:val="1"/>
      <w:marLeft w:val="0"/>
      <w:marRight w:val="0"/>
      <w:marTop w:val="0"/>
      <w:marBottom w:val="0"/>
      <w:divBdr>
        <w:top w:val="none" w:sz="0" w:space="0" w:color="auto"/>
        <w:left w:val="none" w:sz="0" w:space="0" w:color="auto"/>
        <w:bottom w:val="none" w:sz="0" w:space="0" w:color="auto"/>
        <w:right w:val="none" w:sz="0" w:space="0" w:color="auto"/>
      </w:divBdr>
    </w:div>
    <w:div w:id="1712925784">
      <w:bodyDiv w:val="1"/>
      <w:marLeft w:val="0"/>
      <w:marRight w:val="0"/>
      <w:marTop w:val="0"/>
      <w:marBottom w:val="0"/>
      <w:divBdr>
        <w:top w:val="none" w:sz="0" w:space="0" w:color="auto"/>
        <w:left w:val="none" w:sz="0" w:space="0" w:color="auto"/>
        <w:bottom w:val="none" w:sz="0" w:space="0" w:color="auto"/>
        <w:right w:val="none" w:sz="0" w:space="0" w:color="auto"/>
      </w:divBdr>
    </w:div>
    <w:div w:id="1753236944">
      <w:bodyDiv w:val="1"/>
      <w:marLeft w:val="0"/>
      <w:marRight w:val="0"/>
      <w:marTop w:val="0"/>
      <w:marBottom w:val="0"/>
      <w:divBdr>
        <w:top w:val="none" w:sz="0" w:space="0" w:color="auto"/>
        <w:left w:val="none" w:sz="0" w:space="0" w:color="auto"/>
        <w:bottom w:val="none" w:sz="0" w:space="0" w:color="auto"/>
        <w:right w:val="none" w:sz="0" w:space="0" w:color="auto"/>
      </w:divBdr>
    </w:div>
    <w:div w:id="1756241958">
      <w:bodyDiv w:val="1"/>
      <w:marLeft w:val="0"/>
      <w:marRight w:val="0"/>
      <w:marTop w:val="0"/>
      <w:marBottom w:val="0"/>
      <w:divBdr>
        <w:top w:val="none" w:sz="0" w:space="0" w:color="auto"/>
        <w:left w:val="none" w:sz="0" w:space="0" w:color="auto"/>
        <w:bottom w:val="none" w:sz="0" w:space="0" w:color="auto"/>
        <w:right w:val="none" w:sz="0" w:space="0" w:color="auto"/>
      </w:divBdr>
      <w:divsChild>
        <w:div w:id="1790511221">
          <w:marLeft w:val="0"/>
          <w:marRight w:val="0"/>
          <w:marTop w:val="0"/>
          <w:marBottom w:val="0"/>
          <w:divBdr>
            <w:top w:val="none" w:sz="0" w:space="0" w:color="auto"/>
            <w:left w:val="none" w:sz="0" w:space="0" w:color="auto"/>
            <w:bottom w:val="none" w:sz="0" w:space="0" w:color="auto"/>
            <w:right w:val="none" w:sz="0" w:space="0" w:color="auto"/>
          </w:divBdr>
        </w:div>
        <w:div w:id="1824465138">
          <w:marLeft w:val="0"/>
          <w:marRight w:val="0"/>
          <w:marTop w:val="0"/>
          <w:marBottom w:val="0"/>
          <w:divBdr>
            <w:top w:val="none" w:sz="0" w:space="0" w:color="auto"/>
            <w:left w:val="none" w:sz="0" w:space="0" w:color="auto"/>
            <w:bottom w:val="none" w:sz="0" w:space="0" w:color="auto"/>
            <w:right w:val="none" w:sz="0" w:space="0" w:color="auto"/>
          </w:divBdr>
        </w:div>
        <w:div w:id="1889030091">
          <w:marLeft w:val="0"/>
          <w:marRight w:val="0"/>
          <w:marTop w:val="0"/>
          <w:marBottom w:val="0"/>
          <w:divBdr>
            <w:top w:val="none" w:sz="0" w:space="0" w:color="auto"/>
            <w:left w:val="none" w:sz="0" w:space="0" w:color="auto"/>
            <w:bottom w:val="none" w:sz="0" w:space="0" w:color="auto"/>
            <w:right w:val="none" w:sz="0" w:space="0" w:color="auto"/>
          </w:divBdr>
        </w:div>
        <w:div w:id="1150901332">
          <w:marLeft w:val="0"/>
          <w:marRight w:val="0"/>
          <w:marTop w:val="0"/>
          <w:marBottom w:val="0"/>
          <w:divBdr>
            <w:top w:val="none" w:sz="0" w:space="0" w:color="auto"/>
            <w:left w:val="none" w:sz="0" w:space="0" w:color="auto"/>
            <w:bottom w:val="none" w:sz="0" w:space="0" w:color="auto"/>
            <w:right w:val="none" w:sz="0" w:space="0" w:color="auto"/>
          </w:divBdr>
        </w:div>
        <w:div w:id="373624920">
          <w:marLeft w:val="0"/>
          <w:marRight w:val="0"/>
          <w:marTop w:val="0"/>
          <w:marBottom w:val="0"/>
          <w:divBdr>
            <w:top w:val="none" w:sz="0" w:space="0" w:color="auto"/>
            <w:left w:val="none" w:sz="0" w:space="0" w:color="auto"/>
            <w:bottom w:val="none" w:sz="0" w:space="0" w:color="auto"/>
            <w:right w:val="none" w:sz="0" w:space="0" w:color="auto"/>
          </w:divBdr>
        </w:div>
        <w:div w:id="499808473">
          <w:marLeft w:val="0"/>
          <w:marRight w:val="0"/>
          <w:marTop w:val="0"/>
          <w:marBottom w:val="0"/>
          <w:divBdr>
            <w:top w:val="none" w:sz="0" w:space="0" w:color="auto"/>
            <w:left w:val="none" w:sz="0" w:space="0" w:color="auto"/>
            <w:bottom w:val="none" w:sz="0" w:space="0" w:color="auto"/>
            <w:right w:val="none" w:sz="0" w:space="0" w:color="auto"/>
          </w:divBdr>
        </w:div>
        <w:div w:id="1380738629">
          <w:marLeft w:val="0"/>
          <w:marRight w:val="0"/>
          <w:marTop w:val="0"/>
          <w:marBottom w:val="0"/>
          <w:divBdr>
            <w:top w:val="none" w:sz="0" w:space="0" w:color="auto"/>
            <w:left w:val="none" w:sz="0" w:space="0" w:color="auto"/>
            <w:bottom w:val="none" w:sz="0" w:space="0" w:color="auto"/>
            <w:right w:val="none" w:sz="0" w:space="0" w:color="auto"/>
          </w:divBdr>
        </w:div>
        <w:div w:id="227617302">
          <w:marLeft w:val="0"/>
          <w:marRight w:val="0"/>
          <w:marTop w:val="0"/>
          <w:marBottom w:val="0"/>
          <w:divBdr>
            <w:top w:val="none" w:sz="0" w:space="0" w:color="auto"/>
            <w:left w:val="none" w:sz="0" w:space="0" w:color="auto"/>
            <w:bottom w:val="none" w:sz="0" w:space="0" w:color="auto"/>
            <w:right w:val="none" w:sz="0" w:space="0" w:color="auto"/>
          </w:divBdr>
        </w:div>
        <w:div w:id="788357204">
          <w:marLeft w:val="0"/>
          <w:marRight w:val="0"/>
          <w:marTop w:val="0"/>
          <w:marBottom w:val="0"/>
          <w:divBdr>
            <w:top w:val="none" w:sz="0" w:space="0" w:color="auto"/>
            <w:left w:val="none" w:sz="0" w:space="0" w:color="auto"/>
            <w:bottom w:val="none" w:sz="0" w:space="0" w:color="auto"/>
            <w:right w:val="none" w:sz="0" w:space="0" w:color="auto"/>
          </w:divBdr>
        </w:div>
        <w:div w:id="353773570">
          <w:marLeft w:val="0"/>
          <w:marRight w:val="0"/>
          <w:marTop w:val="0"/>
          <w:marBottom w:val="0"/>
          <w:divBdr>
            <w:top w:val="none" w:sz="0" w:space="0" w:color="auto"/>
            <w:left w:val="none" w:sz="0" w:space="0" w:color="auto"/>
            <w:bottom w:val="none" w:sz="0" w:space="0" w:color="auto"/>
            <w:right w:val="none" w:sz="0" w:space="0" w:color="auto"/>
          </w:divBdr>
        </w:div>
        <w:div w:id="1828932183">
          <w:marLeft w:val="0"/>
          <w:marRight w:val="0"/>
          <w:marTop w:val="0"/>
          <w:marBottom w:val="0"/>
          <w:divBdr>
            <w:top w:val="none" w:sz="0" w:space="0" w:color="auto"/>
            <w:left w:val="none" w:sz="0" w:space="0" w:color="auto"/>
            <w:bottom w:val="none" w:sz="0" w:space="0" w:color="auto"/>
            <w:right w:val="none" w:sz="0" w:space="0" w:color="auto"/>
          </w:divBdr>
        </w:div>
        <w:div w:id="2039617475">
          <w:marLeft w:val="0"/>
          <w:marRight w:val="0"/>
          <w:marTop w:val="0"/>
          <w:marBottom w:val="0"/>
          <w:divBdr>
            <w:top w:val="none" w:sz="0" w:space="0" w:color="auto"/>
            <w:left w:val="none" w:sz="0" w:space="0" w:color="auto"/>
            <w:bottom w:val="none" w:sz="0" w:space="0" w:color="auto"/>
            <w:right w:val="none" w:sz="0" w:space="0" w:color="auto"/>
          </w:divBdr>
        </w:div>
        <w:div w:id="276566877">
          <w:marLeft w:val="0"/>
          <w:marRight w:val="0"/>
          <w:marTop w:val="0"/>
          <w:marBottom w:val="0"/>
          <w:divBdr>
            <w:top w:val="none" w:sz="0" w:space="0" w:color="auto"/>
            <w:left w:val="none" w:sz="0" w:space="0" w:color="auto"/>
            <w:bottom w:val="none" w:sz="0" w:space="0" w:color="auto"/>
            <w:right w:val="none" w:sz="0" w:space="0" w:color="auto"/>
          </w:divBdr>
        </w:div>
        <w:div w:id="1841315670">
          <w:marLeft w:val="0"/>
          <w:marRight w:val="0"/>
          <w:marTop w:val="0"/>
          <w:marBottom w:val="0"/>
          <w:divBdr>
            <w:top w:val="none" w:sz="0" w:space="0" w:color="auto"/>
            <w:left w:val="none" w:sz="0" w:space="0" w:color="auto"/>
            <w:bottom w:val="none" w:sz="0" w:space="0" w:color="auto"/>
            <w:right w:val="none" w:sz="0" w:space="0" w:color="auto"/>
          </w:divBdr>
        </w:div>
        <w:div w:id="1391269596">
          <w:marLeft w:val="0"/>
          <w:marRight w:val="0"/>
          <w:marTop w:val="0"/>
          <w:marBottom w:val="0"/>
          <w:divBdr>
            <w:top w:val="none" w:sz="0" w:space="0" w:color="auto"/>
            <w:left w:val="none" w:sz="0" w:space="0" w:color="auto"/>
            <w:bottom w:val="none" w:sz="0" w:space="0" w:color="auto"/>
            <w:right w:val="none" w:sz="0" w:space="0" w:color="auto"/>
          </w:divBdr>
        </w:div>
        <w:div w:id="1960527495">
          <w:marLeft w:val="0"/>
          <w:marRight w:val="0"/>
          <w:marTop w:val="0"/>
          <w:marBottom w:val="0"/>
          <w:divBdr>
            <w:top w:val="none" w:sz="0" w:space="0" w:color="auto"/>
            <w:left w:val="none" w:sz="0" w:space="0" w:color="auto"/>
            <w:bottom w:val="none" w:sz="0" w:space="0" w:color="auto"/>
            <w:right w:val="none" w:sz="0" w:space="0" w:color="auto"/>
          </w:divBdr>
        </w:div>
        <w:div w:id="1239753632">
          <w:marLeft w:val="0"/>
          <w:marRight w:val="0"/>
          <w:marTop w:val="0"/>
          <w:marBottom w:val="0"/>
          <w:divBdr>
            <w:top w:val="none" w:sz="0" w:space="0" w:color="auto"/>
            <w:left w:val="none" w:sz="0" w:space="0" w:color="auto"/>
            <w:bottom w:val="none" w:sz="0" w:space="0" w:color="auto"/>
            <w:right w:val="none" w:sz="0" w:space="0" w:color="auto"/>
          </w:divBdr>
        </w:div>
        <w:div w:id="1434396646">
          <w:marLeft w:val="0"/>
          <w:marRight w:val="0"/>
          <w:marTop w:val="0"/>
          <w:marBottom w:val="0"/>
          <w:divBdr>
            <w:top w:val="none" w:sz="0" w:space="0" w:color="auto"/>
            <w:left w:val="none" w:sz="0" w:space="0" w:color="auto"/>
            <w:bottom w:val="none" w:sz="0" w:space="0" w:color="auto"/>
            <w:right w:val="none" w:sz="0" w:space="0" w:color="auto"/>
          </w:divBdr>
        </w:div>
        <w:div w:id="732002101">
          <w:marLeft w:val="0"/>
          <w:marRight w:val="0"/>
          <w:marTop w:val="0"/>
          <w:marBottom w:val="0"/>
          <w:divBdr>
            <w:top w:val="none" w:sz="0" w:space="0" w:color="auto"/>
            <w:left w:val="none" w:sz="0" w:space="0" w:color="auto"/>
            <w:bottom w:val="none" w:sz="0" w:space="0" w:color="auto"/>
            <w:right w:val="none" w:sz="0" w:space="0" w:color="auto"/>
          </w:divBdr>
        </w:div>
        <w:div w:id="1745489960">
          <w:marLeft w:val="0"/>
          <w:marRight w:val="0"/>
          <w:marTop w:val="0"/>
          <w:marBottom w:val="0"/>
          <w:divBdr>
            <w:top w:val="none" w:sz="0" w:space="0" w:color="auto"/>
            <w:left w:val="none" w:sz="0" w:space="0" w:color="auto"/>
            <w:bottom w:val="none" w:sz="0" w:space="0" w:color="auto"/>
            <w:right w:val="none" w:sz="0" w:space="0" w:color="auto"/>
          </w:divBdr>
        </w:div>
      </w:divsChild>
    </w:div>
    <w:div w:id="1762023352">
      <w:bodyDiv w:val="1"/>
      <w:marLeft w:val="0"/>
      <w:marRight w:val="0"/>
      <w:marTop w:val="0"/>
      <w:marBottom w:val="0"/>
      <w:divBdr>
        <w:top w:val="none" w:sz="0" w:space="0" w:color="auto"/>
        <w:left w:val="none" w:sz="0" w:space="0" w:color="auto"/>
        <w:bottom w:val="none" w:sz="0" w:space="0" w:color="auto"/>
        <w:right w:val="none" w:sz="0" w:space="0" w:color="auto"/>
      </w:divBdr>
    </w:div>
    <w:div w:id="1782525518">
      <w:bodyDiv w:val="1"/>
      <w:marLeft w:val="0"/>
      <w:marRight w:val="0"/>
      <w:marTop w:val="0"/>
      <w:marBottom w:val="0"/>
      <w:divBdr>
        <w:top w:val="none" w:sz="0" w:space="0" w:color="auto"/>
        <w:left w:val="none" w:sz="0" w:space="0" w:color="auto"/>
        <w:bottom w:val="none" w:sz="0" w:space="0" w:color="auto"/>
        <w:right w:val="none" w:sz="0" w:space="0" w:color="auto"/>
      </w:divBdr>
    </w:div>
    <w:div w:id="1789660312">
      <w:bodyDiv w:val="1"/>
      <w:marLeft w:val="0"/>
      <w:marRight w:val="0"/>
      <w:marTop w:val="0"/>
      <w:marBottom w:val="0"/>
      <w:divBdr>
        <w:top w:val="none" w:sz="0" w:space="0" w:color="auto"/>
        <w:left w:val="none" w:sz="0" w:space="0" w:color="auto"/>
        <w:bottom w:val="none" w:sz="0" w:space="0" w:color="auto"/>
        <w:right w:val="none" w:sz="0" w:space="0" w:color="auto"/>
      </w:divBdr>
    </w:div>
    <w:div w:id="1836454376">
      <w:bodyDiv w:val="1"/>
      <w:marLeft w:val="0"/>
      <w:marRight w:val="0"/>
      <w:marTop w:val="0"/>
      <w:marBottom w:val="0"/>
      <w:divBdr>
        <w:top w:val="none" w:sz="0" w:space="0" w:color="auto"/>
        <w:left w:val="none" w:sz="0" w:space="0" w:color="auto"/>
        <w:bottom w:val="none" w:sz="0" w:space="0" w:color="auto"/>
        <w:right w:val="none" w:sz="0" w:space="0" w:color="auto"/>
      </w:divBdr>
    </w:div>
    <w:div w:id="1866824442">
      <w:bodyDiv w:val="1"/>
      <w:marLeft w:val="0"/>
      <w:marRight w:val="0"/>
      <w:marTop w:val="0"/>
      <w:marBottom w:val="0"/>
      <w:divBdr>
        <w:top w:val="none" w:sz="0" w:space="0" w:color="auto"/>
        <w:left w:val="none" w:sz="0" w:space="0" w:color="auto"/>
        <w:bottom w:val="none" w:sz="0" w:space="0" w:color="auto"/>
        <w:right w:val="none" w:sz="0" w:space="0" w:color="auto"/>
      </w:divBdr>
    </w:div>
    <w:div w:id="1867325002">
      <w:bodyDiv w:val="1"/>
      <w:marLeft w:val="0"/>
      <w:marRight w:val="0"/>
      <w:marTop w:val="0"/>
      <w:marBottom w:val="0"/>
      <w:divBdr>
        <w:top w:val="none" w:sz="0" w:space="0" w:color="auto"/>
        <w:left w:val="none" w:sz="0" w:space="0" w:color="auto"/>
        <w:bottom w:val="none" w:sz="0" w:space="0" w:color="auto"/>
        <w:right w:val="none" w:sz="0" w:space="0" w:color="auto"/>
      </w:divBdr>
    </w:div>
    <w:div w:id="1877698468">
      <w:bodyDiv w:val="1"/>
      <w:marLeft w:val="0"/>
      <w:marRight w:val="0"/>
      <w:marTop w:val="0"/>
      <w:marBottom w:val="0"/>
      <w:divBdr>
        <w:top w:val="none" w:sz="0" w:space="0" w:color="auto"/>
        <w:left w:val="none" w:sz="0" w:space="0" w:color="auto"/>
        <w:bottom w:val="none" w:sz="0" w:space="0" w:color="auto"/>
        <w:right w:val="none" w:sz="0" w:space="0" w:color="auto"/>
      </w:divBdr>
    </w:div>
    <w:div w:id="1881866991">
      <w:bodyDiv w:val="1"/>
      <w:marLeft w:val="0"/>
      <w:marRight w:val="0"/>
      <w:marTop w:val="0"/>
      <w:marBottom w:val="0"/>
      <w:divBdr>
        <w:top w:val="none" w:sz="0" w:space="0" w:color="auto"/>
        <w:left w:val="none" w:sz="0" w:space="0" w:color="auto"/>
        <w:bottom w:val="none" w:sz="0" w:space="0" w:color="auto"/>
        <w:right w:val="none" w:sz="0" w:space="0" w:color="auto"/>
      </w:divBdr>
    </w:div>
    <w:div w:id="1893419798">
      <w:bodyDiv w:val="1"/>
      <w:marLeft w:val="0"/>
      <w:marRight w:val="0"/>
      <w:marTop w:val="0"/>
      <w:marBottom w:val="0"/>
      <w:divBdr>
        <w:top w:val="none" w:sz="0" w:space="0" w:color="auto"/>
        <w:left w:val="none" w:sz="0" w:space="0" w:color="auto"/>
        <w:bottom w:val="none" w:sz="0" w:space="0" w:color="auto"/>
        <w:right w:val="none" w:sz="0" w:space="0" w:color="auto"/>
      </w:divBdr>
      <w:divsChild>
        <w:div w:id="367342445">
          <w:marLeft w:val="0"/>
          <w:marRight w:val="0"/>
          <w:marTop w:val="0"/>
          <w:marBottom w:val="0"/>
          <w:divBdr>
            <w:top w:val="none" w:sz="0" w:space="0" w:color="auto"/>
            <w:left w:val="none" w:sz="0" w:space="0" w:color="auto"/>
            <w:bottom w:val="none" w:sz="0" w:space="0" w:color="auto"/>
            <w:right w:val="none" w:sz="0" w:space="0" w:color="auto"/>
          </w:divBdr>
        </w:div>
        <w:div w:id="1635066868">
          <w:marLeft w:val="0"/>
          <w:marRight w:val="0"/>
          <w:marTop w:val="0"/>
          <w:marBottom w:val="0"/>
          <w:divBdr>
            <w:top w:val="none" w:sz="0" w:space="0" w:color="auto"/>
            <w:left w:val="none" w:sz="0" w:space="0" w:color="auto"/>
            <w:bottom w:val="none" w:sz="0" w:space="0" w:color="auto"/>
            <w:right w:val="none" w:sz="0" w:space="0" w:color="auto"/>
          </w:divBdr>
        </w:div>
        <w:div w:id="1227761849">
          <w:marLeft w:val="0"/>
          <w:marRight w:val="0"/>
          <w:marTop w:val="0"/>
          <w:marBottom w:val="0"/>
          <w:divBdr>
            <w:top w:val="none" w:sz="0" w:space="0" w:color="auto"/>
            <w:left w:val="none" w:sz="0" w:space="0" w:color="auto"/>
            <w:bottom w:val="none" w:sz="0" w:space="0" w:color="auto"/>
            <w:right w:val="none" w:sz="0" w:space="0" w:color="auto"/>
          </w:divBdr>
        </w:div>
        <w:div w:id="1287392144">
          <w:marLeft w:val="0"/>
          <w:marRight w:val="0"/>
          <w:marTop w:val="0"/>
          <w:marBottom w:val="0"/>
          <w:divBdr>
            <w:top w:val="none" w:sz="0" w:space="0" w:color="auto"/>
            <w:left w:val="none" w:sz="0" w:space="0" w:color="auto"/>
            <w:bottom w:val="none" w:sz="0" w:space="0" w:color="auto"/>
            <w:right w:val="none" w:sz="0" w:space="0" w:color="auto"/>
          </w:divBdr>
        </w:div>
        <w:div w:id="638804760">
          <w:marLeft w:val="0"/>
          <w:marRight w:val="0"/>
          <w:marTop w:val="0"/>
          <w:marBottom w:val="0"/>
          <w:divBdr>
            <w:top w:val="none" w:sz="0" w:space="0" w:color="auto"/>
            <w:left w:val="none" w:sz="0" w:space="0" w:color="auto"/>
            <w:bottom w:val="none" w:sz="0" w:space="0" w:color="auto"/>
            <w:right w:val="none" w:sz="0" w:space="0" w:color="auto"/>
          </w:divBdr>
        </w:div>
        <w:div w:id="916355347">
          <w:marLeft w:val="0"/>
          <w:marRight w:val="0"/>
          <w:marTop w:val="0"/>
          <w:marBottom w:val="0"/>
          <w:divBdr>
            <w:top w:val="none" w:sz="0" w:space="0" w:color="auto"/>
            <w:left w:val="none" w:sz="0" w:space="0" w:color="auto"/>
            <w:bottom w:val="none" w:sz="0" w:space="0" w:color="auto"/>
            <w:right w:val="none" w:sz="0" w:space="0" w:color="auto"/>
          </w:divBdr>
        </w:div>
      </w:divsChild>
    </w:div>
    <w:div w:id="1919441484">
      <w:bodyDiv w:val="1"/>
      <w:marLeft w:val="0"/>
      <w:marRight w:val="0"/>
      <w:marTop w:val="0"/>
      <w:marBottom w:val="0"/>
      <w:divBdr>
        <w:top w:val="none" w:sz="0" w:space="0" w:color="auto"/>
        <w:left w:val="none" w:sz="0" w:space="0" w:color="auto"/>
        <w:bottom w:val="none" w:sz="0" w:space="0" w:color="auto"/>
        <w:right w:val="none" w:sz="0" w:space="0" w:color="auto"/>
      </w:divBdr>
    </w:div>
    <w:div w:id="1928727958">
      <w:bodyDiv w:val="1"/>
      <w:marLeft w:val="0"/>
      <w:marRight w:val="0"/>
      <w:marTop w:val="0"/>
      <w:marBottom w:val="0"/>
      <w:divBdr>
        <w:top w:val="none" w:sz="0" w:space="0" w:color="auto"/>
        <w:left w:val="none" w:sz="0" w:space="0" w:color="auto"/>
        <w:bottom w:val="none" w:sz="0" w:space="0" w:color="auto"/>
        <w:right w:val="none" w:sz="0" w:space="0" w:color="auto"/>
      </w:divBdr>
    </w:div>
    <w:div w:id="1933313802">
      <w:bodyDiv w:val="1"/>
      <w:marLeft w:val="0"/>
      <w:marRight w:val="0"/>
      <w:marTop w:val="0"/>
      <w:marBottom w:val="0"/>
      <w:divBdr>
        <w:top w:val="none" w:sz="0" w:space="0" w:color="auto"/>
        <w:left w:val="none" w:sz="0" w:space="0" w:color="auto"/>
        <w:bottom w:val="none" w:sz="0" w:space="0" w:color="auto"/>
        <w:right w:val="none" w:sz="0" w:space="0" w:color="auto"/>
      </w:divBdr>
    </w:div>
    <w:div w:id="1954480358">
      <w:bodyDiv w:val="1"/>
      <w:marLeft w:val="0"/>
      <w:marRight w:val="0"/>
      <w:marTop w:val="0"/>
      <w:marBottom w:val="0"/>
      <w:divBdr>
        <w:top w:val="none" w:sz="0" w:space="0" w:color="auto"/>
        <w:left w:val="none" w:sz="0" w:space="0" w:color="auto"/>
        <w:bottom w:val="none" w:sz="0" w:space="0" w:color="auto"/>
        <w:right w:val="none" w:sz="0" w:space="0" w:color="auto"/>
      </w:divBdr>
      <w:divsChild>
        <w:div w:id="1688292861">
          <w:marLeft w:val="0"/>
          <w:marRight w:val="0"/>
          <w:marTop w:val="0"/>
          <w:marBottom w:val="0"/>
          <w:divBdr>
            <w:top w:val="none" w:sz="0" w:space="0" w:color="auto"/>
            <w:left w:val="none" w:sz="0" w:space="0" w:color="auto"/>
            <w:bottom w:val="none" w:sz="0" w:space="0" w:color="auto"/>
            <w:right w:val="none" w:sz="0" w:space="0" w:color="auto"/>
          </w:divBdr>
        </w:div>
        <w:div w:id="252667075">
          <w:marLeft w:val="0"/>
          <w:marRight w:val="0"/>
          <w:marTop w:val="0"/>
          <w:marBottom w:val="0"/>
          <w:divBdr>
            <w:top w:val="none" w:sz="0" w:space="0" w:color="auto"/>
            <w:left w:val="none" w:sz="0" w:space="0" w:color="auto"/>
            <w:bottom w:val="none" w:sz="0" w:space="0" w:color="auto"/>
            <w:right w:val="none" w:sz="0" w:space="0" w:color="auto"/>
          </w:divBdr>
        </w:div>
        <w:div w:id="1158153550">
          <w:marLeft w:val="0"/>
          <w:marRight w:val="0"/>
          <w:marTop w:val="0"/>
          <w:marBottom w:val="0"/>
          <w:divBdr>
            <w:top w:val="none" w:sz="0" w:space="0" w:color="auto"/>
            <w:left w:val="none" w:sz="0" w:space="0" w:color="auto"/>
            <w:bottom w:val="none" w:sz="0" w:space="0" w:color="auto"/>
            <w:right w:val="none" w:sz="0" w:space="0" w:color="auto"/>
          </w:divBdr>
        </w:div>
        <w:div w:id="210776296">
          <w:marLeft w:val="0"/>
          <w:marRight w:val="0"/>
          <w:marTop w:val="0"/>
          <w:marBottom w:val="0"/>
          <w:divBdr>
            <w:top w:val="none" w:sz="0" w:space="0" w:color="auto"/>
            <w:left w:val="none" w:sz="0" w:space="0" w:color="auto"/>
            <w:bottom w:val="none" w:sz="0" w:space="0" w:color="auto"/>
            <w:right w:val="none" w:sz="0" w:space="0" w:color="auto"/>
          </w:divBdr>
        </w:div>
        <w:div w:id="1527714191">
          <w:marLeft w:val="0"/>
          <w:marRight w:val="0"/>
          <w:marTop w:val="0"/>
          <w:marBottom w:val="0"/>
          <w:divBdr>
            <w:top w:val="none" w:sz="0" w:space="0" w:color="auto"/>
            <w:left w:val="none" w:sz="0" w:space="0" w:color="auto"/>
            <w:bottom w:val="none" w:sz="0" w:space="0" w:color="auto"/>
            <w:right w:val="none" w:sz="0" w:space="0" w:color="auto"/>
          </w:divBdr>
        </w:div>
        <w:div w:id="582685654">
          <w:marLeft w:val="0"/>
          <w:marRight w:val="0"/>
          <w:marTop w:val="0"/>
          <w:marBottom w:val="0"/>
          <w:divBdr>
            <w:top w:val="none" w:sz="0" w:space="0" w:color="auto"/>
            <w:left w:val="none" w:sz="0" w:space="0" w:color="auto"/>
            <w:bottom w:val="none" w:sz="0" w:space="0" w:color="auto"/>
            <w:right w:val="none" w:sz="0" w:space="0" w:color="auto"/>
          </w:divBdr>
        </w:div>
        <w:div w:id="142042454">
          <w:marLeft w:val="0"/>
          <w:marRight w:val="0"/>
          <w:marTop w:val="0"/>
          <w:marBottom w:val="0"/>
          <w:divBdr>
            <w:top w:val="none" w:sz="0" w:space="0" w:color="auto"/>
            <w:left w:val="none" w:sz="0" w:space="0" w:color="auto"/>
            <w:bottom w:val="none" w:sz="0" w:space="0" w:color="auto"/>
            <w:right w:val="none" w:sz="0" w:space="0" w:color="auto"/>
          </w:divBdr>
        </w:div>
        <w:div w:id="817189386">
          <w:marLeft w:val="0"/>
          <w:marRight w:val="0"/>
          <w:marTop w:val="0"/>
          <w:marBottom w:val="0"/>
          <w:divBdr>
            <w:top w:val="none" w:sz="0" w:space="0" w:color="auto"/>
            <w:left w:val="none" w:sz="0" w:space="0" w:color="auto"/>
            <w:bottom w:val="none" w:sz="0" w:space="0" w:color="auto"/>
            <w:right w:val="none" w:sz="0" w:space="0" w:color="auto"/>
          </w:divBdr>
        </w:div>
      </w:divsChild>
    </w:div>
    <w:div w:id="1964992928">
      <w:bodyDiv w:val="1"/>
      <w:marLeft w:val="0"/>
      <w:marRight w:val="0"/>
      <w:marTop w:val="0"/>
      <w:marBottom w:val="0"/>
      <w:divBdr>
        <w:top w:val="none" w:sz="0" w:space="0" w:color="auto"/>
        <w:left w:val="none" w:sz="0" w:space="0" w:color="auto"/>
        <w:bottom w:val="none" w:sz="0" w:space="0" w:color="auto"/>
        <w:right w:val="none" w:sz="0" w:space="0" w:color="auto"/>
      </w:divBdr>
    </w:div>
    <w:div w:id="1982923625">
      <w:bodyDiv w:val="1"/>
      <w:marLeft w:val="0"/>
      <w:marRight w:val="0"/>
      <w:marTop w:val="0"/>
      <w:marBottom w:val="0"/>
      <w:divBdr>
        <w:top w:val="none" w:sz="0" w:space="0" w:color="auto"/>
        <w:left w:val="none" w:sz="0" w:space="0" w:color="auto"/>
        <w:bottom w:val="none" w:sz="0" w:space="0" w:color="auto"/>
        <w:right w:val="none" w:sz="0" w:space="0" w:color="auto"/>
      </w:divBdr>
    </w:div>
    <w:div w:id="1996913683">
      <w:bodyDiv w:val="1"/>
      <w:marLeft w:val="0"/>
      <w:marRight w:val="0"/>
      <w:marTop w:val="0"/>
      <w:marBottom w:val="0"/>
      <w:divBdr>
        <w:top w:val="none" w:sz="0" w:space="0" w:color="auto"/>
        <w:left w:val="none" w:sz="0" w:space="0" w:color="auto"/>
        <w:bottom w:val="none" w:sz="0" w:space="0" w:color="auto"/>
        <w:right w:val="none" w:sz="0" w:space="0" w:color="auto"/>
      </w:divBdr>
    </w:div>
    <w:div w:id="1996953285">
      <w:bodyDiv w:val="1"/>
      <w:marLeft w:val="0"/>
      <w:marRight w:val="0"/>
      <w:marTop w:val="0"/>
      <w:marBottom w:val="0"/>
      <w:divBdr>
        <w:top w:val="none" w:sz="0" w:space="0" w:color="auto"/>
        <w:left w:val="none" w:sz="0" w:space="0" w:color="auto"/>
        <w:bottom w:val="none" w:sz="0" w:space="0" w:color="auto"/>
        <w:right w:val="none" w:sz="0" w:space="0" w:color="auto"/>
      </w:divBdr>
    </w:div>
    <w:div w:id="2017920622">
      <w:bodyDiv w:val="1"/>
      <w:marLeft w:val="0"/>
      <w:marRight w:val="0"/>
      <w:marTop w:val="0"/>
      <w:marBottom w:val="0"/>
      <w:divBdr>
        <w:top w:val="none" w:sz="0" w:space="0" w:color="auto"/>
        <w:left w:val="none" w:sz="0" w:space="0" w:color="auto"/>
        <w:bottom w:val="none" w:sz="0" w:space="0" w:color="auto"/>
        <w:right w:val="none" w:sz="0" w:space="0" w:color="auto"/>
      </w:divBdr>
    </w:div>
    <w:div w:id="2056999566">
      <w:bodyDiv w:val="1"/>
      <w:marLeft w:val="0"/>
      <w:marRight w:val="0"/>
      <w:marTop w:val="0"/>
      <w:marBottom w:val="0"/>
      <w:divBdr>
        <w:top w:val="none" w:sz="0" w:space="0" w:color="auto"/>
        <w:left w:val="none" w:sz="0" w:space="0" w:color="auto"/>
        <w:bottom w:val="none" w:sz="0" w:space="0" w:color="auto"/>
        <w:right w:val="none" w:sz="0" w:space="0" w:color="auto"/>
      </w:divBdr>
      <w:divsChild>
        <w:div w:id="588274286">
          <w:marLeft w:val="0"/>
          <w:marRight w:val="0"/>
          <w:marTop w:val="0"/>
          <w:marBottom w:val="0"/>
          <w:divBdr>
            <w:top w:val="none" w:sz="0" w:space="0" w:color="auto"/>
            <w:left w:val="none" w:sz="0" w:space="0" w:color="auto"/>
            <w:bottom w:val="none" w:sz="0" w:space="0" w:color="auto"/>
            <w:right w:val="none" w:sz="0" w:space="0" w:color="auto"/>
          </w:divBdr>
        </w:div>
        <w:div w:id="1650090567">
          <w:marLeft w:val="0"/>
          <w:marRight w:val="0"/>
          <w:marTop w:val="0"/>
          <w:marBottom w:val="0"/>
          <w:divBdr>
            <w:top w:val="none" w:sz="0" w:space="0" w:color="auto"/>
            <w:left w:val="none" w:sz="0" w:space="0" w:color="auto"/>
            <w:bottom w:val="none" w:sz="0" w:space="0" w:color="auto"/>
            <w:right w:val="none" w:sz="0" w:space="0" w:color="auto"/>
          </w:divBdr>
        </w:div>
        <w:div w:id="1585607822">
          <w:marLeft w:val="0"/>
          <w:marRight w:val="0"/>
          <w:marTop w:val="0"/>
          <w:marBottom w:val="0"/>
          <w:divBdr>
            <w:top w:val="none" w:sz="0" w:space="0" w:color="auto"/>
            <w:left w:val="none" w:sz="0" w:space="0" w:color="auto"/>
            <w:bottom w:val="none" w:sz="0" w:space="0" w:color="auto"/>
            <w:right w:val="none" w:sz="0" w:space="0" w:color="auto"/>
          </w:divBdr>
        </w:div>
        <w:div w:id="360791346">
          <w:marLeft w:val="0"/>
          <w:marRight w:val="0"/>
          <w:marTop w:val="0"/>
          <w:marBottom w:val="0"/>
          <w:divBdr>
            <w:top w:val="none" w:sz="0" w:space="0" w:color="auto"/>
            <w:left w:val="none" w:sz="0" w:space="0" w:color="auto"/>
            <w:bottom w:val="none" w:sz="0" w:space="0" w:color="auto"/>
            <w:right w:val="none" w:sz="0" w:space="0" w:color="auto"/>
          </w:divBdr>
        </w:div>
        <w:div w:id="1260606800">
          <w:marLeft w:val="0"/>
          <w:marRight w:val="0"/>
          <w:marTop w:val="0"/>
          <w:marBottom w:val="0"/>
          <w:divBdr>
            <w:top w:val="none" w:sz="0" w:space="0" w:color="auto"/>
            <w:left w:val="none" w:sz="0" w:space="0" w:color="auto"/>
            <w:bottom w:val="none" w:sz="0" w:space="0" w:color="auto"/>
            <w:right w:val="none" w:sz="0" w:space="0" w:color="auto"/>
          </w:divBdr>
        </w:div>
        <w:div w:id="264462453">
          <w:marLeft w:val="0"/>
          <w:marRight w:val="0"/>
          <w:marTop w:val="0"/>
          <w:marBottom w:val="0"/>
          <w:divBdr>
            <w:top w:val="none" w:sz="0" w:space="0" w:color="auto"/>
            <w:left w:val="none" w:sz="0" w:space="0" w:color="auto"/>
            <w:bottom w:val="none" w:sz="0" w:space="0" w:color="auto"/>
            <w:right w:val="none" w:sz="0" w:space="0" w:color="auto"/>
          </w:divBdr>
        </w:div>
      </w:divsChild>
    </w:div>
    <w:div w:id="2057969058">
      <w:bodyDiv w:val="1"/>
      <w:marLeft w:val="0"/>
      <w:marRight w:val="0"/>
      <w:marTop w:val="0"/>
      <w:marBottom w:val="0"/>
      <w:divBdr>
        <w:top w:val="none" w:sz="0" w:space="0" w:color="auto"/>
        <w:left w:val="none" w:sz="0" w:space="0" w:color="auto"/>
        <w:bottom w:val="none" w:sz="0" w:space="0" w:color="auto"/>
        <w:right w:val="none" w:sz="0" w:space="0" w:color="auto"/>
      </w:divBdr>
    </w:div>
    <w:div w:id="2085182352">
      <w:bodyDiv w:val="1"/>
      <w:marLeft w:val="0"/>
      <w:marRight w:val="0"/>
      <w:marTop w:val="0"/>
      <w:marBottom w:val="0"/>
      <w:divBdr>
        <w:top w:val="none" w:sz="0" w:space="0" w:color="auto"/>
        <w:left w:val="none" w:sz="0" w:space="0" w:color="auto"/>
        <w:bottom w:val="none" w:sz="0" w:space="0" w:color="auto"/>
        <w:right w:val="none" w:sz="0" w:space="0" w:color="auto"/>
      </w:divBdr>
    </w:div>
    <w:div w:id="2086561215">
      <w:bodyDiv w:val="1"/>
      <w:marLeft w:val="0"/>
      <w:marRight w:val="0"/>
      <w:marTop w:val="0"/>
      <w:marBottom w:val="0"/>
      <w:divBdr>
        <w:top w:val="none" w:sz="0" w:space="0" w:color="auto"/>
        <w:left w:val="none" w:sz="0" w:space="0" w:color="auto"/>
        <w:bottom w:val="none" w:sz="0" w:space="0" w:color="auto"/>
        <w:right w:val="none" w:sz="0" w:space="0" w:color="auto"/>
      </w:divBdr>
    </w:div>
    <w:div w:id="2088186661">
      <w:bodyDiv w:val="1"/>
      <w:marLeft w:val="0"/>
      <w:marRight w:val="0"/>
      <w:marTop w:val="0"/>
      <w:marBottom w:val="0"/>
      <w:divBdr>
        <w:top w:val="none" w:sz="0" w:space="0" w:color="auto"/>
        <w:left w:val="none" w:sz="0" w:space="0" w:color="auto"/>
        <w:bottom w:val="none" w:sz="0" w:space="0" w:color="auto"/>
        <w:right w:val="none" w:sz="0" w:space="0" w:color="auto"/>
      </w:divBdr>
    </w:div>
    <w:div w:id="211054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1.jpe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jpeg"/><Relationship Id="rId191" Type="http://schemas.openxmlformats.org/officeDocument/2006/relationships/image" Target="media/image168.PNG"/><Relationship Id="rId205" Type="http://schemas.openxmlformats.org/officeDocument/2006/relationships/image" Target="media/image182.png"/><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37.png"/><Relationship Id="rId181" Type="http://schemas.openxmlformats.org/officeDocument/2006/relationships/image" Target="media/image158.png"/><Relationship Id="rId216" Type="http://schemas.openxmlformats.org/officeDocument/2006/relationships/image" Target="media/image193.png"/><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oleObject" Target="embeddings/oleObject8.bin"/><Relationship Id="rId139" Type="http://schemas.openxmlformats.org/officeDocument/2006/relationships/image" Target="media/image116.png"/><Relationship Id="rId85" Type="http://schemas.openxmlformats.org/officeDocument/2006/relationships/image" Target="media/image72.png"/><Relationship Id="rId150" Type="http://schemas.openxmlformats.org/officeDocument/2006/relationships/image" Target="media/image127.png"/><Relationship Id="rId171" Type="http://schemas.openxmlformats.org/officeDocument/2006/relationships/image" Target="media/image148.jpeg"/><Relationship Id="rId192" Type="http://schemas.openxmlformats.org/officeDocument/2006/relationships/image" Target="media/image169.jpg"/><Relationship Id="rId206" Type="http://schemas.openxmlformats.org/officeDocument/2006/relationships/image" Target="media/image183.png"/><Relationship Id="rId12" Type="http://schemas.openxmlformats.org/officeDocument/2006/relationships/chart" Target="charts/chart1.xml"/><Relationship Id="rId33" Type="http://schemas.openxmlformats.org/officeDocument/2006/relationships/image" Target="media/image23.png"/><Relationship Id="rId108" Type="http://schemas.openxmlformats.org/officeDocument/2006/relationships/oleObject" Target="embeddings/oleObject3.bin"/><Relationship Id="rId129" Type="http://schemas.openxmlformats.org/officeDocument/2006/relationships/image" Target="media/image10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98.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207" Type="http://schemas.openxmlformats.org/officeDocument/2006/relationships/image" Target="media/image184.png"/><Relationship Id="rId13" Type="http://schemas.openxmlformats.org/officeDocument/2006/relationships/image" Target="media/image3.png"/><Relationship Id="rId109" Type="http://schemas.openxmlformats.org/officeDocument/2006/relationships/image" Target="media/image93.png"/><Relationship Id="rId34" Type="http://schemas.openxmlformats.org/officeDocument/2006/relationships/comments" Target="comments.xml"/><Relationship Id="rId55" Type="http://schemas.openxmlformats.org/officeDocument/2006/relationships/image" Target="media/image42.gif"/><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oleObject" Target="embeddings/oleObject9.bin"/><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60.png"/><Relationship Id="rId218" Type="http://schemas.openxmlformats.org/officeDocument/2006/relationships/image" Target="media/image195.png"/><Relationship Id="rId24" Type="http://schemas.openxmlformats.org/officeDocument/2006/relationships/image" Target="media/image14.gif"/><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oleObject" Target="embeddings/oleObject4.bin"/><Relationship Id="rId131" Type="http://schemas.openxmlformats.org/officeDocument/2006/relationships/image" Target="media/image10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71.PNG"/><Relationship Id="rId208" Type="http://schemas.openxmlformats.org/officeDocument/2006/relationships/image" Target="media/image185.png"/><Relationship Id="rId14" Type="http://schemas.openxmlformats.org/officeDocument/2006/relationships/image" Target="media/image4.png"/><Relationship Id="rId35" Type="http://schemas.microsoft.com/office/2011/relationships/commentsExtended" Target="commentsExtended.xml"/><Relationship Id="rId56" Type="http://schemas.openxmlformats.org/officeDocument/2006/relationships/image" Target="media/image43.gif"/><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5.gif"/><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oleObject" Target="embeddings/oleObject7.bin"/><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4.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image" Target="media/image172.PNG"/><Relationship Id="rId209" Type="http://schemas.openxmlformats.org/officeDocument/2006/relationships/image" Target="media/image186.png"/><Relationship Id="rId190" Type="http://schemas.openxmlformats.org/officeDocument/2006/relationships/image" Target="media/image167.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theme" Target="theme/theme1.xml"/><Relationship Id="rId15" Type="http://schemas.openxmlformats.org/officeDocument/2006/relationships/image" Target="media/image5.jpeg"/><Relationship Id="rId36" Type="http://schemas.microsoft.com/office/2016/09/relationships/commentsIds" Target="commentsIds.xml"/><Relationship Id="rId57" Type="http://schemas.openxmlformats.org/officeDocument/2006/relationships/image" Target="media/image44.gif"/><Relationship Id="rId106" Type="http://schemas.openxmlformats.org/officeDocument/2006/relationships/oleObject" Target="embeddings/oleObject2.bin"/><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39.gif"/><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oleObject" Target="embeddings/oleObject10.bin"/><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7.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6.gif"/><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oleObject" Target="embeddings/oleObject5.bin"/><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3.png"/><Relationship Id="rId200" Type="http://schemas.openxmlformats.org/officeDocument/2006/relationships/image" Target="media/image177.png"/><Relationship Id="rId16" Type="http://schemas.openxmlformats.org/officeDocument/2006/relationships/image" Target="media/image6.png"/><Relationship Id="rId221" Type="http://schemas.openxmlformats.org/officeDocument/2006/relationships/header" Target="header1.xml"/><Relationship Id="rId37" Type="http://schemas.openxmlformats.org/officeDocument/2006/relationships/image" Target="media/image24.png"/><Relationship Id="rId58" Type="http://schemas.openxmlformats.org/officeDocument/2006/relationships/image" Target="media/image45.gif"/><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0.png"/><Relationship Id="rId144" Type="http://schemas.openxmlformats.org/officeDocument/2006/relationships/image" Target="media/image121.jpeg"/><Relationship Id="rId90" Type="http://schemas.openxmlformats.org/officeDocument/2006/relationships/image" Target="media/image77.png"/><Relationship Id="rId165" Type="http://schemas.openxmlformats.org/officeDocument/2006/relationships/image" Target="media/image142.png"/><Relationship Id="rId186" Type="http://schemas.openxmlformats.org/officeDocument/2006/relationships/image" Target="media/image163.png"/><Relationship Id="rId211" Type="http://schemas.openxmlformats.org/officeDocument/2006/relationships/image" Target="media/image188.png"/><Relationship Id="rId27" Type="http://schemas.openxmlformats.org/officeDocument/2006/relationships/image" Target="media/image17.png"/><Relationship Id="rId48" Type="http://schemas.openxmlformats.org/officeDocument/2006/relationships/image" Target="media/image35.gif"/><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image" Target="media/image111.png"/><Relationship Id="rId80" Type="http://schemas.openxmlformats.org/officeDocument/2006/relationships/image" Target="media/image67.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4.png"/><Relationship Id="rId201" Type="http://schemas.openxmlformats.org/officeDocument/2006/relationships/image" Target="media/image178.png"/><Relationship Id="rId222" Type="http://schemas.openxmlformats.org/officeDocument/2006/relationships/footer" Target="footer3.xml"/><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6.gif"/><Relationship Id="rId103" Type="http://schemas.openxmlformats.org/officeDocument/2006/relationships/image" Target="media/image90.png"/><Relationship Id="rId124" Type="http://schemas.openxmlformats.org/officeDocument/2006/relationships/image" Target="media/image10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18.png"/><Relationship Id="rId49" Type="http://schemas.openxmlformats.org/officeDocument/2006/relationships/image" Target="media/image36.gif"/><Relationship Id="rId114" Type="http://schemas.openxmlformats.org/officeDocument/2006/relationships/oleObject" Target="embeddings/oleObject6.bin"/><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5.png"/><Relationship Id="rId202" Type="http://schemas.openxmlformats.org/officeDocument/2006/relationships/image" Target="media/image179.png"/><Relationship Id="rId223"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6.jpeg"/><Relationship Id="rId50" Type="http://schemas.openxmlformats.org/officeDocument/2006/relationships/image" Target="media/image37.gif"/><Relationship Id="rId104" Type="http://schemas.openxmlformats.org/officeDocument/2006/relationships/oleObject" Target="embeddings/oleObject1.bin"/><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jpe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7.png"/><Relationship Id="rId115" Type="http://schemas.openxmlformats.org/officeDocument/2006/relationships/image" Target="media/image96.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6.png"/><Relationship Id="rId203" Type="http://schemas.openxmlformats.org/officeDocument/2006/relationships/image" Target="media/image180.png"/><Relationship Id="rId19" Type="http://schemas.openxmlformats.org/officeDocument/2006/relationships/image" Target="media/image9.png"/><Relationship Id="rId224" Type="http://schemas.microsoft.com/office/2011/relationships/people" Target="people.xml"/><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6.jpg"/></Relationships>
</file>

<file path=word/_rels/footer2.xml.rels><?xml version="1.0" encoding="UTF-8" standalone="yes"?>
<Relationships xmlns="http://schemas.openxmlformats.org/package/2006/relationships"><Relationship Id="rId3" Type="http://schemas.openxmlformats.org/officeDocument/2006/relationships/hyperlink" Target="mailto:tanis1891@gmail.com" TargetMode="External"/><Relationship Id="rId2" Type="http://schemas.openxmlformats.org/officeDocument/2006/relationships/hyperlink" Target="mailto:dayanachavel@gmail.com" TargetMode="External"/><Relationship Id="rId1" Type="http://schemas.openxmlformats.org/officeDocument/2006/relationships/hyperlink" Target="mailto:mundos_1@hotmail.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2"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chemeClr val="bg1">
                <a:lumMod val="50000"/>
                <a:alpha val="85000"/>
              </a:schemeClr>
            </a:solidFill>
            <a:ln w="9525" cap="flat" cmpd="sng" algn="ctr">
              <a:solidFill>
                <a:schemeClr val="lt1">
                  <a:alpha val="50000"/>
                </a:schemeClr>
              </a:solidFill>
              <a:round/>
            </a:ln>
            <a:effectLst/>
          </c:spPr>
          <c:invertIfNegative val="0"/>
          <c:dPt>
            <c:idx val="10"/>
            <c:invertIfNegative val="0"/>
            <c:bubble3D val="0"/>
            <c:spPr>
              <a:solidFill>
                <a:schemeClr val="bg1">
                  <a:lumMod val="50000"/>
                  <a:alpha val="85000"/>
                </a:schemeClr>
              </a:solidFill>
              <a:ln w="9525" cap="flat" cmpd="sng" algn="ctr">
                <a:solidFill>
                  <a:schemeClr val="lt1">
                    <a:alpha val="50000"/>
                  </a:schemeClr>
                </a:solidFill>
                <a:round/>
              </a:ln>
              <a:effectLst>
                <a:outerShdw blurRad="50800" dist="38100" sx="1000" sy="1000" algn="ctr" rotWithShape="0">
                  <a:srgbClr val="000000"/>
                </a:outerShdw>
              </a:effectLst>
            </c:spPr>
            <c:extLst>
              <c:ext xmlns:c16="http://schemas.microsoft.com/office/drawing/2014/chart" uri="{C3380CC4-5D6E-409C-BE32-E72D297353CC}">
                <c16:uniqueId val="{00000001-854B-46C8-90A8-2E56CBFFC37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Hoja1!$A$2:$A$13</c:f>
              <c:strCache>
                <c:ptCount val="12"/>
                <c:pt idx="0">
                  <c:v>Total</c:v>
                </c:pt>
                <c:pt idx="1">
                  <c:v>Mujeres</c:v>
                </c:pt>
                <c:pt idx="2">
                  <c:v>Hombres</c:v>
                </c:pt>
                <c:pt idx="3">
                  <c:v>60 a 69</c:v>
                </c:pt>
                <c:pt idx="4">
                  <c:v>Mujeres</c:v>
                </c:pt>
                <c:pt idx="5">
                  <c:v>Hombres</c:v>
                </c:pt>
                <c:pt idx="6">
                  <c:v>70 a 79</c:v>
                </c:pt>
                <c:pt idx="7">
                  <c:v>Mujeres</c:v>
                </c:pt>
                <c:pt idx="8">
                  <c:v>Hombres</c:v>
                </c:pt>
                <c:pt idx="9">
                  <c:v>80 y más</c:v>
                </c:pt>
                <c:pt idx="10">
                  <c:v>Mujeres</c:v>
                </c:pt>
                <c:pt idx="11">
                  <c:v>Hombres</c:v>
                </c:pt>
              </c:strCache>
            </c:strRef>
          </c:cat>
          <c:val>
            <c:numRef>
              <c:f>Hoja1!$B$2:$B$13</c:f>
              <c:numCache>
                <c:formatCode>General</c:formatCode>
                <c:ptCount val="12"/>
                <c:pt idx="0">
                  <c:v>25.3</c:v>
                </c:pt>
                <c:pt idx="1">
                  <c:v>27.8</c:v>
                </c:pt>
                <c:pt idx="2">
                  <c:v>22.5</c:v>
                </c:pt>
                <c:pt idx="3">
                  <c:v>20.100000000000001</c:v>
                </c:pt>
                <c:pt idx="4">
                  <c:v>22.5</c:v>
                </c:pt>
                <c:pt idx="5">
                  <c:v>17.399999999999999</c:v>
                </c:pt>
                <c:pt idx="6">
                  <c:v>29.3</c:v>
                </c:pt>
                <c:pt idx="7">
                  <c:v>31.7</c:v>
                </c:pt>
                <c:pt idx="8">
                  <c:v>26.5</c:v>
                </c:pt>
                <c:pt idx="9">
                  <c:v>37.700000000000003</c:v>
                </c:pt>
                <c:pt idx="10">
                  <c:v>39.200000000000003</c:v>
                </c:pt>
                <c:pt idx="11">
                  <c:v>35.700000000000003</c:v>
                </c:pt>
              </c:numCache>
            </c:numRef>
          </c:val>
          <c:extLst>
            <c:ext xmlns:c16="http://schemas.microsoft.com/office/drawing/2014/chart" uri="{C3380CC4-5D6E-409C-BE32-E72D297353CC}">
              <c16:uniqueId val="{00000002-854B-46C8-90A8-2E56CBFFC374}"/>
            </c:ext>
          </c:extLst>
        </c:ser>
        <c:dLbls>
          <c:dLblPos val="inEnd"/>
          <c:showLegendKey val="0"/>
          <c:showVal val="1"/>
          <c:showCatName val="0"/>
          <c:showSerName val="0"/>
          <c:showPercent val="0"/>
          <c:showBubbleSize val="0"/>
        </c:dLbls>
        <c:gapWidth val="65"/>
        <c:axId val="-1937565136"/>
        <c:axId val="-1937564592"/>
      </c:barChart>
      <c:catAx>
        <c:axId val="-1937565136"/>
        <c:scaling>
          <c:orientation val="minMax"/>
        </c:scaling>
        <c:delete val="0"/>
        <c:axPos val="l"/>
        <c:numFmt formatCode="General" sourceLinked="1"/>
        <c:majorTickMark val="none"/>
        <c:minorTickMark val="none"/>
        <c:tickLblPos val="low"/>
        <c:spPr>
          <a:noFill/>
          <a:ln w="19050" cap="flat" cmpd="sng" algn="ctr">
            <a:solidFill>
              <a:schemeClr val="tx1">
                <a:lumMod val="95000"/>
                <a:lumOff val="5000"/>
              </a:schemeClr>
            </a:solidFill>
            <a:round/>
            <a:headEnd type="none"/>
          </a:ln>
          <a:effectLst>
            <a:outerShdw sx="1000" sy="1000" algn="ctr" rotWithShape="0">
              <a:srgbClr val="000000"/>
            </a:outerShdw>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1937564592"/>
        <c:crosses val="autoZero"/>
        <c:auto val="1"/>
        <c:lblAlgn val="ctr"/>
        <c:lblOffset val="100"/>
        <c:noMultiLvlLbl val="0"/>
      </c:catAx>
      <c:valAx>
        <c:axId val="-1937564592"/>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crossAx val="-1937565136"/>
        <c:crosses val="autoZero"/>
        <c:crossBetween val="between"/>
      </c:valAx>
      <c:spPr>
        <a:noFill/>
        <a:ln>
          <a:solidFill>
            <a:schemeClr val="bg2">
              <a:lumMod val="75000"/>
            </a:schemeClr>
          </a:solidFill>
        </a:ln>
        <a:effectLst/>
      </c:spPr>
    </c:plotArea>
    <c:plotVisOnly val="1"/>
    <c:dispBlanksAs val="gap"/>
    <c:showDLblsOverMax val="0"/>
  </c:chart>
  <c:spPr>
    <a:no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Ban11</b:Tag>
    <b:SourceType>Report</b:SourceType>
    <b:Guid>{96057582-ACDC-438C-B833-8B8AF6DBCA3A}</b:Guid>
    <b:Author>
      <b:Author>
        <b:NameList>
          <b:Person>
            <b:Last>Chan</b:Last>
            <b:First>M</b:First>
          </b:Person>
          <b:Person>
            <b:Last>Zoellick</b:Last>
            <b:First>R</b:First>
          </b:Person>
        </b:NameList>
      </b:Author>
    </b:Author>
    <b:Title>Informe mundial sobre la discapacidad</b:Title>
    <b:Year>2011</b:Year>
    <b:Institution>Banco Mundial, Organización Mundial de la Salud</b:Institution>
    <b:Pages>http://www.who.int/disabilities/world_report/2011/summary_es.pdf.</b:Pages>
    <b:ThesisType>Resumen</b:ThesisType>
    <b:URL>http://www.who.int/disabilities/world_report/2011/summary_es.pdf.</b:URL>
    <b:RefOrder>1</b:RefOrder>
  </b:Source>
</b:Sources>
</file>

<file path=customXml/itemProps1.xml><?xml version="1.0" encoding="utf-8"?>
<ds:datastoreItem xmlns:ds="http://schemas.openxmlformats.org/officeDocument/2006/customXml" ds:itemID="{D0326B59-E3C9-4A38-B9BE-4AC6DAA99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Pages>
  <Words>54637</Words>
  <Characters>300509</Characters>
  <Application>Microsoft Office Word</Application>
  <DocSecurity>0</DocSecurity>
  <Lines>2504</Lines>
  <Paragraphs>708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tanis_1891@hotmail.com</dc:creator>
  <cp:keywords/>
  <dc:description/>
  <cp:lastModifiedBy>Tanya Hernández</cp:lastModifiedBy>
  <cp:revision>5</cp:revision>
  <cp:lastPrinted>2017-05-22T02:21:00Z</cp:lastPrinted>
  <dcterms:created xsi:type="dcterms:W3CDTF">2017-06-09T06:35:00Z</dcterms:created>
  <dcterms:modified xsi:type="dcterms:W3CDTF">2018-09-24T04:02:00Z</dcterms:modified>
</cp:coreProperties>
</file>